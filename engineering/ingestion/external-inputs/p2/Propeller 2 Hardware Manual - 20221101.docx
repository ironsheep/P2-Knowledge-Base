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b w:val="1"/>
          <w:color w:val="00796b"/>
          <w:sz w:val="48"/>
          <w:szCs w:val="48"/>
        </w:rPr>
      </w:pPr>
      <w:r w:rsidDel="00000000" w:rsidR="00000000" w:rsidRPr="00000000">
        <w:rPr>
          <w:rtl w:val="0"/>
        </w:rPr>
      </w:r>
    </w:p>
    <w:p w:rsidR="00000000" w:rsidDel="00000000" w:rsidP="00000000" w:rsidRDefault="00000000" w:rsidRPr="00000000" w14:paraId="00000002">
      <w:pPr>
        <w:jc w:val="center"/>
        <w:rPr>
          <w:b w:val="1"/>
          <w:sz w:val="72"/>
          <w:szCs w:val="72"/>
        </w:rPr>
      </w:pPr>
      <w:r w:rsidDel="00000000" w:rsidR="00000000" w:rsidRPr="00000000">
        <w:rPr>
          <w:b w:val="1"/>
          <w:sz w:val="72"/>
          <w:szCs w:val="72"/>
          <w:rtl w:val="0"/>
        </w:rPr>
        <w:t xml:space="preserve">Propeller 2 P2X8C4M64P </w:t>
      </w:r>
    </w:p>
    <w:p w:rsidR="00000000" w:rsidDel="00000000" w:rsidP="00000000" w:rsidRDefault="00000000" w:rsidRPr="00000000" w14:paraId="00000003">
      <w:pPr>
        <w:jc w:val="center"/>
        <w:rPr>
          <w:b w:val="1"/>
          <w:sz w:val="72"/>
          <w:szCs w:val="72"/>
        </w:rPr>
      </w:pPr>
      <w:r w:rsidDel="00000000" w:rsidR="00000000" w:rsidRPr="00000000">
        <w:rPr>
          <w:b w:val="1"/>
          <w:sz w:val="72"/>
          <w:szCs w:val="72"/>
          <w:rtl w:val="0"/>
        </w:rPr>
        <w:t xml:space="preserve">Hardware Manual</w:t>
      </w:r>
    </w:p>
    <w:p w:rsidR="00000000" w:rsidDel="00000000" w:rsidP="00000000" w:rsidRDefault="00000000" w:rsidRPr="00000000" w14:paraId="00000004">
      <w:pPr>
        <w:jc w:val="center"/>
        <w:rPr>
          <w:sz w:val="32"/>
          <w:szCs w:val="32"/>
        </w:rPr>
      </w:pPr>
      <w:r w:rsidDel="00000000" w:rsidR="00000000" w:rsidRPr="00000000">
        <w:rPr>
          <w:sz w:val="32"/>
          <w:szCs w:val="32"/>
          <w:rtl w:val="0"/>
        </w:rPr>
        <w:t xml:space="preserve">Nov 1, 2022 Release</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pageBreakBefore w:val="0"/>
        <w:rPr>
          <w:shd w:fill="fff2cc" w:val="clear"/>
        </w:rPr>
        <w:sectPr>
          <w:headerReference r:id="rId6" w:type="default"/>
          <w:headerReference r:id="rId7" w:type="first"/>
          <w:headerReference r:id="rId8" w:type="even"/>
          <w:footerReference r:id="rId9" w:type="default"/>
          <w:footerReference r:id="rId10" w:type="first"/>
          <w:footerReference r:id="rId11" w:type="even"/>
          <w:pgSz w:h="15840" w:w="12240" w:orient="portrait"/>
          <w:pgMar w:bottom="720" w:top="720" w:left="1080" w:right="1080" w:header="720" w:footer="360"/>
          <w:pgNumType w:start="1"/>
          <w:titlePg w:val="1"/>
        </w:sectPr>
      </w:pPr>
      <w:r w:rsidDel="00000000" w:rsidR="00000000" w:rsidRPr="00000000">
        <w:rPr>
          <w:rtl w:val="0"/>
        </w:rPr>
      </w:r>
    </w:p>
    <w:p w:rsidR="00000000" w:rsidDel="00000000" w:rsidP="00000000" w:rsidRDefault="00000000" w:rsidRPr="00000000" w14:paraId="00000007">
      <w:pPr>
        <w:pStyle w:val="Heading4"/>
        <w:pageBreakBefore w:val="0"/>
        <w:rPr/>
      </w:pPr>
      <w:bookmarkStart w:colFirst="0" w:colLast="0" w:name="_e7pljw5zvubg" w:id="0"/>
      <w:bookmarkEnd w:id="0"/>
      <w:r w:rsidDel="00000000" w:rsidR="00000000" w:rsidRPr="00000000">
        <w:rPr>
          <w:rtl w:val="0"/>
        </w:rPr>
        <w:t xml:space="preserve">COPYRIGHTS AND TRADEMARKS</w:t>
      </w:r>
    </w:p>
    <w:p w:rsidR="00000000" w:rsidDel="00000000" w:rsidP="00000000" w:rsidRDefault="00000000" w:rsidRPr="00000000" w14:paraId="00000008">
      <w:pPr>
        <w:pageBreakBefore w:val="0"/>
        <w:rPr/>
      </w:pPr>
      <w:r w:rsidDel="00000000" w:rsidR="00000000" w:rsidRPr="00000000">
        <w:rPr>
          <w:rtl w:val="0"/>
        </w:rPr>
        <w:t xml:space="preserve">This documentation is copyright © 2022 by Parallax Inc. By downloading or obtaining a printed copy of this documentation or software you agree that it</w:t>
      </w:r>
      <w:r w:rsidDel="00000000" w:rsidR="00000000" w:rsidRPr="00000000">
        <w:rPr>
          <w:rtl w:val="0"/>
        </w:rPr>
        <w:t xml:space="preserve"> is to be used with, or with products containing, the Parallax </w:t>
      </w:r>
      <w:r w:rsidDel="00000000" w:rsidR="00000000" w:rsidRPr="00000000">
        <w:rPr>
          <w:rtl w:val="0"/>
        </w:rPr>
        <w:t xml:space="preserve">Propeller 2 P2X8C4M64P microcontroller. Any other uses are not permitted and may represent a violation of Parallax copyrights, legally punishable according to Federal copyright or intellectual property laws. Any duplication of this documentation for commercial uses is expressly prohibited by Parallax Inc. Duplication for educational use is permitted, subject to the following Conditions of Duplication: Parallax Inc. grants the user a conditional right to download, duplicate, and distribute this text without Parallax's permission. This right is based on the following conditions: the text, or any portion thereof, may not be duplicated for commercial use; it may be duplicated only for educational purposes when used solely in conjunction with Parallax products, and the user may recover from the student only the cost of duplication.</w:t>
      </w:r>
    </w:p>
    <w:p w:rsidR="00000000" w:rsidDel="00000000" w:rsidP="00000000" w:rsidRDefault="00000000" w:rsidRPr="00000000" w14:paraId="00000009">
      <w:pPr>
        <w:pageBreakBefore w:val="0"/>
        <w:rPr/>
      </w:pPr>
      <w:r w:rsidDel="00000000" w:rsidR="00000000" w:rsidRPr="00000000">
        <w:rPr>
          <w:rtl w:val="0"/>
        </w:rPr>
        <w:t xml:space="preserve">Parallax, Propeller Spin, and the Parallax </w:t>
      </w:r>
      <w:r w:rsidDel="00000000" w:rsidR="00000000" w:rsidRPr="00000000">
        <w:rPr>
          <w:rtl w:val="0"/>
        </w:rPr>
        <w:t xml:space="preserve">logos</w:t>
      </w:r>
      <w:r w:rsidDel="00000000" w:rsidR="00000000" w:rsidRPr="00000000">
        <w:rPr>
          <w:rtl w:val="0"/>
        </w:rPr>
        <w:t xml:space="preserve"> are trademarks of Parallax Inc. If you decide to use any trademarks of Parallax Inc. on your web page or in printed material, you must state that (trademark) is a trademark of Parallax Inc.” upon the first appearance of the trademark name in each printed document or web page. Other brand and product names herein are trademarks or registered trademarks of their respective holders.</w:t>
      </w:r>
    </w:p>
    <w:p w:rsidR="00000000" w:rsidDel="00000000" w:rsidP="00000000" w:rsidRDefault="00000000" w:rsidRPr="00000000" w14:paraId="0000000A">
      <w:pPr>
        <w:pStyle w:val="Heading4"/>
        <w:pageBreakBefore w:val="0"/>
        <w:rPr/>
      </w:pPr>
      <w:bookmarkStart w:colFirst="0" w:colLast="0" w:name="_ehko7ecz5h9m" w:id="1"/>
      <w:bookmarkEnd w:id="1"/>
      <w:r w:rsidDel="00000000" w:rsidR="00000000" w:rsidRPr="00000000">
        <w:rPr>
          <w:rtl w:val="0"/>
        </w:rPr>
        <w:t xml:space="preserve">DISCLAIMER OF LIABILITY</w:t>
      </w:r>
    </w:p>
    <w:p w:rsidR="00000000" w:rsidDel="00000000" w:rsidP="00000000" w:rsidRDefault="00000000" w:rsidRPr="00000000" w14:paraId="0000000B">
      <w:pPr>
        <w:pageBreakBefore w:val="0"/>
        <w:rPr/>
      </w:pPr>
      <w:r w:rsidDel="00000000" w:rsidR="00000000" w:rsidRPr="00000000">
        <w:rPr>
          <w:rtl w:val="0"/>
        </w:rPr>
        <w:t xml:space="preserve">Parallax, Inc. makes no warranty, representation or guarantee regarding the suitability of its products for any particular purpose, nor does Parallax, Inc. assume any liability arising out of the application or use of any product, and specifically disclaims any and all liability, including without limitation consequential or incidental damages even if Parallax, Inc. has been advised of the possibility of such damages.</w:t>
      </w:r>
    </w:p>
    <w:p w:rsidR="00000000" w:rsidDel="00000000" w:rsidP="00000000" w:rsidRDefault="00000000" w:rsidRPr="00000000" w14:paraId="0000000C">
      <w:pPr>
        <w:pStyle w:val="Heading4"/>
        <w:pageBreakBefore w:val="0"/>
        <w:rPr/>
      </w:pPr>
      <w:bookmarkStart w:colFirst="0" w:colLast="0" w:name="_cofidxyentvg" w:id="2"/>
      <w:bookmarkEnd w:id="2"/>
      <w:r w:rsidDel="00000000" w:rsidR="00000000" w:rsidRPr="00000000">
        <w:rPr>
          <w:rtl w:val="0"/>
        </w:rPr>
        <w:t xml:space="preserve">INTERNET DISCUSSION LISTS</w:t>
      </w:r>
    </w:p>
    <w:p w:rsidR="00000000" w:rsidDel="00000000" w:rsidP="00000000" w:rsidRDefault="00000000" w:rsidRPr="00000000" w14:paraId="0000000D">
      <w:pPr>
        <w:pageBreakBefore w:val="0"/>
        <w:rPr/>
      </w:pPr>
      <w:r w:rsidDel="00000000" w:rsidR="00000000" w:rsidRPr="00000000">
        <w:rPr>
          <w:rtl w:val="0"/>
        </w:rPr>
        <w:t xml:space="preserve">We maintain active web-based discussion forums for people interested in Parallax Propeller products, at </w:t>
      </w:r>
      <w:hyperlink r:id="rId12">
        <w:r w:rsidDel="00000000" w:rsidR="00000000" w:rsidRPr="00000000">
          <w:rPr>
            <w:color w:val="1155cc"/>
            <w:u w:val="single"/>
            <w:rtl w:val="0"/>
          </w:rPr>
          <w:t xml:space="preserve">forums.parallax.com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E">
      <w:pPr>
        <w:pStyle w:val="Heading4"/>
        <w:pageBreakBefore w:val="0"/>
        <w:rPr/>
      </w:pPr>
      <w:bookmarkStart w:colFirst="0" w:colLast="0" w:name="_a2gz4w1zyntc" w:id="3"/>
      <w:bookmarkEnd w:id="3"/>
      <w:r w:rsidDel="00000000" w:rsidR="00000000" w:rsidRPr="00000000">
        <w:rPr>
          <w:rtl w:val="0"/>
        </w:rPr>
        <w:t xml:space="preserve">ERRATA</w:t>
      </w:r>
    </w:p>
    <w:p w:rsidR="00000000" w:rsidDel="00000000" w:rsidP="00000000" w:rsidRDefault="00000000" w:rsidRPr="00000000" w14:paraId="0000000F">
      <w:pPr>
        <w:pageBreakBefore w:val="0"/>
        <w:rPr/>
      </w:pPr>
      <w:r w:rsidDel="00000000" w:rsidR="00000000" w:rsidRPr="00000000">
        <w:rPr>
          <w:rtl w:val="0"/>
        </w:rPr>
        <w:t xml:space="preserve">While great effort is made to assure the accuracy of our texts, errors may still exist. If you find an error, please let us know by commenting/suggesting on live documentation, or by sending an email to editor@parallax.com. We continually strive to improve all of our educational materials and documentation, and frequently revise our texts. Occasionally, an errata sheet with a list of known errors and corrections for a given text will be posted to our website, </w:t>
      </w:r>
      <w:hyperlink r:id="rId13">
        <w:r w:rsidDel="00000000" w:rsidR="00000000" w:rsidRPr="00000000">
          <w:rPr>
            <w:color w:val="1155cc"/>
            <w:u w:val="single"/>
            <w:rtl w:val="0"/>
          </w:rPr>
          <w:t xml:space="preserve">www.parallax.com</w:t>
        </w:r>
      </w:hyperlink>
      <w:r w:rsidDel="00000000" w:rsidR="00000000" w:rsidRPr="00000000">
        <w:rPr>
          <w:rtl w:val="0"/>
        </w:rPr>
        <w:t xml:space="preserve">. Please check the individual product page’s free downloads for an errata file.</w:t>
      </w:r>
      <w:r w:rsidDel="00000000" w:rsidR="00000000" w:rsidRPr="00000000">
        <w:rPr>
          <w:rtl w:val="0"/>
        </w:rPr>
      </w:r>
    </w:p>
    <w:p w:rsidR="00000000" w:rsidDel="00000000" w:rsidP="00000000" w:rsidRDefault="00000000" w:rsidRPr="00000000" w14:paraId="00000010">
      <w:pPr>
        <w:pStyle w:val="Heading4"/>
        <w:pageBreakBefore w:val="0"/>
        <w:rPr/>
      </w:pPr>
      <w:bookmarkStart w:colFirst="0" w:colLast="0" w:name="_sxilnx3rlhff" w:id="4"/>
      <w:bookmarkEnd w:id="4"/>
      <w:r w:rsidDel="00000000" w:rsidR="00000000" w:rsidRPr="00000000">
        <w:rPr>
          <w:rtl w:val="0"/>
        </w:rPr>
        <w:t xml:space="preserve">SUPPORTED HARDWARE AND FIRMWARE</w:t>
      </w:r>
    </w:p>
    <w:p w:rsidR="00000000" w:rsidDel="00000000" w:rsidP="00000000" w:rsidRDefault="00000000" w:rsidRPr="00000000" w14:paraId="00000011">
      <w:pPr>
        <w:pageBreakBefore w:val="0"/>
        <w:rPr/>
      </w:pPr>
      <w:r w:rsidDel="00000000" w:rsidR="00000000" w:rsidRPr="00000000">
        <w:rPr>
          <w:rtl w:val="0"/>
        </w:rPr>
        <w:t xml:space="preserve">This manual is valid with the following hardware and firmware versions:</w:t>
      </w:r>
    </w:p>
    <w:tbl>
      <w:tblPr>
        <w:tblStyle w:val="Table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d9d9d9"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12">
            <w:pPr>
              <w:pStyle w:val="Heading6"/>
              <w:pageBreakBefore w:val="0"/>
              <w:spacing w:after="0" w:lineRule="auto"/>
              <w:jc w:val="center"/>
              <w:rPr>
                <w:rFonts w:ascii="Arial" w:cs="Arial" w:eastAsia="Arial" w:hAnsi="Arial"/>
                <w:sz w:val="22"/>
                <w:szCs w:val="22"/>
              </w:rPr>
            </w:pPr>
            <w:bookmarkStart w:colFirst="0" w:colLast="0" w:name="_c6ad30wjmjod" w:id="5"/>
            <w:bookmarkEnd w:id="5"/>
            <w:r w:rsidDel="00000000" w:rsidR="00000000" w:rsidRPr="00000000">
              <w:rPr>
                <w:rFonts w:ascii="Arial" w:cs="Arial" w:eastAsia="Arial" w:hAnsi="Arial"/>
                <w:sz w:val="22"/>
                <w:szCs w:val="22"/>
                <w:rtl w:val="0"/>
              </w:rPr>
              <w:t xml:space="preserve">Hardware</w:t>
            </w:r>
          </w:p>
        </w:tc>
        <w:tc>
          <w:tcPr>
            <w:shd w:fill="d9d9d9"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13">
            <w:pPr>
              <w:pStyle w:val="Heading6"/>
              <w:pageBreakBefore w:val="0"/>
              <w:spacing w:after="0" w:lineRule="auto"/>
              <w:jc w:val="center"/>
              <w:rPr>
                <w:rFonts w:ascii="Arial" w:cs="Arial" w:eastAsia="Arial" w:hAnsi="Arial"/>
                <w:sz w:val="22"/>
                <w:szCs w:val="22"/>
              </w:rPr>
            </w:pPr>
            <w:bookmarkStart w:colFirst="0" w:colLast="0" w:name="_vldzhfnfahml" w:id="6"/>
            <w:bookmarkEnd w:id="6"/>
            <w:r w:rsidDel="00000000" w:rsidR="00000000" w:rsidRPr="00000000">
              <w:rPr>
                <w:rFonts w:ascii="Arial" w:cs="Arial" w:eastAsia="Arial" w:hAnsi="Arial"/>
                <w:sz w:val="22"/>
                <w:szCs w:val="22"/>
                <w:rtl w:val="0"/>
              </w:rPr>
              <w:t xml:space="preserve">Firmware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pStyle w:val="Subtitle"/>
              <w:pageBreakBefore w:val="0"/>
              <w:widowControl w:val="0"/>
              <w:spacing w:after="0" w:line="240" w:lineRule="auto"/>
              <w:jc w:val="center"/>
              <w:rPr/>
            </w:pPr>
            <w:bookmarkStart w:colFirst="0" w:colLast="0" w:name="_y6k3lsbx9brv" w:id="7"/>
            <w:bookmarkEnd w:id="7"/>
            <w:r w:rsidDel="00000000" w:rsidR="00000000" w:rsidRPr="00000000">
              <w:rPr>
                <w:rtl w:val="0"/>
              </w:rPr>
              <w:t xml:space="preserve">P2X8C4M64P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pStyle w:val="Subtitle"/>
              <w:pageBreakBefore w:val="0"/>
              <w:widowControl w:val="0"/>
              <w:spacing w:after="0" w:line="240" w:lineRule="auto"/>
              <w:jc w:val="center"/>
              <w:rPr/>
            </w:pPr>
            <w:bookmarkStart w:colFirst="0" w:colLast="0" w:name="_af47wher2qx" w:id="8"/>
            <w:bookmarkEnd w:id="8"/>
            <w:r w:rsidDel="00000000" w:rsidR="00000000" w:rsidRPr="00000000">
              <w:rPr>
                <w:rtl w:val="0"/>
              </w:rPr>
              <w:t xml:space="preserve">Rev B/C</w:t>
            </w:r>
          </w:p>
        </w:tc>
      </w:tr>
    </w:tbl>
    <w:p w:rsidR="00000000" w:rsidDel="00000000" w:rsidP="00000000" w:rsidRDefault="00000000" w:rsidRPr="00000000" w14:paraId="00000016">
      <w:pPr>
        <w:pStyle w:val="Heading4"/>
        <w:pageBreakBefore w:val="0"/>
        <w:rPr/>
      </w:pPr>
      <w:bookmarkStart w:colFirst="0" w:colLast="0" w:name="_wcjefvis5ns" w:id="9"/>
      <w:bookmarkEnd w:id="9"/>
      <w:r w:rsidDel="00000000" w:rsidR="00000000" w:rsidRPr="00000000">
        <w:rPr>
          <w:rtl w:val="0"/>
        </w:rPr>
        <w:t xml:space="preserve">CREDITS</w:t>
      </w:r>
    </w:p>
    <w:p w:rsidR="00000000" w:rsidDel="00000000" w:rsidP="00000000" w:rsidRDefault="00000000" w:rsidRPr="00000000" w14:paraId="00000017">
      <w:pPr>
        <w:pageBreakBefore w:val="0"/>
        <w:spacing w:after="0" w:lineRule="auto"/>
        <w:rPr/>
      </w:pPr>
      <w:r w:rsidDel="00000000" w:rsidR="00000000" w:rsidRPr="00000000">
        <w:rPr>
          <w:rtl w:val="0"/>
        </w:rPr>
        <w:t xml:space="preserve">Authorship: Jeff Martin • Format &amp; Editing: Stephanie Lindsay • Technical Graphics: Michael Mulholland</w:t>
      </w:r>
    </w:p>
    <w:p w:rsidR="00000000" w:rsidDel="00000000" w:rsidP="00000000" w:rsidRDefault="00000000" w:rsidRPr="00000000" w14:paraId="00000018">
      <w:pPr>
        <w:pageBreakBefore w:val="0"/>
        <w:spacing w:after="0" w:lineRule="auto"/>
        <w:rPr/>
      </w:pPr>
      <w:r w:rsidDel="00000000" w:rsidR="00000000" w:rsidRPr="00000000">
        <w:rPr>
          <w:rtl w:val="0"/>
        </w:rPr>
        <w:t xml:space="preserve">With many thanks to everyone in the Propeller Community and staff at Parallax Inc.</w:t>
      </w:r>
    </w:p>
    <w:p w:rsidR="00000000" w:rsidDel="00000000" w:rsidP="00000000" w:rsidRDefault="00000000" w:rsidRPr="00000000" w14:paraId="00000019">
      <w:pPr>
        <w:pStyle w:val="Heading1"/>
        <w:pageBreakBefore w:val="0"/>
        <w:rPr/>
      </w:pPr>
      <w:bookmarkStart w:colFirst="0" w:colLast="0" w:name="_sph16lbbva3a" w:id="10"/>
      <w:bookmarkEnd w:id="10"/>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pageBreakBefore w:val="0"/>
        <w:rPr>
          <w:rFonts w:ascii="Roboto" w:cs="Roboto" w:eastAsia="Roboto" w:hAnsi="Roboto"/>
          <w:sz w:val="30"/>
          <w:szCs w:val="30"/>
        </w:rPr>
      </w:pPr>
      <w:bookmarkStart w:colFirst="0" w:colLast="0" w:name="_7mw8zsqkrgdi" w:id="11"/>
      <w:bookmarkEnd w:id="11"/>
      <w:r w:rsidDel="00000000" w:rsidR="00000000" w:rsidRPr="00000000">
        <w:rPr>
          <w:rFonts w:ascii="Roboto" w:cs="Roboto" w:eastAsia="Roboto" w:hAnsi="Roboto"/>
          <w:sz w:val="30"/>
          <w:szCs w:val="30"/>
          <w:rtl w:val="0"/>
        </w:rPr>
        <w:t xml:space="preserve">TABLE OF CONTENTS</w:t>
      </w:r>
    </w:p>
    <w:p w:rsidR="00000000" w:rsidDel="00000000" w:rsidP="00000000" w:rsidRDefault="00000000" w:rsidRPr="00000000" w14:paraId="0000001B">
      <w:pPr>
        <w:tabs>
          <w:tab w:val="right" w:leader="none" w:pos="9975"/>
        </w:tabs>
        <w:spacing w:before="200" w:line="240" w:lineRule="auto"/>
        <w:rPr/>
      </w:pPr>
      <w:hyperlink w:anchor="_cxrs8kmh359b">
        <w:r w:rsidDel="00000000" w:rsidR="00000000" w:rsidRPr="00000000">
          <w:rPr>
            <w:b w:val="1"/>
            <w:rtl w:val="0"/>
          </w:rPr>
          <w:t xml:space="preserve">PREFACE</w:t>
        </w:r>
      </w:hyperlink>
      <w:r w:rsidDel="00000000" w:rsidR="00000000" w:rsidRPr="00000000">
        <w:rPr>
          <w:b w:val="1"/>
          <w:rtl w:val="0"/>
        </w:rPr>
        <w:tab/>
      </w:r>
      <w:hyperlink w:anchor="_cxrs8kmh359b">
        <w:r w:rsidDel="00000000" w:rsidR="00000000" w:rsidRPr="00000000">
          <w:rPr>
            <w:b w:val="1"/>
            <w:rtl w:val="0"/>
          </w:rPr>
          <w:t xml:space="preserve">7</w:t>
        </w:r>
      </w:hyperlink>
      <w:r w:rsidDel="00000000" w:rsidR="00000000" w:rsidRPr="00000000">
        <w:rPr>
          <w:rtl w:val="0"/>
        </w:rPr>
      </w:r>
    </w:p>
    <w:p w:rsidR="00000000" w:rsidDel="00000000" w:rsidP="00000000" w:rsidRDefault="00000000" w:rsidRPr="00000000" w14:paraId="0000001C">
      <w:pPr>
        <w:tabs>
          <w:tab w:val="right" w:leader="none" w:pos="9975"/>
        </w:tabs>
        <w:spacing w:before="200" w:line="240" w:lineRule="auto"/>
        <w:rPr>
          <w:b w:val="1"/>
        </w:rPr>
      </w:pPr>
      <w:hyperlink w:anchor="_12fh0v8mc8fz">
        <w:r w:rsidDel="00000000" w:rsidR="00000000" w:rsidRPr="00000000">
          <w:rPr>
            <w:b w:val="1"/>
            <w:rtl w:val="0"/>
          </w:rPr>
          <w:t xml:space="preserve">CONVENTIONS</w:t>
        </w:r>
      </w:hyperlink>
      <w:r w:rsidDel="00000000" w:rsidR="00000000" w:rsidRPr="00000000">
        <w:rPr>
          <w:b w:val="1"/>
          <w:rtl w:val="0"/>
        </w:rPr>
        <w:tab/>
      </w:r>
      <w:hyperlink w:anchor="_12fh0v8mc8fz">
        <w:r w:rsidDel="00000000" w:rsidR="00000000" w:rsidRPr="00000000">
          <w:rPr>
            <w:b w:val="1"/>
            <w:rtl w:val="0"/>
          </w:rPr>
          <w:t xml:space="preserve">7</w:t>
        </w:r>
      </w:hyperlink>
      <w:r w:rsidDel="00000000" w:rsidR="00000000" w:rsidRPr="00000000">
        <w:rPr>
          <w:rtl w:val="0"/>
        </w:rPr>
      </w:r>
    </w:p>
    <w:p w:rsidR="00000000" w:rsidDel="00000000" w:rsidP="00000000" w:rsidRDefault="00000000" w:rsidRPr="00000000" w14:paraId="0000001D">
      <w:pPr>
        <w:tabs>
          <w:tab w:val="right" w:leader="none" w:pos="9975"/>
        </w:tabs>
        <w:spacing w:before="200" w:line="240" w:lineRule="auto"/>
        <w:rPr>
          <w:b w:val="1"/>
        </w:rPr>
      </w:pPr>
      <w:hyperlink w:anchor="_jlu3igid4m1y">
        <w:r w:rsidDel="00000000" w:rsidR="00000000" w:rsidRPr="00000000">
          <w:rPr>
            <w:b w:val="1"/>
            <w:rtl w:val="0"/>
          </w:rPr>
          <w:t xml:space="preserve">OVERVIEW</w:t>
        </w:r>
      </w:hyperlink>
      <w:r w:rsidDel="00000000" w:rsidR="00000000" w:rsidRPr="00000000">
        <w:rPr>
          <w:b w:val="1"/>
          <w:rtl w:val="0"/>
        </w:rPr>
        <w:tab/>
      </w:r>
      <w:hyperlink w:anchor="_jlu3igid4m1y">
        <w:r w:rsidDel="00000000" w:rsidR="00000000" w:rsidRPr="00000000">
          <w:rPr>
            <w:b w:val="1"/>
            <w:rtl w:val="0"/>
          </w:rPr>
          <w:t xml:space="preserve">8</w:t>
        </w:r>
      </w:hyperlink>
      <w:r w:rsidDel="00000000" w:rsidR="00000000" w:rsidRPr="00000000">
        <w:rPr>
          <w:rtl w:val="0"/>
        </w:rPr>
      </w:r>
    </w:p>
    <w:p w:rsidR="00000000" w:rsidDel="00000000" w:rsidP="00000000" w:rsidRDefault="00000000" w:rsidRPr="00000000" w14:paraId="0000001E">
      <w:pPr>
        <w:tabs>
          <w:tab w:val="right" w:leader="none" w:pos="9975"/>
        </w:tabs>
        <w:spacing w:before="60" w:line="240" w:lineRule="auto"/>
        <w:ind w:left="360" w:firstLine="0"/>
        <w:rPr/>
      </w:pPr>
      <w:hyperlink w:anchor="_dai42k23lnm8">
        <w:r w:rsidDel="00000000" w:rsidR="00000000" w:rsidRPr="00000000">
          <w:rPr>
            <w:rtl w:val="0"/>
          </w:rPr>
          <w:t xml:space="preserve">Specifications</w:t>
        </w:r>
      </w:hyperlink>
      <w:r w:rsidDel="00000000" w:rsidR="00000000" w:rsidRPr="00000000">
        <w:rPr>
          <w:rtl w:val="0"/>
        </w:rPr>
        <w:tab/>
      </w:r>
      <w:hyperlink w:anchor="_dai42k23lnm8">
        <w:r w:rsidDel="00000000" w:rsidR="00000000" w:rsidRPr="00000000">
          <w:rPr>
            <w:rtl w:val="0"/>
          </w:rPr>
          <w:t xml:space="preserve">9</w:t>
        </w:r>
      </w:hyperlink>
      <w:r w:rsidDel="00000000" w:rsidR="00000000" w:rsidRPr="00000000">
        <w:rPr>
          <w:rtl w:val="0"/>
        </w:rPr>
      </w:r>
    </w:p>
    <w:p w:rsidR="00000000" w:rsidDel="00000000" w:rsidP="00000000" w:rsidRDefault="00000000" w:rsidRPr="00000000" w14:paraId="0000001F">
      <w:pPr>
        <w:tabs>
          <w:tab w:val="right" w:leader="none" w:pos="9975"/>
        </w:tabs>
        <w:spacing w:before="60" w:line="240" w:lineRule="auto"/>
        <w:ind w:left="360" w:firstLine="0"/>
        <w:rPr/>
      </w:pPr>
      <w:hyperlink w:anchor="_gt5bx8t7k3jo">
        <w:r w:rsidDel="00000000" w:rsidR="00000000" w:rsidRPr="00000000">
          <w:rPr>
            <w:rtl w:val="0"/>
          </w:rPr>
          <w:t xml:space="preserve">Package Description</w:t>
        </w:r>
      </w:hyperlink>
      <w:r w:rsidDel="00000000" w:rsidR="00000000" w:rsidRPr="00000000">
        <w:rPr>
          <w:rtl w:val="0"/>
        </w:rPr>
        <w:tab/>
      </w:r>
      <w:hyperlink w:anchor="_gt5bx8t7k3jo">
        <w:r w:rsidDel="00000000" w:rsidR="00000000" w:rsidRPr="00000000">
          <w:rPr>
            <w:rtl w:val="0"/>
          </w:rPr>
          <w:t xml:space="preserve">9</w:t>
        </w:r>
      </w:hyperlink>
      <w:r w:rsidDel="00000000" w:rsidR="00000000" w:rsidRPr="00000000">
        <w:rPr>
          <w:rtl w:val="0"/>
        </w:rPr>
      </w:r>
    </w:p>
    <w:p w:rsidR="00000000" w:rsidDel="00000000" w:rsidP="00000000" w:rsidRDefault="00000000" w:rsidRPr="00000000" w14:paraId="00000020">
      <w:pPr>
        <w:tabs>
          <w:tab w:val="right" w:leader="none" w:pos="9975"/>
        </w:tabs>
        <w:spacing w:before="60" w:line="240" w:lineRule="auto"/>
        <w:ind w:left="360" w:firstLine="0"/>
        <w:rPr/>
      </w:pPr>
      <w:hyperlink w:anchor="_2hz2drntravb">
        <w:r w:rsidDel="00000000" w:rsidR="00000000" w:rsidRPr="00000000">
          <w:rPr>
            <w:rtl w:val="0"/>
          </w:rPr>
          <w:t xml:space="preserve">Hardware Connections</w:t>
        </w:r>
      </w:hyperlink>
      <w:r w:rsidDel="00000000" w:rsidR="00000000" w:rsidRPr="00000000">
        <w:rPr>
          <w:rtl w:val="0"/>
        </w:rPr>
        <w:tab/>
      </w:r>
      <w:hyperlink w:anchor="_2hz2drntravb">
        <w:r w:rsidDel="00000000" w:rsidR="00000000" w:rsidRPr="00000000">
          <w:rPr>
            <w:rtl w:val="0"/>
          </w:rPr>
          <w:t xml:space="preserve">11</w:t>
        </w:r>
      </w:hyperlink>
      <w:r w:rsidDel="00000000" w:rsidR="00000000" w:rsidRPr="00000000">
        <w:rPr>
          <w:rtl w:val="0"/>
        </w:rPr>
      </w:r>
    </w:p>
    <w:p w:rsidR="00000000" w:rsidDel="00000000" w:rsidP="00000000" w:rsidRDefault="00000000" w:rsidRPr="00000000" w14:paraId="00000021">
      <w:pPr>
        <w:tabs>
          <w:tab w:val="right" w:leader="none" w:pos="9975"/>
        </w:tabs>
        <w:spacing w:before="60" w:line="240" w:lineRule="auto"/>
        <w:ind w:left="360" w:firstLine="0"/>
        <w:rPr/>
      </w:pPr>
      <w:hyperlink w:anchor="_9egcmolt3hr9">
        <w:r w:rsidDel="00000000" w:rsidR="00000000" w:rsidRPr="00000000">
          <w:rPr>
            <w:rtl w:val="0"/>
          </w:rPr>
          <w:t xml:space="preserve">Operation</w:t>
        </w:r>
      </w:hyperlink>
      <w:r w:rsidDel="00000000" w:rsidR="00000000" w:rsidRPr="00000000">
        <w:rPr>
          <w:rtl w:val="0"/>
        </w:rPr>
        <w:tab/>
      </w:r>
      <w:hyperlink w:anchor="_9egcmolt3hr9">
        <w:r w:rsidDel="00000000" w:rsidR="00000000" w:rsidRPr="00000000">
          <w:rPr>
            <w:rtl w:val="0"/>
          </w:rPr>
          <w:t xml:space="preserve">11</w:t>
        </w:r>
      </w:hyperlink>
      <w:r w:rsidDel="00000000" w:rsidR="00000000" w:rsidRPr="00000000">
        <w:rPr>
          <w:rtl w:val="0"/>
        </w:rPr>
      </w:r>
    </w:p>
    <w:p w:rsidR="00000000" w:rsidDel="00000000" w:rsidP="00000000" w:rsidRDefault="00000000" w:rsidRPr="00000000" w14:paraId="00000022">
      <w:pPr>
        <w:tabs>
          <w:tab w:val="right" w:leader="none" w:pos="9975"/>
        </w:tabs>
        <w:spacing w:before="60" w:line="240" w:lineRule="auto"/>
        <w:ind w:left="720" w:firstLine="0"/>
        <w:rPr/>
      </w:pPr>
      <w:hyperlink w:anchor="_k13wh1l3u0i1">
        <w:r w:rsidDel="00000000" w:rsidR="00000000" w:rsidRPr="00000000">
          <w:rPr>
            <w:rtl w:val="0"/>
          </w:rPr>
          <w:t xml:space="preserve">Boot Up</w:t>
        </w:r>
      </w:hyperlink>
      <w:r w:rsidDel="00000000" w:rsidR="00000000" w:rsidRPr="00000000">
        <w:rPr>
          <w:rtl w:val="0"/>
        </w:rPr>
        <w:tab/>
      </w:r>
      <w:hyperlink w:anchor="_k13wh1l3u0i1">
        <w:r w:rsidDel="00000000" w:rsidR="00000000" w:rsidRPr="00000000">
          <w:rPr>
            <w:rtl w:val="0"/>
          </w:rPr>
          <w:t xml:space="preserve">11</w:t>
        </w:r>
      </w:hyperlink>
      <w:r w:rsidDel="00000000" w:rsidR="00000000" w:rsidRPr="00000000">
        <w:rPr>
          <w:rtl w:val="0"/>
        </w:rPr>
      </w:r>
    </w:p>
    <w:p w:rsidR="00000000" w:rsidDel="00000000" w:rsidP="00000000" w:rsidRDefault="00000000" w:rsidRPr="00000000" w14:paraId="00000023">
      <w:pPr>
        <w:tabs>
          <w:tab w:val="right" w:leader="none" w:pos="9975"/>
        </w:tabs>
        <w:spacing w:before="60" w:line="240" w:lineRule="auto"/>
        <w:ind w:left="720" w:firstLine="0"/>
        <w:rPr/>
      </w:pPr>
      <w:hyperlink w:anchor="_b4czqsuc63ti">
        <w:r w:rsidDel="00000000" w:rsidR="00000000" w:rsidRPr="00000000">
          <w:rPr>
            <w:rtl w:val="0"/>
          </w:rPr>
          <w:t xml:space="preserve">Runtime</w:t>
        </w:r>
      </w:hyperlink>
      <w:r w:rsidDel="00000000" w:rsidR="00000000" w:rsidRPr="00000000">
        <w:rPr>
          <w:rtl w:val="0"/>
        </w:rPr>
        <w:tab/>
      </w:r>
      <w:hyperlink w:anchor="_b4czqsuc63ti">
        <w:r w:rsidDel="00000000" w:rsidR="00000000" w:rsidRPr="00000000">
          <w:rPr>
            <w:rtl w:val="0"/>
          </w:rPr>
          <w:t xml:space="preserve">12</w:t>
        </w:r>
      </w:hyperlink>
      <w:r w:rsidDel="00000000" w:rsidR="00000000" w:rsidRPr="00000000">
        <w:rPr>
          <w:rtl w:val="0"/>
        </w:rPr>
      </w:r>
    </w:p>
    <w:p w:rsidR="00000000" w:rsidDel="00000000" w:rsidP="00000000" w:rsidRDefault="00000000" w:rsidRPr="00000000" w14:paraId="00000024">
      <w:pPr>
        <w:tabs>
          <w:tab w:val="right" w:leader="none" w:pos="9975"/>
        </w:tabs>
        <w:spacing w:before="60" w:line="240" w:lineRule="auto"/>
        <w:ind w:left="720" w:firstLine="0"/>
        <w:rPr/>
      </w:pPr>
      <w:hyperlink w:anchor="_41et468s49cq">
        <w:r w:rsidDel="00000000" w:rsidR="00000000" w:rsidRPr="00000000">
          <w:rPr>
            <w:rtl w:val="0"/>
          </w:rPr>
          <w:t xml:space="preserve">Shutdown</w:t>
        </w:r>
      </w:hyperlink>
      <w:r w:rsidDel="00000000" w:rsidR="00000000" w:rsidRPr="00000000">
        <w:rPr>
          <w:rtl w:val="0"/>
        </w:rPr>
        <w:tab/>
      </w:r>
      <w:hyperlink w:anchor="_41et468s49cq">
        <w:r w:rsidDel="00000000" w:rsidR="00000000" w:rsidRPr="00000000">
          <w:rPr>
            <w:rtl w:val="0"/>
          </w:rPr>
          <w:t xml:space="preserve">12</w:t>
        </w:r>
      </w:hyperlink>
      <w:r w:rsidDel="00000000" w:rsidR="00000000" w:rsidRPr="00000000">
        <w:rPr>
          <w:rtl w:val="0"/>
        </w:rPr>
      </w:r>
    </w:p>
    <w:p w:rsidR="00000000" w:rsidDel="00000000" w:rsidP="00000000" w:rsidRDefault="00000000" w:rsidRPr="00000000" w14:paraId="00000025">
      <w:pPr>
        <w:tabs>
          <w:tab w:val="right" w:leader="none" w:pos="9975"/>
        </w:tabs>
        <w:spacing w:before="60" w:line="240" w:lineRule="auto"/>
        <w:ind w:left="720" w:firstLine="0"/>
        <w:rPr/>
      </w:pPr>
      <w:hyperlink w:anchor="_96ldkh1txyzb">
        <w:r w:rsidDel="00000000" w:rsidR="00000000" w:rsidRPr="00000000">
          <w:rPr>
            <w:rtl w:val="0"/>
          </w:rPr>
          <w:t xml:space="preserve">Rebooting</w:t>
        </w:r>
      </w:hyperlink>
      <w:r w:rsidDel="00000000" w:rsidR="00000000" w:rsidRPr="00000000">
        <w:rPr>
          <w:rtl w:val="0"/>
        </w:rPr>
        <w:tab/>
      </w:r>
      <w:hyperlink w:anchor="_96ldkh1txyzb">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26">
      <w:pPr>
        <w:tabs>
          <w:tab w:val="right" w:leader="none" w:pos="9975"/>
        </w:tabs>
        <w:spacing w:before="60" w:line="240" w:lineRule="auto"/>
        <w:ind w:left="360" w:firstLine="0"/>
        <w:rPr/>
      </w:pPr>
      <w:hyperlink w:anchor="_fzfqcrgwor5b">
        <w:r w:rsidDel="00000000" w:rsidR="00000000" w:rsidRPr="00000000">
          <w:rPr>
            <w:rtl w:val="0"/>
          </w:rPr>
          <w:t xml:space="preserve">System Clock</w:t>
        </w:r>
      </w:hyperlink>
      <w:r w:rsidDel="00000000" w:rsidR="00000000" w:rsidRPr="00000000">
        <w:rPr>
          <w:rtl w:val="0"/>
        </w:rPr>
        <w:tab/>
      </w:r>
      <w:hyperlink w:anchor="_fzfqcrgwor5b">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27">
      <w:pPr>
        <w:tabs>
          <w:tab w:val="right" w:leader="none" w:pos="9975"/>
        </w:tabs>
        <w:spacing w:before="60" w:line="240" w:lineRule="auto"/>
        <w:ind w:left="360" w:firstLine="0"/>
        <w:rPr/>
      </w:pPr>
      <w:hyperlink w:anchor="_kbd2rb54dim">
        <w:r w:rsidDel="00000000" w:rsidR="00000000" w:rsidRPr="00000000">
          <w:rPr>
            <w:rtl w:val="0"/>
          </w:rPr>
          <w:t xml:space="preserve">Memory</w:t>
        </w:r>
      </w:hyperlink>
      <w:r w:rsidDel="00000000" w:rsidR="00000000" w:rsidRPr="00000000">
        <w:rPr>
          <w:rtl w:val="0"/>
        </w:rPr>
        <w:tab/>
      </w:r>
      <w:hyperlink w:anchor="_kbd2rb54dim">
        <w:r w:rsidDel="00000000" w:rsidR="00000000" w:rsidRPr="00000000">
          <w:rPr>
            <w:rtl w:val="0"/>
          </w:rPr>
          <w:t xml:space="preserve">14</w:t>
        </w:r>
      </w:hyperlink>
      <w:r w:rsidDel="00000000" w:rsidR="00000000" w:rsidRPr="00000000">
        <w:rPr>
          <w:rtl w:val="0"/>
        </w:rPr>
      </w:r>
    </w:p>
    <w:p w:rsidR="00000000" w:rsidDel="00000000" w:rsidP="00000000" w:rsidRDefault="00000000" w:rsidRPr="00000000" w14:paraId="00000028">
      <w:pPr>
        <w:tabs>
          <w:tab w:val="right" w:leader="none" w:pos="9975"/>
        </w:tabs>
        <w:spacing w:before="200" w:line="240" w:lineRule="auto"/>
        <w:rPr>
          <w:b w:val="1"/>
        </w:rPr>
      </w:pPr>
      <w:hyperlink w:anchor="_g0pfct476flb">
        <w:r w:rsidDel="00000000" w:rsidR="00000000" w:rsidRPr="00000000">
          <w:rPr>
            <w:b w:val="1"/>
            <w:rtl w:val="0"/>
          </w:rPr>
          <w:t xml:space="preserve">COGS (PROCESSORS)</w:t>
        </w:r>
      </w:hyperlink>
      <w:r w:rsidDel="00000000" w:rsidR="00000000" w:rsidRPr="00000000">
        <w:rPr>
          <w:b w:val="1"/>
          <w:rtl w:val="0"/>
        </w:rPr>
        <w:tab/>
      </w:r>
      <w:hyperlink w:anchor="_g0pfct476flb">
        <w:r w:rsidDel="00000000" w:rsidR="00000000" w:rsidRPr="00000000">
          <w:rPr>
            <w:b w:val="1"/>
            <w:rtl w:val="0"/>
          </w:rPr>
          <w:t xml:space="preserve">14</w:t>
        </w:r>
      </w:hyperlink>
      <w:r w:rsidDel="00000000" w:rsidR="00000000" w:rsidRPr="00000000">
        <w:rPr>
          <w:rtl w:val="0"/>
        </w:rPr>
      </w:r>
    </w:p>
    <w:p w:rsidR="00000000" w:rsidDel="00000000" w:rsidP="00000000" w:rsidRDefault="00000000" w:rsidRPr="00000000" w14:paraId="00000029">
      <w:pPr>
        <w:tabs>
          <w:tab w:val="right" w:leader="none" w:pos="9975"/>
        </w:tabs>
        <w:spacing w:before="60" w:line="240" w:lineRule="auto"/>
        <w:ind w:left="360" w:firstLine="0"/>
        <w:rPr/>
      </w:pPr>
      <w:hyperlink w:anchor="_2jerhz1pjpim">
        <w:r w:rsidDel="00000000" w:rsidR="00000000" w:rsidRPr="00000000">
          <w:rPr>
            <w:rtl w:val="0"/>
          </w:rPr>
          <w:t xml:space="preserve">Cog Memory</w:t>
        </w:r>
      </w:hyperlink>
      <w:r w:rsidDel="00000000" w:rsidR="00000000" w:rsidRPr="00000000">
        <w:rPr>
          <w:rtl w:val="0"/>
        </w:rPr>
        <w:tab/>
      </w:r>
      <w:hyperlink w:anchor="_2jerhz1pjpim">
        <w:r w:rsidDel="00000000" w:rsidR="00000000" w:rsidRPr="00000000">
          <w:rPr>
            <w:rtl w:val="0"/>
          </w:rPr>
          <w:t xml:space="preserve">15</w:t>
        </w:r>
      </w:hyperlink>
      <w:r w:rsidDel="00000000" w:rsidR="00000000" w:rsidRPr="00000000">
        <w:rPr>
          <w:rtl w:val="0"/>
        </w:rPr>
      </w:r>
    </w:p>
    <w:p w:rsidR="00000000" w:rsidDel="00000000" w:rsidP="00000000" w:rsidRDefault="00000000" w:rsidRPr="00000000" w14:paraId="0000002A">
      <w:pPr>
        <w:tabs>
          <w:tab w:val="right" w:leader="none" w:pos="9975"/>
        </w:tabs>
        <w:spacing w:before="60" w:line="240" w:lineRule="auto"/>
        <w:ind w:left="720" w:firstLine="0"/>
        <w:rPr/>
      </w:pPr>
      <w:hyperlink w:anchor="_t3mdwg53x91p">
        <w:r w:rsidDel="00000000" w:rsidR="00000000" w:rsidRPr="00000000">
          <w:rPr>
            <w:rtl w:val="0"/>
          </w:rPr>
          <w:t xml:space="preserve">Register RAM</w:t>
        </w:r>
      </w:hyperlink>
      <w:r w:rsidDel="00000000" w:rsidR="00000000" w:rsidRPr="00000000">
        <w:rPr>
          <w:rtl w:val="0"/>
        </w:rPr>
        <w:tab/>
      </w:r>
      <w:hyperlink w:anchor="_t3mdwg53x91p">
        <w:r w:rsidDel="00000000" w:rsidR="00000000" w:rsidRPr="00000000">
          <w:rPr>
            <w:rtl w:val="0"/>
          </w:rPr>
          <w:t xml:space="preserve">15</w:t>
        </w:r>
      </w:hyperlink>
      <w:r w:rsidDel="00000000" w:rsidR="00000000" w:rsidRPr="00000000">
        <w:rPr>
          <w:rtl w:val="0"/>
        </w:rPr>
      </w:r>
    </w:p>
    <w:p w:rsidR="00000000" w:rsidDel="00000000" w:rsidP="00000000" w:rsidRDefault="00000000" w:rsidRPr="00000000" w14:paraId="0000002B">
      <w:pPr>
        <w:tabs>
          <w:tab w:val="right" w:leader="none" w:pos="9975"/>
        </w:tabs>
        <w:spacing w:before="60" w:line="240" w:lineRule="auto"/>
        <w:ind w:left="1080" w:firstLine="0"/>
        <w:rPr/>
      </w:pPr>
      <w:hyperlink w:anchor="_at1mpulv79us">
        <w:r w:rsidDel="00000000" w:rsidR="00000000" w:rsidRPr="00000000">
          <w:rPr>
            <w:rtl w:val="0"/>
          </w:rPr>
          <w:t xml:space="preserve">General Purpose Registers</w:t>
        </w:r>
      </w:hyperlink>
      <w:r w:rsidDel="00000000" w:rsidR="00000000" w:rsidRPr="00000000">
        <w:rPr>
          <w:rtl w:val="0"/>
        </w:rPr>
        <w:tab/>
      </w:r>
      <w:hyperlink w:anchor="_at1mpulv79us">
        <w:r w:rsidDel="00000000" w:rsidR="00000000" w:rsidRPr="00000000">
          <w:rPr>
            <w:rtl w:val="0"/>
          </w:rPr>
          <w:t xml:space="preserve">15</w:t>
        </w:r>
      </w:hyperlink>
      <w:r w:rsidDel="00000000" w:rsidR="00000000" w:rsidRPr="00000000">
        <w:rPr>
          <w:rtl w:val="0"/>
        </w:rPr>
      </w:r>
    </w:p>
    <w:p w:rsidR="00000000" w:rsidDel="00000000" w:rsidP="00000000" w:rsidRDefault="00000000" w:rsidRPr="00000000" w14:paraId="0000002C">
      <w:pPr>
        <w:tabs>
          <w:tab w:val="right" w:leader="none" w:pos="9975"/>
        </w:tabs>
        <w:spacing w:before="60" w:line="240" w:lineRule="auto"/>
        <w:ind w:left="1080" w:firstLine="0"/>
        <w:rPr/>
      </w:pPr>
      <w:hyperlink w:anchor="_7abpwopg91ym">
        <w:r w:rsidDel="00000000" w:rsidR="00000000" w:rsidRPr="00000000">
          <w:rPr>
            <w:rtl w:val="0"/>
          </w:rPr>
          <w:t xml:space="preserve">Dual-Purpose Registers</w:t>
        </w:r>
      </w:hyperlink>
      <w:r w:rsidDel="00000000" w:rsidR="00000000" w:rsidRPr="00000000">
        <w:rPr>
          <w:rtl w:val="0"/>
        </w:rPr>
        <w:tab/>
      </w:r>
      <w:hyperlink w:anchor="_7abpwopg91ym">
        <w:r w:rsidDel="00000000" w:rsidR="00000000" w:rsidRPr="00000000">
          <w:rPr>
            <w:rtl w:val="0"/>
          </w:rPr>
          <w:t xml:space="preserve">15</w:t>
        </w:r>
      </w:hyperlink>
      <w:r w:rsidDel="00000000" w:rsidR="00000000" w:rsidRPr="00000000">
        <w:rPr>
          <w:rtl w:val="0"/>
        </w:rPr>
      </w:r>
    </w:p>
    <w:p w:rsidR="00000000" w:rsidDel="00000000" w:rsidP="00000000" w:rsidRDefault="00000000" w:rsidRPr="00000000" w14:paraId="0000002D">
      <w:pPr>
        <w:tabs>
          <w:tab w:val="right" w:leader="none" w:pos="9975"/>
        </w:tabs>
        <w:spacing w:before="60" w:line="240" w:lineRule="auto"/>
        <w:ind w:left="1080" w:firstLine="0"/>
        <w:rPr/>
      </w:pPr>
      <w:hyperlink w:anchor="_1shqk4lnz3zl">
        <w:r w:rsidDel="00000000" w:rsidR="00000000" w:rsidRPr="00000000">
          <w:rPr>
            <w:rtl w:val="0"/>
          </w:rPr>
          <w:t xml:space="preserve">Special-Purpose Registers</w:t>
        </w:r>
      </w:hyperlink>
      <w:r w:rsidDel="00000000" w:rsidR="00000000" w:rsidRPr="00000000">
        <w:rPr>
          <w:rtl w:val="0"/>
        </w:rPr>
        <w:tab/>
      </w:r>
      <w:hyperlink w:anchor="_1shqk4lnz3zl">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2E">
      <w:pPr>
        <w:tabs>
          <w:tab w:val="right" w:leader="none" w:pos="9975"/>
        </w:tabs>
        <w:spacing w:before="60" w:line="240" w:lineRule="auto"/>
        <w:ind w:left="720" w:firstLine="0"/>
        <w:rPr/>
      </w:pPr>
      <w:hyperlink w:anchor="_g01pdnt3dk21">
        <w:r w:rsidDel="00000000" w:rsidR="00000000" w:rsidRPr="00000000">
          <w:rPr>
            <w:rtl w:val="0"/>
          </w:rPr>
          <w:t xml:space="preserve">Lookup RAM</w:t>
        </w:r>
      </w:hyperlink>
      <w:r w:rsidDel="00000000" w:rsidR="00000000" w:rsidRPr="00000000">
        <w:rPr>
          <w:rtl w:val="0"/>
        </w:rPr>
        <w:tab/>
      </w:r>
      <w:hyperlink w:anchor="_g01pdnt3dk21">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2F">
      <w:pPr>
        <w:tabs>
          <w:tab w:val="right" w:leader="none" w:pos="9975"/>
        </w:tabs>
        <w:spacing w:before="60" w:line="240" w:lineRule="auto"/>
        <w:ind w:left="1080" w:firstLine="0"/>
        <w:rPr/>
      </w:pPr>
      <w:hyperlink w:anchor="_73jkkdy9xtrr">
        <w:r w:rsidDel="00000000" w:rsidR="00000000" w:rsidRPr="00000000">
          <w:rPr>
            <w:rtl w:val="0"/>
          </w:rPr>
          <w:t xml:space="preserve">Scratch Space</w:t>
        </w:r>
      </w:hyperlink>
      <w:r w:rsidDel="00000000" w:rsidR="00000000" w:rsidRPr="00000000">
        <w:rPr>
          <w:rtl w:val="0"/>
        </w:rPr>
        <w:tab/>
      </w:r>
      <w:hyperlink w:anchor="_73jkkdy9xtrr">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30">
      <w:pPr>
        <w:tabs>
          <w:tab w:val="right" w:leader="none" w:pos="9975"/>
        </w:tabs>
        <w:spacing w:before="60" w:line="240" w:lineRule="auto"/>
        <w:ind w:left="1080" w:firstLine="0"/>
        <w:rPr/>
      </w:pPr>
      <w:hyperlink w:anchor="_tld16mvlxxxc">
        <w:r w:rsidDel="00000000" w:rsidR="00000000" w:rsidRPr="00000000">
          <w:rPr>
            <w:rtl w:val="0"/>
          </w:rPr>
          <w:t xml:space="preserve">Paired-Cog Communication Mechanism</w:t>
        </w:r>
      </w:hyperlink>
      <w:r w:rsidDel="00000000" w:rsidR="00000000" w:rsidRPr="00000000">
        <w:rPr>
          <w:rtl w:val="0"/>
        </w:rPr>
        <w:tab/>
      </w:r>
      <w:hyperlink w:anchor="_tld16mvlxxxc">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31">
      <w:pPr>
        <w:tabs>
          <w:tab w:val="right" w:leader="none" w:pos="9975"/>
        </w:tabs>
        <w:spacing w:before="60" w:line="240" w:lineRule="auto"/>
        <w:ind w:left="360" w:firstLine="0"/>
        <w:rPr/>
      </w:pPr>
      <w:hyperlink w:anchor="_d6a33r7wy3h8">
        <w:r w:rsidDel="00000000" w:rsidR="00000000" w:rsidRPr="00000000">
          <w:rPr>
            <w:rtl w:val="0"/>
          </w:rPr>
          <w:t xml:space="preserve">Instruction Pipeline</w:t>
        </w:r>
      </w:hyperlink>
      <w:r w:rsidDel="00000000" w:rsidR="00000000" w:rsidRPr="00000000">
        <w:rPr>
          <w:rtl w:val="0"/>
        </w:rPr>
        <w:tab/>
      </w:r>
      <w:hyperlink w:anchor="_d6a33r7wy3h8">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32">
      <w:pPr>
        <w:tabs>
          <w:tab w:val="right" w:leader="none" w:pos="9975"/>
        </w:tabs>
        <w:spacing w:before="60" w:line="240" w:lineRule="auto"/>
        <w:ind w:left="720" w:firstLine="0"/>
        <w:rPr/>
      </w:pPr>
      <w:hyperlink w:anchor="_5foqcyrb9yic">
        <w:r w:rsidDel="00000000" w:rsidR="00000000" w:rsidRPr="00000000">
          <w:rPr>
            <w:rtl w:val="0"/>
          </w:rPr>
          <w:t xml:space="preserve">Instruction Stages</w:t>
        </w:r>
      </w:hyperlink>
      <w:r w:rsidDel="00000000" w:rsidR="00000000" w:rsidRPr="00000000">
        <w:rPr>
          <w:rtl w:val="0"/>
        </w:rPr>
        <w:tab/>
      </w:r>
      <w:hyperlink w:anchor="_5foqcyrb9yic">
        <w:r w:rsidDel="00000000" w:rsidR="00000000" w:rsidRPr="00000000">
          <w:rPr>
            <w:rtl w:val="0"/>
          </w:rPr>
          <w:t xml:space="preserve">17</w:t>
        </w:r>
      </w:hyperlink>
      <w:r w:rsidDel="00000000" w:rsidR="00000000" w:rsidRPr="00000000">
        <w:rPr>
          <w:rtl w:val="0"/>
        </w:rPr>
      </w:r>
    </w:p>
    <w:p w:rsidR="00000000" w:rsidDel="00000000" w:rsidP="00000000" w:rsidRDefault="00000000" w:rsidRPr="00000000" w14:paraId="00000033">
      <w:pPr>
        <w:tabs>
          <w:tab w:val="right" w:leader="none" w:pos="9975"/>
        </w:tabs>
        <w:spacing w:before="60" w:line="240" w:lineRule="auto"/>
        <w:ind w:left="720" w:firstLine="0"/>
        <w:rPr/>
      </w:pPr>
      <w:hyperlink w:anchor="_v21lql3bhoqu">
        <w:r w:rsidDel="00000000" w:rsidR="00000000" w:rsidRPr="00000000">
          <w:rPr>
            <w:rtl w:val="0"/>
          </w:rPr>
          <w:t xml:space="preserve">Pipeline</w:t>
        </w:r>
      </w:hyperlink>
      <w:r w:rsidDel="00000000" w:rsidR="00000000" w:rsidRPr="00000000">
        <w:rPr>
          <w:rtl w:val="0"/>
        </w:rPr>
        <w:tab/>
      </w:r>
      <w:hyperlink w:anchor="_v21lql3bhoqu">
        <w:r w:rsidDel="00000000" w:rsidR="00000000" w:rsidRPr="00000000">
          <w:rPr>
            <w:rtl w:val="0"/>
          </w:rPr>
          <w:t xml:space="preserve">18</w:t>
        </w:r>
      </w:hyperlink>
      <w:r w:rsidDel="00000000" w:rsidR="00000000" w:rsidRPr="00000000">
        <w:rPr>
          <w:rtl w:val="0"/>
        </w:rPr>
      </w:r>
    </w:p>
    <w:p w:rsidR="00000000" w:rsidDel="00000000" w:rsidP="00000000" w:rsidRDefault="00000000" w:rsidRPr="00000000" w14:paraId="00000034">
      <w:pPr>
        <w:tabs>
          <w:tab w:val="right" w:leader="none" w:pos="9975"/>
        </w:tabs>
        <w:spacing w:before="60" w:line="240" w:lineRule="auto"/>
        <w:ind w:left="720" w:firstLine="0"/>
        <w:rPr/>
      </w:pPr>
      <w:hyperlink w:anchor="_79rk4wtiqx9i">
        <w:r w:rsidDel="00000000" w:rsidR="00000000" w:rsidRPr="00000000">
          <w:rPr>
            <w:rtl w:val="0"/>
          </w:rPr>
          <w:t xml:space="preserve">Wait (Pipeline Stall)</w:t>
        </w:r>
      </w:hyperlink>
      <w:r w:rsidDel="00000000" w:rsidR="00000000" w:rsidRPr="00000000">
        <w:rPr>
          <w:rtl w:val="0"/>
        </w:rPr>
        <w:tab/>
      </w:r>
      <w:hyperlink w:anchor="_79rk4wtiqx9i">
        <w:r w:rsidDel="00000000" w:rsidR="00000000" w:rsidRPr="00000000">
          <w:rPr>
            <w:rtl w:val="0"/>
          </w:rPr>
          <w:t xml:space="preserve">19</w:t>
        </w:r>
      </w:hyperlink>
      <w:r w:rsidDel="00000000" w:rsidR="00000000" w:rsidRPr="00000000">
        <w:rPr>
          <w:rtl w:val="0"/>
        </w:rPr>
      </w:r>
    </w:p>
    <w:p w:rsidR="00000000" w:rsidDel="00000000" w:rsidP="00000000" w:rsidRDefault="00000000" w:rsidRPr="00000000" w14:paraId="00000035">
      <w:pPr>
        <w:tabs>
          <w:tab w:val="right" w:leader="none" w:pos="9975"/>
        </w:tabs>
        <w:spacing w:before="60" w:line="240" w:lineRule="auto"/>
        <w:ind w:left="720" w:firstLine="0"/>
        <w:rPr/>
      </w:pPr>
      <w:hyperlink w:anchor="_8kf9cu23m0zh">
        <w:r w:rsidDel="00000000" w:rsidR="00000000" w:rsidRPr="00000000">
          <w:rPr>
            <w:rtl w:val="0"/>
          </w:rPr>
          <w:t xml:space="preserve">Branch (Pipeline Flush)</w:t>
        </w:r>
      </w:hyperlink>
      <w:r w:rsidDel="00000000" w:rsidR="00000000" w:rsidRPr="00000000">
        <w:rPr>
          <w:rtl w:val="0"/>
        </w:rPr>
        <w:tab/>
      </w:r>
      <w:hyperlink w:anchor="_8kf9cu23m0zh">
        <w:r w:rsidDel="00000000" w:rsidR="00000000" w:rsidRPr="00000000">
          <w:rPr>
            <w:rtl w:val="0"/>
          </w:rPr>
          <w:t xml:space="preserve">20</w:t>
        </w:r>
      </w:hyperlink>
      <w:r w:rsidDel="00000000" w:rsidR="00000000" w:rsidRPr="00000000">
        <w:rPr>
          <w:rtl w:val="0"/>
        </w:rPr>
      </w:r>
    </w:p>
    <w:p w:rsidR="00000000" w:rsidDel="00000000" w:rsidP="00000000" w:rsidRDefault="00000000" w:rsidRPr="00000000" w14:paraId="00000036">
      <w:pPr>
        <w:tabs>
          <w:tab w:val="right" w:leader="none" w:pos="9975"/>
        </w:tabs>
        <w:spacing w:before="60" w:line="240" w:lineRule="auto"/>
        <w:ind w:left="360" w:firstLine="0"/>
        <w:rPr/>
      </w:pPr>
      <w:hyperlink w:anchor="_2na7xdhgylzo">
        <w:r w:rsidDel="00000000" w:rsidR="00000000" w:rsidRPr="00000000">
          <w:rPr>
            <w:rtl w:val="0"/>
          </w:rPr>
          <w:t xml:space="preserve">Execution</w:t>
        </w:r>
      </w:hyperlink>
      <w:r w:rsidDel="00000000" w:rsidR="00000000" w:rsidRPr="00000000">
        <w:rPr>
          <w:rtl w:val="0"/>
        </w:rPr>
        <w:tab/>
      </w:r>
      <w:hyperlink w:anchor="_2na7xdhgylzo">
        <w:r w:rsidDel="00000000" w:rsidR="00000000" w:rsidRPr="00000000">
          <w:rPr>
            <w:rtl w:val="0"/>
          </w:rPr>
          <w:t xml:space="preserve">21</w:t>
        </w:r>
      </w:hyperlink>
      <w:r w:rsidDel="00000000" w:rsidR="00000000" w:rsidRPr="00000000">
        <w:rPr>
          <w:rtl w:val="0"/>
        </w:rPr>
      </w:r>
    </w:p>
    <w:p w:rsidR="00000000" w:rsidDel="00000000" w:rsidP="00000000" w:rsidRDefault="00000000" w:rsidRPr="00000000" w14:paraId="00000037">
      <w:pPr>
        <w:tabs>
          <w:tab w:val="right" w:leader="none" w:pos="9975"/>
        </w:tabs>
        <w:spacing w:before="60" w:line="240" w:lineRule="auto"/>
        <w:ind w:left="720" w:firstLine="0"/>
        <w:rPr/>
      </w:pPr>
      <w:hyperlink w:anchor="_unkhs3434cx4">
        <w:r w:rsidDel="00000000" w:rsidR="00000000" w:rsidRPr="00000000">
          <w:rPr>
            <w:rtl w:val="0"/>
          </w:rPr>
          <w:t xml:space="preserve">Register Execution</w:t>
        </w:r>
      </w:hyperlink>
      <w:r w:rsidDel="00000000" w:rsidR="00000000" w:rsidRPr="00000000">
        <w:rPr>
          <w:rtl w:val="0"/>
        </w:rPr>
        <w:tab/>
      </w:r>
      <w:hyperlink w:anchor="_unkhs3434cx4">
        <w:r w:rsidDel="00000000" w:rsidR="00000000" w:rsidRPr="00000000">
          <w:rPr>
            <w:rtl w:val="0"/>
          </w:rPr>
          <w:t xml:space="preserve">21</w:t>
        </w:r>
      </w:hyperlink>
      <w:r w:rsidDel="00000000" w:rsidR="00000000" w:rsidRPr="00000000">
        <w:rPr>
          <w:rtl w:val="0"/>
        </w:rPr>
      </w:r>
    </w:p>
    <w:p w:rsidR="00000000" w:rsidDel="00000000" w:rsidP="00000000" w:rsidRDefault="00000000" w:rsidRPr="00000000" w14:paraId="00000038">
      <w:pPr>
        <w:tabs>
          <w:tab w:val="right" w:leader="none" w:pos="9975"/>
        </w:tabs>
        <w:spacing w:before="60" w:line="240" w:lineRule="auto"/>
        <w:ind w:left="720" w:firstLine="0"/>
        <w:rPr/>
      </w:pPr>
      <w:hyperlink w:anchor="_sip3znh0gf5f">
        <w:r w:rsidDel="00000000" w:rsidR="00000000" w:rsidRPr="00000000">
          <w:rPr>
            <w:rtl w:val="0"/>
          </w:rPr>
          <w:t xml:space="preserve">Lookup Execution</w:t>
        </w:r>
      </w:hyperlink>
      <w:r w:rsidDel="00000000" w:rsidR="00000000" w:rsidRPr="00000000">
        <w:rPr>
          <w:rtl w:val="0"/>
        </w:rPr>
        <w:tab/>
      </w:r>
      <w:hyperlink w:anchor="_sip3znh0gf5f">
        <w:r w:rsidDel="00000000" w:rsidR="00000000" w:rsidRPr="00000000">
          <w:rPr>
            <w:rtl w:val="0"/>
          </w:rPr>
          <w:t xml:space="preserve">21</w:t>
        </w:r>
      </w:hyperlink>
      <w:r w:rsidDel="00000000" w:rsidR="00000000" w:rsidRPr="00000000">
        <w:rPr>
          <w:rtl w:val="0"/>
        </w:rPr>
      </w:r>
    </w:p>
    <w:p w:rsidR="00000000" w:rsidDel="00000000" w:rsidP="00000000" w:rsidRDefault="00000000" w:rsidRPr="00000000" w14:paraId="00000039">
      <w:pPr>
        <w:tabs>
          <w:tab w:val="right" w:leader="none" w:pos="9975"/>
        </w:tabs>
        <w:spacing w:before="60" w:line="240" w:lineRule="auto"/>
        <w:ind w:left="720" w:firstLine="0"/>
        <w:rPr/>
      </w:pPr>
      <w:hyperlink w:anchor="_jqdnlg7uy7i0">
        <w:r w:rsidDel="00000000" w:rsidR="00000000" w:rsidRPr="00000000">
          <w:rPr>
            <w:rtl w:val="0"/>
          </w:rPr>
          <w:t xml:space="preserve">Hub Execution</w:t>
        </w:r>
      </w:hyperlink>
      <w:r w:rsidDel="00000000" w:rsidR="00000000" w:rsidRPr="00000000">
        <w:rPr>
          <w:rtl w:val="0"/>
        </w:rPr>
        <w:tab/>
      </w:r>
      <w:hyperlink w:anchor="_jqdnlg7uy7i0">
        <w:r w:rsidDel="00000000" w:rsidR="00000000" w:rsidRPr="00000000">
          <w:rPr>
            <w:rtl w:val="0"/>
          </w:rPr>
          <w:t xml:space="preserve">21</w:t>
        </w:r>
      </w:hyperlink>
      <w:r w:rsidDel="00000000" w:rsidR="00000000" w:rsidRPr="00000000">
        <w:rPr>
          <w:rtl w:val="0"/>
        </w:rPr>
      </w:r>
    </w:p>
    <w:p w:rsidR="00000000" w:rsidDel="00000000" w:rsidP="00000000" w:rsidRDefault="00000000" w:rsidRPr="00000000" w14:paraId="0000003A">
      <w:pPr>
        <w:tabs>
          <w:tab w:val="right" w:leader="none" w:pos="9975"/>
        </w:tabs>
        <w:spacing w:before="60" w:line="240" w:lineRule="auto"/>
        <w:ind w:left="360" w:firstLine="0"/>
        <w:rPr/>
      </w:pPr>
      <w:hyperlink w:anchor="_da1uvnijjbyr">
        <w:r w:rsidDel="00000000" w:rsidR="00000000" w:rsidRPr="00000000">
          <w:rPr>
            <w:rtl w:val="0"/>
          </w:rPr>
          <w:t xml:space="preserve">Starting And Stopping Cogs</w:t>
        </w:r>
      </w:hyperlink>
      <w:r w:rsidDel="00000000" w:rsidR="00000000" w:rsidRPr="00000000">
        <w:rPr>
          <w:rtl w:val="0"/>
        </w:rPr>
        <w:tab/>
      </w:r>
      <w:hyperlink w:anchor="_da1uvnijjbyr">
        <w:r w:rsidDel="00000000" w:rsidR="00000000" w:rsidRPr="00000000">
          <w:rPr>
            <w:rtl w:val="0"/>
          </w:rPr>
          <w:t xml:space="preserve">21</w:t>
        </w:r>
      </w:hyperlink>
      <w:r w:rsidDel="00000000" w:rsidR="00000000" w:rsidRPr="00000000">
        <w:rPr>
          <w:rtl w:val="0"/>
        </w:rPr>
      </w:r>
    </w:p>
    <w:p w:rsidR="00000000" w:rsidDel="00000000" w:rsidP="00000000" w:rsidRDefault="00000000" w:rsidRPr="00000000" w14:paraId="0000003B">
      <w:pPr>
        <w:tabs>
          <w:tab w:val="right" w:leader="none" w:pos="9975"/>
        </w:tabs>
        <w:spacing w:before="60" w:line="240" w:lineRule="auto"/>
        <w:ind w:left="360" w:firstLine="0"/>
        <w:rPr/>
      </w:pPr>
      <w:hyperlink w:anchor="_vew0a4demzg8">
        <w:r w:rsidDel="00000000" w:rsidR="00000000" w:rsidRPr="00000000">
          <w:rPr>
            <w:rtl w:val="0"/>
          </w:rPr>
          <w:t xml:space="preserve">Cog Attention</w:t>
        </w:r>
      </w:hyperlink>
      <w:r w:rsidDel="00000000" w:rsidR="00000000" w:rsidRPr="00000000">
        <w:rPr>
          <w:rtl w:val="0"/>
        </w:rPr>
        <w:tab/>
      </w:r>
      <w:hyperlink w:anchor="_vew0a4demzg8">
        <w:r w:rsidDel="00000000" w:rsidR="00000000" w:rsidRPr="00000000">
          <w:rPr>
            <w:rtl w:val="0"/>
          </w:rPr>
          <w:t xml:space="preserve">22</w:t>
        </w:r>
      </w:hyperlink>
      <w:r w:rsidDel="00000000" w:rsidR="00000000" w:rsidRPr="00000000">
        <w:rPr>
          <w:rtl w:val="0"/>
        </w:rPr>
      </w:r>
    </w:p>
    <w:p w:rsidR="00000000" w:rsidDel="00000000" w:rsidP="00000000" w:rsidRDefault="00000000" w:rsidRPr="00000000" w14:paraId="0000003C">
      <w:pPr>
        <w:tabs>
          <w:tab w:val="right" w:leader="none" w:pos="9975"/>
        </w:tabs>
        <w:spacing w:before="60" w:line="240" w:lineRule="auto"/>
        <w:ind w:left="360" w:firstLine="0"/>
        <w:rPr/>
      </w:pPr>
      <w:hyperlink w:anchor="_p9jolctm7tnz">
        <w:r w:rsidDel="00000000" w:rsidR="00000000" w:rsidRPr="00000000">
          <w:rPr>
            <w:rtl w:val="0"/>
          </w:rPr>
          <w:t xml:space="preserve">System Counter</w:t>
        </w:r>
      </w:hyperlink>
      <w:r w:rsidDel="00000000" w:rsidR="00000000" w:rsidRPr="00000000">
        <w:rPr>
          <w:rtl w:val="0"/>
        </w:rPr>
        <w:tab/>
      </w:r>
      <w:hyperlink w:anchor="_p9jolctm7tnz">
        <w:r w:rsidDel="00000000" w:rsidR="00000000" w:rsidRPr="00000000">
          <w:rPr>
            <w:rtl w:val="0"/>
          </w:rPr>
          <w:t xml:space="preserve">22</w:t>
        </w:r>
      </w:hyperlink>
      <w:r w:rsidDel="00000000" w:rsidR="00000000" w:rsidRPr="00000000">
        <w:rPr>
          <w:rtl w:val="0"/>
        </w:rPr>
      </w:r>
    </w:p>
    <w:p w:rsidR="00000000" w:rsidDel="00000000" w:rsidP="00000000" w:rsidRDefault="00000000" w:rsidRPr="00000000" w14:paraId="0000003D">
      <w:pPr>
        <w:tabs>
          <w:tab w:val="right" w:leader="none" w:pos="9975"/>
        </w:tabs>
        <w:spacing w:before="60" w:line="240" w:lineRule="auto"/>
        <w:ind w:left="360" w:firstLine="0"/>
        <w:rPr/>
      </w:pPr>
      <w:hyperlink w:anchor="_w0d21bfvu5vv">
        <w:r w:rsidDel="00000000" w:rsidR="00000000" w:rsidRPr="00000000">
          <w:rPr>
            <w:rtl w:val="0"/>
          </w:rPr>
          <w:t xml:space="preserve">Pseudo-Random Number Generator</w:t>
        </w:r>
      </w:hyperlink>
      <w:r w:rsidDel="00000000" w:rsidR="00000000" w:rsidRPr="00000000">
        <w:rPr>
          <w:rtl w:val="0"/>
        </w:rPr>
        <w:tab/>
      </w:r>
      <w:hyperlink w:anchor="_w0d21bfvu5vv">
        <w:r w:rsidDel="00000000" w:rsidR="00000000" w:rsidRPr="00000000">
          <w:rPr>
            <w:rtl w:val="0"/>
          </w:rPr>
          <w:t xml:space="preserve">23</w:t>
        </w:r>
      </w:hyperlink>
      <w:r w:rsidDel="00000000" w:rsidR="00000000" w:rsidRPr="00000000">
        <w:rPr>
          <w:rtl w:val="0"/>
        </w:rPr>
      </w:r>
    </w:p>
    <w:p w:rsidR="00000000" w:rsidDel="00000000" w:rsidP="00000000" w:rsidRDefault="00000000" w:rsidRPr="00000000" w14:paraId="0000003E">
      <w:pPr>
        <w:tabs>
          <w:tab w:val="right" w:leader="none" w:pos="9975"/>
        </w:tabs>
        <w:spacing w:before="200" w:line="240" w:lineRule="auto"/>
        <w:rPr>
          <w:b w:val="1"/>
        </w:rPr>
      </w:pPr>
      <w:hyperlink w:anchor="_ffgg94dq5jmx">
        <w:r w:rsidDel="00000000" w:rsidR="00000000" w:rsidRPr="00000000">
          <w:rPr>
            <w:b w:val="1"/>
            <w:rtl w:val="0"/>
          </w:rPr>
          <w:t xml:space="preserve">HUB</w:t>
        </w:r>
      </w:hyperlink>
      <w:r w:rsidDel="00000000" w:rsidR="00000000" w:rsidRPr="00000000">
        <w:rPr>
          <w:b w:val="1"/>
          <w:rtl w:val="0"/>
        </w:rPr>
        <w:tab/>
      </w:r>
      <w:hyperlink w:anchor="_ffgg94dq5jmx">
        <w:r w:rsidDel="00000000" w:rsidR="00000000" w:rsidRPr="00000000">
          <w:rPr>
            <w:b w:val="1"/>
            <w:rtl w:val="0"/>
          </w:rPr>
          <w:t xml:space="preserve">24</w:t>
        </w:r>
      </w:hyperlink>
      <w:r w:rsidDel="00000000" w:rsidR="00000000" w:rsidRPr="00000000">
        <w:rPr>
          <w:rtl w:val="0"/>
        </w:rPr>
      </w:r>
    </w:p>
    <w:p w:rsidR="00000000" w:rsidDel="00000000" w:rsidP="00000000" w:rsidRDefault="00000000" w:rsidRPr="00000000" w14:paraId="0000003F">
      <w:pPr>
        <w:tabs>
          <w:tab w:val="right" w:leader="none" w:pos="9975"/>
        </w:tabs>
        <w:spacing w:before="60" w:line="240" w:lineRule="auto"/>
        <w:ind w:left="360" w:firstLine="0"/>
        <w:rPr/>
      </w:pPr>
      <w:hyperlink w:anchor="_3kmq5bt13sms">
        <w:r w:rsidDel="00000000" w:rsidR="00000000" w:rsidRPr="00000000">
          <w:rPr>
            <w:rtl w:val="0"/>
          </w:rPr>
          <w:t xml:space="preserve">Hub RAM</w:t>
        </w:r>
      </w:hyperlink>
      <w:r w:rsidDel="00000000" w:rsidR="00000000" w:rsidRPr="00000000">
        <w:rPr>
          <w:rtl w:val="0"/>
        </w:rPr>
        <w:tab/>
      </w:r>
      <w:hyperlink w:anchor="_3kmq5bt13sms">
        <w:r w:rsidDel="00000000" w:rsidR="00000000" w:rsidRPr="00000000">
          <w:rPr>
            <w:rtl w:val="0"/>
          </w:rPr>
          <w:t xml:space="preserve">24</w:t>
        </w:r>
      </w:hyperlink>
      <w:r w:rsidDel="00000000" w:rsidR="00000000" w:rsidRPr="00000000">
        <w:rPr>
          <w:rtl w:val="0"/>
        </w:rPr>
      </w:r>
    </w:p>
    <w:p w:rsidR="00000000" w:rsidDel="00000000" w:rsidP="00000000" w:rsidRDefault="00000000" w:rsidRPr="00000000" w14:paraId="00000040">
      <w:pPr>
        <w:tabs>
          <w:tab w:val="right" w:leader="none" w:pos="9975"/>
        </w:tabs>
        <w:spacing w:before="60" w:line="240" w:lineRule="auto"/>
        <w:ind w:left="720" w:firstLine="0"/>
        <w:rPr/>
      </w:pPr>
      <w:hyperlink w:anchor="_w7cn8cwckqht">
        <w:r w:rsidDel="00000000" w:rsidR="00000000" w:rsidRPr="00000000">
          <w:rPr>
            <w:rtl w:val="0"/>
          </w:rPr>
          <w:t xml:space="preserve">Random Access</w:t>
        </w:r>
      </w:hyperlink>
      <w:r w:rsidDel="00000000" w:rsidR="00000000" w:rsidRPr="00000000">
        <w:rPr>
          <w:rtl w:val="0"/>
        </w:rPr>
        <w:tab/>
      </w:r>
      <w:hyperlink w:anchor="_w7cn8cwckqht">
        <w:r w:rsidDel="00000000" w:rsidR="00000000" w:rsidRPr="00000000">
          <w:rPr>
            <w:rtl w:val="0"/>
          </w:rPr>
          <w:t xml:space="preserve">25</w:t>
        </w:r>
      </w:hyperlink>
      <w:r w:rsidDel="00000000" w:rsidR="00000000" w:rsidRPr="00000000">
        <w:rPr>
          <w:rtl w:val="0"/>
        </w:rPr>
      </w:r>
    </w:p>
    <w:p w:rsidR="00000000" w:rsidDel="00000000" w:rsidP="00000000" w:rsidRDefault="00000000" w:rsidRPr="00000000" w14:paraId="00000041">
      <w:pPr>
        <w:tabs>
          <w:tab w:val="right" w:leader="none" w:pos="9975"/>
        </w:tabs>
        <w:spacing w:before="60" w:line="240" w:lineRule="auto"/>
        <w:ind w:left="720" w:firstLine="0"/>
        <w:rPr/>
      </w:pPr>
      <w:hyperlink w:anchor="_575uxxbguubi">
        <w:r w:rsidDel="00000000" w:rsidR="00000000" w:rsidRPr="00000000">
          <w:rPr>
            <w:rtl w:val="0"/>
          </w:rPr>
          <w:t xml:space="preserve">Sequential Access</w:t>
        </w:r>
      </w:hyperlink>
      <w:r w:rsidDel="00000000" w:rsidR="00000000" w:rsidRPr="00000000">
        <w:rPr>
          <w:rtl w:val="0"/>
        </w:rPr>
        <w:tab/>
      </w:r>
      <w:hyperlink w:anchor="_575uxxbguubi">
        <w:r w:rsidDel="00000000" w:rsidR="00000000" w:rsidRPr="00000000">
          <w:rPr>
            <w:rtl w:val="0"/>
          </w:rPr>
          <w:t xml:space="preserve">25</w:t>
        </w:r>
      </w:hyperlink>
      <w:r w:rsidDel="00000000" w:rsidR="00000000" w:rsidRPr="00000000">
        <w:rPr>
          <w:rtl w:val="0"/>
        </w:rPr>
      </w:r>
    </w:p>
    <w:p w:rsidR="00000000" w:rsidDel="00000000" w:rsidP="00000000" w:rsidRDefault="00000000" w:rsidRPr="00000000" w14:paraId="00000042">
      <w:pPr>
        <w:tabs>
          <w:tab w:val="right" w:leader="none" w:pos="9975"/>
        </w:tabs>
        <w:spacing w:before="60" w:line="240" w:lineRule="auto"/>
        <w:ind w:left="720" w:firstLine="0"/>
        <w:rPr/>
      </w:pPr>
      <w:hyperlink w:anchor="_zb1tt9xbffh0">
        <w:r w:rsidDel="00000000" w:rsidR="00000000" w:rsidRPr="00000000">
          <w:rPr>
            <w:rtl w:val="0"/>
          </w:rPr>
          <w:t xml:space="preserve">Protected RAM</w:t>
        </w:r>
      </w:hyperlink>
      <w:r w:rsidDel="00000000" w:rsidR="00000000" w:rsidRPr="00000000">
        <w:rPr>
          <w:rtl w:val="0"/>
        </w:rPr>
        <w:tab/>
      </w:r>
      <w:hyperlink w:anchor="_zb1tt9xbffh0">
        <w:r w:rsidDel="00000000" w:rsidR="00000000" w:rsidRPr="00000000">
          <w:rPr>
            <w:rtl w:val="0"/>
          </w:rPr>
          <w:t xml:space="preserve">25</w:t>
        </w:r>
      </w:hyperlink>
      <w:r w:rsidDel="00000000" w:rsidR="00000000" w:rsidRPr="00000000">
        <w:rPr>
          <w:rtl w:val="0"/>
        </w:rPr>
      </w:r>
    </w:p>
    <w:p w:rsidR="00000000" w:rsidDel="00000000" w:rsidP="00000000" w:rsidRDefault="00000000" w:rsidRPr="00000000" w14:paraId="00000043">
      <w:pPr>
        <w:tabs>
          <w:tab w:val="right" w:leader="none" w:pos="9975"/>
        </w:tabs>
        <w:spacing w:before="60" w:line="240" w:lineRule="auto"/>
        <w:ind w:left="360" w:firstLine="0"/>
        <w:rPr/>
      </w:pPr>
      <w:hyperlink w:anchor="_15fgkp930ean">
        <w:r w:rsidDel="00000000" w:rsidR="00000000" w:rsidRPr="00000000">
          <w:rPr>
            <w:rtl w:val="0"/>
          </w:rPr>
          <w:t xml:space="preserve">System Clock Configuration</w:t>
        </w:r>
      </w:hyperlink>
      <w:r w:rsidDel="00000000" w:rsidR="00000000" w:rsidRPr="00000000">
        <w:rPr>
          <w:rtl w:val="0"/>
        </w:rPr>
        <w:tab/>
      </w:r>
      <w:hyperlink w:anchor="_15fgkp930ean">
        <w:r w:rsidDel="00000000" w:rsidR="00000000" w:rsidRPr="00000000">
          <w:rPr>
            <w:rtl w:val="0"/>
          </w:rPr>
          <w:t xml:space="preserve">26</w:t>
        </w:r>
      </w:hyperlink>
      <w:r w:rsidDel="00000000" w:rsidR="00000000" w:rsidRPr="00000000">
        <w:rPr>
          <w:rtl w:val="0"/>
        </w:rPr>
      </w:r>
    </w:p>
    <w:p w:rsidR="00000000" w:rsidDel="00000000" w:rsidP="00000000" w:rsidRDefault="00000000" w:rsidRPr="00000000" w14:paraId="00000044">
      <w:pPr>
        <w:tabs>
          <w:tab w:val="right" w:leader="none" w:pos="9975"/>
        </w:tabs>
        <w:spacing w:before="60" w:line="240" w:lineRule="auto"/>
        <w:ind w:left="720" w:firstLine="0"/>
        <w:rPr/>
      </w:pPr>
      <w:hyperlink w:anchor="_rtz6oinudn49">
        <w:r w:rsidDel="00000000" w:rsidR="00000000" w:rsidRPr="00000000">
          <w:rPr>
            <w:rtl w:val="0"/>
          </w:rPr>
          <w:t xml:space="preserve">PLL Example</w:t>
        </w:r>
      </w:hyperlink>
      <w:r w:rsidDel="00000000" w:rsidR="00000000" w:rsidRPr="00000000">
        <w:rPr>
          <w:rtl w:val="0"/>
        </w:rPr>
        <w:tab/>
      </w:r>
      <w:hyperlink w:anchor="_rtz6oinudn49">
        <w:r w:rsidDel="00000000" w:rsidR="00000000" w:rsidRPr="00000000">
          <w:rPr>
            <w:rtl w:val="0"/>
          </w:rPr>
          <w:t xml:space="preserve">27</w:t>
        </w:r>
      </w:hyperlink>
      <w:r w:rsidDel="00000000" w:rsidR="00000000" w:rsidRPr="00000000">
        <w:rPr>
          <w:rtl w:val="0"/>
        </w:rPr>
      </w:r>
    </w:p>
    <w:p w:rsidR="00000000" w:rsidDel="00000000" w:rsidP="00000000" w:rsidRDefault="00000000" w:rsidRPr="00000000" w14:paraId="00000045">
      <w:pPr>
        <w:tabs>
          <w:tab w:val="right" w:leader="none" w:pos="9975"/>
        </w:tabs>
        <w:spacing w:before="60" w:line="240" w:lineRule="auto"/>
        <w:ind w:left="360" w:firstLine="0"/>
        <w:rPr/>
      </w:pPr>
      <w:hyperlink w:anchor="_5ra3z1f8dfp8">
        <w:r w:rsidDel="00000000" w:rsidR="00000000" w:rsidRPr="00000000">
          <w:rPr>
            <w:rtl w:val="0"/>
          </w:rPr>
          <w:t xml:space="preserve">Locks (Semaphores)</w:t>
        </w:r>
      </w:hyperlink>
      <w:r w:rsidDel="00000000" w:rsidR="00000000" w:rsidRPr="00000000">
        <w:rPr>
          <w:rtl w:val="0"/>
        </w:rPr>
        <w:tab/>
      </w:r>
      <w:hyperlink w:anchor="_5ra3z1f8dfp8">
        <w:r w:rsidDel="00000000" w:rsidR="00000000" w:rsidRPr="00000000">
          <w:rPr>
            <w:rtl w:val="0"/>
          </w:rPr>
          <w:t xml:space="preserve">28</w:t>
        </w:r>
      </w:hyperlink>
      <w:r w:rsidDel="00000000" w:rsidR="00000000" w:rsidRPr="00000000">
        <w:rPr>
          <w:rtl w:val="0"/>
        </w:rPr>
      </w:r>
    </w:p>
    <w:p w:rsidR="00000000" w:rsidDel="00000000" w:rsidP="00000000" w:rsidRDefault="00000000" w:rsidRPr="00000000" w14:paraId="00000046">
      <w:pPr>
        <w:tabs>
          <w:tab w:val="right" w:leader="none" w:pos="9975"/>
        </w:tabs>
        <w:spacing w:before="60" w:line="240" w:lineRule="auto"/>
        <w:ind w:left="720" w:firstLine="0"/>
        <w:rPr/>
      </w:pPr>
      <w:hyperlink w:anchor="_qm1a3yc11h3i">
        <w:r w:rsidDel="00000000" w:rsidR="00000000" w:rsidRPr="00000000">
          <w:rPr>
            <w:rtl w:val="0"/>
          </w:rPr>
          <w:t xml:space="preserve">Lock Usage</w:t>
        </w:r>
      </w:hyperlink>
      <w:r w:rsidDel="00000000" w:rsidR="00000000" w:rsidRPr="00000000">
        <w:rPr>
          <w:rtl w:val="0"/>
        </w:rPr>
        <w:tab/>
      </w:r>
      <w:hyperlink w:anchor="_qm1a3yc11h3i">
        <w:r w:rsidDel="00000000" w:rsidR="00000000" w:rsidRPr="00000000">
          <w:rPr>
            <w:rtl w:val="0"/>
          </w:rPr>
          <w:t xml:space="preserve">28</w:t>
        </w:r>
      </w:hyperlink>
      <w:r w:rsidDel="00000000" w:rsidR="00000000" w:rsidRPr="00000000">
        <w:rPr>
          <w:rtl w:val="0"/>
        </w:rPr>
      </w:r>
    </w:p>
    <w:p w:rsidR="00000000" w:rsidDel="00000000" w:rsidP="00000000" w:rsidRDefault="00000000" w:rsidRPr="00000000" w14:paraId="00000047">
      <w:pPr>
        <w:tabs>
          <w:tab w:val="right" w:leader="none" w:pos="9975"/>
        </w:tabs>
        <w:spacing w:before="60" w:line="240" w:lineRule="auto"/>
        <w:ind w:left="360" w:firstLine="0"/>
        <w:rPr/>
      </w:pPr>
      <w:hyperlink w:anchor="_iuvmkq25g2a2">
        <w:r w:rsidDel="00000000" w:rsidR="00000000" w:rsidRPr="00000000">
          <w:rPr>
            <w:rtl w:val="0"/>
          </w:rPr>
          <w:t xml:space="preserve">CORDIC Solver</w:t>
        </w:r>
      </w:hyperlink>
      <w:r w:rsidDel="00000000" w:rsidR="00000000" w:rsidRPr="00000000">
        <w:rPr>
          <w:rtl w:val="0"/>
        </w:rPr>
        <w:tab/>
      </w:r>
      <w:hyperlink w:anchor="_iuvmkq25g2a2">
        <w:r w:rsidDel="00000000" w:rsidR="00000000" w:rsidRPr="00000000">
          <w:rPr>
            <w:rtl w:val="0"/>
          </w:rPr>
          <w:t xml:space="preserve">29</w:t>
        </w:r>
      </w:hyperlink>
      <w:r w:rsidDel="00000000" w:rsidR="00000000" w:rsidRPr="00000000">
        <w:rPr>
          <w:rtl w:val="0"/>
        </w:rPr>
      </w:r>
    </w:p>
    <w:p w:rsidR="00000000" w:rsidDel="00000000" w:rsidP="00000000" w:rsidRDefault="00000000" w:rsidRPr="00000000" w14:paraId="00000048">
      <w:pPr>
        <w:tabs>
          <w:tab w:val="right" w:leader="none" w:pos="9975"/>
        </w:tabs>
        <w:spacing w:before="60" w:line="240" w:lineRule="auto"/>
        <w:ind w:left="720" w:firstLine="0"/>
        <w:rPr/>
      </w:pPr>
      <w:hyperlink w:anchor="_nl9e8nr2tade">
        <w:r w:rsidDel="00000000" w:rsidR="00000000" w:rsidRPr="00000000">
          <w:rPr>
            <w:rtl w:val="0"/>
          </w:rPr>
          <w:t xml:space="preserve">Multiply</w:t>
        </w:r>
      </w:hyperlink>
      <w:r w:rsidDel="00000000" w:rsidR="00000000" w:rsidRPr="00000000">
        <w:rPr>
          <w:rtl w:val="0"/>
        </w:rPr>
        <w:tab/>
      </w:r>
      <w:hyperlink w:anchor="_nl9e8nr2tade">
        <w:r w:rsidDel="00000000" w:rsidR="00000000" w:rsidRPr="00000000">
          <w:rPr>
            <w:rtl w:val="0"/>
          </w:rPr>
          <w:t xml:space="preserve">29</w:t>
        </w:r>
      </w:hyperlink>
      <w:r w:rsidDel="00000000" w:rsidR="00000000" w:rsidRPr="00000000">
        <w:rPr>
          <w:rtl w:val="0"/>
        </w:rPr>
      </w:r>
    </w:p>
    <w:p w:rsidR="00000000" w:rsidDel="00000000" w:rsidP="00000000" w:rsidRDefault="00000000" w:rsidRPr="00000000" w14:paraId="00000049">
      <w:pPr>
        <w:tabs>
          <w:tab w:val="right" w:leader="none" w:pos="9975"/>
        </w:tabs>
        <w:spacing w:before="60" w:line="240" w:lineRule="auto"/>
        <w:ind w:left="720" w:firstLine="0"/>
        <w:rPr/>
      </w:pPr>
      <w:hyperlink w:anchor="_kx8d8cnmoiaw">
        <w:r w:rsidDel="00000000" w:rsidR="00000000" w:rsidRPr="00000000">
          <w:rPr>
            <w:rtl w:val="0"/>
          </w:rPr>
          <w:t xml:space="preserve">Divide</w:t>
        </w:r>
      </w:hyperlink>
      <w:r w:rsidDel="00000000" w:rsidR="00000000" w:rsidRPr="00000000">
        <w:rPr>
          <w:rtl w:val="0"/>
        </w:rPr>
        <w:tab/>
      </w:r>
      <w:hyperlink w:anchor="_kx8d8cnmoiaw">
        <w:r w:rsidDel="00000000" w:rsidR="00000000" w:rsidRPr="00000000">
          <w:rPr>
            <w:rtl w:val="0"/>
          </w:rPr>
          <w:t xml:space="preserve">29</w:t>
        </w:r>
      </w:hyperlink>
      <w:r w:rsidDel="00000000" w:rsidR="00000000" w:rsidRPr="00000000">
        <w:rPr>
          <w:rtl w:val="0"/>
        </w:rPr>
      </w:r>
    </w:p>
    <w:p w:rsidR="00000000" w:rsidDel="00000000" w:rsidP="00000000" w:rsidRDefault="00000000" w:rsidRPr="00000000" w14:paraId="0000004A">
      <w:pPr>
        <w:tabs>
          <w:tab w:val="right" w:leader="none" w:pos="9975"/>
        </w:tabs>
        <w:spacing w:before="60" w:line="240" w:lineRule="auto"/>
        <w:ind w:left="720" w:firstLine="0"/>
        <w:rPr/>
      </w:pPr>
      <w:hyperlink w:anchor="_kntpsgy4veqt">
        <w:r w:rsidDel="00000000" w:rsidR="00000000" w:rsidRPr="00000000">
          <w:rPr>
            <w:rtl w:val="0"/>
          </w:rPr>
          <w:t xml:space="preserve">Square Root</w:t>
        </w:r>
      </w:hyperlink>
      <w:r w:rsidDel="00000000" w:rsidR="00000000" w:rsidRPr="00000000">
        <w:rPr>
          <w:rtl w:val="0"/>
        </w:rPr>
        <w:tab/>
      </w:r>
      <w:hyperlink w:anchor="_kntpsgy4veqt">
        <w:r w:rsidDel="00000000" w:rsidR="00000000" w:rsidRPr="00000000">
          <w:rPr>
            <w:rtl w:val="0"/>
          </w:rPr>
          <w:t xml:space="preserve">30</w:t>
        </w:r>
      </w:hyperlink>
      <w:r w:rsidDel="00000000" w:rsidR="00000000" w:rsidRPr="00000000">
        <w:rPr>
          <w:rtl w:val="0"/>
        </w:rPr>
      </w:r>
    </w:p>
    <w:p w:rsidR="00000000" w:rsidDel="00000000" w:rsidP="00000000" w:rsidRDefault="00000000" w:rsidRPr="00000000" w14:paraId="0000004B">
      <w:pPr>
        <w:tabs>
          <w:tab w:val="right" w:leader="none" w:pos="9975"/>
        </w:tabs>
        <w:spacing w:before="60" w:line="240" w:lineRule="auto"/>
        <w:ind w:left="720" w:firstLine="0"/>
        <w:rPr/>
      </w:pPr>
      <w:hyperlink w:anchor="_m9zo223xec2s">
        <w:r w:rsidDel="00000000" w:rsidR="00000000" w:rsidRPr="00000000">
          <w:rPr>
            <w:rtl w:val="0"/>
          </w:rPr>
          <w:t xml:space="preserve">Rotation</w:t>
        </w:r>
      </w:hyperlink>
      <w:r w:rsidDel="00000000" w:rsidR="00000000" w:rsidRPr="00000000">
        <w:rPr>
          <w:rtl w:val="0"/>
        </w:rPr>
        <w:tab/>
      </w:r>
      <w:hyperlink w:anchor="_m9zo223xec2s">
        <w:r w:rsidDel="00000000" w:rsidR="00000000" w:rsidRPr="00000000">
          <w:rPr>
            <w:rtl w:val="0"/>
          </w:rPr>
          <w:t xml:space="preserve">30</w:t>
        </w:r>
      </w:hyperlink>
      <w:r w:rsidDel="00000000" w:rsidR="00000000" w:rsidRPr="00000000">
        <w:rPr>
          <w:rtl w:val="0"/>
        </w:rPr>
      </w:r>
    </w:p>
    <w:p w:rsidR="00000000" w:rsidDel="00000000" w:rsidP="00000000" w:rsidRDefault="00000000" w:rsidRPr="00000000" w14:paraId="0000004C">
      <w:pPr>
        <w:tabs>
          <w:tab w:val="right" w:leader="none" w:pos="9975"/>
        </w:tabs>
        <w:spacing w:before="60" w:line="240" w:lineRule="auto"/>
        <w:ind w:left="720" w:firstLine="0"/>
        <w:rPr/>
      </w:pPr>
      <w:hyperlink w:anchor="_ggvu5xig3t9a">
        <w:r w:rsidDel="00000000" w:rsidR="00000000" w:rsidRPr="00000000">
          <w:rPr>
            <w:rtl w:val="0"/>
          </w:rPr>
          <w:t xml:space="preserve">Cartesian to Polar</w:t>
        </w:r>
      </w:hyperlink>
      <w:r w:rsidDel="00000000" w:rsidR="00000000" w:rsidRPr="00000000">
        <w:rPr>
          <w:rtl w:val="0"/>
        </w:rPr>
        <w:tab/>
      </w:r>
      <w:hyperlink w:anchor="_ggvu5xig3t9a">
        <w:r w:rsidDel="00000000" w:rsidR="00000000" w:rsidRPr="00000000">
          <w:rPr>
            <w:rtl w:val="0"/>
          </w:rPr>
          <w:t xml:space="preserve">30</w:t>
        </w:r>
      </w:hyperlink>
      <w:r w:rsidDel="00000000" w:rsidR="00000000" w:rsidRPr="00000000">
        <w:rPr>
          <w:rtl w:val="0"/>
        </w:rPr>
      </w:r>
    </w:p>
    <w:p w:rsidR="00000000" w:rsidDel="00000000" w:rsidP="00000000" w:rsidRDefault="00000000" w:rsidRPr="00000000" w14:paraId="0000004D">
      <w:pPr>
        <w:tabs>
          <w:tab w:val="right" w:leader="none" w:pos="9975"/>
        </w:tabs>
        <w:spacing w:before="60" w:line="240" w:lineRule="auto"/>
        <w:ind w:left="720" w:firstLine="0"/>
        <w:rPr/>
      </w:pPr>
      <w:hyperlink w:anchor="_h0cx7gb9ecfq">
        <w:r w:rsidDel="00000000" w:rsidR="00000000" w:rsidRPr="00000000">
          <w:rPr>
            <w:rtl w:val="0"/>
          </w:rPr>
          <w:t xml:space="preserve">Polar to Cartesian</w:t>
        </w:r>
      </w:hyperlink>
      <w:r w:rsidDel="00000000" w:rsidR="00000000" w:rsidRPr="00000000">
        <w:rPr>
          <w:rtl w:val="0"/>
        </w:rPr>
        <w:tab/>
      </w:r>
      <w:hyperlink w:anchor="_h0cx7gb9ecfq">
        <w:r w:rsidDel="00000000" w:rsidR="00000000" w:rsidRPr="00000000">
          <w:rPr>
            <w:rtl w:val="0"/>
          </w:rPr>
          <w:t xml:space="preserve">30</w:t>
        </w:r>
      </w:hyperlink>
      <w:r w:rsidDel="00000000" w:rsidR="00000000" w:rsidRPr="00000000">
        <w:rPr>
          <w:rtl w:val="0"/>
        </w:rPr>
      </w:r>
    </w:p>
    <w:p w:rsidR="00000000" w:rsidDel="00000000" w:rsidP="00000000" w:rsidRDefault="00000000" w:rsidRPr="00000000" w14:paraId="0000004E">
      <w:pPr>
        <w:tabs>
          <w:tab w:val="right" w:leader="none" w:pos="9975"/>
        </w:tabs>
        <w:spacing w:before="60" w:line="240" w:lineRule="auto"/>
        <w:ind w:left="720" w:firstLine="0"/>
        <w:rPr/>
      </w:pPr>
      <w:hyperlink w:anchor="_atz9l1jtixiu">
        <w:r w:rsidDel="00000000" w:rsidR="00000000" w:rsidRPr="00000000">
          <w:rPr>
            <w:rtl w:val="0"/>
          </w:rPr>
          <w:t xml:space="preserve">Integer to Logarithm</w:t>
        </w:r>
      </w:hyperlink>
      <w:r w:rsidDel="00000000" w:rsidR="00000000" w:rsidRPr="00000000">
        <w:rPr>
          <w:rtl w:val="0"/>
        </w:rPr>
        <w:tab/>
      </w:r>
      <w:hyperlink w:anchor="_atz9l1jtixiu">
        <w:r w:rsidDel="00000000" w:rsidR="00000000" w:rsidRPr="00000000">
          <w:rPr>
            <w:rtl w:val="0"/>
          </w:rPr>
          <w:t xml:space="preserve">30</w:t>
        </w:r>
      </w:hyperlink>
      <w:r w:rsidDel="00000000" w:rsidR="00000000" w:rsidRPr="00000000">
        <w:rPr>
          <w:rtl w:val="0"/>
        </w:rPr>
      </w:r>
    </w:p>
    <w:p w:rsidR="00000000" w:rsidDel="00000000" w:rsidP="00000000" w:rsidRDefault="00000000" w:rsidRPr="00000000" w14:paraId="0000004F">
      <w:pPr>
        <w:tabs>
          <w:tab w:val="right" w:leader="none" w:pos="9975"/>
        </w:tabs>
        <w:spacing w:before="60" w:line="240" w:lineRule="auto"/>
        <w:ind w:left="720" w:firstLine="0"/>
        <w:rPr/>
      </w:pPr>
      <w:hyperlink w:anchor="_twkpx8ws37vd">
        <w:r w:rsidDel="00000000" w:rsidR="00000000" w:rsidRPr="00000000">
          <w:rPr>
            <w:rtl w:val="0"/>
          </w:rPr>
          <w:t xml:space="preserve">Logarithm to Integer</w:t>
        </w:r>
      </w:hyperlink>
      <w:r w:rsidDel="00000000" w:rsidR="00000000" w:rsidRPr="00000000">
        <w:rPr>
          <w:rtl w:val="0"/>
        </w:rPr>
        <w:tab/>
      </w:r>
      <w:hyperlink w:anchor="_twkpx8ws37vd">
        <w:r w:rsidDel="00000000" w:rsidR="00000000" w:rsidRPr="00000000">
          <w:rPr>
            <w:rtl w:val="0"/>
          </w:rPr>
          <w:t xml:space="preserve">31</w:t>
        </w:r>
      </w:hyperlink>
      <w:r w:rsidDel="00000000" w:rsidR="00000000" w:rsidRPr="00000000">
        <w:rPr>
          <w:rtl w:val="0"/>
        </w:rPr>
      </w:r>
    </w:p>
    <w:p w:rsidR="00000000" w:rsidDel="00000000" w:rsidP="00000000" w:rsidRDefault="00000000" w:rsidRPr="00000000" w14:paraId="00000050">
      <w:pPr>
        <w:tabs>
          <w:tab w:val="right" w:leader="none" w:pos="9975"/>
        </w:tabs>
        <w:spacing w:before="200" w:line="240" w:lineRule="auto"/>
        <w:rPr>
          <w:b w:val="1"/>
        </w:rPr>
      </w:pPr>
      <w:hyperlink w:anchor="_whuv85gp7nps">
        <w:r w:rsidDel="00000000" w:rsidR="00000000" w:rsidRPr="00000000">
          <w:rPr>
            <w:b w:val="1"/>
            <w:rtl w:val="0"/>
          </w:rPr>
          <w:t xml:space="preserve">SMART I/O PINS</w:t>
        </w:r>
      </w:hyperlink>
      <w:r w:rsidDel="00000000" w:rsidR="00000000" w:rsidRPr="00000000">
        <w:rPr>
          <w:b w:val="1"/>
          <w:rtl w:val="0"/>
        </w:rPr>
        <w:tab/>
      </w:r>
      <w:hyperlink w:anchor="_whuv85gp7nps">
        <w:r w:rsidDel="00000000" w:rsidR="00000000" w:rsidRPr="00000000">
          <w:rPr>
            <w:b w:val="1"/>
            <w:rtl w:val="0"/>
          </w:rPr>
          <w:t xml:space="preserve">31</w:t>
        </w:r>
      </w:hyperlink>
      <w:r w:rsidDel="00000000" w:rsidR="00000000" w:rsidRPr="00000000">
        <w:rPr>
          <w:rtl w:val="0"/>
        </w:rPr>
      </w:r>
    </w:p>
    <w:p w:rsidR="00000000" w:rsidDel="00000000" w:rsidP="00000000" w:rsidRDefault="00000000" w:rsidRPr="00000000" w14:paraId="00000051">
      <w:pPr>
        <w:tabs>
          <w:tab w:val="right" w:leader="none" w:pos="9975"/>
        </w:tabs>
        <w:spacing w:before="60" w:line="240" w:lineRule="auto"/>
        <w:ind w:left="360" w:firstLine="0"/>
        <w:rPr/>
      </w:pPr>
      <w:hyperlink w:anchor="_t13e9n7z5wp7">
        <w:r w:rsidDel="00000000" w:rsidR="00000000" w:rsidRPr="00000000">
          <w:rPr>
            <w:rtl w:val="0"/>
          </w:rPr>
          <w:t xml:space="preserve">I/O Pin Circuit</w:t>
        </w:r>
      </w:hyperlink>
      <w:r w:rsidDel="00000000" w:rsidR="00000000" w:rsidRPr="00000000">
        <w:rPr>
          <w:rtl w:val="0"/>
        </w:rPr>
        <w:tab/>
      </w:r>
      <w:hyperlink w:anchor="_t13e9n7z5wp7">
        <w:r w:rsidDel="00000000" w:rsidR="00000000" w:rsidRPr="00000000">
          <w:rPr>
            <w:rtl w:val="0"/>
          </w:rPr>
          <w:t xml:space="preserve">31</w:t>
        </w:r>
      </w:hyperlink>
      <w:r w:rsidDel="00000000" w:rsidR="00000000" w:rsidRPr="00000000">
        <w:rPr>
          <w:rtl w:val="0"/>
        </w:rPr>
      </w:r>
    </w:p>
    <w:p w:rsidR="00000000" w:rsidDel="00000000" w:rsidP="00000000" w:rsidRDefault="00000000" w:rsidRPr="00000000" w14:paraId="00000052">
      <w:pPr>
        <w:tabs>
          <w:tab w:val="right" w:leader="none" w:pos="9975"/>
        </w:tabs>
        <w:spacing w:before="60" w:line="240" w:lineRule="auto"/>
        <w:ind w:left="360" w:firstLine="0"/>
        <w:rPr/>
      </w:pPr>
      <w:hyperlink w:anchor="_p2sdunz9fxpm">
        <w:r w:rsidDel="00000000" w:rsidR="00000000" w:rsidRPr="00000000">
          <w:rPr>
            <w:rtl w:val="0"/>
          </w:rPr>
          <w:t xml:space="preserve">Direction and State</w:t>
        </w:r>
      </w:hyperlink>
      <w:r w:rsidDel="00000000" w:rsidR="00000000" w:rsidRPr="00000000">
        <w:rPr>
          <w:rtl w:val="0"/>
        </w:rPr>
        <w:tab/>
      </w:r>
      <w:hyperlink w:anchor="_p2sdunz9fxpm">
        <w:r w:rsidDel="00000000" w:rsidR="00000000" w:rsidRPr="00000000">
          <w:rPr>
            <w:rtl w:val="0"/>
          </w:rPr>
          <w:t xml:space="preserve">32</w:t>
        </w:r>
      </w:hyperlink>
      <w:r w:rsidDel="00000000" w:rsidR="00000000" w:rsidRPr="00000000">
        <w:rPr>
          <w:rtl w:val="0"/>
        </w:rPr>
      </w:r>
    </w:p>
    <w:p w:rsidR="00000000" w:rsidDel="00000000" w:rsidP="00000000" w:rsidRDefault="00000000" w:rsidRPr="00000000" w14:paraId="00000053">
      <w:pPr>
        <w:tabs>
          <w:tab w:val="right" w:leader="none" w:pos="9975"/>
        </w:tabs>
        <w:spacing w:before="60" w:line="240" w:lineRule="auto"/>
        <w:ind w:left="360" w:firstLine="0"/>
        <w:rPr/>
      </w:pPr>
      <w:hyperlink w:anchor="_jxahsscq2nua">
        <w:r w:rsidDel="00000000" w:rsidR="00000000" w:rsidRPr="00000000">
          <w:rPr>
            <w:rtl w:val="0"/>
          </w:rPr>
          <w:t xml:space="preserve">Pin Modes</w:t>
        </w:r>
      </w:hyperlink>
      <w:r w:rsidDel="00000000" w:rsidR="00000000" w:rsidRPr="00000000">
        <w:rPr>
          <w:rtl w:val="0"/>
        </w:rPr>
        <w:tab/>
      </w:r>
      <w:hyperlink w:anchor="_jxahsscq2nua">
        <w:r w:rsidDel="00000000" w:rsidR="00000000" w:rsidRPr="00000000">
          <w:rPr>
            <w:rtl w:val="0"/>
          </w:rPr>
          <w:t xml:space="preserve">32</w:t>
        </w:r>
      </w:hyperlink>
      <w:r w:rsidDel="00000000" w:rsidR="00000000" w:rsidRPr="00000000">
        <w:rPr>
          <w:rtl w:val="0"/>
        </w:rPr>
      </w:r>
    </w:p>
    <w:p w:rsidR="00000000" w:rsidDel="00000000" w:rsidP="00000000" w:rsidRDefault="00000000" w:rsidRPr="00000000" w14:paraId="00000054">
      <w:pPr>
        <w:tabs>
          <w:tab w:val="right" w:leader="none" w:pos="9975"/>
        </w:tabs>
        <w:spacing w:before="60" w:line="240" w:lineRule="auto"/>
        <w:ind w:left="360" w:firstLine="0"/>
        <w:rPr/>
      </w:pPr>
      <w:hyperlink w:anchor="_6z9hr7z553r3">
        <w:r w:rsidDel="00000000" w:rsidR="00000000" w:rsidRPr="00000000">
          <w:rPr>
            <w:rtl w:val="0"/>
          </w:rPr>
          <w:t xml:space="preserve">Equivalent Schematics for Each Unique I/O Pin Configuration</w:t>
        </w:r>
      </w:hyperlink>
      <w:r w:rsidDel="00000000" w:rsidR="00000000" w:rsidRPr="00000000">
        <w:rPr>
          <w:rtl w:val="0"/>
        </w:rPr>
        <w:tab/>
      </w:r>
      <w:hyperlink w:anchor="_6z9hr7z553r3">
        <w:r w:rsidDel="00000000" w:rsidR="00000000" w:rsidRPr="00000000">
          <w:rPr>
            <w:rtl w:val="0"/>
          </w:rPr>
          <w:t xml:space="preserve">36</w:t>
        </w:r>
      </w:hyperlink>
      <w:r w:rsidDel="00000000" w:rsidR="00000000" w:rsidRPr="00000000">
        <w:rPr>
          <w:rtl w:val="0"/>
        </w:rPr>
      </w:r>
    </w:p>
    <w:p w:rsidR="00000000" w:rsidDel="00000000" w:rsidP="00000000" w:rsidRDefault="00000000" w:rsidRPr="00000000" w14:paraId="00000055">
      <w:pPr>
        <w:tabs>
          <w:tab w:val="right" w:leader="none" w:pos="9975"/>
        </w:tabs>
        <w:spacing w:before="60" w:line="240" w:lineRule="auto"/>
        <w:ind w:left="360" w:firstLine="0"/>
        <w:rPr/>
      </w:pPr>
      <w:hyperlink w:anchor="_drp9s9vw79ai">
        <w:r w:rsidDel="00000000" w:rsidR="00000000" w:rsidRPr="00000000">
          <w:rPr>
            <w:rtl w:val="0"/>
          </w:rPr>
          <w:t xml:space="preserve">I/O Pin Timing</w:t>
        </w:r>
      </w:hyperlink>
      <w:r w:rsidDel="00000000" w:rsidR="00000000" w:rsidRPr="00000000">
        <w:rPr>
          <w:rtl w:val="0"/>
        </w:rPr>
        <w:tab/>
      </w:r>
      <w:hyperlink w:anchor="_drp9s9vw79ai">
        <w:r w:rsidDel="00000000" w:rsidR="00000000" w:rsidRPr="00000000">
          <w:rPr>
            <w:rtl w:val="0"/>
          </w:rPr>
          <w:t xml:space="preserve">42</w:t>
        </w:r>
      </w:hyperlink>
      <w:r w:rsidDel="00000000" w:rsidR="00000000" w:rsidRPr="00000000">
        <w:rPr>
          <w:rtl w:val="0"/>
        </w:rPr>
      </w:r>
    </w:p>
    <w:p w:rsidR="00000000" w:rsidDel="00000000" w:rsidP="00000000" w:rsidRDefault="00000000" w:rsidRPr="00000000" w14:paraId="00000056">
      <w:pPr>
        <w:tabs>
          <w:tab w:val="right" w:leader="none" w:pos="9975"/>
        </w:tabs>
        <w:spacing w:before="60" w:line="240" w:lineRule="auto"/>
        <w:ind w:left="360" w:firstLine="0"/>
        <w:rPr/>
      </w:pPr>
      <w:hyperlink w:anchor="_msbxl3vp75z">
        <w:r w:rsidDel="00000000" w:rsidR="00000000" w:rsidRPr="00000000">
          <w:rPr>
            <w:rtl w:val="0"/>
          </w:rPr>
          <w:t xml:space="preserve">Smart Modes</w:t>
        </w:r>
      </w:hyperlink>
      <w:r w:rsidDel="00000000" w:rsidR="00000000" w:rsidRPr="00000000">
        <w:rPr>
          <w:rtl w:val="0"/>
        </w:rPr>
        <w:tab/>
      </w:r>
      <w:hyperlink w:anchor="_msbxl3vp75z">
        <w:r w:rsidDel="00000000" w:rsidR="00000000" w:rsidRPr="00000000">
          <w:rPr>
            <w:rtl w:val="0"/>
          </w:rPr>
          <w:t xml:space="preserve">43</w:t>
        </w:r>
      </w:hyperlink>
      <w:r w:rsidDel="00000000" w:rsidR="00000000" w:rsidRPr="00000000">
        <w:rPr>
          <w:rtl w:val="0"/>
        </w:rPr>
      </w:r>
    </w:p>
    <w:p w:rsidR="00000000" w:rsidDel="00000000" w:rsidP="00000000" w:rsidRDefault="00000000" w:rsidRPr="00000000" w14:paraId="00000057">
      <w:pPr>
        <w:tabs>
          <w:tab w:val="right" w:leader="none" w:pos="9975"/>
        </w:tabs>
        <w:spacing w:before="60" w:line="240" w:lineRule="auto"/>
        <w:ind w:left="720" w:firstLine="0"/>
        <w:rPr/>
      </w:pPr>
      <w:hyperlink w:anchor="_uz8yatawtj0x">
        <w:r w:rsidDel="00000000" w:rsidR="00000000" w:rsidRPr="00000000">
          <w:rPr>
            <w:rtl w:val="0"/>
          </w:rPr>
          <w:t xml:space="preserve">Smart Pin Off; Default (%00000)</w:t>
        </w:r>
      </w:hyperlink>
      <w:r w:rsidDel="00000000" w:rsidR="00000000" w:rsidRPr="00000000">
        <w:rPr>
          <w:rtl w:val="0"/>
        </w:rPr>
        <w:tab/>
      </w:r>
      <w:hyperlink w:anchor="_uz8yatawtj0x">
        <w:r w:rsidDel="00000000" w:rsidR="00000000" w:rsidRPr="00000000">
          <w:rPr>
            <w:rtl w:val="0"/>
          </w:rPr>
          <w:t xml:space="preserve">45</w:t>
        </w:r>
      </w:hyperlink>
      <w:r w:rsidDel="00000000" w:rsidR="00000000" w:rsidRPr="00000000">
        <w:rPr>
          <w:rtl w:val="0"/>
        </w:rPr>
      </w:r>
    </w:p>
    <w:p w:rsidR="00000000" w:rsidDel="00000000" w:rsidP="00000000" w:rsidRDefault="00000000" w:rsidRPr="00000000" w14:paraId="00000058">
      <w:pPr>
        <w:tabs>
          <w:tab w:val="right" w:leader="none" w:pos="9975"/>
        </w:tabs>
        <w:spacing w:before="60" w:line="240" w:lineRule="auto"/>
        <w:ind w:left="720" w:firstLine="0"/>
        <w:rPr/>
      </w:pPr>
      <w:hyperlink w:anchor="_389j2sifyw3d">
        <w:r w:rsidDel="00000000" w:rsidR="00000000" w:rsidRPr="00000000">
          <w:rPr>
            <w:rtl w:val="0"/>
          </w:rPr>
          <w:t xml:space="preserve">Long Repository (%00001..%00011 and not DAC_MODE)</w:t>
        </w:r>
      </w:hyperlink>
      <w:r w:rsidDel="00000000" w:rsidR="00000000" w:rsidRPr="00000000">
        <w:rPr>
          <w:rtl w:val="0"/>
        </w:rPr>
        <w:tab/>
      </w:r>
      <w:hyperlink w:anchor="_389j2sifyw3d">
        <w:r w:rsidDel="00000000" w:rsidR="00000000" w:rsidRPr="00000000">
          <w:rPr>
            <w:rtl w:val="0"/>
          </w:rPr>
          <w:t xml:space="preserve">45</w:t>
        </w:r>
      </w:hyperlink>
      <w:r w:rsidDel="00000000" w:rsidR="00000000" w:rsidRPr="00000000">
        <w:rPr>
          <w:rtl w:val="0"/>
        </w:rPr>
      </w:r>
    </w:p>
    <w:p w:rsidR="00000000" w:rsidDel="00000000" w:rsidP="00000000" w:rsidRDefault="00000000" w:rsidRPr="00000000" w14:paraId="00000059">
      <w:pPr>
        <w:tabs>
          <w:tab w:val="right" w:leader="none" w:pos="9975"/>
        </w:tabs>
        <w:spacing w:before="60" w:line="240" w:lineRule="auto"/>
        <w:ind w:left="720" w:firstLine="0"/>
        <w:rPr/>
      </w:pPr>
      <w:hyperlink w:anchor="_pldewc5frxnp">
        <w:r w:rsidDel="00000000" w:rsidR="00000000" w:rsidRPr="00000000">
          <w:rPr>
            <w:rtl w:val="0"/>
          </w:rPr>
          <w:t xml:space="preserve">DAC Noise (%00001 and DAC_MODE)</w:t>
        </w:r>
      </w:hyperlink>
      <w:r w:rsidDel="00000000" w:rsidR="00000000" w:rsidRPr="00000000">
        <w:rPr>
          <w:rtl w:val="0"/>
        </w:rPr>
        <w:tab/>
      </w:r>
      <w:hyperlink w:anchor="_pldewc5frxnp">
        <w:r w:rsidDel="00000000" w:rsidR="00000000" w:rsidRPr="00000000">
          <w:rPr>
            <w:rtl w:val="0"/>
          </w:rPr>
          <w:t xml:space="preserve">46</w:t>
        </w:r>
      </w:hyperlink>
      <w:r w:rsidDel="00000000" w:rsidR="00000000" w:rsidRPr="00000000">
        <w:rPr>
          <w:rtl w:val="0"/>
        </w:rPr>
      </w:r>
    </w:p>
    <w:p w:rsidR="00000000" w:rsidDel="00000000" w:rsidP="00000000" w:rsidRDefault="00000000" w:rsidRPr="00000000" w14:paraId="0000005A">
      <w:pPr>
        <w:tabs>
          <w:tab w:val="right" w:leader="none" w:pos="9975"/>
        </w:tabs>
        <w:spacing w:before="60" w:line="240" w:lineRule="auto"/>
        <w:ind w:left="720" w:firstLine="0"/>
        <w:rPr/>
      </w:pPr>
      <w:hyperlink w:anchor="_ccftirya86pz">
        <w:r w:rsidDel="00000000" w:rsidR="00000000" w:rsidRPr="00000000">
          <w:rPr>
            <w:rtl w:val="0"/>
          </w:rPr>
          <w:t xml:space="preserve">DAC 16-Bit With Noise Dither (%00010 and DAC_MODE)</w:t>
        </w:r>
      </w:hyperlink>
      <w:r w:rsidDel="00000000" w:rsidR="00000000" w:rsidRPr="00000000">
        <w:rPr>
          <w:rtl w:val="0"/>
        </w:rPr>
        <w:tab/>
      </w:r>
      <w:hyperlink w:anchor="_ccftirya86pz">
        <w:r w:rsidDel="00000000" w:rsidR="00000000" w:rsidRPr="00000000">
          <w:rPr>
            <w:rtl w:val="0"/>
          </w:rPr>
          <w:t xml:space="preserve">46</w:t>
        </w:r>
      </w:hyperlink>
      <w:r w:rsidDel="00000000" w:rsidR="00000000" w:rsidRPr="00000000">
        <w:rPr>
          <w:rtl w:val="0"/>
        </w:rPr>
      </w:r>
    </w:p>
    <w:p w:rsidR="00000000" w:rsidDel="00000000" w:rsidP="00000000" w:rsidRDefault="00000000" w:rsidRPr="00000000" w14:paraId="0000005B">
      <w:pPr>
        <w:tabs>
          <w:tab w:val="right" w:leader="none" w:pos="9975"/>
        </w:tabs>
        <w:spacing w:before="60" w:line="240" w:lineRule="auto"/>
        <w:ind w:left="720" w:firstLine="0"/>
        <w:rPr/>
      </w:pPr>
      <w:hyperlink w:anchor="_ujo617c8c6ef">
        <w:r w:rsidDel="00000000" w:rsidR="00000000" w:rsidRPr="00000000">
          <w:rPr>
            <w:rtl w:val="0"/>
          </w:rPr>
          <w:t xml:space="preserve">DAC 16-Bit With PWM dither (%00011 and DAC_MODE)</w:t>
        </w:r>
      </w:hyperlink>
      <w:r w:rsidDel="00000000" w:rsidR="00000000" w:rsidRPr="00000000">
        <w:rPr>
          <w:rtl w:val="0"/>
        </w:rPr>
        <w:tab/>
      </w:r>
      <w:hyperlink w:anchor="_ujo617c8c6ef">
        <w:r w:rsidDel="00000000" w:rsidR="00000000" w:rsidRPr="00000000">
          <w:rPr>
            <w:rtl w:val="0"/>
          </w:rPr>
          <w:t xml:space="preserve">46</w:t>
        </w:r>
      </w:hyperlink>
      <w:r w:rsidDel="00000000" w:rsidR="00000000" w:rsidRPr="00000000">
        <w:rPr>
          <w:rtl w:val="0"/>
        </w:rPr>
      </w:r>
    </w:p>
    <w:p w:rsidR="00000000" w:rsidDel="00000000" w:rsidP="00000000" w:rsidRDefault="00000000" w:rsidRPr="00000000" w14:paraId="0000005C">
      <w:pPr>
        <w:tabs>
          <w:tab w:val="right" w:leader="none" w:pos="9975"/>
        </w:tabs>
        <w:spacing w:before="60" w:line="240" w:lineRule="auto"/>
        <w:ind w:left="720" w:firstLine="0"/>
        <w:rPr/>
      </w:pPr>
      <w:hyperlink w:anchor="_pyq9vdjyr3nf">
        <w:r w:rsidDel="00000000" w:rsidR="00000000" w:rsidRPr="00000000">
          <w:rPr>
            <w:rtl w:val="0"/>
          </w:rPr>
          <w:t xml:space="preserve">Pulse/Cycle Output (%00100)</w:t>
        </w:r>
      </w:hyperlink>
      <w:r w:rsidDel="00000000" w:rsidR="00000000" w:rsidRPr="00000000">
        <w:rPr>
          <w:rtl w:val="0"/>
        </w:rPr>
        <w:tab/>
      </w:r>
      <w:hyperlink w:anchor="_pyq9vdjyr3nf">
        <w:r w:rsidDel="00000000" w:rsidR="00000000" w:rsidRPr="00000000">
          <w:rPr>
            <w:rtl w:val="0"/>
          </w:rPr>
          <w:t xml:space="preserve">46</w:t>
        </w:r>
      </w:hyperlink>
      <w:r w:rsidDel="00000000" w:rsidR="00000000" w:rsidRPr="00000000">
        <w:rPr>
          <w:rtl w:val="0"/>
        </w:rPr>
      </w:r>
    </w:p>
    <w:p w:rsidR="00000000" w:rsidDel="00000000" w:rsidP="00000000" w:rsidRDefault="00000000" w:rsidRPr="00000000" w14:paraId="0000005D">
      <w:pPr>
        <w:tabs>
          <w:tab w:val="right" w:leader="none" w:pos="9975"/>
        </w:tabs>
        <w:spacing w:before="60" w:line="240" w:lineRule="auto"/>
        <w:ind w:left="720" w:firstLine="0"/>
        <w:rPr/>
      </w:pPr>
      <w:hyperlink w:anchor="_m2xocuv28l0p">
        <w:r w:rsidDel="00000000" w:rsidR="00000000" w:rsidRPr="00000000">
          <w:rPr>
            <w:rtl w:val="0"/>
          </w:rPr>
          <w:t xml:space="preserve">Transition Output (%00101)</w:t>
        </w:r>
      </w:hyperlink>
      <w:r w:rsidDel="00000000" w:rsidR="00000000" w:rsidRPr="00000000">
        <w:rPr>
          <w:rtl w:val="0"/>
        </w:rPr>
        <w:tab/>
      </w:r>
      <w:hyperlink w:anchor="_m2xocuv28l0p">
        <w:r w:rsidDel="00000000" w:rsidR="00000000" w:rsidRPr="00000000">
          <w:rPr>
            <w:rtl w:val="0"/>
          </w:rPr>
          <w:t xml:space="preserve">47</w:t>
        </w:r>
      </w:hyperlink>
      <w:r w:rsidDel="00000000" w:rsidR="00000000" w:rsidRPr="00000000">
        <w:rPr>
          <w:rtl w:val="0"/>
        </w:rPr>
      </w:r>
    </w:p>
    <w:p w:rsidR="00000000" w:rsidDel="00000000" w:rsidP="00000000" w:rsidRDefault="00000000" w:rsidRPr="00000000" w14:paraId="0000005E">
      <w:pPr>
        <w:tabs>
          <w:tab w:val="right" w:leader="none" w:pos="9975"/>
        </w:tabs>
        <w:spacing w:before="60" w:line="240" w:lineRule="auto"/>
        <w:ind w:left="720" w:firstLine="0"/>
        <w:rPr/>
      </w:pPr>
      <w:hyperlink w:anchor="_5089qnhgckp9">
        <w:r w:rsidDel="00000000" w:rsidR="00000000" w:rsidRPr="00000000">
          <w:rPr>
            <w:rtl w:val="0"/>
          </w:rPr>
          <w:t xml:space="preserve">NCO Frequency (%00110)</w:t>
        </w:r>
      </w:hyperlink>
      <w:r w:rsidDel="00000000" w:rsidR="00000000" w:rsidRPr="00000000">
        <w:rPr>
          <w:rtl w:val="0"/>
        </w:rPr>
        <w:tab/>
      </w:r>
      <w:hyperlink w:anchor="_5089qnhgckp9">
        <w:r w:rsidDel="00000000" w:rsidR="00000000" w:rsidRPr="00000000">
          <w:rPr>
            <w:rtl w:val="0"/>
          </w:rPr>
          <w:t xml:space="preserve">47</w:t>
        </w:r>
      </w:hyperlink>
      <w:r w:rsidDel="00000000" w:rsidR="00000000" w:rsidRPr="00000000">
        <w:rPr>
          <w:rtl w:val="0"/>
        </w:rPr>
      </w:r>
    </w:p>
    <w:p w:rsidR="00000000" w:rsidDel="00000000" w:rsidP="00000000" w:rsidRDefault="00000000" w:rsidRPr="00000000" w14:paraId="0000005F">
      <w:pPr>
        <w:tabs>
          <w:tab w:val="right" w:leader="none" w:pos="9975"/>
        </w:tabs>
        <w:spacing w:before="60" w:line="240" w:lineRule="auto"/>
        <w:ind w:left="720" w:firstLine="0"/>
        <w:rPr/>
      </w:pPr>
      <w:hyperlink w:anchor="_tes64dpabufd">
        <w:r w:rsidDel="00000000" w:rsidR="00000000" w:rsidRPr="00000000">
          <w:rPr>
            <w:rtl w:val="0"/>
          </w:rPr>
          <w:t xml:space="preserve">NCO Duty (%00111)</w:t>
        </w:r>
      </w:hyperlink>
      <w:r w:rsidDel="00000000" w:rsidR="00000000" w:rsidRPr="00000000">
        <w:rPr>
          <w:rtl w:val="0"/>
        </w:rPr>
        <w:tab/>
      </w:r>
      <w:hyperlink w:anchor="_tes64dpabufd">
        <w:r w:rsidDel="00000000" w:rsidR="00000000" w:rsidRPr="00000000">
          <w:rPr>
            <w:rtl w:val="0"/>
          </w:rPr>
          <w:t xml:space="preserve">47</w:t>
        </w:r>
      </w:hyperlink>
      <w:r w:rsidDel="00000000" w:rsidR="00000000" w:rsidRPr="00000000">
        <w:rPr>
          <w:rtl w:val="0"/>
        </w:rPr>
      </w:r>
    </w:p>
    <w:p w:rsidR="00000000" w:rsidDel="00000000" w:rsidP="00000000" w:rsidRDefault="00000000" w:rsidRPr="00000000" w14:paraId="00000060">
      <w:pPr>
        <w:tabs>
          <w:tab w:val="right" w:leader="none" w:pos="9975"/>
        </w:tabs>
        <w:spacing w:before="60" w:line="240" w:lineRule="auto"/>
        <w:ind w:left="720" w:firstLine="0"/>
        <w:rPr/>
      </w:pPr>
      <w:hyperlink w:anchor="_khuaicke4gpr">
        <w:r w:rsidDel="00000000" w:rsidR="00000000" w:rsidRPr="00000000">
          <w:rPr>
            <w:rtl w:val="0"/>
          </w:rPr>
          <w:t xml:space="preserve">PWM Triangle (%01000)</w:t>
        </w:r>
      </w:hyperlink>
      <w:r w:rsidDel="00000000" w:rsidR="00000000" w:rsidRPr="00000000">
        <w:rPr>
          <w:rtl w:val="0"/>
        </w:rPr>
        <w:tab/>
      </w:r>
      <w:hyperlink w:anchor="_khuaicke4gpr">
        <w:r w:rsidDel="00000000" w:rsidR="00000000" w:rsidRPr="00000000">
          <w:rPr>
            <w:rtl w:val="0"/>
          </w:rPr>
          <w:t xml:space="preserve">47</w:t>
        </w:r>
      </w:hyperlink>
      <w:r w:rsidDel="00000000" w:rsidR="00000000" w:rsidRPr="00000000">
        <w:rPr>
          <w:rtl w:val="0"/>
        </w:rPr>
      </w:r>
    </w:p>
    <w:p w:rsidR="00000000" w:rsidDel="00000000" w:rsidP="00000000" w:rsidRDefault="00000000" w:rsidRPr="00000000" w14:paraId="00000061">
      <w:pPr>
        <w:tabs>
          <w:tab w:val="right" w:leader="none" w:pos="9975"/>
        </w:tabs>
        <w:spacing w:before="60" w:line="240" w:lineRule="auto"/>
        <w:ind w:left="720" w:firstLine="0"/>
        <w:rPr/>
      </w:pPr>
      <w:hyperlink w:anchor="_ojj92ylxos1v">
        <w:r w:rsidDel="00000000" w:rsidR="00000000" w:rsidRPr="00000000">
          <w:rPr>
            <w:rtl w:val="0"/>
          </w:rPr>
          <w:t xml:space="preserve">PWM Sawtooth (%01001)</w:t>
        </w:r>
      </w:hyperlink>
      <w:r w:rsidDel="00000000" w:rsidR="00000000" w:rsidRPr="00000000">
        <w:rPr>
          <w:rtl w:val="0"/>
        </w:rPr>
        <w:tab/>
      </w:r>
      <w:hyperlink w:anchor="_ojj92ylxos1v">
        <w:r w:rsidDel="00000000" w:rsidR="00000000" w:rsidRPr="00000000">
          <w:rPr>
            <w:rtl w:val="0"/>
          </w:rPr>
          <w:t xml:space="preserve">48</w:t>
        </w:r>
      </w:hyperlink>
      <w:r w:rsidDel="00000000" w:rsidR="00000000" w:rsidRPr="00000000">
        <w:rPr>
          <w:rtl w:val="0"/>
        </w:rPr>
      </w:r>
    </w:p>
    <w:p w:rsidR="00000000" w:rsidDel="00000000" w:rsidP="00000000" w:rsidRDefault="00000000" w:rsidRPr="00000000" w14:paraId="00000062">
      <w:pPr>
        <w:tabs>
          <w:tab w:val="right" w:leader="none" w:pos="9975"/>
        </w:tabs>
        <w:spacing w:before="60" w:line="240" w:lineRule="auto"/>
        <w:ind w:left="720" w:firstLine="0"/>
        <w:rPr/>
      </w:pPr>
      <w:hyperlink w:anchor="_iyi7bgk5e0w2">
        <w:r w:rsidDel="00000000" w:rsidR="00000000" w:rsidRPr="00000000">
          <w:rPr>
            <w:rtl w:val="0"/>
          </w:rPr>
          <w:t xml:space="preserve">PWM Switch-Mode Power Supply With Voltage And Current Feedback (%01010)</w:t>
        </w:r>
      </w:hyperlink>
      <w:r w:rsidDel="00000000" w:rsidR="00000000" w:rsidRPr="00000000">
        <w:rPr>
          <w:rtl w:val="0"/>
        </w:rPr>
        <w:tab/>
      </w:r>
      <w:hyperlink w:anchor="_iyi7bgk5e0w2">
        <w:r w:rsidDel="00000000" w:rsidR="00000000" w:rsidRPr="00000000">
          <w:rPr>
            <w:rtl w:val="0"/>
          </w:rPr>
          <w:t xml:space="preserve">48</w:t>
        </w:r>
      </w:hyperlink>
      <w:r w:rsidDel="00000000" w:rsidR="00000000" w:rsidRPr="00000000">
        <w:rPr>
          <w:rtl w:val="0"/>
        </w:rPr>
      </w:r>
    </w:p>
    <w:p w:rsidR="00000000" w:rsidDel="00000000" w:rsidP="00000000" w:rsidRDefault="00000000" w:rsidRPr="00000000" w14:paraId="00000063">
      <w:pPr>
        <w:tabs>
          <w:tab w:val="right" w:leader="none" w:pos="9975"/>
        </w:tabs>
        <w:spacing w:before="60" w:line="240" w:lineRule="auto"/>
        <w:ind w:left="720" w:firstLine="0"/>
        <w:rPr/>
      </w:pPr>
      <w:hyperlink w:anchor="_vqmzbery6ad9">
        <w:r w:rsidDel="00000000" w:rsidR="00000000" w:rsidRPr="00000000">
          <w:rPr>
            <w:rtl w:val="0"/>
          </w:rPr>
          <w:t xml:space="preserve">A/B-Input Quadrature Encoder (%01011)</w:t>
        </w:r>
      </w:hyperlink>
      <w:r w:rsidDel="00000000" w:rsidR="00000000" w:rsidRPr="00000000">
        <w:rPr>
          <w:rtl w:val="0"/>
        </w:rPr>
        <w:tab/>
      </w:r>
      <w:hyperlink w:anchor="_vqmzbery6ad9">
        <w:r w:rsidDel="00000000" w:rsidR="00000000" w:rsidRPr="00000000">
          <w:rPr>
            <w:rtl w:val="0"/>
          </w:rPr>
          <w:t xml:space="preserve">49</w:t>
        </w:r>
      </w:hyperlink>
      <w:r w:rsidDel="00000000" w:rsidR="00000000" w:rsidRPr="00000000">
        <w:rPr>
          <w:rtl w:val="0"/>
        </w:rPr>
      </w:r>
    </w:p>
    <w:p w:rsidR="00000000" w:rsidDel="00000000" w:rsidP="00000000" w:rsidRDefault="00000000" w:rsidRPr="00000000" w14:paraId="00000064">
      <w:pPr>
        <w:tabs>
          <w:tab w:val="right" w:leader="none" w:pos="9975"/>
        </w:tabs>
        <w:spacing w:before="60" w:line="240" w:lineRule="auto"/>
        <w:ind w:left="720" w:firstLine="0"/>
        <w:rPr/>
      </w:pPr>
      <w:hyperlink w:anchor="_6zttwyip9utx">
        <w:r w:rsidDel="00000000" w:rsidR="00000000" w:rsidRPr="00000000">
          <w:rPr>
            <w:rtl w:val="0"/>
          </w:rPr>
          <w:t xml:space="preserve">Count A-Input Positive Edges When B-Input Is High (%01100)</w:t>
        </w:r>
      </w:hyperlink>
      <w:r w:rsidDel="00000000" w:rsidR="00000000" w:rsidRPr="00000000">
        <w:rPr>
          <w:rtl w:val="0"/>
        </w:rPr>
        <w:tab/>
      </w:r>
      <w:hyperlink w:anchor="_6zttwyip9utx">
        <w:r w:rsidDel="00000000" w:rsidR="00000000" w:rsidRPr="00000000">
          <w:rPr>
            <w:rtl w:val="0"/>
          </w:rPr>
          <w:t xml:space="preserve">49</w:t>
        </w:r>
      </w:hyperlink>
      <w:r w:rsidDel="00000000" w:rsidR="00000000" w:rsidRPr="00000000">
        <w:rPr>
          <w:rtl w:val="0"/>
        </w:rPr>
      </w:r>
    </w:p>
    <w:p w:rsidR="00000000" w:rsidDel="00000000" w:rsidP="00000000" w:rsidRDefault="00000000" w:rsidRPr="00000000" w14:paraId="00000065">
      <w:pPr>
        <w:tabs>
          <w:tab w:val="right" w:leader="none" w:pos="9975"/>
        </w:tabs>
        <w:spacing w:before="60" w:line="240" w:lineRule="auto"/>
        <w:ind w:left="720" w:firstLine="0"/>
        <w:rPr/>
      </w:pPr>
      <w:hyperlink w:anchor="_k8acld6ipfl6">
        <w:r w:rsidDel="00000000" w:rsidR="00000000" w:rsidRPr="00000000">
          <w:rPr>
            <w:rtl w:val="0"/>
          </w:rPr>
          <w:t xml:space="preserve">Count A-Input Positive Edges; Increment w/B-Input = 1, Decrement w/B-Input = 0  (%01101)</w:t>
        </w:r>
      </w:hyperlink>
      <w:r w:rsidDel="00000000" w:rsidR="00000000" w:rsidRPr="00000000">
        <w:rPr>
          <w:rtl w:val="0"/>
        </w:rPr>
        <w:tab/>
      </w:r>
      <w:hyperlink w:anchor="_k8acld6ipfl6">
        <w:r w:rsidDel="00000000" w:rsidR="00000000" w:rsidRPr="00000000">
          <w:rPr>
            <w:rtl w:val="0"/>
          </w:rPr>
          <w:t xml:space="preserve">49</w:t>
        </w:r>
      </w:hyperlink>
      <w:r w:rsidDel="00000000" w:rsidR="00000000" w:rsidRPr="00000000">
        <w:rPr>
          <w:rtl w:val="0"/>
        </w:rPr>
      </w:r>
    </w:p>
    <w:p w:rsidR="00000000" w:rsidDel="00000000" w:rsidP="00000000" w:rsidRDefault="00000000" w:rsidRPr="00000000" w14:paraId="00000066">
      <w:pPr>
        <w:tabs>
          <w:tab w:val="right" w:leader="none" w:pos="9975"/>
        </w:tabs>
        <w:spacing w:before="60" w:line="240" w:lineRule="auto"/>
        <w:ind w:left="720" w:firstLine="0"/>
        <w:rPr/>
      </w:pPr>
      <w:hyperlink w:anchor="_o39n85ho5pd9">
        <w:r w:rsidDel="00000000" w:rsidR="00000000" w:rsidRPr="00000000">
          <w:rPr>
            <w:rtl w:val="0"/>
          </w:rPr>
          <w:t xml:space="preserve">Count A-Input Positive Edges (%01110 AND !Y[0])</w:t>
        </w:r>
      </w:hyperlink>
      <w:r w:rsidDel="00000000" w:rsidR="00000000" w:rsidRPr="00000000">
        <w:rPr>
          <w:rtl w:val="0"/>
        </w:rPr>
        <w:tab/>
      </w:r>
      <w:hyperlink w:anchor="_o39n85ho5pd9">
        <w:r w:rsidDel="00000000" w:rsidR="00000000" w:rsidRPr="00000000">
          <w:rPr>
            <w:rtl w:val="0"/>
          </w:rPr>
          <w:t xml:space="preserve">49</w:t>
        </w:r>
      </w:hyperlink>
      <w:r w:rsidDel="00000000" w:rsidR="00000000" w:rsidRPr="00000000">
        <w:rPr>
          <w:rtl w:val="0"/>
        </w:rPr>
      </w:r>
    </w:p>
    <w:p w:rsidR="00000000" w:rsidDel="00000000" w:rsidP="00000000" w:rsidRDefault="00000000" w:rsidRPr="00000000" w14:paraId="00000067">
      <w:pPr>
        <w:tabs>
          <w:tab w:val="right" w:leader="none" w:pos="9975"/>
        </w:tabs>
        <w:spacing w:before="60" w:line="240" w:lineRule="auto"/>
        <w:ind w:left="720" w:firstLine="0"/>
        <w:rPr/>
      </w:pPr>
      <w:hyperlink w:anchor="_h9vrm8biinn0">
        <w:r w:rsidDel="00000000" w:rsidR="00000000" w:rsidRPr="00000000">
          <w:rPr>
            <w:rtl w:val="0"/>
          </w:rPr>
          <w:t xml:space="preserve">Increment w/A-Input Positive Edge, Decrement w/B-Input Positive Edge (%01110 AND Y[0])</w:t>
        </w:r>
      </w:hyperlink>
      <w:r w:rsidDel="00000000" w:rsidR="00000000" w:rsidRPr="00000000">
        <w:rPr>
          <w:rtl w:val="0"/>
        </w:rPr>
        <w:tab/>
      </w:r>
      <w:hyperlink w:anchor="_h9vrm8biinn0">
        <w:r w:rsidDel="00000000" w:rsidR="00000000" w:rsidRPr="00000000">
          <w:rPr>
            <w:rtl w:val="0"/>
          </w:rPr>
          <w:t xml:space="preserve">49</w:t>
        </w:r>
      </w:hyperlink>
      <w:r w:rsidDel="00000000" w:rsidR="00000000" w:rsidRPr="00000000">
        <w:rPr>
          <w:rtl w:val="0"/>
        </w:rPr>
      </w:r>
    </w:p>
    <w:p w:rsidR="00000000" w:rsidDel="00000000" w:rsidP="00000000" w:rsidRDefault="00000000" w:rsidRPr="00000000" w14:paraId="00000068">
      <w:pPr>
        <w:tabs>
          <w:tab w:val="right" w:leader="none" w:pos="9975"/>
        </w:tabs>
        <w:spacing w:before="60" w:line="240" w:lineRule="auto"/>
        <w:ind w:left="720" w:firstLine="0"/>
        <w:rPr/>
      </w:pPr>
      <w:hyperlink w:anchor="_ssvd8afsp4fl">
        <w:r w:rsidDel="00000000" w:rsidR="00000000" w:rsidRPr="00000000">
          <w:rPr>
            <w:rtl w:val="0"/>
          </w:rPr>
          <w:t xml:space="preserve">Count A-Input Highs (%01111 AND !Y[0])</w:t>
        </w:r>
      </w:hyperlink>
      <w:r w:rsidDel="00000000" w:rsidR="00000000" w:rsidRPr="00000000">
        <w:rPr>
          <w:rtl w:val="0"/>
        </w:rPr>
        <w:tab/>
      </w:r>
      <w:hyperlink w:anchor="_ssvd8afsp4fl">
        <w:r w:rsidDel="00000000" w:rsidR="00000000" w:rsidRPr="00000000">
          <w:rPr>
            <w:rtl w:val="0"/>
          </w:rPr>
          <w:t xml:space="preserve">50</w:t>
        </w:r>
      </w:hyperlink>
      <w:r w:rsidDel="00000000" w:rsidR="00000000" w:rsidRPr="00000000">
        <w:rPr>
          <w:rtl w:val="0"/>
        </w:rPr>
      </w:r>
    </w:p>
    <w:p w:rsidR="00000000" w:rsidDel="00000000" w:rsidP="00000000" w:rsidRDefault="00000000" w:rsidRPr="00000000" w14:paraId="00000069">
      <w:pPr>
        <w:tabs>
          <w:tab w:val="right" w:leader="none" w:pos="9975"/>
        </w:tabs>
        <w:spacing w:before="60" w:line="240" w:lineRule="auto"/>
        <w:ind w:left="720" w:firstLine="0"/>
        <w:rPr/>
      </w:pPr>
      <w:hyperlink w:anchor="_groh7zsh3g6n">
        <w:r w:rsidDel="00000000" w:rsidR="00000000" w:rsidRPr="00000000">
          <w:rPr>
            <w:rtl w:val="0"/>
          </w:rPr>
          <w:t xml:space="preserve">Increment w/A-Input High, Decrement w/B-Input High (%01111 AND Y[0])</w:t>
        </w:r>
      </w:hyperlink>
      <w:r w:rsidDel="00000000" w:rsidR="00000000" w:rsidRPr="00000000">
        <w:rPr>
          <w:rtl w:val="0"/>
        </w:rPr>
        <w:tab/>
      </w:r>
      <w:hyperlink w:anchor="_groh7zsh3g6n">
        <w:r w:rsidDel="00000000" w:rsidR="00000000" w:rsidRPr="00000000">
          <w:rPr>
            <w:rtl w:val="0"/>
          </w:rPr>
          <w:t xml:space="preserve">50</w:t>
        </w:r>
      </w:hyperlink>
      <w:r w:rsidDel="00000000" w:rsidR="00000000" w:rsidRPr="00000000">
        <w:rPr>
          <w:rtl w:val="0"/>
        </w:rPr>
      </w:r>
    </w:p>
    <w:p w:rsidR="00000000" w:rsidDel="00000000" w:rsidP="00000000" w:rsidRDefault="00000000" w:rsidRPr="00000000" w14:paraId="0000006A">
      <w:pPr>
        <w:tabs>
          <w:tab w:val="right" w:leader="none" w:pos="9975"/>
        </w:tabs>
        <w:spacing w:before="60" w:line="240" w:lineRule="auto"/>
        <w:ind w:left="720" w:firstLine="0"/>
        <w:rPr/>
      </w:pPr>
      <w:hyperlink w:anchor="_wjx73ki24dvv">
        <w:r w:rsidDel="00000000" w:rsidR="00000000" w:rsidRPr="00000000">
          <w:rPr>
            <w:rtl w:val="0"/>
          </w:rPr>
          <w:t xml:space="preserve">Time A-Input States (%10000)</w:t>
        </w:r>
      </w:hyperlink>
      <w:r w:rsidDel="00000000" w:rsidR="00000000" w:rsidRPr="00000000">
        <w:rPr>
          <w:rtl w:val="0"/>
        </w:rPr>
        <w:tab/>
      </w:r>
      <w:hyperlink w:anchor="_wjx73ki24dvv">
        <w:r w:rsidDel="00000000" w:rsidR="00000000" w:rsidRPr="00000000">
          <w:rPr>
            <w:rtl w:val="0"/>
          </w:rPr>
          <w:t xml:space="preserve">50</w:t>
        </w:r>
      </w:hyperlink>
      <w:r w:rsidDel="00000000" w:rsidR="00000000" w:rsidRPr="00000000">
        <w:rPr>
          <w:rtl w:val="0"/>
        </w:rPr>
      </w:r>
    </w:p>
    <w:p w:rsidR="00000000" w:rsidDel="00000000" w:rsidP="00000000" w:rsidRDefault="00000000" w:rsidRPr="00000000" w14:paraId="0000006B">
      <w:pPr>
        <w:tabs>
          <w:tab w:val="right" w:leader="none" w:pos="9975"/>
        </w:tabs>
        <w:spacing w:before="60" w:line="240" w:lineRule="auto"/>
        <w:ind w:left="720" w:firstLine="0"/>
        <w:rPr/>
      </w:pPr>
      <w:hyperlink w:anchor="_ryn87kyb46wk">
        <w:r w:rsidDel="00000000" w:rsidR="00000000" w:rsidRPr="00000000">
          <w:rPr>
            <w:rtl w:val="0"/>
          </w:rPr>
          <w:t xml:space="preserve">Time A-Input High States (%10001)</w:t>
        </w:r>
      </w:hyperlink>
      <w:r w:rsidDel="00000000" w:rsidR="00000000" w:rsidRPr="00000000">
        <w:rPr>
          <w:rtl w:val="0"/>
        </w:rPr>
        <w:tab/>
      </w:r>
      <w:hyperlink w:anchor="_ryn87kyb46wk">
        <w:r w:rsidDel="00000000" w:rsidR="00000000" w:rsidRPr="00000000">
          <w:rPr>
            <w:rtl w:val="0"/>
          </w:rPr>
          <w:t xml:space="preserve">50</w:t>
        </w:r>
      </w:hyperlink>
      <w:r w:rsidDel="00000000" w:rsidR="00000000" w:rsidRPr="00000000">
        <w:rPr>
          <w:rtl w:val="0"/>
        </w:rPr>
      </w:r>
    </w:p>
    <w:p w:rsidR="00000000" w:rsidDel="00000000" w:rsidP="00000000" w:rsidRDefault="00000000" w:rsidRPr="00000000" w14:paraId="0000006C">
      <w:pPr>
        <w:tabs>
          <w:tab w:val="right" w:leader="none" w:pos="9975"/>
        </w:tabs>
        <w:spacing w:before="60" w:line="240" w:lineRule="auto"/>
        <w:ind w:left="720" w:firstLine="0"/>
        <w:rPr/>
      </w:pPr>
      <w:hyperlink w:anchor="_xqx7qqsbo9xv">
        <w:r w:rsidDel="00000000" w:rsidR="00000000" w:rsidRPr="00000000">
          <w:rPr>
            <w:rtl w:val="0"/>
          </w:rPr>
          <w:t xml:space="preserve">Time X A-Input Highs/Rises/Edges (%10010 AND !Y[2])</w:t>
        </w:r>
      </w:hyperlink>
      <w:r w:rsidDel="00000000" w:rsidR="00000000" w:rsidRPr="00000000">
        <w:rPr>
          <w:rtl w:val="0"/>
        </w:rPr>
        <w:tab/>
      </w:r>
      <w:hyperlink w:anchor="_xqx7qqsbo9xv">
        <w:r w:rsidDel="00000000" w:rsidR="00000000" w:rsidRPr="00000000">
          <w:rPr>
            <w:rtl w:val="0"/>
          </w:rPr>
          <w:t xml:space="preserve">50</w:t>
        </w:r>
      </w:hyperlink>
      <w:r w:rsidDel="00000000" w:rsidR="00000000" w:rsidRPr="00000000">
        <w:rPr>
          <w:rtl w:val="0"/>
        </w:rPr>
      </w:r>
    </w:p>
    <w:p w:rsidR="00000000" w:rsidDel="00000000" w:rsidP="00000000" w:rsidRDefault="00000000" w:rsidRPr="00000000" w14:paraId="0000006D">
      <w:pPr>
        <w:tabs>
          <w:tab w:val="right" w:leader="none" w:pos="9975"/>
        </w:tabs>
        <w:spacing w:before="60" w:line="240" w:lineRule="auto"/>
        <w:ind w:left="720" w:firstLine="0"/>
        <w:rPr/>
      </w:pPr>
      <w:hyperlink w:anchor="_hevxvj4egl1u">
        <w:r w:rsidDel="00000000" w:rsidR="00000000" w:rsidRPr="00000000">
          <w:rPr>
            <w:rtl w:val="0"/>
          </w:rPr>
          <w:t xml:space="preserve">Timeout on X Clocks Of Missing A-Input High/Rise/Edge (%10010 AND Y[2])</w:t>
        </w:r>
      </w:hyperlink>
      <w:r w:rsidDel="00000000" w:rsidR="00000000" w:rsidRPr="00000000">
        <w:rPr>
          <w:rtl w:val="0"/>
        </w:rPr>
        <w:tab/>
      </w:r>
      <w:hyperlink w:anchor="_hevxvj4egl1u">
        <w:r w:rsidDel="00000000" w:rsidR="00000000" w:rsidRPr="00000000">
          <w:rPr>
            <w:rtl w:val="0"/>
          </w:rPr>
          <w:t xml:space="preserve">50</w:t>
        </w:r>
      </w:hyperlink>
      <w:r w:rsidDel="00000000" w:rsidR="00000000" w:rsidRPr="00000000">
        <w:rPr>
          <w:rtl w:val="0"/>
        </w:rPr>
      </w:r>
    </w:p>
    <w:p w:rsidR="00000000" w:rsidDel="00000000" w:rsidP="00000000" w:rsidRDefault="00000000" w:rsidRPr="00000000" w14:paraId="0000006E">
      <w:pPr>
        <w:tabs>
          <w:tab w:val="right" w:leader="none" w:pos="9975"/>
        </w:tabs>
        <w:spacing w:before="60" w:line="240" w:lineRule="auto"/>
        <w:ind w:left="720" w:firstLine="0"/>
        <w:rPr/>
      </w:pPr>
      <w:hyperlink w:anchor="_w31f0bw5a40y">
        <w:r w:rsidDel="00000000" w:rsidR="00000000" w:rsidRPr="00000000">
          <w:rPr>
            <w:rtl w:val="0"/>
          </w:rPr>
          <w:t xml:space="preserve">Count Time For X Periods (%10011)</w:t>
        </w:r>
      </w:hyperlink>
      <w:r w:rsidDel="00000000" w:rsidR="00000000" w:rsidRPr="00000000">
        <w:rPr>
          <w:rtl w:val="0"/>
        </w:rPr>
        <w:tab/>
      </w:r>
      <w:hyperlink w:anchor="_w31f0bw5a40y">
        <w:r w:rsidDel="00000000" w:rsidR="00000000" w:rsidRPr="00000000">
          <w:rPr>
            <w:rtl w:val="0"/>
          </w:rPr>
          <w:t xml:space="preserve">51</w:t>
        </w:r>
      </w:hyperlink>
      <w:r w:rsidDel="00000000" w:rsidR="00000000" w:rsidRPr="00000000">
        <w:rPr>
          <w:rtl w:val="0"/>
        </w:rPr>
      </w:r>
    </w:p>
    <w:p w:rsidR="00000000" w:rsidDel="00000000" w:rsidP="00000000" w:rsidRDefault="00000000" w:rsidRPr="00000000" w14:paraId="0000006F">
      <w:pPr>
        <w:tabs>
          <w:tab w:val="right" w:leader="none" w:pos="9975"/>
        </w:tabs>
        <w:spacing w:before="60" w:line="240" w:lineRule="auto"/>
        <w:ind w:left="720" w:firstLine="0"/>
        <w:rPr/>
      </w:pPr>
      <w:hyperlink w:anchor="_rfhshokjxp9e">
        <w:r w:rsidDel="00000000" w:rsidR="00000000" w:rsidRPr="00000000">
          <w:rPr>
            <w:rtl w:val="0"/>
          </w:rPr>
          <w:t xml:space="preserve">Count State For X Periods (%10100)</w:t>
        </w:r>
      </w:hyperlink>
      <w:r w:rsidDel="00000000" w:rsidR="00000000" w:rsidRPr="00000000">
        <w:rPr>
          <w:rtl w:val="0"/>
        </w:rPr>
        <w:tab/>
      </w:r>
      <w:hyperlink w:anchor="_rfhshokjxp9e">
        <w:r w:rsidDel="00000000" w:rsidR="00000000" w:rsidRPr="00000000">
          <w:rPr>
            <w:rtl w:val="0"/>
          </w:rPr>
          <w:t xml:space="preserve">51</w:t>
        </w:r>
      </w:hyperlink>
      <w:r w:rsidDel="00000000" w:rsidR="00000000" w:rsidRPr="00000000">
        <w:rPr>
          <w:rtl w:val="0"/>
        </w:rPr>
      </w:r>
    </w:p>
    <w:p w:rsidR="00000000" w:rsidDel="00000000" w:rsidP="00000000" w:rsidRDefault="00000000" w:rsidRPr="00000000" w14:paraId="00000070">
      <w:pPr>
        <w:tabs>
          <w:tab w:val="right" w:leader="none" w:pos="9975"/>
        </w:tabs>
        <w:spacing w:before="60" w:line="240" w:lineRule="auto"/>
        <w:ind w:left="720" w:firstLine="0"/>
        <w:rPr/>
      </w:pPr>
      <w:hyperlink w:anchor="_anpxnz68bcpx">
        <w:r w:rsidDel="00000000" w:rsidR="00000000" w:rsidRPr="00000000">
          <w:rPr>
            <w:rtl w:val="0"/>
          </w:rPr>
          <w:t xml:space="preserve">Count Time For Periods In X+ Clock Cycles ( %10101)</w:t>
        </w:r>
      </w:hyperlink>
      <w:r w:rsidDel="00000000" w:rsidR="00000000" w:rsidRPr="00000000">
        <w:rPr>
          <w:rtl w:val="0"/>
        </w:rPr>
        <w:tab/>
      </w:r>
      <w:hyperlink w:anchor="_anpxnz68bcpx">
        <w:r w:rsidDel="00000000" w:rsidR="00000000" w:rsidRPr="00000000">
          <w:rPr>
            <w:rtl w:val="0"/>
          </w:rPr>
          <w:t xml:space="preserve">51</w:t>
        </w:r>
      </w:hyperlink>
      <w:r w:rsidDel="00000000" w:rsidR="00000000" w:rsidRPr="00000000">
        <w:rPr>
          <w:rtl w:val="0"/>
        </w:rPr>
      </w:r>
    </w:p>
    <w:p w:rsidR="00000000" w:rsidDel="00000000" w:rsidP="00000000" w:rsidRDefault="00000000" w:rsidRPr="00000000" w14:paraId="00000071">
      <w:pPr>
        <w:tabs>
          <w:tab w:val="right" w:leader="none" w:pos="9975"/>
        </w:tabs>
        <w:spacing w:before="60" w:line="240" w:lineRule="auto"/>
        <w:ind w:left="720" w:firstLine="0"/>
        <w:rPr/>
      </w:pPr>
      <w:hyperlink w:anchor="_mfniwooksdz8">
        <w:r w:rsidDel="00000000" w:rsidR="00000000" w:rsidRPr="00000000">
          <w:rPr>
            <w:rtl w:val="0"/>
          </w:rPr>
          <w:t xml:space="preserve">Count States For Periods In X+ Clock Cycles (%10110)</w:t>
        </w:r>
      </w:hyperlink>
      <w:r w:rsidDel="00000000" w:rsidR="00000000" w:rsidRPr="00000000">
        <w:rPr>
          <w:rtl w:val="0"/>
        </w:rPr>
        <w:tab/>
      </w:r>
      <w:hyperlink w:anchor="_mfniwooksdz8">
        <w:r w:rsidDel="00000000" w:rsidR="00000000" w:rsidRPr="00000000">
          <w:rPr>
            <w:rtl w:val="0"/>
          </w:rPr>
          <w:t xml:space="preserve">51</w:t>
        </w:r>
      </w:hyperlink>
      <w:r w:rsidDel="00000000" w:rsidR="00000000" w:rsidRPr="00000000">
        <w:rPr>
          <w:rtl w:val="0"/>
        </w:rPr>
      </w:r>
    </w:p>
    <w:p w:rsidR="00000000" w:rsidDel="00000000" w:rsidP="00000000" w:rsidRDefault="00000000" w:rsidRPr="00000000" w14:paraId="00000072">
      <w:pPr>
        <w:tabs>
          <w:tab w:val="right" w:leader="none" w:pos="9975"/>
        </w:tabs>
        <w:spacing w:before="60" w:line="240" w:lineRule="auto"/>
        <w:ind w:left="720" w:firstLine="0"/>
        <w:rPr/>
      </w:pPr>
      <w:hyperlink w:anchor="_d06gvojuosri">
        <w:r w:rsidDel="00000000" w:rsidR="00000000" w:rsidRPr="00000000">
          <w:rPr>
            <w:rtl w:val="0"/>
          </w:rPr>
          <w:t xml:space="preserve">Count Periods For Periods In X+ Clock Cycles (%10111)</w:t>
        </w:r>
      </w:hyperlink>
      <w:r w:rsidDel="00000000" w:rsidR="00000000" w:rsidRPr="00000000">
        <w:rPr>
          <w:rtl w:val="0"/>
        </w:rPr>
        <w:tab/>
      </w:r>
      <w:hyperlink w:anchor="_d06gvojuosri">
        <w:r w:rsidDel="00000000" w:rsidR="00000000" w:rsidRPr="00000000">
          <w:rPr>
            <w:rtl w:val="0"/>
          </w:rPr>
          <w:t xml:space="preserve">51</w:t>
        </w:r>
      </w:hyperlink>
      <w:r w:rsidDel="00000000" w:rsidR="00000000" w:rsidRPr="00000000">
        <w:rPr>
          <w:rtl w:val="0"/>
        </w:rPr>
      </w:r>
    </w:p>
    <w:p w:rsidR="00000000" w:rsidDel="00000000" w:rsidP="00000000" w:rsidRDefault="00000000" w:rsidRPr="00000000" w14:paraId="00000073">
      <w:pPr>
        <w:tabs>
          <w:tab w:val="right" w:leader="none" w:pos="9975"/>
        </w:tabs>
        <w:spacing w:before="60" w:line="240" w:lineRule="auto"/>
        <w:ind w:left="720" w:firstLine="0"/>
        <w:rPr/>
      </w:pPr>
      <w:hyperlink w:anchor="_gwuggjybik6u">
        <w:r w:rsidDel="00000000" w:rsidR="00000000" w:rsidRPr="00000000">
          <w:rPr>
            <w:rtl w:val="0"/>
          </w:rPr>
          <w:t xml:space="preserve">ADC Sample/Filter/Capture, Internally Clocked (%11000)</w:t>
        </w:r>
      </w:hyperlink>
      <w:r w:rsidDel="00000000" w:rsidR="00000000" w:rsidRPr="00000000">
        <w:rPr>
          <w:rtl w:val="0"/>
        </w:rPr>
        <w:tab/>
      </w:r>
      <w:hyperlink w:anchor="_gwuggjybik6u">
        <w:r w:rsidDel="00000000" w:rsidR="00000000" w:rsidRPr="00000000">
          <w:rPr>
            <w:rtl w:val="0"/>
          </w:rPr>
          <w:t xml:space="preserve">52</w:t>
        </w:r>
      </w:hyperlink>
      <w:r w:rsidDel="00000000" w:rsidR="00000000" w:rsidRPr="00000000">
        <w:rPr>
          <w:rtl w:val="0"/>
        </w:rPr>
      </w:r>
    </w:p>
    <w:p w:rsidR="00000000" w:rsidDel="00000000" w:rsidP="00000000" w:rsidRDefault="00000000" w:rsidRPr="00000000" w14:paraId="00000074">
      <w:pPr>
        <w:tabs>
          <w:tab w:val="right" w:leader="none" w:pos="9975"/>
        </w:tabs>
        <w:spacing w:before="60" w:line="240" w:lineRule="auto"/>
        <w:ind w:left="720" w:firstLine="0"/>
        <w:rPr/>
      </w:pPr>
      <w:hyperlink w:anchor="_whxbrxc3tgf7">
        <w:r w:rsidDel="00000000" w:rsidR="00000000" w:rsidRPr="00000000">
          <w:rPr>
            <w:rtl w:val="0"/>
          </w:rPr>
          <w:t xml:space="preserve">ADC Sample/Filter/Capture, Externally Clocked (%11001)</w:t>
        </w:r>
      </w:hyperlink>
      <w:r w:rsidDel="00000000" w:rsidR="00000000" w:rsidRPr="00000000">
        <w:rPr>
          <w:rtl w:val="0"/>
        </w:rPr>
        <w:tab/>
      </w:r>
      <w:hyperlink w:anchor="_whxbrxc3tgf7">
        <w:r w:rsidDel="00000000" w:rsidR="00000000" w:rsidRPr="00000000">
          <w:rPr>
            <w:rtl w:val="0"/>
          </w:rPr>
          <w:t xml:space="preserve">52</w:t>
        </w:r>
      </w:hyperlink>
      <w:r w:rsidDel="00000000" w:rsidR="00000000" w:rsidRPr="00000000">
        <w:rPr>
          <w:rtl w:val="0"/>
        </w:rPr>
      </w:r>
    </w:p>
    <w:p w:rsidR="00000000" w:rsidDel="00000000" w:rsidP="00000000" w:rsidRDefault="00000000" w:rsidRPr="00000000" w14:paraId="00000075">
      <w:pPr>
        <w:tabs>
          <w:tab w:val="right" w:leader="none" w:pos="9975"/>
        </w:tabs>
        <w:spacing w:before="60" w:line="240" w:lineRule="auto"/>
        <w:ind w:left="1080" w:firstLine="0"/>
        <w:rPr/>
      </w:pPr>
      <w:hyperlink w:anchor="_459yzhwhu1dr">
        <w:r w:rsidDel="00000000" w:rsidR="00000000" w:rsidRPr="00000000">
          <w:rPr>
            <w:rtl w:val="0"/>
          </w:rPr>
          <w:t xml:space="preserve">About SINC2 and SINC3 filtering</w:t>
        </w:r>
      </w:hyperlink>
      <w:r w:rsidDel="00000000" w:rsidR="00000000" w:rsidRPr="00000000">
        <w:rPr>
          <w:rtl w:val="0"/>
        </w:rPr>
        <w:tab/>
      </w:r>
      <w:hyperlink w:anchor="_459yzhwhu1dr">
        <w:r w:rsidDel="00000000" w:rsidR="00000000" w:rsidRPr="00000000">
          <w:rPr>
            <w:rtl w:val="0"/>
          </w:rPr>
          <w:t xml:space="preserve">52</w:t>
        </w:r>
      </w:hyperlink>
      <w:r w:rsidDel="00000000" w:rsidR="00000000" w:rsidRPr="00000000">
        <w:rPr>
          <w:rtl w:val="0"/>
        </w:rPr>
      </w:r>
    </w:p>
    <w:p w:rsidR="00000000" w:rsidDel="00000000" w:rsidP="00000000" w:rsidRDefault="00000000" w:rsidRPr="00000000" w14:paraId="00000076">
      <w:pPr>
        <w:tabs>
          <w:tab w:val="right" w:leader="none" w:pos="9975"/>
        </w:tabs>
        <w:spacing w:before="60" w:line="240" w:lineRule="auto"/>
        <w:ind w:left="1080" w:firstLine="0"/>
        <w:rPr/>
      </w:pPr>
      <w:hyperlink w:anchor="_3zzx6pjibz0h">
        <w:r w:rsidDel="00000000" w:rsidR="00000000" w:rsidRPr="00000000">
          <w:rPr>
            <w:rtl w:val="0"/>
          </w:rPr>
          <w:t xml:space="preserve">SINC2 Sampling Mode (%00)</w:t>
        </w:r>
      </w:hyperlink>
      <w:r w:rsidDel="00000000" w:rsidR="00000000" w:rsidRPr="00000000">
        <w:rPr>
          <w:rtl w:val="0"/>
        </w:rPr>
        <w:tab/>
      </w:r>
      <w:hyperlink w:anchor="_3zzx6pjibz0h">
        <w:r w:rsidDel="00000000" w:rsidR="00000000" w:rsidRPr="00000000">
          <w:rPr>
            <w:rtl w:val="0"/>
          </w:rPr>
          <w:t xml:space="preserve">53</w:t>
        </w:r>
      </w:hyperlink>
      <w:r w:rsidDel="00000000" w:rsidR="00000000" w:rsidRPr="00000000">
        <w:rPr>
          <w:rtl w:val="0"/>
        </w:rPr>
      </w:r>
    </w:p>
    <w:p w:rsidR="00000000" w:rsidDel="00000000" w:rsidP="00000000" w:rsidRDefault="00000000" w:rsidRPr="00000000" w14:paraId="00000077">
      <w:pPr>
        <w:tabs>
          <w:tab w:val="right" w:leader="none" w:pos="9975"/>
        </w:tabs>
        <w:spacing w:before="60" w:line="240" w:lineRule="auto"/>
        <w:ind w:left="1080" w:firstLine="0"/>
        <w:rPr/>
      </w:pPr>
      <w:hyperlink w:anchor="_u6f562dnkly8">
        <w:r w:rsidDel="00000000" w:rsidR="00000000" w:rsidRPr="00000000">
          <w:rPr>
            <w:rtl w:val="0"/>
          </w:rPr>
          <w:t xml:space="preserve">SINC2 Filtering Mode (%01)</w:t>
        </w:r>
      </w:hyperlink>
      <w:r w:rsidDel="00000000" w:rsidR="00000000" w:rsidRPr="00000000">
        <w:rPr>
          <w:rtl w:val="0"/>
        </w:rPr>
        <w:tab/>
      </w:r>
      <w:hyperlink w:anchor="_u6f562dnkly8">
        <w:r w:rsidDel="00000000" w:rsidR="00000000" w:rsidRPr="00000000">
          <w:rPr>
            <w:rtl w:val="0"/>
          </w:rPr>
          <w:t xml:space="preserve">54</w:t>
        </w:r>
      </w:hyperlink>
      <w:r w:rsidDel="00000000" w:rsidR="00000000" w:rsidRPr="00000000">
        <w:rPr>
          <w:rtl w:val="0"/>
        </w:rPr>
      </w:r>
    </w:p>
    <w:p w:rsidR="00000000" w:rsidDel="00000000" w:rsidP="00000000" w:rsidRDefault="00000000" w:rsidRPr="00000000" w14:paraId="00000078">
      <w:pPr>
        <w:tabs>
          <w:tab w:val="right" w:leader="none" w:pos="9975"/>
        </w:tabs>
        <w:spacing w:before="60" w:line="240" w:lineRule="auto"/>
        <w:ind w:left="1080" w:firstLine="0"/>
        <w:rPr/>
      </w:pPr>
      <w:hyperlink w:anchor="_oke1ofm1w3r2">
        <w:r w:rsidDel="00000000" w:rsidR="00000000" w:rsidRPr="00000000">
          <w:rPr>
            <w:rtl w:val="0"/>
          </w:rPr>
          <w:t xml:space="preserve">SINC3 Filtering Mode (%10)</w:t>
        </w:r>
      </w:hyperlink>
      <w:r w:rsidDel="00000000" w:rsidR="00000000" w:rsidRPr="00000000">
        <w:rPr>
          <w:rtl w:val="0"/>
        </w:rPr>
        <w:tab/>
      </w:r>
      <w:hyperlink w:anchor="_oke1ofm1w3r2">
        <w:r w:rsidDel="00000000" w:rsidR="00000000" w:rsidRPr="00000000">
          <w:rPr>
            <w:rtl w:val="0"/>
          </w:rPr>
          <w:t xml:space="preserve">54</w:t>
        </w:r>
      </w:hyperlink>
      <w:r w:rsidDel="00000000" w:rsidR="00000000" w:rsidRPr="00000000">
        <w:rPr>
          <w:rtl w:val="0"/>
        </w:rPr>
      </w:r>
    </w:p>
    <w:p w:rsidR="00000000" w:rsidDel="00000000" w:rsidP="00000000" w:rsidRDefault="00000000" w:rsidRPr="00000000" w14:paraId="00000079">
      <w:pPr>
        <w:tabs>
          <w:tab w:val="right" w:leader="none" w:pos="9975"/>
        </w:tabs>
        <w:spacing w:before="60" w:line="240" w:lineRule="auto"/>
        <w:ind w:left="1080" w:firstLine="0"/>
        <w:rPr/>
      </w:pPr>
      <w:hyperlink w:anchor="_2ma4ebs403ko">
        <w:r w:rsidDel="00000000" w:rsidR="00000000" w:rsidRPr="00000000">
          <w:rPr>
            <w:rtl w:val="0"/>
          </w:rPr>
          <w:t xml:space="preserve">Bitstream Capturing Mode (%11)</w:t>
        </w:r>
      </w:hyperlink>
      <w:r w:rsidDel="00000000" w:rsidR="00000000" w:rsidRPr="00000000">
        <w:rPr>
          <w:rtl w:val="0"/>
        </w:rPr>
        <w:tab/>
      </w:r>
      <w:hyperlink w:anchor="_2ma4ebs403ko">
        <w:r w:rsidDel="00000000" w:rsidR="00000000" w:rsidRPr="00000000">
          <w:rPr>
            <w:rtl w:val="0"/>
          </w:rPr>
          <w:t xml:space="preserve">55</w:t>
        </w:r>
      </w:hyperlink>
      <w:r w:rsidDel="00000000" w:rsidR="00000000" w:rsidRPr="00000000">
        <w:rPr>
          <w:rtl w:val="0"/>
        </w:rPr>
      </w:r>
    </w:p>
    <w:p w:rsidR="00000000" w:rsidDel="00000000" w:rsidP="00000000" w:rsidRDefault="00000000" w:rsidRPr="00000000" w14:paraId="0000007A">
      <w:pPr>
        <w:tabs>
          <w:tab w:val="right" w:leader="none" w:pos="9975"/>
        </w:tabs>
        <w:spacing w:before="60" w:line="240" w:lineRule="auto"/>
        <w:ind w:left="720" w:firstLine="0"/>
        <w:rPr/>
      </w:pPr>
      <w:hyperlink w:anchor="_g52hccxy3lz3">
        <w:r w:rsidDel="00000000" w:rsidR="00000000" w:rsidRPr="00000000">
          <w:rPr>
            <w:rtl w:val="0"/>
          </w:rPr>
          <w:t xml:space="preserve">ADC Scope With Trigger (%11010)</w:t>
        </w:r>
      </w:hyperlink>
      <w:r w:rsidDel="00000000" w:rsidR="00000000" w:rsidRPr="00000000">
        <w:rPr>
          <w:rtl w:val="0"/>
        </w:rPr>
        <w:tab/>
      </w:r>
      <w:hyperlink w:anchor="_g52hccxy3lz3">
        <w:r w:rsidDel="00000000" w:rsidR="00000000" w:rsidRPr="00000000">
          <w:rPr>
            <w:rtl w:val="0"/>
          </w:rPr>
          <w:t xml:space="preserve">55</w:t>
        </w:r>
      </w:hyperlink>
      <w:r w:rsidDel="00000000" w:rsidR="00000000" w:rsidRPr="00000000">
        <w:rPr>
          <w:rtl w:val="0"/>
        </w:rPr>
      </w:r>
    </w:p>
    <w:p w:rsidR="00000000" w:rsidDel="00000000" w:rsidP="00000000" w:rsidRDefault="00000000" w:rsidRPr="00000000" w14:paraId="0000007B">
      <w:pPr>
        <w:tabs>
          <w:tab w:val="right" w:leader="none" w:pos="9975"/>
        </w:tabs>
        <w:spacing w:before="60" w:line="240" w:lineRule="auto"/>
        <w:ind w:left="1080" w:firstLine="0"/>
        <w:rPr/>
      </w:pPr>
      <w:hyperlink w:anchor="_22eo5uny6kuj">
        <w:r w:rsidDel="00000000" w:rsidR="00000000" w:rsidRPr="00000000">
          <w:rPr>
            <w:rtl w:val="0"/>
          </w:rPr>
          <w:t xml:space="preserve">SCOPE Data Pipe</w:t>
        </w:r>
      </w:hyperlink>
      <w:r w:rsidDel="00000000" w:rsidR="00000000" w:rsidRPr="00000000">
        <w:rPr>
          <w:rtl w:val="0"/>
        </w:rPr>
        <w:tab/>
      </w:r>
      <w:hyperlink w:anchor="_22eo5uny6kuj">
        <w:r w:rsidDel="00000000" w:rsidR="00000000" w:rsidRPr="00000000">
          <w:rPr>
            <w:rtl w:val="0"/>
          </w:rPr>
          <w:t xml:space="preserve">56</w:t>
        </w:r>
      </w:hyperlink>
      <w:r w:rsidDel="00000000" w:rsidR="00000000" w:rsidRPr="00000000">
        <w:rPr>
          <w:rtl w:val="0"/>
        </w:rPr>
      </w:r>
    </w:p>
    <w:p w:rsidR="00000000" w:rsidDel="00000000" w:rsidP="00000000" w:rsidRDefault="00000000" w:rsidRPr="00000000" w14:paraId="0000007C">
      <w:pPr>
        <w:tabs>
          <w:tab w:val="right" w:leader="none" w:pos="9975"/>
        </w:tabs>
        <w:spacing w:before="60" w:line="240" w:lineRule="auto"/>
        <w:ind w:left="720" w:firstLine="0"/>
        <w:rPr/>
      </w:pPr>
      <w:hyperlink w:anchor="_4oyjpcfjd50a">
        <w:r w:rsidDel="00000000" w:rsidR="00000000" w:rsidRPr="00000000">
          <w:rPr>
            <w:rtl w:val="0"/>
          </w:rPr>
          <w:t xml:space="preserve">USB Host/Device (%11011)</w:t>
        </w:r>
      </w:hyperlink>
      <w:r w:rsidDel="00000000" w:rsidR="00000000" w:rsidRPr="00000000">
        <w:rPr>
          <w:rtl w:val="0"/>
        </w:rPr>
        <w:tab/>
      </w:r>
      <w:hyperlink w:anchor="_4oyjpcfjd50a">
        <w:r w:rsidDel="00000000" w:rsidR="00000000" w:rsidRPr="00000000">
          <w:rPr>
            <w:rtl w:val="0"/>
          </w:rPr>
          <w:t xml:space="preserve">57</w:t>
        </w:r>
      </w:hyperlink>
      <w:r w:rsidDel="00000000" w:rsidR="00000000" w:rsidRPr="00000000">
        <w:rPr>
          <w:rtl w:val="0"/>
        </w:rPr>
      </w:r>
    </w:p>
    <w:p w:rsidR="00000000" w:rsidDel="00000000" w:rsidP="00000000" w:rsidRDefault="00000000" w:rsidRPr="00000000" w14:paraId="0000007D">
      <w:pPr>
        <w:tabs>
          <w:tab w:val="right" w:leader="none" w:pos="9975"/>
        </w:tabs>
        <w:spacing w:before="60" w:line="240" w:lineRule="auto"/>
        <w:ind w:left="720" w:firstLine="0"/>
        <w:rPr/>
      </w:pPr>
      <w:hyperlink w:anchor="_8klbwkvu2qes">
        <w:r w:rsidDel="00000000" w:rsidR="00000000" w:rsidRPr="00000000">
          <w:rPr>
            <w:rtl w:val="0"/>
          </w:rPr>
          <w:t xml:space="preserve">Synchronous Serial Transmit (%11100)</w:t>
        </w:r>
      </w:hyperlink>
      <w:r w:rsidDel="00000000" w:rsidR="00000000" w:rsidRPr="00000000">
        <w:rPr>
          <w:rtl w:val="0"/>
        </w:rPr>
        <w:tab/>
      </w:r>
      <w:hyperlink w:anchor="_8klbwkvu2qes">
        <w:r w:rsidDel="00000000" w:rsidR="00000000" w:rsidRPr="00000000">
          <w:rPr>
            <w:rtl w:val="0"/>
          </w:rPr>
          <w:t xml:space="preserve">58</w:t>
        </w:r>
      </w:hyperlink>
      <w:r w:rsidDel="00000000" w:rsidR="00000000" w:rsidRPr="00000000">
        <w:rPr>
          <w:rtl w:val="0"/>
        </w:rPr>
      </w:r>
    </w:p>
    <w:p w:rsidR="00000000" w:rsidDel="00000000" w:rsidP="00000000" w:rsidRDefault="00000000" w:rsidRPr="00000000" w14:paraId="0000007E">
      <w:pPr>
        <w:tabs>
          <w:tab w:val="right" w:leader="none" w:pos="9975"/>
        </w:tabs>
        <w:spacing w:before="60" w:line="240" w:lineRule="auto"/>
        <w:ind w:left="720" w:firstLine="0"/>
        <w:rPr/>
      </w:pPr>
      <w:hyperlink w:anchor="_yilm9fy7a2dt">
        <w:r w:rsidDel="00000000" w:rsidR="00000000" w:rsidRPr="00000000">
          <w:rPr>
            <w:rtl w:val="0"/>
          </w:rPr>
          <w:t xml:space="preserve">Synchronous Serial Receive (%11101)</w:t>
        </w:r>
      </w:hyperlink>
      <w:r w:rsidDel="00000000" w:rsidR="00000000" w:rsidRPr="00000000">
        <w:rPr>
          <w:rtl w:val="0"/>
        </w:rPr>
        <w:tab/>
      </w:r>
      <w:hyperlink w:anchor="_yilm9fy7a2dt">
        <w:r w:rsidDel="00000000" w:rsidR="00000000" w:rsidRPr="00000000">
          <w:rPr>
            <w:rtl w:val="0"/>
          </w:rPr>
          <w:t xml:space="preserve">59</w:t>
        </w:r>
      </w:hyperlink>
      <w:r w:rsidDel="00000000" w:rsidR="00000000" w:rsidRPr="00000000">
        <w:rPr>
          <w:rtl w:val="0"/>
        </w:rPr>
      </w:r>
    </w:p>
    <w:p w:rsidR="00000000" w:rsidDel="00000000" w:rsidP="00000000" w:rsidRDefault="00000000" w:rsidRPr="00000000" w14:paraId="0000007F">
      <w:pPr>
        <w:tabs>
          <w:tab w:val="right" w:leader="none" w:pos="9975"/>
        </w:tabs>
        <w:spacing w:before="60" w:line="240" w:lineRule="auto"/>
        <w:ind w:left="720" w:firstLine="0"/>
        <w:rPr/>
      </w:pPr>
      <w:hyperlink w:anchor="_xdd3ort80he8">
        <w:r w:rsidDel="00000000" w:rsidR="00000000" w:rsidRPr="00000000">
          <w:rPr>
            <w:rtl w:val="0"/>
          </w:rPr>
          <w:t xml:space="preserve">Asynchronous Serial Transmit (%11110)</w:t>
        </w:r>
      </w:hyperlink>
      <w:r w:rsidDel="00000000" w:rsidR="00000000" w:rsidRPr="00000000">
        <w:rPr>
          <w:rtl w:val="0"/>
        </w:rPr>
        <w:tab/>
      </w:r>
      <w:hyperlink w:anchor="_xdd3ort80he8">
        <w:r w:rsidDel="00000000" w:rsidR="00000000" w:rsidRPr="00000000">
          <w:rPr>
            <w:rtl w:val="0"/>
          </w:rPr>
          <w:t xml:space="preserve">59</w:t>
        </w:r>
      </w:hyperlink>
      <w:r w:rsidDel="00000000" w:rsidR="00000000" w:rsidRPr="00000000">
        <w:rPr>
          <w:rtl w:val="0"/>
        </w:rPr>
      </w:r>
    </w:p>
    <w:p w:rsidR="00000000" w:rsidDel="00000000" w:rsidP="00000000" w:rsidRDefault="00000000" w:rsidRPr="00000000" w14:paraId="00000080">
      <w:pPr>
        <w:tabs>
          <w:tab w:val="right" w:leader="none" w:pos="9975"/>
        </w:tabs>
        <w:spacing w:before="60" w:line="240" w:lineRule="auto"/>
        <w:ind w:left="720" w:firstLine="0"/>
        <w:rPr/>
      </w:pPr>
      <w:hyperlink w:anchor="_ak5mbeig8bh1">
        <w:r w:rsidDel="00000000" w:rsidR="00000000" w:rsidRPr="00000000">
          <w:rPr>
            <w:rtl w:val="0"/>
          </w:rPr>
          <w:t xml:space="preserve">Asynchronous Serial Receive (%11111)</w:t>
        </w:r>
      </w:hyperlink>
      <w:r w:rsidDel="00000000" w:rsidR="00000000" w:rsidRPr="00000000">
        <w:rPr>
          <w:rtl w:val="0"/>
        </w:rPr>
        <w:tab/>
      </w:r>
      <w:hyperlink w:anchor="_ak5mbeig8bh1">
        <w:r w:rsidDel="00000000" w:rsidR="00000000" w:rsidRPr="00000000">
          <w:rPr>
            <w:rtl w:val="0"/>
          </w:rPr>
          <w:t xml:space="preserve">60</w:t>
        </w:r>
      </w:hyperlink>
      <w:r w:rsidDel="00000000" w:rsidR="00000000" w:rsidRPr="00000000">
        <w:rPr>
          <w:rtl w:val="0"/>
        </w:rPr>
      </w:r>
    </w:p>
    <w:p w:rsidR="00000000" w:rsidDel="00000000" w:rsidP="00000000" w:rsidRDefault="00000000" w:rsidRPr="00000000" w14:paraId="00000081">
      <w:pPr>
        <w:tabs>
          <w:tab w:val="right" w:leader="none" w:pos="9975"/>
        </w:tabs>
        <w:spacing w:before="200" w:line="240" w:lineRule="auto"/>
        <w:rPr>
          <w:b w:val="1"/>
        </w:rPr>
      </w:pPr>
      <w:hyperlink w:anchor="_int6wjg53kqw">
        <w:r w:rsidDel="00000000" w:rsidR="00000000" w:rsidRPr="00000000">
          <w:rPr>
            <w:b w:val="1"/>
            <w:rtl w:val="0"/>
          </w:rPr>
          <w:t xml:space="preserve">HOST COMMUNICATION</w:t>
        </w:r>
      </w:hyperlink>
      <w:r w:rsidDel="00000000" w:rsidR="00000000" w:rsidRPr="00000000">
        <w:rPr>
          <w:b w:val="1"/>
          <w:rtl w:val="0"/>
        </w:rPr>
        <w:tab/>
      </w:r>
      <w:hyperlink w:anchor="_int6wjg53kqw">
        <w:r w:rsidDel="00000000" w:rsidR="00000000" w:rsidRPr="00000000">
          <w:rPr>
            <w:b w:val="1"/>
            <w:rtl w:val="0"/>
          </w:rPr>
          <w:t xml:space="preserve">60</w:t>
        </w:r>
      </w:hyperlink>
      <w:r w:rsidDel="00000000" w:rsidR="00000000" w:rsidRPr="00000000">
        <w:rPr>
          <w:rtl w:val="0"/>
        </w:rPr>
      </w:r>
    </w:p>
    <w:p w:rsidR="00000000" w:rsidDel="00000000" w:rsidP="00000000" w:rsidRDefault="00000000" w:rsidRPr="00000000" w14:paraId="00000082">
      <w:pPr>
        <w:tabs>
          <w:tab w:val="right" w:leader="none" w:pos="9975"/>
        </w:tabs>
        <w:spacing w:before="60" w:line="240" w:lineRule="auto"/>
        <w:ind w:left="360" w:firstLine="0"/>
        <w:rPr/>
      </w:pPr>
      <w:hyperlink w:anchor="_xpdnr1lhl1pk">
        <w:r w:rsidDel="00000000" w:rsidR="00000000" w:rsidRPr="00000000">
          <w:rPr>
            <w:rtl w:val="0"/>
          </w:rPr>
          <w:t xml:space="preserve">Download Propeller Application</w:t>
        </w:r>
      </w:hyperlink>
      <w:r w:rsidDel="00000000" w:rsidR="00000000" w:rsidRPr="00000000">
        <w:rPr>
          <w:rtl w:val="0"/>
        </w:rPr>
        <w:tab/>
      </w:r>
      <w:hyperlink w:anchor="_xpdnr1lhl1pk">
        <w:r w:rsidDel="00000000" w:rsidR="00000000" w:rsidRPr="00000000">
          <w:rPr>
            <w:rtl w:val="0"/>
          </w:rPr>
          <w:t xml:space="preserve">61</w:t>
        </w:r>
      </w:hyperlink>
      <w:r w:rsidDel="00000000" w:rsidR="00000000" w:rsidRPr="00000000">
        <w:rPr>
          <w:rtl w:val="0"/>
        </w:rPr>
      </w:r>
    </w:p>
    <w:p w:rsidR="00000000" w:rsidDel="00000000" w:rsidP="00000000" w:rsidRDefault="00000000" w:rsidRPr="00000000" w14:paraId="00000083">
      <w:pPr>
        <w:tabs>
          <w:tab w:val="right" w:leader="none" w:pos="9975"/>
        </w:tabs>
        <w:spacing w:before="60" w:line="240" w:lineRule="auto"/>
        <w:ind w:left="720" w:firstLine="0"/>
        <w:rPr/>
      </w:pPr>
      <w:hyperlink w:anchor="_kuk4h22mihvn">
        <w:r w:rsidDel="00000000" w:rsidR="00000000" w:rsidRPr="00000000">
          <w:rPr>
            <w:rtl w:val="0"/>
          </w:rPr>
          <w:t xml:space="preserve">Multiprogramming</w:t>
        </w:r>
      </w:hyperlink>
      <w:r w:rsidDel="00000000" w:rsidR="00000000" w:rsidRPr="00000000">
        <w:rPr>
          <w:rtl w:val="0"/>
        </w:rPr>
        <w:tab/>
      </w:r>
      <w:hyperlink w:anchor="_kuk4h22mihvn">
        <w:r w:rsidDel="00000000" w:rsidR="00000000" w:rsidRPr="00000000">
          <w:rPr>
            <w:rtl w:val="0"/>
          </w:rPr>
          <w:t xml:space="preserve">62</w:t>
        </w:r>
      </w:hyperlink>
      <w:r w:rsidDel="00000000" w:rsidR="00000000" w:rsidRPr="00000000">
        <w:rPr>
          <w:rtl w:val="0"/>
        </w:rPr>
      </w:r>
    </w:p>
    <w:p w:rsidR="00000000" w:rsidDel="00000000" w:rsidP="00000000" w:rsidRDefault="00000000" w:rsidRPr="00000000" w14:paraId="00000084">
      <w:pPr>
        <w:tabs>
          <w:tab w:val="right" w:leader="none" w:pos="9975"/>
        </w:tabs>
        <w:spacing w:before="60" w:line="240" w:lineRule="auto"/>
        <w:ind w:left="720" w:firstLine="0"/>
        <w:rPr/>
      </w:pPr>
      <w:hyperlink w:anchor="_vtd61rra3vl8">
        <w:r w:rsidDel="00000000" w:rsidR="00000000" w:rsidRPr="00000000">
          <w:rPr>
            <w:rtl w:val="0"/>
          </w:rPr>
          <w:t xml:space="preserve">Loader Parsing Notes</w:t>
        </w:r>
      </w:hyperlink>
      <w:r w:rsidDel="00000000" w:rsidR="00000000" w:rsidRPr="00000000">
        <w:rPr>
          <w:rtl w:val="0"/>
        </w:rPr>
        <w:tab/>
      </w:r>
      <w:hyperlink w:anchor="_vtd61rra3vl8">
        <w:r w:rsidDel="00000000" w:rsidR="00000000" w:rsidRPr="00000000">
          <w:rPr>
            <w:rtl w:val="0"/>
          </w:rPr>
          <w:t xml:space="preserve">62</w:t>
        </w:r>
      </w:hyperlink>
      <w:r w:rsidDel="00000000" w:rsidR="00000000" w:rsidRPr="00000000">
        <w:rPr>
          <w:rtl w:val="0"/>
        </w:rPr>
      </w:r>
    </w:p>
    <w:p w:rsidR="00000000" w:rsidDel="00000000" w:rsidP="00000000" w:rsidRDefault="00000000" w:rsidRPr="00000000" w14:paraId="00000085">
      <w:pPr>
        <w:tabs>
          <w:tab w:val="right" w:leader="none" w:pos="9975"/>
        </w:tabs>
        <w:spacing w:before="60" w:line="240" w:lineRule="auto"/>
        <w:ind w:left="720" w:firstLine="0"/>
        <w:rPr/>
      </w:pPr>
      <w:hyperlink w:anchor="_j9c32mb0pw0f">
        <w:r w:rsidDel="00000000" w:rsidR="00000000" w:rsidRPr="00000000">
          <w:rPr>
            <w:rtl w:val="0"/>
          </w:rPr>
          <w:t xml:space="preserve">Prop_Chk</w:t>
        </w:r>
      </w:hyperlink>
      <w:r w:rsidDel="00000000" w:rsidR="00000000" w:rsidRPr="00000000">
        <w:rPr>
          <w:rtl w:val="0"/>
        </w:rPr>
        <w:tab/>
      </w:r>
      <w:hyperlink w:anchor="_j9c32mb0pw0f">
        <w:r w:rsidDel="00000000" w:rsidR="00000000" w:rsidRPr="00000000">
          <w:rPr>
            <w:rtl w:val="0"/>
          </w:rPr>
          <w:t xml:space="preserve">62</w:t>
        </w:r>
      </w:hyperlink>
      <w:r w:rsidDel="00000000" w:rsidR="00000000" w:rsidRPr="00000000">
        <w:rPr>
          <w:rtl w:val="0"/>
        </w:rPr>
      </w:r>
    </w:p>
    <w:p w:rsidR="00000000" w:rsidDel="00000000" w:rsidP="00000000" w:rsidRDefault="00000000" w:rsidRPr="00000000" w14:paraId="00000086">
      <w:pPr>
        <w:tabs>
          <w:tab w:val="right" w:leader="none" w:pos="9975"/>
        </w:tabs>
        <w:spacing w:before="60" w:line="240" w:lineRule="auto"/>
        <w:ind w:left="720" w:firstLine="0"/>
        <w:rPr/>
      </w:pPr>
      <w:hyperlink w:anchor="_optttfuwpnwi">
        <w:r w:rsidDel="00000000" w:rsidR="00000000" w:rsidRPr="00000000">
          <w:rPr>
            <w:rtl w:val="0"/>
          </w:rPr>
          <w:t xml:space="preserve">Prop_Clk</w:t>
        </w:r>
      </w:hyperlink>
      <w:r w:rsidDel="00000000" w:rsidR="00000000" w:rsidRPr="00000000">
        <w:rPr>
          <w:rtl w:val="0"/>
        </w:rPr>
        <w:tab/>
      </w:r>
      <w:hyperlink w:anchor="_optttfuwpnwi">
        <w:r w:rsidDel="00000000" w:rsidR="00000000" w:rsidRPr="00000000">
          <w:rPr>
            <w:rtl w:val="0"/>
          </w:rPr>
          <w:t xml:space="preserve">62</w:t>
        </w:r>
      </w:hyperlink>
      <w:r w:rsidDel="00000000" w:rsidR="00000000" w:rsidRPr="00000000">
        <w:rPr>
          <w:rtl w:val="0"/>
        </w:rPr>
      </w:r>
    </w:p>
    <w:p w:rsidR="00000000" w:rsidDel="00000000" w:rsidP="00000000" w:rsidRDefault="00000000" w:rsidRPr="00000000" w14:paraId="00000087">
      <w:pPr>
        <w:tabs>
          <w:tab w:val="right" w:leader="none" w:pos="9975"/>
        </w:tabs>
        <w:spacing w:before="60" w:line="240" w:lineRule="auto"/>
        <w:ind w:left="720" w:firstLine="0"/>
        <w:rPr/>
      </w:pPr>
      <w:hyperlink w:anchor="_dak6znq1xdte">
        <w:r w:rsidDel="00000000" w:rsidR="00000000" w:rsidRPr="00000000">
          <w:rPr>
            <w:rtl w:val="0"/>
          </w:rPr>
          <w:t xml:space="preserve">Prop_Hex</w:t>
        </w:r>
      </w:hyperlink>
      <w:r w:rsidDel="00000000" w:rsidR="00000000" w:rsidRPr="00000000">
        <w:rPr>
          <w:rtl w:val="0"/>
        </w:rPr>
        <w:tab/>
      </w:r>
      <w:hyperlink w:anchor="_dak6znq1xdte">
        <w:r w:rsidDel="00000000" w:rsidR="00000000" w:rsidRPr="00000000">
          <w:rPr>
            <w:rtl w:val="0"/>
          </w:rPr>
          <w:t xml:space="preserve">63</w:t>
        </w:r>
      </w:hyperlink>
      <w:r w:rsidDel="00000000" w:rsidR="00000000" w:rsidRPr="00000000">
        <w:rPr>
          <w:rtl w:val="0"/>
        </w:rPr>
      </w:r>
    </w:p>
    <w:p w:rsidR="00000000" w:rsidDel="00000000" w:rsidP="00000000" w:rsidRDefault="00000000" w:rsidRPr="00000000" w14:paraId="00000088">
      <w:pPr>
        <w:tabs>
          <w:tab w:val="right" w:leader="none" w:pos="9975"/>
        </w:tabs>
        <w:spacing w:before="60" w:line="240" w:lineRule="auto"/>
        <w:ind w:left="720" w:firstLine="0"/>
        <w:rPr/>
      </w:pPr>
      <w:hyperlink w:anchor="_3s74wjh4k44b">
        <w:r w:rsidDel="00000000" w:rsidR="00000000" w:rsidRPr="00000000">
          <w:rPr>
            <w:rtl w:val="0"/>
          </w:rPr>
          <w:t xml:space="preserve">Prop_Txt</w:t>
        </w:r>
      </w:hyperlink>
      <w:r w:rsidDel="00000000" w:rsidR="00000000" w:rsidRPr="00000000">
        <w:rPr>
          <w:rtl w:val="0"/>
        </w:rPr>
        <w:tab/>
      </w:r>
      <w:hyperlink w:anchor="_3s74wjh4k44b">
        <w:r w:rsidDel="00000000" w:rsidR="00000000" w:rsidRPr="00000000">
          <w:rPr>
            <w:rtl w:val="0"/>
          </w:rPr>
          <w:t xml:space="preserve">64</w:t>
        </w:r>
      </w:hyperlink>
      <w:r w:rsidDel="00000000" w:rsidR="00000000" w:rsidRPr="00000000">
        <w:rPr>
          <w:rtl w:val="0"/>
        </w:rPr>
      </w:r>
    </w:p>
    <w:p w:rsidR="00000000" w:rsidDel="00000000" w:rsidP="00000000" w:rsidRDefault="00000000" w:rsidRPr="00000000" w14:paraId="00000089">
      <w:pPr>
        <w:tabs>
          <w:tab w:val="right" w:leader="none" w:pos="9975"/>
        </w:tabs>
        <w:spacing w:before="60" w:line="240" w:lineRule="auto"/>
        <w:ind w:left="360" w:firstLine="0"/>
        <w:rPr/>
      </w:pPr>
      <w:hyperlink w:anchor="_cqcwjw6x1xsb">
        <w:r w:rsidDel="00000000" w:rsidR="00000000" w:rsidRPr="00000000">
          <w:rPr>
            <w:rtl w:val="0"/>
          </w:rPr>
          <w:t xml:space="preserve">Interactive Mode</w:t>
        </w:r>
      </w:hyperlink>
      <w:r w:rsidDel="00000000" w:rsidR="00000000" w:rsidRPr="00000000">
        <w:rPr>
          <w:rtl w:val="0"/>
        </w:rPr>
        <w:tab/>
      </w:r>
      <w:hyperlink w:anchor="_cqcwjw6x1xsb">
        <w:r w:rsidDel="00000000" w:rsidR="00000000" w:rsidRPr="00000000">
          <w:rPr>
            <w:rtl w:val="0"/>
          </w:rPr>
          <w:t xml:space="preserve">65</w:t>
        </w:r>
      </w:hyperlink>
      <w:r w:rsidDel="00000000" w:rsidR="00000000" w:rsidRPr="00000000">
        <w:rPr>
          <w:rtl w:val="0"/>
        </w:rPr>
      </w:r>
    </w:p>
    <w:p w:rsidR="00000000" w:rsidDel="00000000" w:rsidP="00000000" w:rsidRDefault="00000000" w:rsidRPr="00000000" w14:paraId="0000008A">
      <w:pPr>
        <w:tabs>
          <w:tab w:val="right" w:leader="none" w:pos="9975"/>
        </w:tabs>
        <w:spacing w:before="60" w:line="240" w:lineRule="auto"/>
        <w:ind w:left="720" w:firstLine="0"/>
        <w:rPr/>
      </w:pPr>
      <w:hyperlink w:anchor="_ahde1qb9oo0g">
        <w:r w:rsidDel="00000000" w:rsidR="00000000" w:rsidRPr="00000000">
          <w:rPr>
            <w:rtl w:val="0"/>
          </w:rPr>
          <w:t xml:space="preserve">P2 Monitor</w:t>
        </w:r>
      </w:hyperlink>
      <w:r w:rsidDel="00000000" w:rsidR="00000000" w:rsidRPr="00000000">
        <w:rPr>
          <w:rtl w:val="0"/>
        </w:rPr>
        <w:tab/>
      </w:r>
      <w:hyperlink w:anchor="_ahde1qb9oo0g">
        <w:r w:rsidDel="00000000" w:rsidR="00000000" w:rsidRPr="00000000">
          <w:rPr>
            <w:rtl w:val="0"/>
          </w:rPr>
          <w:t xml:space="preserve">65</w:t>
        </w:r>
      </w:hyperlink>
      <w:r w:rsidDel="00000000" w:rsidR="00000000" w:rsidRPr="00000000">
        <w:rPr>
          <w:rtl w:val="0"/>
        </w:rPr>
      </w:r>
    </w:p>
    <w:p w:rsidR="00000000" w:rsidDel="00000000" w:rsidP="00000000" w:rsidRDefault="00000000" w:rsidRPr="00000000" w14:paraId="0000008B">
      <w:pPr>
        <w:tabs>
          <w:tab w:val="right" w:leader="none" w:pos="9975"/>
        </w:tabs>
        <w:spacing w:before="60" w:line="240" w:lineRule="auto"/>
        <w:ind w:left="720" w:firstLine="0"/>
        <w:rPr/>
      </w:pPr>
      <w:hyperlink w:anchor="_5jrg8inp5nbv">
        <w:r w:rsidDel="00000000" w:rsidR="00000000" w:rsidRPr="00000000">
          <w:rPr>
            <w:rtl w:val="0"/>
          </w:rPr>
          <w:t xml:space="preserve">TAQOZ</w:t>
        </w:r>
      </w:hyperlink>
      <w:r w:rsidDel="00000000" w:rsidR="00000000" w:rsidRPr="00000000">
        <w:rPr>
          <w:rtl w:val="0"/>
        </w:rPr>
        <w:tab/>
      </w:r>
      <w:hyperlink w:anchor="_5jrg8inp5nbv">
        <w:r w:rsidDel="00000000" w:rsidR="00000000" w:rsidRPr="00000000">
          <w:rPr>
            <w:rtl w:val="0"/>
          </w:rPr>
          <w:t xml:space="preserve">66</w:t>
        </w:r>
      </w:hyperlink>
      <w:r w:rsidDel="00000000" w:rsidR="00000000" w:rsidRPr="00000000">
        <w:rPr>
          <w:rtl w:val="0"/>
        </w:rPr>
      </w:r>
    </w:p>
    <w:p w:rsidR="00000000" w:rsidDel="00000000" w:rsidP="00000000" w:rsidRDefault="00000000" w:rsidRPr="00000000" w14:paraId="0000008C">
      <w:pPr>
        <w:tabs>
          <w:tab w:val="right" w:leader="none" w:pos="9975"/>
        </w:tabs>
        <w:spacing w:before="200" w:line="240" w:lineRule="auto"/>
        <w:rPr>
          <w:b w:val="1"/>
        </w:rPr>
      </w:pPr>
      <w:hyperlink w:anchor="_hg33jkjv6j2l">
        <w:r w:rsidDel="00000000" w:rsidR="00000000" w:rsidRPr="00000000">
          <w:rPr>
            <w:b w:val="1"/>
            <w:rtl w:val="0"/>
          </w:rPr>
          <w:t xml:space="preserve">PROPELLER 2 RESERVED WORDS (SPIN2 + PASM2)</w:t>
        </w:r>
      </w:hyperlink>
      <w:r w:rsidDel="00000000" w:rsidR="00000000" w:rsidRPr="00000000">
        <w:rPr>
          <w:b w:val="1"/>
          <w:rtl w:val="0"/>
        </w:rPr>
        <w:tab/>
      </w:r>
      <w:hyperlink w:anchor="_hg33jkjv6j2l">
        <w:r w:rsidDel="00000000" w:rsidR="00000000" w:rsidRPr="00000000">
          <w:rPr>
            <w:b w:val="1"/>
            <w:rtl w:val="0"/>
          </w:rPr>
          <w:t xml:space="preserve">67</w:t>
        </w:r>
      </w:hyperlink>
      <w:r w:rsidDel="00000000" w:rsidR="00000000" w:rsidRPr="00000000">
        <w:rPr>
          <w:rtl w:val="0"/>
        </w:rPr>
      </w:r>
    </w:p>
    <w:p w:rsidR="00000000" w:rsidDel="00000000" w:rsidP="00000000" w:rsidRDefault="00000000" w:rsidRPr="00000000" w14:paraId="0000008D">
      <w:pPr>
        <w:tabs>
          <w:tab w:val="right" w:leader="none" w:pos="9975"/>
        </w:tabs>
        <w:spacing w:before="200" w:line="240" w:lineRule="auto"/>
        <w:rPr>
          <w:b w:val="1"/>
        </w:rPr>
      </w:pPr>
      <w:hyperlink w:anchor="_7na05pbcjb">
        <w:r w:rsidDel="00000000" w:rsidR="00000000" w:rsidRPr="00000000">
          <w:rPr>
            <w:b w:val="1"/>
            <w:rtl w:val="0"/>
          </w:rPr>
          <w:t xml:space="preserve">GENERAL PURPOSE I/O PIN EXCEPTIONS</w:t>
        </w:r>
      </w:hyperlink>
      <w:r w:rsidDel="00000000" w:rsidR="00000000" w:rsidRPr="00000000">
        <w:rPr>
          <w:b w:val="1"/>
          <w:rtl w:val="0"/>
        </w:rPr>
        <w:tab/>
      </w:r>
      <w:hyperlink w:anchor="_7na05pbcjb">
        <w:r w:rsidDel="00000000" w:rsidR="00000000" w:rsidRPr="00000000">
          <w:rPr>
            <w:b w:val="1"/>
            <w:rtl w:val="0"/>
          </w:rPr>
          <w:t xml:space="preserve">69</w:t>
        </w:r>
      </w:hyperlink>
      <w:r w:rsidDel="00000000" w:rsidR="00000000" w:rsidRPr="00000000">
        <w:rPr>
          <w:rtl w:val="0"/>
        </w:rPr>
      </w:r>
    </w:p>
    <w:p w:rsidR="00000000" w:rsidDel="00000000" w:rsidP="00000000" w:rsidRDefault="00000000" w:rsidRPr="00000000" w14:paraId="0000008E">
      <w:pPr>
        <w:tabs>
          <w:tab w:val="right" w:leader="none" w:pos="9975"/>
        </w:tabs>
        <w:spacing w:before="200" w:line="240" w:lineRule="auto"/>
        <w:rPr>
          <w:b w:val="1"/>
        </w:rPr>
      </w:pPr>
      <w:hyperlink w:anchor="_swmvo3n67qaa">
        <w:r w:rsidDel="00000000" w:rsidR="00000000" w:rsidRPr="00000000">
          <w:rPr>
            <w:b w:val="1"/>
            <w:rtl w:val="0"/>
          </w:rPr>
          <w:t xml:space="preserve">CHANGE LOG</w:t>
        </w:r>
      </w:hyperlink>
      <w:r w:rsidDel="00000000" w:rsidR="00000000" w:rsidRPr="00000000">
        <w:rPr>
          <w:b w:val="1"/>
          <w:rtl w:val="0"/>
        </w:rPr>
        <w:tab/>
      </w:r>
      <w:hyperlink w:anchor="_swmvo3n67qaa">
        <w:r w:rsidDel="00000000" w:rsidR="00000000" w:rsidRPr="00000000">
          <w:rPr>
            <w:b w:val="1"/>
            <w:rtl w:val="0"/>
          </w:rPr>
          <w:t xml:space="preserve">70</w:t>
        </w:r>
      </w:hyperlink>
      <w:r w:rsidDel="00000000" w:rsidR="00000000" w:rsidRPr="00000000">
        <w:rPr>
          <w:rtl w:val="0"/>
        </w:rPr>
      </w:r>
    </w:p>
    <w:p w:rsidR="00000000" w:rsidDel="00000000" w:rsidP="00000000" w:rsidRDefault="00000000" w:rsidRPr="00000000" w14:paraId="0000008F">
      <w:pPr>
        <w:tabs>
          <w:tab w:val="right" w:leader="none" w:pos="9975"/>
        </w:tabs>
        <w:spacing w:after="80" w:before="200" w:line="240" w:lineRule="auto"/>
        <w:rPr>
          <w:b w:val="1"/>
        </w:rPr>
      </w:pPr>
      <w:hyperlink w:anchor="_cenlv5sy0ptb">
        <w:r w:rsidDel="00000000" w:rsidR="00000000" w:rsidRPr="00000000">
          <w:rPr>
            <w:b w:val="1"/>
            <w:rtl w:val="0"/>
          </w:rPr>
          <w:t xml:space="preserve">PARALLAX INCORPORATED</w:t>
        </w:r>
      </w:hyperlink>
      <w:r w:rsidDel="00000000" w:rsidR="00000000" w:rsidRPr="00000000">
        <w:rPr>
          <w:b w:val="1"/>
          <w:rtl w:val="0"/>
        </w:rPr>
        <w:tab/>
      </w:r>
      <w:hyperlink w:anchor="_cenlv5sy0ptb">
        <w:r w:rsidDel="00000000" w:rsidR="00000000" w:rsidRPr="00000000">
          <w:rPr>
            <w:b w:val="1"/>
            <w:rtl w:val="0"/>
          </w:rPr>
          <w:t xml:space="preserve">70</w:t>
        </w:r>
      </w:hyperlink>
      <w:r w:rsidDel="00000000" w:rsidR="00000000" w:rsidRPr="00000000">
        <w:rPr>
          <w:rtl w:val="0"/>
        </w:rPr>
      </w:r>
    </w:p>
    <w:p w:rsidR="00000000" w:rsidDel="00000000" w:rsidP="00000000" w:rsidRDefault="00000000" w:rsidRPr="00000000" w14:paraId="00000090">
      <w:pPr>
        <w:pStyle w:val="Heading1"/>
        <w:pageBreakBefore w:val="0"/>
        <w:rPr/>
        <w:sectPr>
          <w:headerReference r:id="rId14" w:type="even"/>
          <w:type w:val="nextPage"/>
          <w:pgSz w:h="15840" w:w="12240" w:orient="portrait"/>
          <w:pgMar w:bottom="720" w:top="720" w:left="1080" w:right="1080" w:header="720" w:footer="360"/>
        </w:sectPr>
      </w:pPr>
      <w:bookmarkStart w:colFirst="0" w:colLast="0" w:name="_4n87v9e1zjx3" w:id="12"/>
      <w:bookmarkEnd w:id="12"/>
      <w:r w:rsidDel="00000000" w:rsidR="00000000" w:rsidRPr="00000000">
        <w:rPr>
          <w:rtl w:val="0"/>
        </w:rPr>
      </w:r>
    </w:p>
    <w:p w:rsidR="00000000" w:rsidDel="00000000" w:rsidP="00000000" w:rsidRDefault="00000000" w:rsidRPr="00000000" w14:paraId="00000091">
      <w:pPr>
        <w:pStyle w:val="Heading1"/>
        <w:pageBreakBefore w:val="0"/>
        <w:rPr>
          <w:i w:val="1"/>
          <w:highlight w:val="yellow"/>
        </w:rPr>
      </w:pPr>
      <w:bookmarkStart w:colFirst="0" w:colLast="0" w:name="_cxrs8kmh359b" w:id="13"/>
      <w:bookmarkEnd w:id="13"/>
      <w:r w:rsidDel="00000000" w:rsidR="00000000" w:rsidRPr="00000000">
        <w:rPr>
          <w:rtl w:val="0"/>
        </w:rPr>
        <w:t xml:space="preserve">PREFACE</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Thank you for exploring the Propeller microcontroller!  Here you will learn about the second member in the Propeller family– the Propeller 2 (P2X8C4M64P)</w:t>
      </w:r>
    </w:p>
    <w:p w:rsidR="00000000" w:rsidDel="00000000" w:rsidP="00000000" w:rsidRDefault="00000000" w:rsidRPr="00000000" w14:paraId="00000093">
      <w:pPr>
        <w:rPr>
          <w:i w:val="1"/>
          <w:highlight w:val="yellow"/>
        </w:rPr>
      </w:pPr>
      <w:r w:rsidDel="00000000" w:rsidR="00000000" w:rsidRPr="00000000">
        <w:rPr>
          <w:rtl w:val="0"/>
        </w:rPr>
        <w:t xml:space="preserve">The Propeller 2 is the culmination of countless ideas, wishes, suggestions, and intense work by Parallax's Chip Gracey and the dedicated Propeller Community of engineers and makers.  It is perhaps the most openly-designed microcontroller; constantly revised and discussed on the </w:t>
      </w:r>
      <w:hyperlink r:id="rId15">
        <w:r w:rsidDel="00000000" w:rsidR="00000000" w:rsidRPr="00000000">
          <w:rPr>
            <w:color w:val="1155cc"/>
            <w:u w:val="single"/>
            <w:rtl w:val="0"/>
          </w:rPr>
          <w:t xml:space="preserve">public Propeller forums</w:t>
        </w:r>
      </w:hyperlink>
      <w:r w:rsidDel="00000000" w:rsidR="00000000" w:rsidRPr="00000000">
        <w:rPr>
          <w:rtl w:val="0"/>
        </w:rPr>
        <w:t xml:space="preserve">, with interim designs released as FPGA-runnable images and direct community efforts making it all the way to final silicon available today.</w:t>
      </w: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t xml:space="preserve">This manual is an in-depth description of the concepts, features, and hardware of the Propeller 2 multicore microcontroller.  It serves as a reference beyond that of the Propeller 2 Datasheet</w:t>
      </w:r>
      <w:r w:rsidDel="00000000" w:rsidR="00000000" w:rsidRPr="00000000">
        <w:rPr>
          <w:rtl w:val="0"/>
        </w:rPr>
        <w:t xml:space="preserve">.  Wherever code is needed to demonstrate a hardware feature, this manual will only use PASM2 (the core language).  Other languages like Spin2 and C have similar capabilities— refer to the desired language documentation as needed.</w:t>
      </w:r>
    </w:p>
    <w:p w:rsidR="00000000" w:rsidDel="00000000" w:rsidP="00000000" w:rsidRDefault="00000000" w:rsidRPr="00000000" w14:paraId="00000095">
      <w:pPr>
        <w:pageBreakBefore w:val="0"/>
        <w:rPr>
          <w:i w:val="1"/>
          <w:highlight w:val="yellow"/>
        </w:rPr>
      </w:pPr>
      <w:r w:rsidDel="00000000" w:rsidR="00000000" w:rsidRPr="00000000">
        <w:rPr>
          <w:rtl w:val="0"/>
        </w:rPr>
        <w:t xml:space="preserve">For additional documentation and resources, including programming tools, visit </w:t>
      </w:r>
      <w:hyperlink r:id="rId16">
        <w:r w:rsidDel="00000000" w:rsidR="00000000" w:rsidRPr="00000000">
          <w:rPr>
            <w:color w:val="1155cc"/>
            <w:u w:val="single"/>
            <w:rtl w:val="0"/>
          </w:rPr>
          <w:t xml:space="preserve">www.parallax.com/P2</w:t>
        </w:r>
      </w:hyperlink>
      <w:r w:rsidDel="00000000" w:rsidR="00000000" w:rsidRPr="00000000">
        <w:rPr>
          <w:rtl w:val="0"/>
        </w:rPr>
        <w:t xml:space="preserve">. The latest version of this manual, along with links to a commentable Google Doc version, are available from the Documentation section. In addition, there are links to more in-depth references for the Propeller 2 and its Spin2 and PASM2 languages, which may include commentable Google Docs.</w:t>
      </w:r>
      <w:r w:rsidDel="00000000" w:rsidR="00000000" w:rsidRPr="00000000">
        <w:rPr>
          <w:rtl w:val="0"/>
        </w:rPr>
      </w:r>
    </w:p>
    <w:p w:rsidR="00000000" w:rsidDel="00000000" w:rsidP="00000000" w:rsidRDefault="00000000" w:rsidRPr="00000000" w14:paraId="00000096">
      <w:pPr>
        <w:pStyle w:val="Heading1"/>
        <w:pageBreakBefore w:val="0"/>
        <w:rPr/>
      </w:pPr>
      <w:bookmarkStart w:colFirst="0" w:colLast="0" w:name="_12fh0v8mc8fz" w:id="14"/>
      <w:bookmarkEnd w:id="14"/>
      <w:r w:rsidDel="00000000" w:rsidR="00000000" w:rsidRPr="00000000">
        <w:rPr>
          <w:rtl w:val="0"/>
        </w:rPr>
        <w:t xml:space="preserve">CONVENTIONS</w:t>
      </w:r>
    </w:p>
    <w:p w:rsidR="00000000" w:rsidDel="00000000" w:rsidP="00000000" w:rsidRDefault="00000000" w:rsidRPr="00000000" w14:paraId="00000097">
      <w:pPr>
        <w:pageBreakBefore w:val="0"/>
        <w:numPr>
          <w:ilvl w:val="0"/>
          <w:numId w:val="3"/>
        </w:numPr>
        <w:spacing w:after="0" w:afterAutospacing="0"/>
        <w:ind w:left="720" w:hanging="360"/>
        <w:rPr>
          <w:u w:val="none"/>
        </w:rPr>
      </w:pPr>
      <w:r w:rsidDel="00000000" w:rsidR="00000000" w:rsidRPr="00000000">
        <w:rPr>
          <w:rtl w:val="0"/>
        </w:rPr>
        <w:t xml:space="preserve">% - indicates a binary number (containing the digits 0 and 1, and underscore "_" characters)</w:t>
      </w:r>
    </w:p>
    <w:p w:rsidR="00000000" w:rsidDel="00000000" w:rsidP="00000000" w:rsidRDefault="00000000" w:rsidRPr="00000000" w14:paraId="00000098">
      <w:pPr>
        <w:pageBreakBefore w:val="0"/>
        <w:numPr>
          <w:ilvl w:val="1"/>
          <w:numId w:val="3"/>
        </w:numPr>
        <w:spacing w:after="0" w:afterAutospacing="0"/>
        <w:ind w:left="1440" w:hanging="360"/>
        <w:rPr>
          <w:u w:val="none"/>
        </w:rPr>
      </w:pPr>
      <w:r w:rsidDel="00000000" w:rsidR="00000000" w:rsidRPr="00000000">
        <w:rPr>
          <w:rtl w:val="0"/>
        </w:rPr>
        <w:t xml:space="preserve">ex: </w:t>
      </w:r>
      <w:r w:rsidDel="00000000" w:rsidR="00000000" w:rsidRPr="00000000">
        <w:rPr>
          <w:rFonts w:ascii="Roboto Mono" w:cs="Roboto Mono" w:eastAsia="Roboto Mono" w:hAnsi="Roboto Mono"/>
          <w:rtl w:val="0"/>
        </w:rPr>
        <w:t xml:space="preserve">%0101 </w:t>
      </w:r>
      <w:r w:rsidDel="00000000" w:rsidR="00000000" w:rsidRPr="00000000">
        <w:rPr>
          <w:rtl w:val="0"/>
        </w:rPr>
        <w:t xml:space="preserve">and</w:t>
      </w:r>
      <w:r w:rsidDel="00000000" w:rsidR="00000000" w:rsidRPr="00000000">
        <w:rPr>
          <w:rFonts w:ascii="Roboto Mono" w:cs="Roboto Mono" w:eastAsia="Roboto Mono" w:hAnsi="Roboto Mono"/>
          <w:rtl w:val="0"/>
        </w:rPr>
        <w:t xml:space="preserve"> %11000111</w:t>
      </w:r>
      <w:r w:rsidDel="00000000" w:rsidR="00000000" w:rsidRPr="00000000">
        <w:rPr>
          <w:rtl w:val="0"/>
        </w:rPr>
      </w:r>
    </w:p>
    <w:p w:rsidR="00000000" w:rsidDel="00000000" w:rsidP="00000000" w:rsidRDefault="00000000" w:rsidRPr="00000000" w14:paraId="00000099">
      <w:pPr>
        <w:pageBreakBefore w:val="0"/>
        <w:numPr>
          <w:ilvl w:val="0"/>
          <w:numId w:val="3"/>
        </w:numPr>
        <w:spacing w:after="0" w:afterAutospacing="0"/>
        <w:ind w:left="720" w:hanging="360"/>
        <w:rPr>
          <w:u w:val="none"/>
        </w:rPr>
      </w:pPr>
      <w:r w:rsidDel="00000000" w:rsidR="00000000" w:rsidRPr="00000000">
        <w:rPr>
          <w:rtl w:val="0"/>
        </w:rPr>
        <w:t xml:space="preserve">$ - indicates a hexadecimal number (containing the digits 0–9, A–F, and underscore "_" characters)</w:t>
      </w:r>
    </w:p>
    <w:p w:rsidR="00000000" w:rsidDel="00000000" w:rsidP="00000000" w:rsidRDefault="00000000" w:rsidRPr="00000000" w14:paraId="0000009A">
      <w:pPr>
        <w:pageBreakBefore w:val="0"/>
        <w:numPr>
          <w:ilvl w:val="1"/>
          <w:numId w:val="3"/>
        </w:numPr>
        <w:spacing w:after="0" w:afterAutospacing="0"/>
        <w:ind w:left="1440" w:hanging="360"/>
        <w:rPr>
          <w:u w:val="none"/>
        </w:rPr>
      </w:pPr>
      <w:r w:rsidDel="00000000" w:rsidR="00000000" w:rsidRPr="00000000">
        <w:rPr>
          <w:rtl w:val="0"/>
        </w:rPr>
        <w:t xml:space="preserve">ex: </w:t>
      </w:r>
      <w:r w:rsidDel="00000000" w:rsidR="00000000" w:rsidRPr="00000000">
        <w:rPr>
          <w:rFonts w:ascii="Roboto Mono" w:cs="Roboto Mono" w:eastAsia="Roboto Mono" w:hAnsi="Roboto Mono"/>
          <w:rtl w:val="0"/>
        </w:rPr>
        <w:t xml:space="preserve">$2AF </w:t>
      </w:r>
      <w:r w:rsidDel="00000000" w:rsidR="00000000" w:rsidRPr="00000000">
        <w:rPr>
          <w:rtl w:val="0"/>
        </w:rPr>
        <w:t xml:space="preserve">and</w:t>
      </w:r>
      <w:r w:rsidDel="00000000" w:rsidR="00000000" w:rsidRPr="00000000">
        <w:rPr>
          <w:rFonts w:ascii="Roboto Mono" w:cs="Roboto Mono" w:eastAsia="Roboto Mono" w:hAnsi="Roboto Mono"/>
          <w:rtl w:val="0"/>
        </w:rPr>
        <w:t xml:space="preserve"> $0D816</w:t>
      </w:r>
      <w:r w:rsidDel="00000000" w:rsidR="00000000" w:rsidRPr="00000000">
        <w:rPr>
          <w:rtl w:val="0"/>
        </w:rPr>
      </w:r>
    </w:p>
    <w:p w:rsidR="00000000" w:rsidDel="00000000" w:rsidP="00000000" w:rsidRDefault="00000000" w:rsidRPr="00000000" w14:paraId="0000009B">
      <w:pPr>
        <w:numPr>
          <w:ilvl w:val="0"/>
          <w:numId w:val="3"/>
        </w:numPr>
        <w:spacing w:after="0" w:afterAutospacing="0"/>
        <w:ind w:left="720" w:hanging="360"/>
      </w:pPr>
      <w:r w:rsidDel="00000000" w:rsidR="00000000" w:rsidRPr="00000000">
        <w:rPr>
          <w:rtl w:val="0"/>
        </w:rPr>
        <w:t xml:space="preserve">_ - (underscore) is a visual separator in numbers and in certain symbols.  Occasionally they are used as the leading or trailing character of a symbol to make it unique while keeping it similar to a same-named symbol that may already exist, or may be used in a syntax description to separate words of an all-lowercase phrase meant to be replaced by the reader when typing.  In numbers (i.e. decimal, hexadecimal, and binary values) they are group indicators that may separate natural boundaries (like groups of 3 digits in decimal or 8 bits in binary) or may separate context-specific fields of a value (like smart mode bits and drive level bits in an I/O pin configuration value)</w:t>
      </w:r>
    </w:p>
    <w:p w:rsidR="00000000" w:rsidDel="00000000" w:rsidP="00000000" w:rsidRDefault="00000000" w:rsidRPr="00000000" w14:paraId="0000009C">
      <w:pPr>
        <w:numPr>
          <w:ilvl w:val="1"/>
          <w:numId w:val="3"/>
        </w:numPr>
        <w:spacing w:after="0" w:afterAutospacing="0"/>
        <w:ind w:left="1440" w:hanging="360"/>
      </w:pPr>
      <w:r w:rsidDel="00000000" w:rsidR="00000000" w:rsidRPr="00000000">
        <w:rPr>
          <w:rtl w:val="0"/>
        </w:rPr>
        <w:t xml:space="preserve">ex: </w:t>
      </w:r>
      <w:r w:rsidDel="00000000" w:rsidR="00000000" w:rsidRPr="00000000">
        <w:rPr>
          <w:rFonts w:ascii="Roboto Mono" w:cs="Roboto Mono" w:eastAsia="Roboto Mono" w:hAnsi="Roboto Mono"/>
          <w:rtl w:val="0"/>
        </w:rPr>
        <w:t xml:space="preserve">%00111010_01011101</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$4C1F_0D816</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2_328_476</w:t>
      </w:r>
    </w:p>
    <w:p w:rsidR="00000000" w:rsidDel="00000000" w:rsidP="00000000" w:rsidRDefault="00000000" w:rsidRPr="00000000" w14:paraId="0000009D">
      <w:pPr>
        <w:numPr>
          <w:ilvl w:val="1"/>
          <w:numId w:val="3"/>
        </w:numPr>
        <w:spacing w:after="0" w:afterAutospacing="0"/>
        <w:ind w:left="1440" w:hanging="360"/>
        <w:rPr>
          <w:rFonts w:ascii="Roboto Mono" w:cs="Roboto Mono" w:eastAsia="Roboto Mono" w:hAnsi="Roboto Mono"/>
          <w:u w:val="none"/>
        </w:rPr>
      </w:pPr>
      <w:r w:rsidDel="00000000" w:rsidR="00000000" w:rsidRPr="00000000">
        <w:rPr>
          <w:rtl w:val="0"/>
        </w:rPr>
        <w:t xml:space="preserve">ex: &lt;low_byte&gt;  and  </w:t>
      </w:r>
      <w:r w:rsidDel="00000000" w:rsidR="00000000" w:rsidRPr="00000000">
        <w:rPr>
          <w:rFonts w:ascii="Roboto Mono Medium" w:cs="Roboto Mono Medium" w:eastAsia="Roboto Mono Medium" w:hAnsi="Roboto Mono Medium"/>
          <w:rtl w:val="0"/>
        </w:rPr>
        <w:t xml:space="preserve">IF_C_AND_Z</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ZSTR_</w:t>
      </w:r>
      <w:r w:rsidDel="00000000" w:rsidR="00000000" w:rsidRPr="00000000">
        <w:rPr>
          <w:rtl w:val="0"/>
        </w:rPr>
      </w:r>
    </w:p>
    <w:p w:rsidR="00000000" w:rsidDel="00000000" w:rsidP="00000000" w:rsidRDefault="00000000" w:rsidRPr="00000000" w14:paraId="0000009E">
      <w:pPr>
        <w:numPr>
          <w:ilvl w:val="0"/>
          <w:numId w:val="3"/>
        </w:numPr>
        <w:spacing w:after="0" w:afterAutospacing="0"/>
        <w:ind w:left="720" w:hanging="360"/>
      </w:pPr>
      <w:r w:rsidDel="00000000" w:rsidR="00000000" w:rsidRPr="00000000">
        <w:rPr>
          <w:rtl w:val="0"/>
        </w:rPr>
        <w:t xml:space="preserve">x - indicates a group of symbols where the x-part can vary</w:t>
      </w:r>
    </w:p>
    <w:p w:rsidR="00000000" w:rsidDel="00000000" w:rsidP="00000000" w:rsidRDefault="00000000" w:rsidRPr="00000000" w14:paraId="0000009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ex: </w:t>
      </w:r>
      <w:r w:rsidDel="00000000" w:rsidR="00000000" w:rsidRPr="00000000">
        <w:rPr>
          <w:rFonts w:ascii="Roboto Mono Medium" w:cs="Roboto Mono Medium" w:eastAsia="Roboto Mono Medium" w:hAnsi="Roboto Mono Medium"/>
          <w:rtl w:val="0"/>
        </w:rPr>
        <w:t xml:space="preserve">INx</w:t>
      </w:r>
      <w:r w:rsidDel="00000000" w:rsidR="00000000" w:rsidRPr="00000000">
        <w:rPr>
          <w:rtl w:val="0"/>
        </w:rPr>
        <w:t xml:space="preserve"> means both </w:t>
      </w:r>
      <w:r w:rsidDel="00000000" w:rsidR="00000000" w:rsidRPr="00000000">
        <w:rPr>
          <w:rFonts w:ascii="Roboto Mono Medium" w:cs="Roboto Mono Medium" w:eastAsia="Roboto Mono Medium" w:hAnsi="Roboto Mono Medium"/>
          <w:rtl w:val="0"/>
        </w:rPr>
        <w:t xml:space="preserve">INA</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INB</w:t>
      </w: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pPr>
      <w:r w:rsidDel="00000000" w:rsidR="00000000" w:rsidRPr="00000000">
        <w:rPr>
          <w:rtl w:val="0"/>
        </w:rPr>
        <w:t xml:space="preserve">ex: </w:t>
      </w:r>
      <w:r w:rsidDel="00000000" w:rsidR="00000000" w:rsidRPr="00000000">
        <w:rPr>
          <w:rFonts w:ascii="Roboto Mono Medium" w:cs="Roboto Mono Medium" w:eastAsia="Roboto Mono Medium" w:hAnsi="Roboto Mono Medium"/>
          <w:rtl w:val="0"/>
        </w:rPr>
        <w:t xml:space="preserve">RDxxxx</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WRxxx</w:t>
      </w:r>
      <w:r w:rsidDel="00000000" w:rsidR="00000000" w:rsidRPr="00000000">
        <w:rPr>
          <w:rtl w:val="0"/>
        </w:rPr>
        <w:t xml:space="preserve"> means </w:t>
      </w:r>
      <w:r w:rsidDel="00000000" w:rsidR="00000000" w:rsidRPr="00000000">
        <w:rPr>
          <w:rFonts w:ascii="Roboto Mono Medium" w:cs="Roboto Mono Medium" w:eastAsia="Roboto Mono Medium" w:hAnsi="Roboto Mono Medium"/>
          <w:rtl w:val="0"/>
        </w:rPr>
        <w:t xml:space="preserve">RDBYTE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RDWORD</w:t>
      </w:r>
      <w:r w:rsidDel="00000000" w:rsidR="00000000" w:rsidRPr="00000000">
        <w:rPr>
          <w:rtl w:val="0"/>
        </w:rPr>
        <w:t xml:space="preserve">, etc. and </w:t>
      </w:r>
      <w:r w:rsidDel="00000000" w:rsidR="00000000" w:rsidRPr="00000000">
        <w:rPr>
          <w:rFonts w:ascii="Roboto Mono Medium" w:cs="Roboto Mono Medium" w:eastAsia="Roboto Mono Medium" w:hAnsi="Roboto Mono Medium"/>
          <w:rtl w:val="0"/>
        </w:rPr>
        <w:t xml:space="preserve">WRBYTE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WRWORD</w:t>
      </w:r>
      <w:r w:rsidDel="00000000" w:rsidR="00000000" w:rsidRPr="00000000">
        <w:rPr>
          <w:rtl w:val="0"/>
        </w:rPr>
        <w:t xml:space="preserve">, etc.</w:t>
      </w:r>
    </w:p>
    <w:p w:rsidR="00000000" w:rsidDel="00000000" w:rsidP="00000000" w:rsidRDefault="00000000" w:rsidRPr="00000000" w14:paraId="000000A1">
      <w:pPr>
        <w:ind w:left="720" w:firstLine="0"/>
        <w:rPr/>
      </w:pPr>
      <w:r w:rsidDel="00000000" w:rsidR="00000000" w:rsidRPr="00000000">
        <w:rPr>
          <w:rtl w:val="0"/>
        </w:rPr>
        <w:t xml:space="preserve">-- or --</w:t>
      </w:r>
    </w:p>
    <w:p w:rsidR="00000000" w:rsidDel="00000000" w:rsidP="00000000" w:rsidRDefault="00000000" w:rsidRPr="00000000" w14:paraId="000000A2">
      <w:pPr>
        <w:pageBreakBefore w:val="0"/>
        <w:ind w:left="720" w:firstLine="0"/>
        <w:rPr/>
      </w:pPr>
      <w:r w:rsidDel="00000000" w:rsidR="00000000" w:rsidRPr="00000000">
        <w:rPr>
          <w:rtl w:val="0"/>
        </w:rPr>
        <w:t xml:space="preserve">x - indicates a </w:t>
      </w:r>
      <w:r w:rsidDel="00000000" w:rsidR="00000000" w:rsidRPr="00000000">
        <w:rPr>
          <w:i w:val="1"/>
          <w:rtl w:val="0"/>
        </w:rPr>
        <w:t xml:space="preserve">don't care</w:t>
      </w:r>
      <w:r w:rsidDel="00000000" w:rsidR="00000000" w:rsidRPr="00000000">
        <w:rPr>
          <w:rtl w:val="0"/>
        </w:rPr>
        <w:t xml:space="preserve"> bit in a binary number (a bit that can be 0 or 1 without affecting the execution context nor the explanation)</w:t>
      </w:r>
    </w:p>
    <w:p w:rsidR="00000000" w:rsidDel="00000000" w:rsidP="00000000" w:rsidRDefault="00000000" w:rsidRPr="00000000" w14:paraId="000000A3">
      <w:pPr>
        <w:pageBreakBefore w:val="0"/>
        <w:numPr>
          <w:ilvl w:val="1"/>
          <w:numId w:val="3"/>
        </w:numPr>
        <w:spacing w:after="0" w:afterAutospacing="0"/>
        <w:ind w:left="1440" w:hanging="360"/>
        <w:rPr>
          <w:u w:val="none"/>
        </w:rPr>
      </w:pPr>
      <w:r w:rsidDel="00000000" w:rsidR="00000000" w:rsidRPr="00000000">
        <w:rPr>
          <w:rtl w:val="0"/>
        </w:rPr>
        <w:t xml:space="preserve">ex: </w:t>
      </w:r>
      <w:r w:rsidDel="00000000" w:rsidR="00000000" w:rsidRPr="00000000">
        <w:rPr>
          <w:rFonts w:ascii="Roboto Mono" w:cs="Roboto Mono" w:eastAsia="Roboto Mono" w:hAnsi="Roboto Mono"/>
          <w:rtl w:val="0"/>
        </w:rPr>
        <w:t xml:space="preserve">%x_1_xxx0 </w:t>
      </w:r>
      <w:r w:rsidDel="00000000" w:rsidR="00000000" w:rsidRPr="00000000">
        <w:rPr>
          <w:rtl w:val="0"/>
        </w:rPr>
        <w:t xml:space="preserve">and</w:t>
      </w:r>
      <w:r w:rsidDel="00000000" w:rsidR="00000000" w:rsidRPr="00000000">
        <w:rPr>
          <w:rFonts w:ascii="Roboto Mono" w:cs="Roboto Mono" w:eastAsia="Roboto Mono" w:hAnsi="Roboto Mono"/>
          <w:rtl w:val="0"/>
        </w:rPr>
        <w:t xml:space="preserve"> %xxxx10</w:t>
      </w:r>
    </w:p>
    <w:p w:rsidR="00000000" w:rsidDel="00000000" w:rsidP="00000000" w:rsidRDefault="00000000" w:rsidRPr="00000000" w14:paraId="000000A4">
      <w:pPr>
        <w:pageBreakBefore w:val="0"/>
        <w:numPr>
          <w:ilvl w:val="0"/>
          <w:numId w:val="3"/>
        </w:numPr>
        <w:spacing w:after="0" w:afterAutospacing="0"/>
        <w:ind w:left="720" w:hanging="360"/>
        <w:rPr>
          <w:rFonts w:ascii="Roboto Mono" w:cs="Roboto Mono" w:eastAsia="Roboto Mono" w:hAnsi="Roboto Mono"/>
          <w:u w:val="none"/>
        </w:rPr>
      </w:pPr>
      <w:r w:rsidDel="00000000" w:rsidR="00000000" w:rsidRPr="00000000">
        <w:rPr>
          <w:rtl w:val="0"/>
        </w:rPr>
        <w:t xml:space="preserve">ALL CAPS or </w:t>
      </w:r>
      <w:r w:rsidDel="00000000" w:rsidR="00000000" w:rsidRPr="00000000">
        <w:rPr>
          <w:rFonts w:ascii="Roboto Mono Medium" w:cs="Roboto Mono Medium" w:eastAsia="Roboto Mono Medium" w:hAnsi="Roboto Mono Medium"/>
          <w:rtl w:val="0"/>
        </w:rPr>
        <w:t xml:space="preserve">ALL_CAPS</w:t>
      </w:r>
      <w:r w:rsidDel="00000000" w:rsidR="00000000" w:rsidRPr="00000000">
        <w:rPr>
          <w:rtl w:val="0"/>
        </w:rPr>
        <w:t xml:space="preserve"> - indicates the item has special meaning, such as a reference to a label in a diagram, or a component in the Propeller 2, or is a predefined symbol (reserved word) such as a command, condition, register name, etc.</w:t>
      </w:r>
    </w:p>
    <w:p w:rsidR="00000000" w:rsidDel="00000000" w:rsidP="00000000" w:rsidRDefault="00000000" w:rsidRPr="00000000" w14:paraId="000000A5">
      <w:pPr>
        <w:pageBreakBefore w:val="0"/>
        <w:numPr>
          <w:ilvl w:val="0"/>
          <w:numId w:val="3"/>
        </w:numPr>
        <w:ind w:left="720" w:hanging="360"/>
        <w:rPr>
          <w:u w:val="none"/>
        </w:rPr>
      </w:pPr>
      <w:r w:rsidDel="00000000" w:rsidR="00000000" w:rsidRPr="00000000">
        <w:rPr>
          <w:rtl w:val="0"/>
        </w:rPr>
        <w:t xml:space="preserve">&lt;all_lowercase&gt; - indicates an item meant to be completely replaced by the user when typing code; the phrase in brackets "&lt;&gt;" describes the intent of the specific item.</w:t>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1"/>
        <w:pageBreakBefore w:val="0"/>
        <w:rPr>
          <w:highlight w:val="yellow"/>
        </w:rPr>
      </w:pPr>
      <w:bookmarkStart w:colFirst="0" w:colLast="0" w:name="_jlu3igid4m1y" w:id="15"/>
      <w:bookmarkEnd w:id="15"/>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t xml:space="preserve">The Propeller microcontroller family provides high-speed processing for embedded systems while maintaining low current consumption and a small physical footprint. The Propeller provides flexibility and power through its multiple processors (called cogs) that perform simultaneous, independent or cooperative tasks, all while being easy to learn and utilize.</w:t>
      </w: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t xml:space="preserve">The Propeller 2 frees application developers from common complexities of embedded systems programming:</w:t>
      </w:r>
    </w:p>
    <w:p w:rsidR="00000000" w:rsidDel="00000000" w:rsidP="00000000" w:rsidRDefault="00000000" w:rsidRPr="00000000" w14:paraId="000000AA">
      <w:pPr>
        <w:pageBreakBefore w:val="0"/>
        <w:numPr>
          <w:ilvl w:val="0"/>
          <w:numId w:val="12"/>
        </w:numPr>
        <w:spacing w:after="0" w:afterAutospacing="0"/>
        <w:ind w:left="720" w:hanging="360"/>
        <w:rPr>
          <w:u w:val="none"/>
        </w:rPr>
      </w:pPr>
      <w:r w:rsidDel="00000000" w:rsidR="00000000" w:rsidRPr="00000000">
        <w:rPr>
          <w:rtl w:val="0"/>
        </w:rPr>
        <w:t xml:space="preserve">Application design is flexible.  Every processor (cog) has the same capabilities; no special-use cases.  </w:t>
      </w:r>
    </w:p>
    <w:p w:rsidR="00000000" w:rsidDel="00000000" w:rsidP="00000000" w:rsidRDefault="00000000" w:rsidRPr="00000000" w14:paraId="000000AB">
      <w:pPr>
        <w:pageBreakBefore w:val="0"/>
        <w:numPr>
          <w:ilvl w:val="0"/>
          <w:numId w:val="12"/>
        </w:numPr>
        <w:spacing w:after="0" w:afterAutospacing="0"/>
        <w:ind w:left="720" w:hanging="360"/>
        <w:rPr>
          <w:u w:val="none"/>
        </w:rPr>
      </w:pPr>
      <w:r w:rsidDel="00000000" w:rsidR="00000000" w:rsidRPr="00000000">
        <w:rPr>
          <w:rtl w:val="0"/>
        </w:rPr>
        <w:t xml:space="preserve">Most </w:t>
      </w:r>
      <w:r w:rsidDel="00000000" w:rsidR="00000000" w:rsidRPr="00000000">
        <w:rPr>
          <w:rtl w:val="0"/>
        </w:rPr>
        <w:t xml:space="preserve">I/O pins have the same strengths; there are few location limits.</w:t>
      </w:r>
      <w:r w:rsidDel="00000000" w:rsidR="00000000" w:rsidRPr="00000000">
        <w:rPr>
          <w:rtl w:val="0"/>
        </w:rPr>
        <w:t xml:space="preserve">  Prototype with convenience, then produce with convenience, swapping pin responsibilities at-will with ease.</w:t>
      </w:r>
    </w:p>
    <w:p w:rsidR="00000000" w:rsidDel="00000000" w:rsidP="00000000" w:rsidRDefault="00000000" w:rsidRPr="00000000" w14:paraId="000000AC">
      <w:pPr>
        <w:pageBreakBefore w:val="0"/>
        <w:numPr>
          <w:ilvl w:val="0"/>
          <w:numId w:val="12"/>
        </w:numPr>
        <w:spacing w:after="0" w:afterAutospacing="0"/>
        <w:ind w:left="720" w:hanging="360"/>
        <w:rPr>
          <w:u w:val="none"/>
        </w:rPr>
      </w:pPr>
      <w:r w:rsidDel="00000000" w:rsidR="00000000" w:rsidRPr="00000000">
        <w:rPr>
          <w:rtl w:val="0"/>
        </w:rPr>
        <w:t xml:space="preserve">Asynchronous events are easy to handle.  Assign a dedicated cog to handle such an event, leaving other cog(s) free to perform synchronous or independent processes</w:t>
      </w:r>
      <w:r w:rsidDel="00000000" w:rsidR="00000000" w:rsidRPr="00000000">
        <w:rPr>
          <w:rtl w:val="0"/>
        </w:rPr>
        <w:t xml:space="preserve">,</w:t>
      </w:r>
      <w:r w:rsidDel="00000000" w:rsidR="00000000" w:rsidRPr="00000000">
        <w:rPr>
          <w:rtl w:val="0"/>
        </w:rPr>
        <w:t xml:space="preserve"> or split a cog's responsibilities between synchronous tasks and asynchronous events using interrupts.</w:t>
      </w:r>
    </w:p>
    <w:p w:rsidR="00000000" w:rsidDel="00000000" w:rsidP="00000000" w:rsidRDefault="00000000" w:rsidRPr="00000000" w14:paraId="000000AD">
      <w:pPr>
        <w:pageBreakBefore w:val="0"/>
        <w:numPr>
          <w:ilvl w:val="0"/>
          <w:numId w:val="12"/>
        </w:numPr>
        <w:ind w:left="720" w:hanging="360"/>
        <w:rPr>
          <w:u w:val="none"/>
        </w:rPr>
      </w:pPr>
      <w:r w:rsidDel="00000000" w:rsidR="00000000" w:rsidRPr="00000000">
        <w:rPr>
          <w:rtl w:val="0"/>
        </w:rPr>
        <w:t xml:space="preserve">Propeller Assembly language features conditional execution, optional result writing, loop-optimized timing, and runtime-selectable instruction skipping to provide fast, consistent timing and tight, multipurpose code that is capable of jitter-free event handling.</w:t>
      </w:r>
    </w:p>
    <w:p w:rsidR="00000000" w:rsidDel="00000000" w:rsidP="00000000" w:rsidRDefault="00000000" w:rsidRPr="00000000" w14:paraId="000000AE">
      <w:pPr>
        <w:pageBreakBefore w:val="0"/>
        <w:rPr/>
      </w:pPr>
      <w:r w:rsidDel="00000000" w:rsidR="00000000" w:rsidRPr="00000000">
        <w:rPr>
          <w:rtl w:val="0"/>
        </w:rPr>
        <w:t xml:space="preserve">The Propeller 2 (P2X8C4M64P) microcontroller architecture consists of 8 identical 32-bit processors (cogs), each with their own RAM, which connect to a common hub and I/O pins. The hub provides 512 KB of shared RAM, a CORDIC math solver, and housekeeping facilities. The architecture includes 64 smart I/O pins, each capable of many autonomous analog and digital functions. </w:t>
      </w:r>
    </w:p>
    <w:p w:rsidR="00000000" w:rsidDel="00000000" w:rsidP="00000000" w:rsidRDefault="00000000" w:rsidRPr="00000000" w14:paraId="000000AF">
      <w:pPr>
        <w:pageBreakBefore w:val="0"/>
        <w:rPr/>
      </w:pPr>
      <w:r w:rsidDel="00000000" w:rsidR="00000000" w:rsidRPr="00000000">
        <w:rPr>
          <w:rtl w:val="0"/>
        </w:rPr>
        <w:t xml:space="preserve">The Propeller 2's assembly language (PASM2) features per-instruction conditional execution, special looping mechanisms, and pattern-based instruction skipping to encourage fast, compact code. </w:t>
      </w:r>
    </w:p>
    <w:p w:rsidR="00000000" w:rsidDel="00000000" w:rsidP="00000000" w:rsidRDefault="00000000" w:rsidRPr="00000000" w14:paraId="000000B0">
      <w:pPr>
        <w:pageBreakBefore w:val="0"/>
        <w:rPr/>
      </w:pPr>
      <w:r w:rsidDel="00000000" w:rsidR="00000000" w:rsidRPr="00000000">
        <w:rPr>
          <w:rtl w:val="0"/>
        </w:rPr>
        <w:t xml:space="preserve">The Propeller 2's</w:t>
      </w:r>
      <w:r w:rsidDel="00000000" w:rsidR="00000000" w:rsidRPr="00000000">
        <w:rPr>
          <w:rtl w:val="0"/>
        </w:rPr>
        <w:t xml:space="preserve"> </w:t>
      </w:r>
      <w:r w:rsidDel="00000000" w:rsidR="00000000" w:rsidRPr="00000000">
        <w:rPr>
          <w:rtl w:val="0"/>
        </w:rPr>
        <w:t xml:space="preserve">high-level language (Spin2) provides fast, interpreted code that builds upon the power of the hardware and PASM2.  The Spin2 language naturally encourages structured, yet terse constructs organized as methods grouped within reusable objects.  Spin2 objects include other existing objects to extend their own functionality through the reuse of proven, open-source code.</w:t>
      </w:r>
    </w:p>
    <w:p w:rsidR="00000000" w:rsidDel="00000000" w:rsidP="00000000" w:rsidRDefault="00000000" w:rsidRPr="00000000" w14:paraId="000000B1">
      <w:pPr>
        <w:pageBreakBefore w:val="0"/>
        <w:rPr/>
      </w:pPr>
      <w:r w:rsidDel="00000000" w:rsidR="00000000" w:rsidRPr="00000000">
        <w:rPr>
          <w:rtl w:val="0"/>
        </w:rPr>
        <w:t xml:space="preserve">Propeller 2 Applications, when </w:t>
      </w:r>
      <w:r w:rsidDel="00000000" w:rsidR="00000000" w:rsidRPr="00000000">
        <w:rPr>
          <w:rtl w:val="0"/>
        </w:rPr>
        <w:t xml:space="preserve">developed</w:t>
      </w:r>
      <w:r w:rsidDel="00000000" w:rsidR="00000000" w:rsidRPr="00000000">
        <w:rPr>
          <w:rtl w:val="0"/>
        </w:rPr>
        <w:t xml:space="preserve"> using </w:t>
      </w:r>
      <w:r w:rsidDel="00000000" w:rsidR="00000000" w:rsidRPr="00000000">
        <w:rPr>
          <w:rtl w:val="0"/>
        </w:rPr>
        <w:t xml:space="preserve">Spin2 and/or PASM2,</w:t>
      </w:r>
      <w:r w:rsidDel="00000000" w:rsidR="00000000" w:rsidRPr="00000000">
        <w:rPr>
          <w:rtl w:val="0"/>
        </w:rPr>
        <w:t xml:space="preserve"> integrate one or more objects into a complete program.  Applications perform their duty by executing designated assignments within at least one cog (or across as many as eight); starting and stopping multiple cogs, utilizing raw I/O and Smart I/O, digital and analog signaling, streamers, and other built-in hardware as-needed to get the job done.  This is how Parallax tools construct and use Propeller 2 Applications— there are other options made available by Propeller Community members featuring different languages, concepts, tools, and build techniques.  Parallax lists other options in the Programming Tools section of the </w:t>
      </w:r>
      <w:hyperlink r:id="rId17">
        <w:r w:rsidDel="00000000" w:rsidR="00000000" w:rsidRPr="00000000">
          <w:rPr>
            <w:color w:val="1155cc"/>
            <w:u w:val="single"/>
            <w:rtl w:val="0"/>
          </w:rPr>
          <w:t xml:space="preserve">Propeller 2 website</w:t>
        </w:r>
      </w:hyperlink>
      <w:r w:rsidDel="00000000" w:rsidR="00000000" w:rsidRPr="00000000">
        <w:rPr>
          <w:rtl w:val="0"/>
        </w:rPr>
        <w:t xml:space="preserve">.</w:t>
      </w:r>
    </w:p>
    <w:p w:rsidR="00000000" w:rsidDel="00000000" w:rsidP="00000000" w:rsidRDefault="00000000" w:rsidRPr="00000000" w14:paraId="000000B2">
      <w:pPr>
        <w:pageBreakBefore w:val="0"/>
        <w:rPr/>
      </w:pPr>
      <w:r w:rsidDel="00000000" w:rsidR="00000000" w:rsidRPr="00000000">
        <w:rPr>
          <w:rtl w:val="0"/>
        </w:rPr>
        <w:t xml:space="preserve">Each cog sits dormant until called into action—referred to as "launching a cog"—at which point the cog executes its given code independently from, and in parallel alongside, other active cogs.  If needed, cogs may share information and coordinate actions together, either indirectly via</w:t>
      </w:r>
      <w:r w:rsidDel="00000000" w:rsidR="00000000" w:rsidRPr="00000000">
        <w:rPr>
          <w:rtl w:val="0"/>
        </w:rPr>
        <w:t xml:space="preserve"> shared </w:t>
      </w:r>
      <w:hyperlink w:anchor="_3kmq5bt13sms">
        <w:r w:rsidDel="00000000" w:rsidR="00000000" w:rsidRPr="00000000">
          <w:rPr>
            <w:color w:val="1155cc"/>
            <w:u w:val="single"/>
            <w:rtl w:val="0"/>
          </w:rPr>
          <w:t xml:space="preserve">Hub RAM</w:t>
        </w:r>
      </w:hyperlink>
      <w:r w:rsidDel="00000000" w:rsidR="00000000" w:rsidRPr="00000000">
        <w:rPr>
          <w:rtl w:val="0"/>
        </w:rPr>
        <w:t xml:space="preserve">, </w:t>
      </w:r>
      <w:hyperlink w:anchor="_5ra3z1f8dfp8">
        <w:r w:rsidDel="00000000" w:rsidR="00000000" w:rsidRPr="00000000">
          <w:rPr>
            <w:color w:val="1155cc"/>
            <w:u w:val="single"/>
            <w:rtl w:val="0"/>
          </w:rPr>
          <w:t xml:space="preserve">locks</w:t>
        </w:r>
      </w:hyperlink>
      <w:r w:rsidDel="00000000" w:rsidR="00000000" w:rsidRPr="00000000">
        <w:rPr>
          <w:rtl w:val="0"/>
        </w:rPr>
        <w:t xml:space="preserve">, or </w:t>
      </w:r>
      <w:hyperlink w:anchor="_whuv85gp7nps">
        <w:r w:rsidDel="00000000" w:rsidR="00000000" w:rsidRPr="00000000">
          <w:rPr>
            <w:color w:val="1155cc"/>
            <w:u w:val="single"/>
            <w:rtl w:val="0"/>
          </w:rPr>
          <w:t xml:space="preserve">I/O pins</w:t>
        </w:r>
      </w:hyperlink>
      <w:r w:rsidDel="00000000" w:rsidR="00000000" w:rsidRPr="00000000">
        <w:rPr>
          <w:rtl w:val="0"/>
        </w:rPr>
        <w:t xml:space="preserve">, or directly via paired </w:t>
      </w:r>
      <w:hyperlink w:anchor="_g01pdnt3dk21">
        <w:r w:rsidDel="00000000" w:rsidR="00000000" w:rsidRPr="00000000">
          <w:rPr>
            <w:color w:val="1155cc"/>
            <w:u w:val="single"/>
            <w:rtl w:val="0"/>
          </w:rPr>
          <w:t xml:space="preserve">Lookup RAM</w:t>
        </w:r>
      </w:hyperlink>
      <w:r w:rsidDel="00000000" w:rsidR="00000000" w:rsidRPr="00000000">
        <w:rPr>
          <w:rtl w:val="0"/>
        </w:rPr>
        <w:t xml:space="preserve"> or </w:t>
      </w:r>
      <w:hyperlink w:anchor="_vew0a4demzg8">
        <w:r w:rsidDel="00000000" w:rsidR="00000000" w:rsidRPr="00000000">
          <w:rPr>
            <w:color w:val="1155cc"/>
            <w:u w:val="single"/>
            <w:rtl w:val="0"/>
          </w:rPr>
          <w:t xml:space="preserve">cog attention</w:t>
        </w:r>
      </w:hyperlink>
      <w:r w:rsidDel="00000000" w:rsidR="00000000" w:rsidRPr="00000000">
        <w:rPr>
          <w:rtl w:val="0"/>
        </w:rPr>
        <w:t xml:space="preserve"> signals</w:t>
      </w:r>
      <w:r w:rsidDel="00000000" w:rsidR="00000000" w:rsidRPr="00000000">
        <w:rPr>
          <w:rtl w:val="0"/>
        </w:rPr>
        <w:t xml:space="preserve">.  Cogs may monitor and control I/O pins directly or can choose to employ </w:t>
      </w:r>
      <w:r w:rsidDel="00000000" w:rsidR="00000000" w:rsidRPr="00000000">
        <w:rPr>
          <w:rtl w:val="0"/>
        </w:rPr>
        <w:t xml:space="preserve">smart modes</w:t>
      </w:r>
      <w:r w:rsidDel="00000000" w:rsidR="00000000" w:rsidRPr="00000000">
        <w:rPr>
          <w:rtl w:val="0"/>
        </w:rPr>
        <w:t xml:space="preserve"> (automated state machines) for sophisticated signaling.  Each cog has independent access to every I/O pin at all times, though the cog collective ultimately decides the direction and state of each.</w:t>
      </w:r>
    </w:p>
    <w:p w:rsidR="00000000" w:rsidDel="00000000" w:rsidP="00000000" w:rsidRDefault="00000000" w:rsidRPr="00000000" w14:paraId="000000B3">
      <w:pPr>
        <w:pageBreakBefore w:val="0"/>
        <w:rPr/>
      </w:pPr>
      <w:r w:rsidDel="00000000" w:rsidR="00000000" w:rsidRPr="00000000">
        <w:rPr>
          <w:rtl w:val="0"/>
        </w:rPr>
        <w:t xml:space="preserve">The Hub provides coordinated access to Hub RAM, the CORDIC math solver, and system management and configuration features.  It serves a traffic management role, ensuring that any given unique element of any exclusive resource is not accessed simultaneously by multiple cogs. In most cases, cogs must wait their turn (once every eight clock cycles) to read or modify a shared element; however, even faster access to Hub RAM and the CORDIC solver are possible using a special feature.</w:t>
      </w:r>
    </w:p>
    <w:p w:rsidR="00000000" w:rsidDel="00000000" w:rsidP="00000000" w:rsidRDefault="00000000" w:rsidRPr="00000000" w14:paraId="000000B4">
      <w:pPr>
        <w:pStyle w:val="Heading2"/>
        <w:pageBreakBefore w:val="0"/>
        <w:rPr/>
      </w:pPr>
      <w:bookmarkStart w:colFirst="0" w:colLast="0" w:name="_dai42k23lnm8" w:id="16"/>
      <w:bookmarkEnd w:id="16"/>
      <w:r w:rsidDel="00000000" w:rsidR="00000000" w:rsidRPr="00000000">
        <w:rPr>
          <w:rtl w:val="0"/>
        </w:rPr>
        <w:t xml:space="preserve">Specifications</w:t>
      </w:r>
    </w:p>
    <w:tbl>
      <w:tblPr>
        <w:tblStyle w:val="Table2"/>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7185"/>
        <w:tblGridChange w:id="0">
          <w:tblGrid>
            <w:gridCol w:w="2895"/>
            <w:gridCol w:w="7185"/>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0B5">
            <w:pPr>
              <w:pStyle w:val="Heading6"/>
              <w:pageBreakBefore w:val="0"/>
              <w:widowControl w:val="0"/>
              <w:rPr/>
            </w:pPr>
            <w:bookmarkStart w:colFirst="0" w:colLast="0" w:name="_kwvxku3qbhl8" w:id="17"/>
            <w:bookmarkEnd w:id="17"/>
            <w:r w:rsidDel="00000000" w:rsidR="00000000" w:rsidRPr="00000000">
              <w:rPr>
                <w:rtl w:val="0"/>
              </w:rPr>
              <w:t xml:space="preserve">Propeller 2 Specifications</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7">
            <w:pPr>
              <w:pageBreakBefore w:val="0"/>
              <w:widowControl w:val="0"/>
              <w:spacing w:after="0" w:line="240" w:lineRule="auto"/>
              <w:jc w:val="center"/>
              <w:rPr>
                <w:b w:val="1"/>
                <w:sz w:val="20"/>
                <w:szCs w:val="20"/>
              </w:rPr>
            </w:pPr>
            <w:r w:rsidDel="00000000" w:rsidR="00000000" w:rsidRPr="00000000">
              <w:rPr>
                <w:b w:val="1"/>
                <w:sz w:val="20"/>
                <w:szCs w:val="20"/>
                <w:rtl w:val="0"/>
              </w:rPr>
              <w:t xml:space="preserve">Feature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8">
            <w:pPr>
              <w:pageBreakBefore w:val="0"/>
              <w:widowControl w:val="0"/>
              <w:spacing w:after="0" w:line="240" w:lineRule="auto"/>
              <w:jc w:val="center"/>
              <w:rPr>
                <w:b w:val="1"/>
                <w:sz w:val="20"/>
                <w:szCs w:val="20"/>
              </w:rPr>
            </w:pPr>
            <w:r w:rsidDel="00000000" w:rsidR="00000000" w:rsidRPr="00000000">
              <w:rPr>
                <w:b w:val="1"/>
                <w:sz w:val="20"/>
                <w:szCs w:val="20"/>
                <w:rtl w:val="0"/>
              </w:rPr>
              <w:t xml:space="preserve">Specification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widowControl w:val="0"/>
              <w:spacing w:after="0" w:line="240" w:lineRule="auto"/>
              <w:rPr>
                <w:sz w:val="18"/>
                <w:szCs w:val="18"/>
              </w:rPr>
            </w:pPr>
            <w:r w:rsidDel="00000000" w:rsidR="00000000" w:rsidRPr="00000000">
              <w:rPr>
                <w:sz w:val="18"/>
                <w:szCs w:val="18"/>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pageBreakBefore w:val="0"/>
              <w:widowControl w:val="0"/>
              <w:spacing w:after="0" w:line="240" w:lineRule="auto"/>
              <w:rPr>
                <w:sz w:val="18"/>
                <w:szCs w:val="18"/>
              </w:rPr>
            </w:pPr>
            <w:r w:rsidDel="00000000" w:rsidR="00000000" w:rsidRPr="00000000">
              <w:rPr>
                <w:sz w:val="18"/>
                <w:szCs w:val="18"/>
                <w:rtl w:val="0"/>
              </w:rPr>
              <w:t xml:space="preserve">P2X8C4M64P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pageBreakBefore w:val="0"/>
              <w:widowControl w:val="0"/>
              <w:spacing w:after="0" w:line="240" w:lineRule="auto"/>
              <w:rPr>
                <w:sz w:val="18"/>
                <w:szCs w:val="18"/>
              </w:rPr>
            </w:pPr>
            <w:r w:rsidDel="00000000" w:rsidR="00000000" w:rsidRPr="00000000">
              <w:rPr>
                <w:sz w:val="18"/>
                <w:szCs w:val="18"/>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pageBreakBefore w:val="0"/>
              <w:widowControl w:val="0"/>
              <w:spacing w:after="0" w:line="240" w:lineRule="auto"/>
              <w:rPr>
                <w:sz w:val="18"/>
                <w:szCs w:val="18"/>
              </w:rPr>
            </w:pPr>
            <w:r w:rsidDel="00000000" w:rsidR="00000000" w:rsidRPr="00000000">
              <w:rPr>
                <w:sz w:val="18"/>
                <w:szCs w:val="18"/>
                <w:rtl w:val="0"/>
              </w:rPr>
              <w:t xml:space="preserve">1.8 V Core, 3.3 V 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pageBreakBefore w:val="0"/>
              <w:widowControl w:val="0"/>
              <w:spacing w:after="0" w:line="240" w:lineRule="auto"/>
              <w:rPr>
                <w:sz w:val="18"/>
                <w:szCs w:val="18"/>
              </w:rPr>
            </w:pPr>
            <w:r w:rsidDel="00000000" w:rsidR="00000000" w:rsidRPr="00000000">
              <w:rPr>
                <w:sz w:val="18"/>
                <w:szCs w:val="18"/>
                <w:rtl w:val="0"/>
              </w:rPr>
              <w:t xml:space="preserve">Internal Oscillator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pageBreakBefore w:val="0"/>
              <w:widowControl w:val="0"/>
              <w:spacing w:after="0" w:line="240" w:lineRule="auto"/>
              <w:rPr>
                <w:sz w:val="18"/>
                <w:szCs w:val="18"/>
              </w:rPr>
            </w:pPr>
            <w:r w:rsidDel="00000000" w:rsidR="00000000" w:rsidRPr="00000000">
              <w:rPr>
                <w:sz w:val="18"/>
                <w:szCs w:val="18"/>
                <w:rtl w:val="0"/>
              </w:rPr>
              <w:t xml:space="preserve">~</w:t>
            </w:r>
            <w:r w:rsidDel="00000000" w:rsidR="00000000" w:rsidRPr="00000000">
              <w:rPr>
                <w:sz w:val="18"/>
                <w:szCs w:val="18"/>
                <w:rtl w:val="0"/>
              </w:rPr>
              <w:t xml:space="preserve">24 MHz or ~20 kHz</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pageBreakBefore w:val="0"/>
              <w:widowControl w:val="0"/>
              <w:spacing w:after="0" w:line="240" w:lineRule="auto"/>
              <w:rPr>
                <w:sz w:val="18"/>
                <w:szCs w:val="18"/>
              </w:rPr>
            </w:pPr>
            <w:r w:rsidDel="00000000" w:rsidR="00000000" w:rsidRPr="00000000">
              <w:rPr>
                <w:sz w:val="18"/>
                <w:szCs w:val="18"/>
                <w:rtl w:val="0"/>
              </w:rPr>
              <w:t xml:space="preserve">External Clock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pageBreakBefore w:val="0"/>
              <w:widowControl w:val="0"/>
              <w:spacing w:after="0" w:line="240" w:lineRule="auto"/>
              <w:rPr>
                <w:sz w:val="18"/>
                <w:szCs w:val="18"/>
              </w:rPr>
            </w:pPr>
            <w:r w:rsidDel="00000000" w:rsidR="00000000" w:rsidRPr="00000000">
              <w:rPr>
                <w:sz w:val="18"/>
                <w:szCs w:val="18"/>
                <w:rtl w:val="0"/>
              </w:rPr>
              <w:t xml:space="preserve">10 - 20 MHz crystal (P2 Clock PLL enabled) or 0 to 180 MHz (nominal) clock oscillator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pageBreakBefore w:val="0"/>
              <w:widowControl w:val="0"/>
              <w:spacing w:after="0" w:line="240" w:lineRule="auto"/>
              <w:rPr>
                <w:sz w:val="18"/>
                <w:szCs w:val="18"/>
              </w:rPr>
            </w:pPr>
            <w:r w:rsidDel="00000000" w:rsidR="00000000" w:rsidRPr="00000000">
              <w:rPr>
                <w:sz w:val="18"/>
                <w:szCs w:val="18"/>
                <w:rtl w:val="0"/>
              </w:rPr>
              <w:t xml:space="preserve">Nominal System Clock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pageBreakBefore w:val="0"/>
              <w:widowControl w:val="0"/>
              <w:spacing w:after="0" w:line="240" w:lineRule="auto"/>
              <w:rPr>
                <w:sz w:val="18"/>
                <w:szCs w:val="18"/>
              </w:rPr>
            </w:pPr>
            <w:r w:rsidDel="00000000" w:rsidR="00000000" w:rsidRPr="00000000">
              <w:rPr>
                <w:rFonts w:ascii="Nova Mono" w:cs="Nova Mono" w:eastAsia="Nova Mono" w:hAnsi="Nova Mono"/>
                <w:sz w:val="18"/>
                <w:szCs w:val="18"/>
                <w:rtl w:val="0"/>
              </w:rPr>
              <w:t xml:space="preserve">180 MHz @ 105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pageBreakBefore w:val="0"/>
              <w:widowControl w:val="0"/>
              <w:spacing w:after="0" w:line="240" w:lineRule="auto"/>
              <w:rPr>
                <w:sz w:val="18"/>
                <w:szCs w:val="18"/>
              </w:rPr>
            </w:pPr>
            <w:r w:rsidDel="00000000" w:rsidR="00000000" w:rsidRPr="00000000">
              <w:rPr>
                <w:sz w:val="18"/>
                <w:szCs w:val="18"/>
                <w:rtl w:val="0"/>
              </w:rPr>
              <w:t xml:space="preserve">Number of clock modes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pageBreakBefore w:val="0"/>
              <w:widowControl w:val="0"/>
              <w:spacing w:after="0" w:line="240" w:lineRule="auto"/>
              <w:rPr>
                <w:sz w:val="18"/>
                <w:szCs w:val="18"/>
              </w:rPr>
            </w:pPr>
            <w:r w:rsidDel="00000000" w:rsidR="00000000" w:rsidRPr="00000000">
              <w:rPr>
                <w:sz w:val="18"/>
                <w:szCs w:val="18"/>
                <w:rtl w:val="0"/>
              </w:rPr>
              <w:t xml:space="preserve">6 + PLL ÷/× &amp; 2 OSC load options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pageBreakBefore w:val="0"/>
              <w:widowControl w:val="0"/>
              <w:spacing w:after="0" w:line="240" w:lineRule="auto"/>
              <w:rPr>
                <w:sz w:val="18"/>
                <w:szCs w:val="18"/>
              </w:rPr>
            </w:pPr>
            <w:r w:rsidDel="00000000" w:rsidR="00000000" w:rsidRPr="00000000">
              <w:rPr>
                <w:sz w:val="18"/>
                <w:szCs w:val="18"/>
                <w:rtl w:val="0"/>
              </w:rPr>
              <w:t xml:space="preserve">Cogs (cores)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pageBreakBefore w:val="0"/>
              <w:widowControl w:val="0"/>
              <w:spacing w:after="0" w:line="240" w:lineRule="auto"/>
              <w:rPr>
                <w:sz w:val="18"/>
                <w:szCs w:val="18"/>
              </w:rPr>
            </w:pPr>
            <w:r w:rsidDel="00000000" w:rsidR="00000000" w:rsidRPr="00000000">
              <w:rPr>
                <w:sz w:val="18"/>
                <w:szCs w:val="18"/>
                <w:rtl w:val="0"/>
              </w:rPr>
              <w:t xml:space="preserve">8 identical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pageBreakBefore w:val="0"/>
              <w:widowControl w:val="0"/>
              <w:spacing w:after="0" w:line="240" w:lineRule="auto"/>
              <w:rPr>
                <w:sz w:val="18"/>
                <w:szCs w:val="18"/>
              </w:rPr>
            </w:pPr>
            <w:r w:rsidDel="00000000" w:rsidR="00000000" w:rsidRPr="00000000">
              <w:rPr>
                <w:sz w:val="18"/>
                <w:szCs w:val="18"/>
                <w:rtl w:val="0"/>
              </w:rPr>
              <w:t xml:space="preserve">Internal execution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pageBreakBefore w:val="0"/>
              <w:widowControl w:val="0"/>
              <w:spacing w:after="0" w:line="240" w:lineRule="auto"/>
              <w:rPr>
                <w:sz w:val="18"/>
                <w:szCs w:val="18"/>
              </w:rPr>
            </w:pPr>
            <w:r w:rsidDel="00000000" w:rsidR="00000000" w:rsidRPr="00000000">
              <w:rPr>
                <w:sz w:val="18"/>
                <w:szCs w:val="18"/>
                <w:rtl w:val="0"/>
              </w:rPr>
              <w:t xml:space="preserve">0 to 720 MIPS (90 MIPS/cog) @ 180 MHz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pageBreakBefore w:val="0"/>
              <w:widowControl w:val="0"/>
              <w:spacing w:after="0" w:line="240" w:lineRule="auto"/>
              <w:rPr>
                <w:sz w:val="18"/>
                <w:szCs w:val="18"/>
              </w:rPr>
            </w:pPr>
            <w:r w:rsidDel="00000000" w:rsidR="00000000" w:rsidRPr="00000000">
              <w:rPr>
                <w:sz w:val="18"/>
                <w:szCs w:val="18"/>
                <w:rtl w:val="0"/>
              </w:rPr>
              <w:t xml:space="preserve">Cog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pageBreakBefore w:val="0"/>
              <w:widowControl w:val="0"/>
              <w:spacing w:after="0" w:line="240" w:lineRule="auto"/>
              <w:rPr>
                <w:sz w:val="18"/>
                <w:szCs w:val="18"/>
              </w:rPr>
            </w:pPr>
            <w:r w:rsidDel="00000000" w:rsidR="00000000" w:rsidRPr="00000000">
              <w:rPr>
                <w:sz w:val="18"/>
                <w:szCs w:val="18"/>
                <w:rtl w:val="0"/>
              </w:rPr>
              <w:t xml:space="preserve">512 longs (Register RAM) + 512 longs (Lookup 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pageBreakBefore w:val="0"/>
              <w:widowControl w:val="0"/>
              <w:spacing w:after="0" w:line="240" w:lineRule="auto"/>
              <w:rPr>
                <w:sz w:val="18"/>
                <w:szCs w:val="18"/>
              </w:rPr>
            </w:pPr>
            <w:r w:rsidDel="00000000" w:rsidR="00000000" w:rsidRPr="00000000">
              <w:rPr>
                <w:sz w:val="18"/>
                <w:szCs w:val="18"/>
                <w:rtl w:val="0"/>
              </w:rPr>
              <w:t xml:space="preserve">Hub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pageBreakBefore w:val="0"/>
              <w:widowControl w:val="0"/>
              <w:spacing w:after="0" w:line="240" w:lineRule="auto"/>
              <w:rPr>
                <w:sz w:val="18"/>
                <w:szCs w:val="18"/>
              </w:rPr>
            </w:pPr>
            <w:r w:rsidDel="00000000" w:rsidR="00000000" w:rsidRPr="00000000">
              <w:rPr>
                <w:sz w:val="18"/>
                <w:szCs w:val="18"/>
                <w:rtl w:val="0"/>
              </w:rPr>
              <w:t xml:space="preserve">512 KB (byte/word/long-addressable)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pageBreakBefore w:val="0"/>
              <w:widowControl w:val="0"/>
              <w:spacing w:after="0" w:line="240" w:lineRule="auto"/>
              <w:rPr>
                <w:sz w:val="18"/>
                <w:szCs w:val="18"/>
              </w:rPr>
            </w:pPr>
            <w:r w:rsidDel="00000000" w:rsidR="00000000" w:rsidRPr="00000000">
              <w:rPr>
                <w:sz w:val="18"/>
                <w:szCs w:val="18"/>
                <w:rtl w:val="0"/>
              </w:rPr>
              <w:t xml:space="preserve">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pageBreakBefore w:val="0"/>
              <w:widowControl w:val="0"/>
              <w:spacing w:after="0" w:line="240" w:lineRule="auto"/>
              <w:rPr>
                <w:sz w:val="18"/>
                <w:szCs w:val="18"/>
              </w:rPr>
            </w:pPr>
            <w:r w:rsidDel="00000000" w:rsidR="00000000" w:rsidRPr="00000000">
              <w:rPr>
                <w:sz w:val="18"/>
                <w:szCs w:val="18"/>
                <w:rtl w:val="0"/>
              </w:rPr>
              <w:t xml:space="preserve">16 KB (Bootloader, P2 Monitor debug interface, and TAQOZ (Forth) command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pageBreakBefore w:val="0"/>
              <w:widowControl w:val="0"/>
              <w:spacing w:after="0" w:line="240" w:lineRule="auto"/>
              <w:rPr>
                <w:sz w:val="18"/>
                <w:szCs w:val="18"/>
              </w:rPr>
            </w:pPr>
            <w:r w:rsidDel="00000000" w:rsidR="00000000" w:rsidRPr="00000000">
              <w:rPr>
                <w:sz w:val="18"/>
                <w:szCs w:val="18"/>
                <w:rtl w:val="0"/>
              </w:rPr>
              <w:t xml:space="preserve">I/O Pins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pageBreakBefore w:val="0"/>
              <w:widowControl w:val="0"/>
              <w:spacing w:after="0" w:line="240" w:lineRule="auto"/>
              <w:rPr>
                <w:sz w:val="18"/>
                <w:szCs w:val="18"/>
              </w:rPr>
            </w:pPr>
            <w:r w:rsidDel="00000000" w:rsidR="00000000" w:rsidRPr="00000000">
              <w:rPr>
                <w:sz w:val="18"/>
                <w:szCs w:val="18"/>
                <w:rtl w:val="0"/>
              </w:rPr>
              <w:t xml:space="preserve">64; each featuring </w:t>
            </w:r>
            <w:r w:rsidDel="00000000" w:rsidR="00000000" w:rsidRPr="00000000">
              <w:rPr>
                <w:sz w:val="18"/>
                <w:szCs w:val="18"/>
                <w:rtl w:val="0"/>
              </w:rPr>
              <w:t xml:space="preserve">digital and analog </w:t>
            </w:r>
            <w:r w:rsidDel="00000000" w:rsidR="00000000" w:rsidRPr="00000000">
              <w:rPr>
                <w:sz w:val="18"/>
                <w:szCs w:val="18"/>
                <w:rtl w:val="0"/>
              </w:rPr>
              <w:t xml:space="preserve">signalling plus internal smart circuits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pageBreakBefore w:val="0"/>
              <w:widowControl w:val="0"/>
              <w:spacing w:after="0" w:line="240" w:lineRule="auto"/>
              <w:rPr>
                <w:sz w:val="18"/>
                <w:szCs w:val="18"/>
              </w:rPr>
            </w:pPr>
            <w:r w:rsidDel="00000000" w:rsidR="00000000" w:rsidRPr="00000000">
              <w:rPr>
                <w:sz w:val="18"/>
                <w:szCs w:val="18"/>
                <w:rtl w:val="0"/>
              </w:rPr>
              <w:t xml:space="preserve">Max current per 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pageBreakBefore w:val="0"/>
              <w:widowControl w:val="0"/>
              <w:spacing w:after="0" w:line="240" w:lineRule="auto"/>
              <w:rPr>
                <w:sz w:val="18"/>
                <w:szCs w:val="18"/>
              </w:rPr>
            </w:pPr>
            <w:r w:rsidDel="00000000" w:rsidR="00000000" w:rsidRPr="00000000">
              <w:rPr>
                <w:sz w:val="18"/>
                <w:szCs w:val="18"/>
                <w:rtl w:val="0"/>
              </w:rPr>
              <w:t xml:space="preserve">+/- 30mA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pageBreakBefore w:val="0"/>
              <w:widowControl w:val="0"/>
              <w:spacing w:after="0" w:line="240" w:lineRule="auto"/>
              <w:rPr>
                <w:sz w:val="18"/>
                <w:szCs w:val="18"/>
              </w:rPr>
            </w:pPr>
            <w:r w:rsidDel="00000000" w:rsidR="00000000" w:rsidRPr="00000000">
              <w:rPr>
                <w:sz w:val="18"/>
                <w:szCs w:val="18"/>
                <w:rtl w:val="0"/>
              </w:rPr>
              <w:t xml:space="preserve">Inter-cog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pageBreakBefore w:val="0"/>
              <w:widowControl w:val="0"/>
              <w:spacing w:after="0" w:line="240" w:lineRule="auto"/>
              <w:rPr>
                <w:sz w:val="18"/>
                <w:szCs w:val="18"/>
              </w:rPr>
            </w:pPr>
            <w:r w:rsidDel="00000000" w:rsidR="00000000" w:rsidRPr="00000000">
              <w:rPr>
                <w:sz w:val="18"/>
                <w:szCs w:val="18"/>
                <w:rtl w:val="0"/>
              </w:rPr>
              <w:t xml:space="preserve">Hub RAM, Lookup RAM, Attention Signal, or External 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pageBreakBefore w:val="0"/>
              <w:widowControl w:val="0"/>
              <w:spacing w:after="0" w:line="240" w:lineRule="auto"/>
              <w:rPr>
                <w:sz w:val="18"/>
                <w:szCs w:val="18"/>
              </w:rPr>
            </w:pPr>
            <w:r w:rsidDel="00000000" w:rsidR="00000000" w:rsidRPr="00000000">
              <w:rPr>
                <w:sz w:val="18"/>
                <w:szCs w:val="18"/>
                <w:rtl w:val="0"/>
              </w:rPr>
              <w:t xml:space="preserve">Assembly language (PASM2)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pageBreakBefore w:val="0"/>
              <w:widowControl w:val="0"/>
              <w:spacing w:after="0" w:line="240" w:lineRule="auto"/>
              <w:rPr>
                <w:sz w:val="18"/>
                <w:szCs w:val="18"/>
              </w:rPr>
            </w:pPr>
            <w:r w:rsidDel="00000000" w:rsidR="00000000" w:rsidRPr="00000000">
              <w:rPr>
                <w:sz w:val="18"/>
                <w:szCs w:val="18"/>
                <w:rtl w:val="0"/>
              </w:rPr>
              <w:t xml:space="preserve">358 instructions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pageBreakBefore w:val="0"/>
              <w:widowControl w:val="0"/>
              <w:spacing w:after="0" w:line="240" w:lineRule="auto"/>
              <w:rPr>
                <w:sz w:val="18"/>
                <w:szCs w:val="18"/>
              </w:rPr>
            </w:pPr>
            <w:r w:rsidDel="00000000" w:rsidR="00000000" w:rsidRPr="00000000">
              <w:rPr>
                <w:sz w:val="18"/>
                <w:szCs w:val="18"/>
                <w:rtl w:val="0"/>
              </w:rPr>
              <w:t xml:space="preserve">Interpreted languages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pageBreakBefore w:val="0"/>
              <w:widowControl w:val="0"/>
              <w:spacing w:after="0" w:line="240" w:lineRule="auto"/>
              <w:rPr>
                <w:sz w:val="18"/>
                <w:szCs w:val="18"/>
              </w:rPr>
            </w:pPr>
            <w:r w:rsidDel="00000000" w:rsidR="00000000" w:rsidRPr="00000000">
              <w:rPr>
                <w:sz w:val="18"/>
                <w:szCs w:val="18"/>
                <w:rtl w:val="0"/>
              </w:rPr>
              <w:t xml:space="preserve">Spin2 (Propeller Tool), TAQOZ (built-in), MicroPython, or Forth via community tools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pageBreakBefore w:val="0"/>
              <w:widowControl w:val="0"/>
              <w:spacing w:after="0" w:line="240" w:lineRule="auto"/>
              <w:rPr>
                <w:sz w:val="18"/>
                <w:szCs w:val="18"/>
              </w:rPr>
            </w:pPr>
            <w:r w:rsidDel="00000000" w:rsidR="00000000" w:rsidRPr="00000000">
              <w:rPr>
                <w:sz w:val="18"/>
                <w:szCs w:val="18"/>
                <w:rtl w:val="0"/>
              </w:rPr>
              <w:t xml:space="preserve">Compiled languages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pageBreakBefore w:val="0"/>
              <w:widowControl w:val="0"/>
              <w:spacing w:after="0" w:line="240" w:lineRule="auto"/>
              <w:rPr>
                <w:sz w:val="18"/>
                <w:szCs w:val="18"/>
              </w:rPr>
            </w:pPr>
            <w:r w:rsidDel="00000000" w:rsidR="00000000" w:rsidRPr="00000000">
              <w:rPr>
                <w:sz w:val="18"/>
                <w:szCs w:val="18"/>
                <w:rtl w:val="0"/>
              </w:rPr>
              <w:t xml:space="preserve">Spin (FlexGUI community Tool), BASIC, C/C++ (community tools)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pageBreakBefore w:val="0"/>
              <w:widowControl w:val="0"/>
              <w:spacing w:after="0" w:line="240" w:lineRule="auto"/>
              <w:rPr>
                <w:sz w:val="18"/>
                <w:szCs w:val="18"/>
              </w:rPr>
            </w:pPr>
            <w:r w:rsidDel="00000000" w:rsidR="00000000" w:rsidRPr="00000000">
              <w:rPr>
                <w:sz w:val="18"/>
                <w:szCs w:val="18"/>
                <w:rtl w:val="0"/>
              </w:rPr>
              <w:t xml:space="preserve">PASM2 execution 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pageBreakBefore w:val="0"/>
              <w:widowControl w:val="0"/>
              <w:spacing w:after="0" w:line="240" w:lineRule="auto"/>
              <w:rPr>
                <w:sz w:val="18"/>
                <w:szCs w:val="18"/>
              </w:rPr>
            </w:pPr>
            <w:r w:rsidDel="00000000" w:rsidR="00000000" w:rsidRPr="00000000">
              <w:rPr>
                <w:sz w:val="18"/>
                <w:szCs w:val="18"/>
                <w:rtl w:val="0"/>
              </w:rPr>
              <w:t xml:space="preserve">Register RAM + Lookup RAM + Hub 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pageBreakBefore w:val="0"/>
              <w:widowControl w:val="0"/>
              <w:spacing w:after="0" w:line="240" w:lineRule="auto"/>
              <w:rPr>
                <w:sz w:val="18"/>
                <w:szCs w:val="18"/>
              </w:rPr>
            </w:pPr>
            <w:r w:rsidDel="00000000" w:rsidR="00000000" w:rsidRPr="00000000">
              <w:rPr>
                <w:sz w:val="18"/>
                <w:szCs w:val="18"/>
                <w:rtl w:val="0"/>
              </w:rPr>
              <w:t xml:space="preserve">Spin2 execution 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pageBreakBefore w:val="0"/>
              <w:widowControl w:val="0"/>
              <w:spacing w:after="0" w:line="240" w:lineRule="auto"/>
              <w:rPr>
                <w:sz w:val="18"/>
                <w:szCs w:val="18"/>
              </w:rPr>
            </w:pPr>
            <w:r w:rsidDel="00000000" w:rsidR="00000000" w:rsidRPr="00000000">
              <w:rPr>
                <w:sz w:val="18"/>
                <w:szCs w:val="18"/>
                <w:rtl w:val="0"/>
              </w:rPr>
              <w:t xml:space="preserve">Hub RAM</w:t>
            </w:r>
          </w:p>
        </w:tc>
      </w:tr>
    </w:tbl>
    <w:p w:rsidR="00000000" w:rsidDel="00000000" w:rsidP="00000000" w:rsidRDefault="00000000" w:rsidRPr="00000000" w14:paraId="000000DF">
      <w:pPr>
        <w:pageBreakBefore w:val="0"/>
        <w:spacing w:before="200" w:lineRule="auto"/>
        <w:rPr/>
      </w:pPr>
      <w:r w:rsidDel="00000000" w:rsidR="00000000" w:rsidRPr="00000000">
        <w:rPr>
          <w:rtl w:val="0"/>
        </w:rPr>
        <w:t xml:space="preserve">For feature highlights, see also the  </w:t>
      </w:r>
      <w:hyperlink r:id="rId18">
        <w:r w:rsidDel="00000000" w:rsidR="00000000" w:rsidRPr="00000000">
          <w:rPr>
            <w:color w:val="1155cc"/>
            <w:u w:val="single"/>
            <w:rtl w:val="0"/>
          </w:rPr>
          <w:t xml:space="preserve">Propeller 2 website</w:t>
        </w:r>
      </w:hyperlink>
      <w:r w:rsidDel="00000000" w:rsidR="00000000" w:rsidRPr="00000000">
        <w:rPr>
          <w:rtl w:val="0"/>
        </w:rPr>
        <w:t xml:space="preserve"> and  P2 Datasheet for feature highlights.</w:t>
      </w:r>
      <w:r w:rsidDel="00000000" w:rsidR="00000000" w:rsidRPr="00000000">
        <w:rPr>
          <w:rtl w:val="0"/>
        </w:rPr>
      </w:r>
    </w:p>
    <w:p w:rsidR="00000000" w:rsidDel="00000000" w:rsidP="00000000" w:rsidRDefault="00000000" w:rsidRPr="00000000" w14:paraId="000000E0">
      <w:pPr>
        <w:pStyle w:val="Heading2"/>
        <w:pageBreakBefore w:val="0"/>
        <w:rPr/>
      </w:pPr>
      <w:bookmarkStart w:colFirst="0" w:colLast="0" w:name="_gt5bx8t7k3jo" w:id="18"/>
      <w:bookmarkEnd w:id="18"/>
      <w:r w:rsidDel="00000000" w:rsidR="00000000" w:rsidRPr="00000000">
        <w:rPr>
          <w:rtl w:val="0"/>
        </w:rPr>
        <w:t xml:space="preserve">Package Description</w:t>
      </w:r>
    </w:p>
    <w:p w:rsidR="00000000" w:rsidDel="00000000" w:rsidP="00000000" w:rsidRDefault="00000000" w:rsidRPr="00000000" w14:paraId="000000E1">
      <w:pPr>
        <w:pageBreakBefore w:val="0"/>
        <w:rPr/>
      </w:pPr>
      <w:r w:rsidDel="00000000" w:rsidR="00000000" w:rsidRPr="00000000">
        <w:rPr>
          <w:rtl w:val="0"/>
        </w:rPr>
        <w:t xml:space="preserve">The P2X8C4M64P microcontroller is an exposed-pad TQFP-100 package.  It contains 8 cogs, 512 KB of Hub RAM, and 64 Smart I/O pins.  Refer to the</w:t>
      </w:r>
      <w:r w:rsidDel="00000000" w:rsidR="00000000" w:rsidRPr="00000000">
        <w:rPr>
          <w:rtl w:val="0"/>
        </w:rPr>
        <w:t xml:space="preserve"> </w:t>
      </w:r>
      <w:r w:rsidDel="00000000" w:rsidR="00000000" w:rsidRPr="00000000">
        <w:rPr>
          <w:rtl w:val="0"/>
        </w:rPr>
        <w:t xml:space="preserve">P2 Datasheet</w:t>
      </w:r>
      <w:r w:rsidDel="00000000" w:rsidR="00000000" w:rsidRPr="00000000">
        <w:rPr>
          <w:rtl w:val="0"/>
        </w:rPr>
        <w:t xml:space="preserve"> for package dimensions.</w:t>
      </w:r>
      <w:r w:rsidDel="00000000" w:rsidR="00000000" w:rsidRPr="00000000">
        <w:rPr>
          <w:rtl w:val="0"/>
        </w:rPr>
      </w:r>
    </w:p>
    <w:tbl>
      <w:tblPr>
        <w:tblStyle w:val="Table3"/>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20"/>
        <w:gridCol w:w="2520"/>
        <w:gridCol w:w="2520"/>
        <w:tblGridChange w:id="0">
          <w:tblGrid>
            <w:gridCol w:w="2520"/>
            <w:gridCol w:w="2520"/>
            <w:gridCol w:w="2520"/>
            <w:gridCol w:w="2520"/>
          </w:tblGrid>
        </w:tblGridChange>
      </w:tblGrid>
      <w:tr>
        <w:trPr>
          <w:cantSplit w:val="0"/>
          <w:trHeight w:val="40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0E2">
            <w:pPr>
              <w:pStyle w:val="Heading6"/>
              <w:pageBreakBefore w:val="0"/>
              <w:widowControl w:val="0"/>
              <w:rPr/>
            </w:pPr>
            <w:bookmarkStart w:colFirst="0" w:colLast="0" w:name="_bqjskocwecf6" w:id="19"/>
            <w:bookmarkEnd w:id="19"/>
            <w:r w:rsidDel="00000000" w:rsidR="00000000" w:rsidRPr="00000000">
              <w:rPr>
                <w:rtl w:val="0"/>
              </w:rPr>
              <w:t xml:space="preserve">Part Number Legend</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6">
            <w:pPr>
              <w:pStyle w:val="Subtitle"/>
              <w:pageBreakBefore w:val="0"/>
              <w:spacing w:after="0" w:line="240" w:lineRule="auto"/>
              <w:jc w:val="center"/>
              <w:rPr>
                <w:b w:val="1"/>
              </w:rPr>
            </w:pPr>
            <w:bookmarkStart w:colFirst="0" w:colLast="0" w:name="_kbeew6lnqgtd" w:id="20"/>
            <w:bookmarkEnd w:id="20"/>
            <w:r w:rsidDel="00000000" w:rsidR="00000000" w:rsidRPr="00000000">
              <w:rPr>
                <w:b w:val="1"/>
                <w:rtl w:val="0"/>
              </w:rPr>
              <w:t xml:space="preserve">P2X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7">
            <w:pPr>
              <w:pStyle w:val="Subtitle"/>
              <w:pageBreakBefore w:val="0"/>
              <w:spacing w:after="0" w:line="240" w:lineRule="auto"/>
              <w:jc w:val="center"/>
              <w:rPr>
                <w:b w:val="1"/>
              </w:rPr>
            </w:pPr>
            <w:bookmarkStart w:colFirst="0" w:colLast="0" w:name="_6u5k0e50gird" w:id="21"/>
            <w:bookmarkEnd w:id="21"/>
            <w:r w:rsidDel="00000000" w:rsidR="00000000" w:rsidRPr="00000000">
              <w:rPr>
                <w:b w:val="1"/>
                <w:rtl w:val="0"/>
              </w:rPr>
              <w:t xml:space="preserve">8C</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8">
            <w:pPr>
              <w:pStyle w:val="Subtitle"/>
              <w:pageBreakBefore w:val="0"/>
              <w:spacing w:after="0" w:line="240" w:lineRule="auto"/>
              <w:jc w:val="center"/>
              <w:rPr>
                <w:b w:val="1"/>
              </w:rPr>
            </w:pPr>
            <w:bookmarkStart w:colFirst="0" w:colLast="0" w:name="_vr2xj4koliqu" w:id="22"/>
            <w:bookmarkEnd w:id="22"/>
            <w:r w:rsidDel="00000000" w:rsidR="00000000" w:rsidRPr="00000000">
              <w:rPr>
                <w:b w:val="1"/>
                <w:rtl w:val="0"/>
              </w:rPr>
              <w:t xml:space="preserve">4M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9">
            <w:pPr>
              <w:pStyle w:val="Subtitle"/>
              <w:pageBreakBefore w:val="0"/>
              <w:spacing w:after="0" w:line="240" w:lineRule="auto"/>
              <w:jc w:val="center"/>
              <w:rPr>
                <w:b w:val="1"/>
              </w:rPr>
            </w:pPr>
            <w:bookmarkStart w:colFirst="0" w:colLast="0" w:name="_8ilkalrz87pr" w:id="23"/>
            <w:bookmarkEnd w:id="23"/>
            <w:r w:rsidDel="00000000" w:rsidR="00000000" w:rsidRPr="00000000">
              <w:rPr>
                <w:b w:val="1"/>
                <w:rtl w:val="0"/>
              </w:rPr>
              <w:t xml:space="preserve">64P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pStyle w:val="Subtitle"/>
              <w:pageBreakBefore w:val="0"/>
              <w:widowControl w:val="0"/>
              <w:spacing w:after="0" w:line="240" w:lineRule="auto"/>
              <w:rPr/>
            </w:pPr>
            <w:bookmarkStart w:colFirst="0" w:colLast="0" w:name="_1qrpzdf3c0qv" w:id="24"/>
            <w:bookmarkEnd w:id="24"/>
            <w:r w:rsidDel="00000000" w:rsidR="00000000" w:rsidRPr="00000000">
              <w:rPr>
                <w:rtl w:val="0"/>
              </w:rPr>
              <w:t xml:space="preserve">Propeller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pStyle w:val="Subtitle"/>
              <w:pageBreakBefore w:val="0"/>
              <w:widowControl w:val="0"/>
              <w:spacing w:after="0" w:line="240" w:lineRule="auto"/>
              <w:rPr/>
            </w:pPr>
            <w:bookmarkStart w:colFirst="0" w:colLast="0" w:name="_brzzidfdfzg9" w:id="25"/>
            <w:bookmarkEnd w:id="25"/>
            <w:r w:rsidDel="00000000" w:rsidR="00000000" w:rsidRPr="00000000">
              <w:rPr>
                <w:rtl w:val="0"/>
              </w:rPr>
              <w:t xml:space="preserve">8 cogs (processors)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pStyle w:val="Subtitle"/>
              <w:pageBreakBefore w:val="0"/>
              <w:widowControl w:val="0"/>
              <w:spacing w:after="0" w:line="240" w:lineRule="auto"/>
              <w:rPr/>
            </w:pPr>
            <w:bookmarkStart w:colFirst="0" w:colLast="0" w:name="_31xkn1ijuuz4" w:id="26"/>
            <w:bookmarkEnd w:id="26"/>
            <w:r w:rsidDel="00000000" w:rsidR="00000000" w:rsidRPr="00000000">
              <w:rPr>
                <w:rtl w:val="0"/>
              </w:rPr>
              <w:t xml:space="preserve">4 Mbit Hub RAM (512 KB)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pStyle w:val="Subtitle"/>
              <w:pageBreakBefore w:val="0"/>
              <w:widowControl w:val="0"/>
              <w:spacing w:after="0" w:line="240" w:lineRule="auto"/>
              <w:rPr/>
            </w:pPr>
            <w:bookmarkStart w:colFirst="0" w:colLast="0" w:name="_hf9wtbmktxyw" w:id="27"/>
            <w:bookmarkEnd w:id="27"/>
            <w:r w:rsidDel="00000000" w:rsidR="00000000" w:rsidRPr="00000000">
              <w:rPr>
                <w:rtl w:val="0"/>
              </w:rPr>
              <w:t xml:space="preserve">64 smart I/O pins</w:t>
            </w:r>
          </w:p>
        </w:tc>
      </w:tr>
    </w:tbl>
    <w:p w:rsidR="00000000" w:rsidDel="00000000" w:rsidP="00000000" w:rsidRDefault="00000000" w:rsidRPr="00000000" w14:paraId="000000EE">
      <w:pPr>
        <w:pageBreakBefore w:val="0"/>
        <w:widowControl w:val="0"/>
        <w:spacing w:after="0" w:lineRule="auto"/>
        <w:ind w:right="-150"/>
        <w:rPr/>
      </w:pPr>
      <w:r w:rsidDel="00000000" w:rsidR="00000000" w:rsidRPr="00000000">
        <w:rPr>
          <w:rtl w:val="0"/>
        </w:rPr>
      </w:r>
    </w:p>
    <w:p w:rsidR="00000000" w:rsidDel="00000000" w:rsidP="00000000" w:rsidRDefault="00000000" w:rsidRPr="00000000" w14:paraId="000000EF">
      <w:pPr>
        <w:pageBreakBefore w:val="0"/>
        <w:jc w:val="center"/>
        <w:rPr>
          <w:ins w:author="Couldn’t load user" w:id="0" w:date="2024-02-02T22:40:09Z"/>
          <w:b w:val="1"/>
          <w:sz w:val="12"/>
          <w:szCs w:val="12"/>
          <w:rPrChange w:author="Couldn’t load user" w:id="1" w:date="2024-02-02T22:40:09Z">
            <w:rPr/>
          </w:rPrChange>
        </w:rPr>
      </w:pPr>
      <w:ins w:author="Couldn’t load user" w:id="0" w:date="2024-02-02T22:40:09Z">
        <w:r w:rsidDel="00000000" w:rsidR="00000000" w:rsidRPr="00000000">
          <w:rPr>
            <w:rtl w:val="0"/>
          </w:rPr>
        </w:r>
      </w:ins>
    </w:p>
    <w:p w:rsidR="00000000" w:rsidDel="00000000" w:rsidP="00000000" w:rsidRDefault="00000000" w:rsidRPr="00000000" w14:paraId="000000F0">
      <w:pPr>
        <w:pageBreakBefore w:val="0"/>
        <w:jc w:val="center"/>
        <w:rPr>
          <w:b w:val="1"/>
          <w:sz w:val="12"/>
          <w:szCs w:val="12"/>
          <w:rPrChange w:author="Couldn’t load user" w:id="1" w:date="2024-02-02T22:40:09Z">
            <w:rPr>
              <w:sz w:val="12"/>
              <w:szCs w:val="12"/>
            </w:rPr>
          </w:rPrChange>
        </w:rPr>
      </w:pPr>
      <w:del w:author="Couldn’t load user" w:id="0" w:date="2024-02-02T22:40:09Z">
        <w:r w:rsidDel="00000000" w:rsidR="00000000" w:rsidRPr="00000000">
          <w:rPr>
            <w:b w:val="1"/>
            <w:sz w:val="12"/>
            <w:szCs w:val="12"/>
            <w:rPrChange w:author="Couldn’t load user" w:id="1" w:date="2024-02-02T22:40:09Z">
              <w:rPr>
                <w:b w:val="1"/>
                <w:sz w:val="12"/>
                <w:szCs w:val="12"/>
              </w:rPr>
            </w:rPrChange>
          </w:rPr>
          <w:drawing>
            <wp:inline distB="114300" distT="114300" distL="114300" distR="114300">
              <wp:extent cx="6167438" cy="6167438"/>
              <wp:effectExtent b="0" l="0" r="0" t="0"/>
              <wp:docPr id="1"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6167438" cy="6167438"/>
                      </a:xfrm>
                      <a:prstGeom prst="rect"/>
                      <a:ln/>
                    </pic:spPr>
                  </pic:pic>
                </a:graphicData>
              </a:graphic>
            </wp:inline>
          </w:drawing>
        </w:r>
      </w:del>
      <w:r w:rsidDel="00000000" w:rsidR="00000000" w:rsidRPr="00000000">
        <w:rPr>
          <w:rtl w:val="0"/>
        </w:rPr>
      </w:r>
    </w:p>
    <w:tbl>
      <w:tblPr>
        <w:tblStyle w:val="Table4"/>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155"/>
        <w:gridCol w:w="885"/>
        <w:gridCol w:w="6825"/>
        <w:tblGridChange w:id="0">
          <w:tblGrid>
            <w:gridCol w:w="1215"/>
            <w:gridCol w:w="1155"/>
            <w:gridCol w:w="885"/>
            <w:gridCol w:w="6825"/>
          </w:tblGrid>
        </w:tblGridChange>
      </w:tblGrid>
      <w:tr>
        <w:trPr>
          <w:cantSplit w:val="0"/>
          <w:trHeight w:val="40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0F1">
            <w:pPr>
              <w:pStyle w:val="Heading6"/>
              <w:pageBreakBefore w:val="0"/>
              <w:widowControl w:val="0"/>
              <w:spacing w:after="0" w:line="240" w:lineRule="auto"/>
              <w:jc w:val="center"/>
              <w:rPr/>
            </w:pPr>
            <w:bookmarkStart w:colFirst="0" w:colLast="0" w:name="_lhnrv110d3ey" w:id="28"/>
            <w:bookmarkEnd w:id="28"/>
            <w:r w:rsidDel="00000000" w:rsidR="00000000" w:rsidRPr="00000000">
              <w:rPr>
                <w:rtl w:val="0"/>
              </w:rPr>
              <w:t xml:space="preserve">Pin Descriptions</w:t>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5">
            <w:pPr>
              <w:pStyle w:val="Subtitle"/>
              <w:pageBreakBefore w:val="0"/>
              <w:widowControl w:val="0"/>
              <w:spacing w:after="0" w:line="240" w:lineRule="auto"/>
              <w:rPr>
                <w:b w:val="1"/>
              </w:rPr>
            </w:pPr>
            <w:bookmarkStart w:colFirst="0" w:colLast="0" w:name="_10dlbzhgy5ze" w:id="29"/>
            <w:bookmarkEnd w:id="29"/>
            <w:r w:rsidDel="00000000" w:rsidR="00000000" w:rsidRPr="00000000">
              <w:rPr>
                <w:b w:val="1"/>
                <w:rtl w:val="0"/>
              </w:rPr>
              <w:t xml:space="preserve">Pin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6">
            <w:pPr>
              <w:pStyle w:val="Subtitle"/>
              <w:pageBreakBefore w:val="0"/>
              <w:widowControl w:val="0"/>
              <w:spacing w:after="0" w:line="240" w:lineRule="auto"/>
              <w:jc w:val="center"/>
              <w:rPr>
                <w:b w:val="1"/>
              </w:rPr>
            </w:pPr>
            <w:bookmarkStart w:colFirst="0" w:colLast="0" w:name="_wmenu54sr7sc" w:id="30"/>
            <w:bookmarkEnd w:id="30"/>
            <w:r w:rsidDel="00000000" w:rsidR="00000000" w:rsidRPr="00000000">
              <w:rPr>
                <w:b w:val="1"/>
                <w:rtl w:val="0"/>
              </w:rPr>
              <w:t xml:space="preserve">Direction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7">
            <w:pPr>
              <w:pStyle w:val="Subtitle"/>
              <w:pageBreakBefore w:val="0"/>
              <w:widowControl w:val="0"/>
              <w:spacing w:after="0" w:line="240" w:lineRule="auto"/>
              <w:jc w:val="center"/>
              <w:rPr>
                <w:b w:val="1"/>
              </w:rPr>
            </w:pPr>
            <w:bookmarkStart w:colFirst="0" w:colLast="0" w:name="_kn4tlteahbo0" w:id="31"/>
            <w:bookmarkEnd w:id="31"/>
            <w:r w:rsidDel="00000000" w:rsidR="00000000" w:rsidRPr="00000000">
              <w:rPr>
                <w:b w:val="1"/>
                <w:rtl w:val="0"/>
              </w:rPr>
              <w:t xml:space="preserve">V (typ)</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8">
            <w:pPr>
              <w:pStyle w:val="Subtitle"/>
              <w:pageBreakBefore w:val="0"/>
              <w:widowControl w:val="0"/>
              <w:spacing w:after="0" w:line="240" w:lineRule="auto"/>
              <w:rPr>
                <w:b w:val="1"/>
              </w:rPr>
            </w:pPr>
            <w:bookmarkStart w:colFirst="0" w:colLast="0" w:name="_k1r2sf8k25aw" w:id="32"/>
            <w:bookmarkEnd w:id="32"/>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pStyle w:val="Subtitle"/>
              <w:pageBreakBefore w:val="0"/>
              <w:widowControl w:val="0"/>
              <w:spacing w:after="0" w:line="240" w:lineRule="auto"/>
              <w:rPr/>
            </w:pPr>
            <w:bookmarkStart w:colFirst="0" w:colLast="0" w:name="_8ql9v3xtvyi6" w:id="33"/>
            <w:bookmarkEnd w:id="33"/>
            <w:r w:rsidDel="00000000" w:rsidR="00000000" w:rsidRPr="00000000">
              <w:rPr>
                <w:rtl w:val="0"/>
              </w:rPr>
              <w:t xml:space="preserve">GND</w:t>
            </w:r>
          </w:p>
          <w:p w:rsidR="00000000" w:rsidDel="00000000" w:rsidP="00000000" w:rsidRDefault="00000000" w:rsidRPr="00000000" w14:paraId="000000FA">
            <w:pPr>
              <w:pStyle w:val="Subtitle"/>
              <w:pageBreakBefore w:val="0"/>
              <w:widowControl w:val="0"/>
              <w:spacing w:after="0" w:line="240" w:lineRule="auto"/>
              <w:rPr/>
            </w:pPr>
            <w:bookmarkStart w:colFirst="0" w:colLast="0" w:name="_x9kdzhsajv" w:id="34"/>
            <w:bookmarkEnd w:id="34"/>
            <w:r w:rsidDel="00000000" w:rsidR="00000000" w:rsidRPr="00000000">
              <w:rPr>
                <w:rtl w:val="0"/>
              </w:rPr>
              <w:t xml:space="preserve">[not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pStyle w:val="Subtitle"/>
              <w:pageBreakBefore w:val="0"/>
              <w:widowControl w:val="0"/>
              <w:spacing w:after="0" w:line="240" w:lineRule="auto"/>
              <w:jc w:val="center"/>
              <w:rPr/>
            </w:pPr>
            <w:bookmarkStart w:colFirst="0" w:colLast="0" w:name="_hh1pz8d9gptn" w:id="35"/>
            <w:bookmarkEnd w:id="35"/>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pStyle w:val="Subtitle"/>
              <w:pageBreakBefore w:val="0"/>
              <w:widowControl w:val="0"/>
              <w:spacing w:after="0" w:line="240" w:lineRule="auto"/>
              <w:jc w:val="center"/>
              <w:rPr/>
            </w:pPr>
            <w:bookmarkStart w:colFirst="0" w:colLast="0" w:name="_cxlxvn5r1yup" w:id="36"/>
            <w:bookmarkEnd w:id="36"/>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pStyle w:val="Subtitle"/>
              <w:pageBreakBefore w:val="0"/>
              <w:widowControl w:val="0"/>
              <w:spacing w:after="0" w:line="240" w:lineRule="auto"/>
              <w:jc w:val="left"/>
              <w:rPr/>
            </w:pPr>
            <w:bookmarkStart w:colFirst="0" w:colLast="0" w:name="_ls2pucyfmcig" w:id="37"/>
            <w:bookmarkEnd w:id="37"/>
            <w:r w:rsidDel="00000000" w:rsidR="00000000" w:rsidRPr="00000000">
              <w:rPr>
                <w:rtl w:val="0"/>
              </w:rPr>
              <w:t xml:space="preserve">Ground for core and smart pins; [not shown here] internally connected to underside exposed pad.  Connect </w:t>
            </w:r>
            <w:r w:rsidDel="00000000" w:rsidR="00000000" w:rsidRPr="00000000">
              <w:rPr>
                <w:rtl w:val="0"/>
              </w:rPr>
              <w:t xml:space="preserve">to ground</w:t>
            </w:r>
            <w:r w:rsidDel="00000000" w:rsidR="00000000" w:rsidRPr="00000000">
              <w:rPr>
                <w:rtl w:val="0"/>
              </w:rPr>
              <w:t xml:space="preserve"> plane for thermal dissipation.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pStyle w:val="Subtitle"/>
              <w:pageBreakBefore w:val="0"/>
              <w:widowControl w:val="0"/>
              <w:spacing w:after="0" w:line="240" w:lineRule="auto"/>
              <w:rPr/>
            </w:pPr>
            <w:bookmarkStart w:colFirst="0" w:colLast="0" w:name="_przx41osqkx7" w:id="38"/>
            <w:bookmarkEnd w:id="38"/>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pStyle w:val="Subtitle"/>
              <w:pageBreakBefore w:val="0"/>
              <w:widowControl w:val="0"/>
              <w:spacing w:after="0" w:line="240" w:lineRule="auto"/>
              <w:jc w:val="center"/>
              <w:rPr/>
            </w:pPr>
            <w:bookmarkStart w:colFirst="0" w:colLast="0" w:name="_b4selj32cn72" w:id="39"/>
            <w:bookmarkEnd w:id="39"/>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pStyle w:val="Subtitle"/>
              <w:pageBreakBefore w:val="0"/>
              <w:widowControl w:val="0"/>
              <w:spacing w:after="0" w:line="240" w:lineRule="auto"/>
              <w:jc w:val="center"/>
              <w:rPr/>
            </w:pPr>
            <w:bookmarkStart w:colFirst="0" w:colLast="0" w:name="_82s7nku3fnu5" w:id="40"/>
            <w:bookmarkEnd w:id="40"/>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pStyle w:val="Subtitle"/>
              <w:pageBreakBefore w:val="0"/>
              <w:widowControl w:val="0"/>
              <w:spacing w:after="0" w:line="240" w:lineRule="auto"/>
              <w:jc w:val="left"/>
              <w:rPr/>
            </w:pPr>
            <w:bookmarkStart w:colFirst="0" w:colLast="0" w:name="_pfl33dgnupw0" w:id="41"/>
            <w:bookmarkEnd w:id="41"/>
            <w:r w:rsidDel="00000000" w:rsidR="00000000" w:rsidRPr="00000000">
              <w:rPr>
                <w:rtl w:val="0"/>
              </w:rPr>
              <w:t xml:space="preserve">Tied to ground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pStyle w:val="Subtitle"/>
              <w:pageBreakBefore w:val="0"/>
              <w:widowControl w:val="0"/>
              <w:spacing w:after="0" w:line="240" w:lineRule="auto"/>
              <w:rPr/>
            </w:pPr>
            <w:bookmarkStart w:colFirst="0" w:colLast="0" w:name="_w76jdn3zzs4c" w:id="42"/>
            <w:bookmarkEnd w:id="42"/>
            <w:r w:rsidDel="00000000" w:rsidR="00000000" w:rsidRPr="00000000">
              <w:rPr>
                <w:rtl w:val="0"/>
              </w:rPr>
              <w:t xml:space="preserve">VDD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pStyle w:val="Subtitle"/>
              <w:pageBreakBefore w:val="0"/>
              <w:widowControl w:val="0"/>
              <w:spacing w:after="0" w:line="240" w:lineRule="auto"/>
              <w:jc w:val="center"/>
              <w:rPr/>
            </w:pPr>
            <w:bookmarkStart w:colFirst="0" w:colLast="0" w:name="_b1vtafyfgrwd" w:id="43"/>
            <w:bookmarkEnd w:id="43"/>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pStyle w:val="Subtitle"/>
              <w:pageBreakBefore w:val="0"/>
              <w:widowControl w:val="0"/>
              <w:spacing w:after="0" w:line="240" w:lineRule="auto"/>
              <w:jc w:val="center"/>
              <w:rPr/>
            </w:pPr>
            <w:bookmarkStart w:colFirst="0" w:colLast="0" w:name="_g58aynrvm9jo" w:id="44"/>
            <w:bookmarkEnd w:id="44"/>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pStyle w:val="Subtitle"/>
              <w:pageBreakBefore w:val="0"/>
              <w:widowControl w:val="0"/>
              <w:spacing w:after="0" w:line="240" w:lineRule="auto"/>
              <w:jc w:val="left"/>
              <w:rPr/>
            </w:pPr>
            <w:bookmarkStart w:colFirst="0" w:colLast="0" w:name="_sre8y7jun3fj" w:id="45"/>
            <w:bookmarkEnd w:id="45"/>
            <w:r w:rsidDel="00000000" w:rsidR="00000000" w:rsidRPr="00000000">
              <w:rPr>
                <w:rtl w:val="0"/>
              </w:rPr>
              <w:t xml:space="preserve">Core power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pStyle w:val="Subtitle"/>
              <w:pageBreakBefore w:val="0"/>
              <w:widowControl w:val="0"/>
              <w:spacing w:after="0" w:line="240" w:lineRule="auto"/>
              <w:rPr/>
            </w:pPr>
            <w:bookmarkStart w:colFirst="0" w:colLast="0" w:name="_fkj3bga9tdt0" w:id="46"/>
            <w:bookmarkEnd w:id="46"/>
            <w:r w:rsidDel="00000000" w:rsidR="00000000" w:rsidRPr="00000000">
              <w:rPr>
                <w:rtl w:val="0"/>
              </w:rPr>
              <w:t xml:space="preserve">P0-63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pStyle w:val="Subtitle"/>
              <w:pageBreakBefore w:val="0"/>
              <w:widowControl w:val="0"/>
              <w:spacing w:after="0" w:line="240" w:lineRule="auto"/>
              <w:jc w:val="center"/>
              <w:rPr/>
            </w:pPr>
            <w:bookmarkStart w:colFirst="0" w:colLast="0" w:name="_cmrj6lhu7imd" w:id="47"/>
            <w:bookmarkEnd w:id="47"/>
            <w:r w:rsidDel="00000000" w:rsidR="00000000" w:rsidRPr="00000000">
              <w:rPr>
                <w:rtl w:val="0"/>
              </w:rPr>
              <w:t xml:space="preserv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pStyle w:val="Subtitle"/>
              <w:pageBreakBefore w:val="0"/>
              <w:widowControl w:val="0"/>
              <w:spacing w:after="0" w:line="240" w:lineRule="auto"/>
              <w:jc w:val="center"/>
              <w:rPr/>
            </w:pPr>
            <w:bookmarkStart w:colFirst="0" w:colLast="0" w:name="_hallp7v70nt6" w:id="48"/>
            <w:bookmarkEnd w:id="48"/>
            <w:r w:rsidDel="00000000" w:rsidR="00000000" w:rsidRPr="00000000">
              <w:rPr>
                <w:rtl w:val="0"/>
              </w:rPr>
              <w:t xml:space="preserve">0 to 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pStyle w:val="Subtitle"/>
              <w:pageBreakBefore w:val="0"/>
              <w:widowControl w:val="0"/>
              <w:spacing w:after="0" w:line="240" w:lineRule="auto"/>
              <w:jc w:val="left"/>
              <w:rPr/>
            </w:pPr>
            <w:bookmarkStart w:colFirst="0" w:colLast="0" w:name="_wkbdu2rugod3" w:id="49"/>
            <w:bookmarkEnd w:id="49"/>
            <w:r w:rsidDel="00000000" w:rsidR="00000000" w:rsidRPr="00000000">
              <w:rPr>
                <w:rtl w:val="0"/>
              </w:rPr>
              <w:t xml:space="preserve">Smart pins; P58-P63 serve in </w:t>
            </w:r>
            <w:hyperlink w:anchor="_9egcmolt3hr9">
              <w:r w:rsidDel="00000000" w:rsidR="00000000" w:rsidRPr="00000000">
                <w:rPr>
                  <w:color w:val="1155cc"/>
                  <w:u w:val="single"/>
                  <w:rtl w:val="0"/>
                </w:rPr>
                <w:t xml:space="preserve">the boot process</w:t>
              </w:r>
            </w:hyperlink>
            <w:r w:rsidDel="00000000" w:rsidR="00000000" w:rsidRPr="00000000">
              <w:rPr>
                <w:rtl w:val="0"/>
              </w:rPr>
              <w:t xml:space="preserve">, then general purpose after.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pStyle w:val="Subtitle"/>
              <w:pageBreakBefore w:val="0"/>
              <w:widowControl w:val="0"/>
              <w:spacing w:after="0" w:line="240" w:lineRule="auto"/>
              <w:rPr/>
            </w:pPr>
            <w:bookmarkStart w:colFirst="0" w:colLast="0" w:name="_9xrg7tv2yu4c" w:id="50"/>
            <w:bookmarkEnd w:id="50"/>
            <w:r w:rsidDel="00000000" w:rsidR="00000000" w:rsidRPr="00000000">
              <w:rPr>
                <w:rtl w:val="0"/>
              </w:rPr>
              <w:t xml:space="preserve">Vxxyy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pStyle w:val="Subtitle"/>
              <w:pageBreakBefore w:val="0"/>
              <w:widowControl w:val="0"/>
              <w:spacing w:after="0" w:line="240" w:lineRule="auto"/>
              <w:jc w:val="center"/>
              <w:rPr/>
            </w:pPr>
            <w:bookmarkStart w:colFirst="0" w:colLast="0" w:name="_k8ww7kkgrfvc" w:id="51"/>
            <w:bookmarkEnd w:id="51"/>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pStyle w:val="Subtitle"/>
              <w:pageBreakBefore w:val="0"/>
              <w:widowControl w:val="0"/>
              <w:spacing w:after="0" w:line="240" w:lineRule="auto"/>
              <w:jc w:val="center"/>
              <w:rPr/>
            </w:pPr>
            <w:bookmarkStart w:colFirst="0" w:colLast="0" w:name="_7apq76xovua" w:id="52"/>
            <w:bookmarkEnd w:id="52"/>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pStyle w:val="Subtitle"/>
              <w:pageBreakBefore w:val="0"/>
              <w:widowControl w:val="0"/>
              <w:jc w:val="left"/>
              <w:rPr>
                <w:sz w:val="18"/>
                <w:szCs w:val="18"/>
              </w:rPr>
            </w:pPr>
            <w:bookmarkStart w:colFirst="0" w:colLast="0" w:name="_ou7geymnxayg" w:id="53"/>
            <w:bookmarkEnd w:id="53"/>
            <w:r w:rsidDel="00000000" w:rsidR="00000000" w:rsidRPr="00000000">
              <w:rPr>
                <w:rtl w:val="0"/>
              </w:rPr>
              <w:t xml:space="preserve">Power for smart pins in groups of 4: Pxx through Pyy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pStyle w:val="Subtitle"/>
              <w:pageBreakBefore w:val="0"/>
              <w:widowControl w:val="0"/>
              <w:spacing w:after="0" w:line="240" w:lineRule="auto"/>
              <w:rPr/>
            </w:pPr>
            <w:bookmarkStart w:colFirst="0" w:colLast="0" w:name="_feq6sjqp7pql" w:id="54"/>
            <w:bookmarkEnd w:id="54"/>
            <w:r w:rsidDel="00000000" w:rsidR="00000000" w:rsidRPr="00000000">
              <w:rPr>
                <w:rtl w:val="0"/>
              </w:rPr>
              <w:t xml:space="preserve">XO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pStyle w:val="Subtitle"/>
              <w:pageBreakBefore w:val="0"/>
              <w:widowControl w:val="0"/>
              <w:spacing w:after="0" w:line="240" w:lineRule="auto"/>
              <w:jc w:val="center"/>
              <w:rPr/>
            </w:pPr>
            <w:bookmarkStart w:colFirst="0" w:colLast="0" w:name="_lkkdxklvksig" w:id="55"/>
            <w:bookmarkEnd w:id="55"/>
            <w:r w:rsidDel="00000000" w:rsidR="00000000" w:rsidRPr="00000000">
              <w:rPr>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pStyle w:val="Subtitle"/>
              <w:pageBreakBefore w:val="0"/>
              <w:widowControl w:val="0"/>
              <w:spacing w:after="0" w:line="240" w:lineRule="auto"/>
              <w:jc w:val="center"/>
              <w:rPr/>
            </w:pPr>
            <w:bookmarkStart w:colFirst="0" w:colLast="0" w:name="_qcnx8nvcn8lt" w:id="56"/>
            <w:bookmarkEnd w:id="56"/>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pStyle w:val="Subtitle"/>
              <w:pageBreakBefore w:val="0"/>
              <w:widowControl w:val="0"/>
              <w:spacing w:after="0" w:line="240" w:lineRule="auto"/>
              <w:jc w:val="left"/>
              <w:rPr/>
            </w:pPr>
            <w:bookmarkStart w:colFirst="0" w:colLast="0" w:name="_tckkz7vzajie" w:id="57"/>
            <w:bookmarkEnd w:id="57"/>
            <w:r w:rsidDel="00000000" w:rsidR="00000000" w:rsidRPr="00000000">
              <w:rPr>
                <w:rtl w:val="0"/>
              </w:rPr>
              <w:t xml:space="preserve">Crystal Output. Provides feedback for an external crystal, or may be left disconnected depending on CLK Register settings. No external resistors or capacitors are 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pStyle w:val="Subtitle"/>
              <w:pageBreakBefore w:val="0"/>
              <w:widowControl w:val="0"/>
              <w:spacing w:after="0" w:line="240" w:lineRule="auto"/>
              <w:rPr/>
            </w:pPr>
            <w:bookmarkStart w:colFirst="0" w:colLast="0" w:name="_bqvg7x3m17w9" w:id="58"/>
            <w:bookmarkEnd w:id="58"/>
            <w:r w:rsidDel="00000000" w:rsidR="00000000" w:rsidRPr="00000000">
              <w:rPr>
                <w:rtl w:val="0"/>
              </w:rPr>
              <w:t xml:space="preserve">XI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pStyle w:val="Subtitle"/>
              <w:pageBreakBefore w:val="0"/>
              <w:widowControl w:val="0"/>
              <w:spacing w:after="0" w:line="240" w:lineRule="auto"/>
              <w:jc w:val="center"/>
              <w:rPr/>
            </w:pPr>
            <w:bookmarkStart w:colFirst="0" w:colLast="0" w:name="_nusfvdsxcsfm" w:id="59"/>
            <w:bookmarkEnd w:id="59"/>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pStyle w:val="Subtitle"/>
              <w:pageBreakBefore w:val="0"/>
              <w:widowControl w:val="0"/>
              <w:spacing w:after="0" w:line="240" w:lineRule="auto"/>
              <w:jc w:val="center"/>
              <w:rPr/>
            </w:pPr>
            <w:bookmarkStart w:colFirst="0" w:colLast="0" w:name="_sn2c5lgiow6f" w:id="60"/>
            <w:bookmarkEnd w:id="60"/>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pStyle w:val="Subtitle"/>
              <w:pageBreakBefore w:val="0"/>
              <w:widowControl w:val="0"/>
              <w:spacing w:after="0" w:line="240" w:lineRule="auto"/>
              <w:jc w:val="left"/>
              <w:rPr/>
            </w:pPr>
            <w:bookmarkStart w:colFirst="0" w:colLast="0" w:name="_wo30mm8kcca8" w:id="61"/>
            <w:bookmarkEnd w:id="61"/>
            <w:r w:rsidDel="00000000" w:rsidR="00000000" w:rsidRPr="00000000">
              <w:rPr>
                <w:rtl w:val="0"/>
              </w:rPr>
              <w:t xml:space="preserve">Crystal Input. Can be connected to output of crystal/oscillator pack (with XO left disconnected), or to one leg of crystal (with XO connected to the other leg </w:t>
            </w:r>
            <w:r w:rsidDel="00000000" w:rsidR="00000000" w:rsidRPr="00000000">
              <w:rPr>
                <w:rtl w:val="0"/>
              </w:rPr>
              <w:t xml:space="preserve">of crystal</w:t>
            </w:r>
            <w:r w:rsidDel="00000000" w:rsidR="00000000" w:rsidRPr="00000000">
              <w:rPr>
                <w:rtl w:val="0"/>
              </w:rPr>
              <w:t xml:space="preserve"> or resonator) depending on CLK Register settings. No external resistors or capacitors are 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pStyle w:val="Subtitle"/>
              <w:pageBreakBefore w:val="0"/>
              <w:widowControl w:val="0"/>
              <w:spacing w:after="0" w:line="240" w:lineRule="auto"/>
              <w:rPr/>
            </w:pPr>
            <w:bookmarkStart w:colFirst="0" w:colLast="0" w:name="_y9bvz0a6lma8" w:id="62"/>
            <w:bookmarkEnd w:id="62"/>
            <w:r w:rsidDel="00000000" w:rsidR="00000000" w:rsidRPr="00000000">
              <w:rPr>
                <w:rtl w:val="0"/>
              </w:rPr>
              <w:t xml:space="preserve">RESN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pStyle w:val="Subtitle"/>
              <w:pageBreakBefore w:val="0"/>
              <w:widowControl w:val="0"/>
              <w:spacing w:after="0" w:line="240" w:lineRule="auto"/>
              <w:jc w:val="center"/>
              <w:rPr/>
            </w:pPr>
            <w:bookmarkStart w:colFirst="0" w:colLast="0" w:name="_cfp9ay9v07h7" w:id="63"/>
            <w:bookmarkEnd w:id="63"/>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pStyle w:val="Subtitle"/>
              <w:pageBreakBefore w:val="0"/>
              <w:widowControl w:val="0"/>
              <w:spacing w:after="0" w:line="240" w:lineRule="auto"/>
              <w:jc w:val="center"/>
              <w:rPr/>
            </w:pPr>
            <w:bookmarkStart w:colFirst="0" w:colLast="0" w:name="_3ptqk8dqr9o3" w:id="64"/>
            <w:bookmarkEnd w:id="64"/>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pStyle w:val="Subtitle"/>
              <w:pageBreakBefore w:val="0"/>
              <w:widowControl w:val="0"/>
              <w:spacing w:after="0" w:line="240" w:lineRule="auto"/>
              <w:jc w:val="left"/>
              <w:rPr/>
            </w:pPr>
            <w:bookmarkStart w:colFirst="0" w:colLast="0" w:name="_658maxoeaanh" w:id="65"/>
            <w:bookmarkEnd w:id="65"/>
            <w:r w:rsidDel="00000000" w:rsidR="00000000" w:rsidRPr="00000000">
              <w:rPr>
                <w:rtl w:val="0"/>
              </w:rPr>
              <w:t xml:space="preserve">Reset (active low). When low, resets the Propeller: all cogs disabled and I/O pins floating. Propeller restarts 3 ms after RESn transitions from low to high.  Connect to a resistor to pull up to 3.3 V.</w:t>
            </w:r>
          </w:p>
        </w:tc>
      </w:tr>
    </w:tbl>
    <w:p w:rsidR="00000000" w:rsidDel="00000000" w:rsidP="00000000" w:rsidRDefault="00000000" w:rsidRPr="00000000" w14:paraId="0000011A">
      <w:pPr>
        <w:pageBreakBefore w:val="0"/>
        <w:widowControl w:val="0"/>
        <w:spacing w:after="0" w:before="200" w:lineRule="auto"/>
        <w:rPr/>
      </w:pPr>
      <w:r w:rsidDel="00000000" w:rsidR="00000000" w:rsidRPr="00000000">
        <w:rPr>
          <w:rtl w:val="0"/>
        </w:rPr>
        <w:t xml:space="preserve">The Propeller 2's I/O pins </w:t>
      </w:r>
      <w:r w:rsidDel="00000000" w:rsidR="00000000" w:rsidRPr="00000000">
        <w:rPr>
          <w:rtl w:val="0"/>
        </w:rPr>
        <w:t xml:space="preserve">(P0-P63) are general purpose;</w:t>
      </w:r>
      <w:r w:rsidDel="00000000" w:rsidR="00000000" w:rsidRPr="00000000">
        <w:rPr>
          <w:rtl w:val="0"/>
        </w:rPr>
        <w:t xml:space="preserve"> however, some exceptions may apply to certain applications.  See </w:t>
      </w:r>
      <w:hyperlink w:anchor="_7na05pbcjb">
        <w:r w:rsidDel="00000000" w:rsidR="00000000" w:rsidRPr="00000000">
          <w:rPr>
            <w:color w:val="1155cc"/>
            <w:u w:val="single"/>
            <w:rtl w:val="0"/>
          </w:rPr>
          <w:t xml:space="preserve">General Purpose I/O Pin Exceptions</w:t>
        </w:r>
      </w:hyperlink>
      <w:r w:rsidDel="00000000" w:rsidR="00000000" w:rsidRPr="00000000">
        <w:rPr>
          <w:rtl w:val="0"/>
        </w:rPr>
        <w:t xml:space="preserve"> for more information.</w:t>
      </w:r>
      <w:r w:rsidDel="00000000" w:rsidR="00000000" w:rsidRPr="00000000">
        <w:rPr>
          <w:rtl w:val="0"/>
        </w:rPr>
      </w:r>
    </w:p>
    <w:p w:rsidR="00000000" w:rsidDel="00000000" w:rsidP="00000000" w:rsidRDefault="00000000" w:rsidRPr="00000000" w14:paraId="0000011B">
      <w:pPr>
        <w:pStyle w:val="Heading2"/>
        <w:pageBreakBefore w:val="0"/>
        <w:rPr>
          <w:highlight w:val="yellow"/>
        </w:rPr>
      </w:pPr>
      <w:bookmarkStart w:colFirst="0" w:colLast="0" w:name="_2hz2drntravb" w:id="66"/>
      <w:bookmarkEnd w:id="66"/>
      <w:r w:rsidDel="00000000" w:rsidR="00000000" w:rsidRPr="00000000">
        <w:rPr>
          <w:rtl w:val="0"/>
        </w:rPr>
        <w:t xml:space="preserve">Hardware Connections</w:t>
      </w:r>
      <w:r w:rsidDel="00000000" w:rsidR="00000000" w:rsidRPr="00000000">
        <w:rPr>
          <w:rtl w:val="0"/>
        </w:rPr>
      </w:r>
    </w:p>
    <w:p w:rsidR="00000000" w:rsidDel="00000000" w:rsidP="00000000" w:rsidRDefault="00000000" w:rsidRPr="00000000" w14:paraId="0000011C">
      <w:pPr>
        <w:pageBreakBefore w:val="0"/>
        <w:spacing w:after="0" w:lineRule="auto"/>
        <w:rPr/>
      </w:pPr>
      <w:r w:rsidDel="00000000" w:rsidR="00000000" w:rsidRPr="00000000">
        <w:rPr>
          <w:rtl w:val="0"/>
        </w:rPr>
        <w:t xml:space="preserve">Parallax</w:t>
      </w:r>
      <w:r w:rsidDel="00000000" w:rsidR="00000000" w:rsidRPr="00000000">
        <w:rPr>
          <w:rtl w:val="0"/>
        </w:rPr>
        <w:t xml:space="preserve"> </w:t>
      </w:r>
      <w:r w:rsidDel="00000000" w:rsidR="00000000" w:rsidRPr="00000000">
        <w:rPr>
          <w:rtl w:val="0"/>
        </w:rPr>
        <w:t xml:space="preserve">offers pre-built P2 boards where vital connections are already made for you.  Examples include the P2 Edge Module </w:t>
      </w:r>
      <w:r w:rsidDel="00000000" w:rsidR="00000000" w:rsidRPr="00000000">
        <w:rPr>
          <w:rtl w:val="0"/>
        </w:rPr>
        <w:t xml:space="preserve">(#P2-EC)</w:t>
      </w:r>
      <w:r w:rsidDel="00000000" w:rsidR="00000000" w:rsidRPr="00000000">
        <w:rPr>
          <w:rtl w:val="0"/>
        </w:rPr>
        <w:t xml:space="preserve"> and P2 Mini Breakout Board (#64019) pictured here.  </w:t>
      </w:r>
    </w:p>
    <w:p w:rsidR="00000000" w:rsidDel="00000000" w:rsidP="00000000" w:rsidRDefault="00000000" w:rsidRPr="00000000" w14:paraId="0000011D">
      <w:pPr>
        <w:jc w:val="center"/>
        <w:rPr/>
      </w:pPr>
      <w:r w:rsidDel="00000000" w:rsidR="00000000" w:rsidRPr="00000000">
        <w:rPr/>
        <w:drawing>
          <wp:inline distB="114300" distT="114300" distL="114300" distR="114300">
            <wp:extent cx="3262313" cy="2316589"/>
            <wp:effectExtent b="0" l="0" r="0" t="0"/>
            <wp:docPr id="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262313" cy="2316589"/>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ageBreakBefore w:val="0"/>
        <w:rPr/>
      </w:pPr>
      <w:r w:rsidDel="00000000" w:rsidR="00000000" w:rsidRPr="00000000">
        <w:rPr>
          <w:rtl w:val="0"/>
        </w:rPr>
        <w:t xml:space="preserve">Schematics are available for download from the respective product pages.  Visit the </w:t>
      </w:r>
      <w:hyperlink r:id="rId21">
        <w:r w:rsidDel="00000000" w:rsidR="00000000" w:rsidRPr="00000000">
          <w:rPr>
            <w:color w:val="1155cc"/>
            <w:u w:val="single"/>
            <w:rtl w:val="0"/>
          </w:rPr>
          <w:t xml:space="preserve">Propeller 2 &gt; Hardware</w:t>
        </w:r>
      </w:hyperlink>
      <w:r w:rsidDel="00000000" w:rsidR="00000000" w:rsidRPr="00000000">
        <w:rPr>
          <w:rtl w:val="0"/>
        </w:rPr>
        <w:t xml:space="preserve"> section of the Parallax online store for development tools.  For additional P2 connection details including boot options, see the </w:t>
      </w:r>
      <w:r w:rsidDel="00000000" w:rsidR="00000000" w:rsidRPr="00000000">
        <w:rPr>
          <w:rtl w:val="0"/>
        </w:rPr>
        <w:t xml:space="preserve">P2 Datasheet in the Documentation section.</w:t>
      </w:r>
      <w:r w:rsidDel="00000000" w:rsidR="00000000" w:rsidRPr="00000000">
        <w:rPr>
          <w:rtl w:val="0"/>
        </w:rPr>
      </w:r>
    </w:p>
    <w:p w:rsidR="00000000" w:rsidDel="00000000" w:rsidP="00000000" w:rsidRDefault="00000000" w:rsidRPr="00000000" w14:paraId="0000011F">
      <w:pPr>
        <w:pStyle w:val="Heading2"/>
        <w:pageBreakBefore w:val="0"/>
        <w:rPr/>
      </w:pPr>
      <w:bookmarkStart w:colFirst="0" w:colLast="0" w:name="_9egcmolt3hr9" w:id="67"/>
      <w:bookmarkEnd w:id="67"/>
      <w:r w:rsidDel="00000000" w:rsidR="00000000" w:rsidRPr="00000000">
        <w:rPr>
          <w:rtl w:val="0"/>
        </w:rPr>
        <w:t xml:space="preserve">Operation</w:t>
      </w:r>
    </w:p>
    <w:p w:rsidR="00000000" w:rsidDel="00000000" w:rsidP="00000000" w:rsidRDefault="00000000" w:rsidRPr="00000000" w14:paraId="00000120">
      <w:pPr>
        <w:pageBreakBefore w:val="0"/>
        <w:rPr/>
      </w:pPr>
      <w:r w:rsidDel="00000000" w:rsidR="00000000" w:rsidRPr="00000000">
        <w:rPr>
          <w:rtl w:val="0"/>
        </w:rPr>
        <w:t xml:space="preserve">There are three states that characterize the Propeller 2 general operation: Boot Up, Runtime, and Shutdown.  Each is conceptually distinct, though their behaviors may overlap.</w:t>
      </w:r>
      <w:r w:rsidDel="00000000" w:rsidR="00000000" w:rsidRPr="00000000">
        <w:rPr>
          <w:rtl w:val="0"/>
        </w:rPr>
      </w:r>
    </w:p>
    <w:p w:rsidR="00000000" w:rsidDel="00000000" w:rsidP="00000000" w:rsidRDefault="00000000" w:rsidRPr="00000000" w14:paraId="00000121">
      <w:pPr>
        <w:pStyle w:val="Heading3"/>
        <w:pageBreakBefore w:val="0"/>
        <w:rPr/>
      </w:pPr>
      <w:bookmarkStart w:colFirst="0" w:colLast="0" w:name="_k13wh1l3u0i1" w:id="68"/>
      <w:bookmarkEnd w:id="68"/>
      <w:r w:rsidDel="00000000" w:rsidR="00000000" w:rsidRPr="00000000">
        <w:rPr>
          <w:rtl w:val="0"/>
        </w:rPr>
        <w:t xml:space="preserve">Boot Up</w:t>
      </w:r>
    </w:p>
    <w:p w:rsidR="00000000" w:rsidDel="00000000" w:rsidP="00000000" w:rsidRDefault="00000000" w:rsidRPr="00000000" w14:paraId="00000122">
      <w:pPr>
        <w:pageBreakBefore w:val="0"/>
        <w:rPr/>
      </w:pPr>
      <w:r w:rsidDel="00000000" w:rsidR="00000000" w:rsidRPr="00000000">
        <w:rPr>
          <w:rtl w:val="0"/>
        </w:rPr>
        <w:t xml:space="preserve">Upon any power-up, reset (RESn) pin low-to-high, or software reset event:</w:t>
      </w:r>
    </w:p>
    <w:p w:rsidR="00000000" w:rsidDel="00000000" w:rsidP="00000000" w:rsidRDefault="00000000" w:rsidRPr="00000000" w14:paraId="00000123">
      <w:pPr>
        <w:pageBreakBefore w:val="0"/>
        <w:numPr>
          <w:ilvl w:val="0"/>
          <w:numId w:val="16"/>
        </w:numPr>
        <w:spacing w:after="0" w:afterAutospacing="0"/>
        <w:ind w:left="720" w:hanging="360"/>
        <w:rPr/>
      </w:pPr>
      <w:r w:rsidDel="00000000" w:rsidR="00000000" w:rsidRPr="00000000">
        <w:rPr>
          <w:rtl w:val="0"/>
        </w:rPr>
        <w:t xml:space="preserve">The Propeller 2 delays for 3 ms, engages the fast clock, then loads up Cog 0 with the ROM-resident Bootloader within 2 ms.</w:t>
      </w:r>
    </w:p>
    <w:p w:rsidR="00000000" w:rsidDel="00000000" w:rsidP="00000000" w:rsidRDefault="00000000" w:rsidRPr="00000000" w14:paraId="00000124">
      <w:pPr>
        <w:pageBreakBefore w:val="0"/>
        <w:numPr>
          <w:ilvl w:val="0"/>
          <w:numId w:val="16"/>
        </w:numPr>
        <w:spacing w:after="0" w:lineRule="auto"/>
        <w:ind w:left="720" w:hanging="360"/>
      </w:pPr>
      <w:r w:rsidDel="00000000" w:rsidR="00000000" w:rsidRPr="00000000">
        <w:rPr>
          <w:rtl w:val="0"/>
        </w:rPr>
        <w:t xml:space="preserve">The Bootloader executes, checks the Boot Pattern on pins P59-P61, and performs the prescribed boot process which may include:</w:t>
      </w:r>
    </w:p>
    <w:p w:rsidR="00000000" w:rsidDel="00000000" w:rsidP="00000000" w:rsidRDefault="00000000" w:rsidRPr="00000000" w14:paraId="00000125">
      <w:pPr>
        <w:pageBreakBefore w:val="0"/>
        <w:numPr>
          <w:ilvl w:val="1"/>
          <w:numId w:val="16"/>
        </w:numPr>
        <w:spacing w:after="0" w:lineRule="auto"/>
        <w:ind w:left="1440" w:hanging="360"/>
      </w:pPr>
      <w:r w:rsidDel="00000000" w:rsidR="00000000" w:rsidRPr="00000000">
        <w:rPr>
          <w:rtl w:val="0"/>
        </w:rPr>
        <w:t xml:space="preserve">interacting with, or receiving a Propeller application from, a host (ex: PC) over serial,</w:t>
      </w:r>
    </w:p>
    <w:p w:rsidR="00000000" w:rsidDel="00000000" w:rsidP="00000000" w:rsidRDefault="00000000" w:rsidRPr="00000000" w14:paraId="00000126">
      <w:pPr>
        <w:pageBreakBefore w:val="0"/>
        <w:numPr>
          <w:ilvl w:val="1"/>
          <w:numId w:val="16"/>
        </w:numPr>
        <w:spacing w:after="0" w:lineRule="auto"/>
        <w:ind w:left="1440" w:hanging="360"/>
      </w:pPr>
      <w:r w:rsidDel="00000000" w:rsidR="00000000" w:rsidRPr="00000000">
        <w:rPr>
          <w:rtl w:val="0"/>
        </w:rPr>
        <w:t xml:space="preserve">fast booting from a connected SPI-based flash chip, or</w:t>
      </w:r>
    </w:p>
    <w:p w:rsidR="00000000" w:rsidDel="00000000" w:rsidP="00000000" w:rsidRDefault="00000000" w:rsidRPr="00000000" w14:paraId="00000127">
      <w:pPr>
        <w:pageBreakBefore w:val="0"/>
        <w:numPr>
          <w:ilvl w:val="1"/>
          <w:numId w:val="16"/>
        </w:numPr>
        <w:ind w:left="1440" w:hanging="360"/>
      </w:pPr>
      <w:r w:rsidDel="00000000" w:rsidR="00000000" w:rsidRPr="00000000">
        <w:rPr>
          <w:rtl w:val="0"/>
        </w:rPr>
        <w:t xml:space="preserve">booting from a connected SD card.</w:t>
      </w:r>
    </w:p>
    <w:tbl>
      <w:tblPr>
        <w:tblStyle w:val="Table5"/>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600"/>
        <w:gridCol w:w="600"/>
        <w:gridCol w:w="8310"/>
        <w:tblGridChange w:id="0">
          <w:tblGrid>
            <w:gridCol w:w="570"/>
            <w:gridCol w:w="600"/>
            <w:gridCol w:w="600"/>
            <w:gridCol w:w="8310"/>
          </w:tblGrid>
        </w:tblGridChange>
      </w:tblGrid>
      <w:tr>
        <w:trPr>
          <w:cantSplit w:val="0"/>
          <w:trHeight w:val="42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128">
            <w:pPr>
              <w:pStyle w:val="Heading6"/>
              <w:pageBreakBefore w:val="0"/>
              <w:widowControl w:val="0"/>
              <w:spacing w:after="0" w:line="240" w:lineRule="auto"/>
              <w:rPr/>
            </w:pPr>
            <w:bookmarkStart w:colFirst="0" w:colLast="0" w:name="_yruagv626tc7" w:id="69"/>
            <w:bookmarkEnd w:id="69"/>
            <w:r w:rsidDel="00000000" w:rsidR="00000000" w:rsidRPr="00000000">
              <w:rPr>
                <w:rtl w:val="0"/>
              </w:rPr>
              <w:t xml:space="preserve">Boot Pattern</w:t>
            </w:r>
          </w:p>
        </w:tc>
      </w:tr>
      <w:tr>
        <w:trPr>
          <w:cantSplit w:val="0"/>
          <w:trHeight w:val="42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12C">
            <w:pPr>
              <w:pStyle w:val="Subtitle"/>
              <w:pageBreakBefore w:val="0"/>
              <w:widowControl w:val="0"/>
              <w:spacing w:after="0" w:line="240" w:lineRule="auto"/>
              <w:jc w:val="left"/>
              <w:rPr>
                <w:b w:val="1"/>
              </w:rPr>
            </w:pPr>
            <w:bookmarkStart w:colFirst="0" w:colLast="0" w:name="_ep66lc3ve6z9" w:id="70"/>
            <w:bookmarkEnd w:id="70"/>
            <w:r w:rsidDel="00000000" w:rsidR="00000000" w:rsidRPr="00000000">
              <w:rPr>
                <w:rFonts w:ascii="Arial Unicode MS" w:cs="Arial Unicode MS" w:eastAsia="Arial Unicode MS" w:hAnsi="Arial Unicode MS"/>
                <w:b w:val="1"/>
                <w:rtl w:val="0"/>
              </w:rPr>
              <w:t xml:space="preserve">Set by floating connection 'ƒ', pull-up resistor '⇧', or pull-down resistor </w:t>
            </w:r>
            <w:r w:rsidDel="00000000" w:rsidR="00000000" w:rsidRPr="00000000">
              <w:rPr>
                <w:b w:val="1"/>
                <w:rtl w:val="0"/>
              </w:rPr>
              <w:t xml:space="preserve">'</w:t>
            </w:r>
            <w:r w:rsidDel="00000000" w:rsidR="00000000" w:rsidRPr="00000000">
              <w:rPr>
                <w:rFonts w:ascii="Cardo" w:cs="Cardo" w:eastAsia="Cardo" w:hAnsi="Cardo"/>
                <w:b w:val="1"/>
                <w:rtl w:val="0"/>
              </w:rPr>
              <w:t xml:space="preserve">⇩'.  Don't care is '⨯'.</w:t>
            </w:r>
            <w:r w:rsidDel="00000000" w:rsidR="00000000" w:rsidRPr="00000000">
              <w:rPr>
                <w:rtl w:val="0"/>
              </w:rPr>
            </w:r>
          </w:p>
        </w:tc>
      </w:tr>
      <w:tr>
        <w:trPr>
          <w:cantSplit w:val="0"/>
          <w:tblHeader w:val="0"/>
        </w:trPr>
        <w:tc>
          <w:tcPr>
            <w:shd w:fill="d9d9d9" w:val="clear"/>
            <w:tcMar>
              <w:top w:w="93.6" w:type="dxa"/>
              <w:left w:w="93.6" w:type="dxa"/>
              <w:bottom w:w="93.6" w:type="dxa"/>
              <w:right w:w="93.6" w:type="dxa"/>
            </w:tcMar>
            <w:vAlign w:val="center"/>
          </w:tcPr>
          <w:p w:rsidR="00000000" w:rsidDel="00000000" w:rsidP="00000000" w:rsidRDefault="00000000" w:rsidRPr="00000000" w14:paraId="00000130">
            <w:pPr>
              <w:pStyle w:val="Subtitle"/>
              <w:pageBreakBefore w:val="0"/>
              <w:widowControl w:val="0"/>
              <w:spacing w:after="0" w:line="240" w:lineRule="auto"/>
              <w:jc w:val="center"/>
              <w:rPr>
                <w:b w:val="1"/>
              </w:rPr>
            </w:pPr>
            <w:bookmarkStart w:colFirst="0" w:colLast="0" w:name="_wk2u5lrkun13" w:id="71"/>
            <w:bookmarkEnd w:id="71"/>
            <w:r w:rsidDel="00000000" w:rsidR="00000000" w:rsidRPr="00000000">
              <w:rPr>
                <w:b w:val="1"/>
                <w:rtl w:val="0"/>
              </w:rPr>
              <w:t xml:space="preserve">P61</w:t>
            </w:r>
            <w:r w:rsidDel="00000000" w:rsidR="00000000" w:rsidRPr="00000000">
              <w:rPr>
                <w:b w:val="1"/>
                <w:vertAlign w:val="superscript"/>
                <w:rtl w:val="0"/>
              </w:rPr>
              <w:t xml:space="preserve">1</w:t>
            </w:r>
            <w:r w:rsidDel="00000000" w:rsidR="00000000" w:rsidRPr="00000000">
              <w:rPr>
                <w:rtl w:val="0"/>
              </w:rPr>
            </w:r>
          </w:p>
        </w:tc>
        <w:tc>
          <w:tcPr>
            <w:shd w:fill="d9d9d9" w:val="clear"/>
            <w:tcMar>
              <w:top w:w="93.6" w:type="dxa"/>
              <w:left w:w="93.6" w:type="dxa"/>
              <w:bottom w:w="93.6" w:type="dxa"/>
              <w:right w:w="93.6" w:type="dxa"/>
            </w:tcMar>
            <w:vAlign w:val="center"/>
          </w:tcPr>
          <w:p w:rsidR="00000000" w:rsidDel="00000000" w:rsidP="00000000" w:rsidRDefault="00000000" w:rsidRPr="00000000" w14:paraId="00000131">
            <w:pPr>
              <w:pStyle w:val="Subtitle"/>
              <w:pageBreakBefore w:val="0"/>
              <w:widowControl w:val="0"/>
              <w:spacing w:after="0" w:line="240" w:lineRule="auto"/>
              <w:jc w:val="center"/>
              <w:rPr>
                <w:b w:val="1"/>
              </w:rPr>
            </w:pPr>
            <w:bookmarkStart w:colFirst="0" w:colLast="0" w:name="_t2g47go88d5m" w:id="72"/>
            <w:bookmarkEnd w:id="72"/>
            <w:r w:rsidDel="00000000" w:rsidR="00000000" w:rsidRPr="00000000">
              <w:rPr>
                <w:b w:val="1"/>
                <w:rtl w:val="0"/>
              </w:rPr>
              <w:t xml:space="preserve">P60</w:t>
            </w:r>
            <w:r w:rsidDel="00000000" w:rsidR="00000000" w:rsidRPr="00000000">
              <w:rPr>
                <w:b w:val="1"/>
                <w:vertAlign w:val="superscript"/>
                <w:rtl w:val="0"/>
              </w:rPr>
              <w:t xml:space="preserve">1</w:t>
            </w:r>
            <w:r w:rsidDel="00000000" w:rsidR="00000000" w:rsidRPr="00000000">
              <w:rPr>
                <w:rtl w:val="0"/>
              </w:rPr>
            </w:r>
          </w:p>
        </w:tc>
        <w:tc>
          <w:tcPr>
            <w:shd w:fill="d9d9d9" w:val="clear"/>
            <w:tcMar>
              <w:top w:w="93.6" w:type="dxa"/>
              <w:left w:w="93.6" w:type="dxa"/>
              <w:bottom w:w="93.6" w:type="dxa"/>
              <w:right w:w="93.6" w:type="dxa"/>
            </w:tcMar>
            <w:vAlign w:val="center"/>
          </w:tcPr>
          <w:p w:rsidR="00000000" w:rsidDel="00000000" w:rsidP="00000000" w:rsidRDefault="00000000" w:rsidRPr="00000000" w14:paraId="00000132">
            <w:pPr>
              <w:pStyle w:val="Subtitle"/>
              <w:pageBreakBefore w:val="0"/>
              <w:widowControl w:val="0"/>
              <w:spacing w:after="0" w:line="240" w:lineRule="auto"/>
              <w:jc w:val="center"/>
              <w:rPr>
                <w:b w:val="1"/>
              </w:rPr>
            </w:pPr>
            <w:bookmarkStart w:colFirst="0" w:colLast="0" w:name="_l82n2ukv8ght" w:id="73"/>
            <w:bookmarkEnd w:id="73"/>
            <w:r w:rsidDel="00000000" w:rsidR="00000000" w:rsidRPr="00000000">
              <w:rPr>
                <w:b w:val="1"/>
                <w:rtl w:val="0"/>
              </w:rPr>
              <w:t xml:space="preserve">P59</w:t>
            </w:r>
            <w:r w:rsidDel="00000000" w:rsidR="00000000" w:rsidRPr="00000000">
              <w:rPr>
                <w:b w:val="1"/>
                <w:vertAlign w:val="superscript"/>
                <w:rtl w:val="0"/>
              </w:rPr>
              <w:t xml:space="preserve">1</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33">
            <w:pPr>
              <w:pStyle w:val="Subtitle"/>
              <w:pageBreakBefore w:val="0"/>
              <w:widowControl w:val="0"/>
              <w:spacing w:after="0" w:line="240" w:lineRule="auto"/>
              <w:jc w:val="left"/>
              <w:rPr>
                <w:b w:val="1"/>
              </w:rPr>
            </w:pPr>
            <w:bookmarkStart w:colFirst="0" w:colLast="0" w:name="_2augtrbu0mwk" w:id="74"/>
            <w:bookmarkEnd w:id="74"/>
            <w:r w:rsidDel="00000000" w:rsidR="00000000" w:rsidRPr="00000000">
              <w:rPr>
                <w:b w:val="1"/>
                <w:rtl w:val="0"/>
              </w:rPr>
              <w:t xml:space="preserve">Procedure</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134">
            <w:pPr>
              <w:pStyle w:val="Subtitle"/>
              <w:pageBreakBefore w:val="0"/>
              <w:widowControl w:val="0"/>
              <w:spacing w:after="0" w:line="240" w:lineRule="auto"/>
              <w:jc w:val="center"/>
              <w:rPr>
                <w:b w:val="1"/>
              </w:rPr>
            </w:pPr>
            <w:bookmarkStart w:colFirst="0" w:colLast="0" w:name="_93ah85exzgbl" w:id="75"/>
            <w:bookmarkEnd w:id="75"/>
            <w:r w:rsidDel="00000000" w:rsidR="00000000" w:rsidRPr="00000000">
              <w:rPr>
                <w:b w:val="1"/>
                <w:rtl w:val="0"/>
              </w:rPr>
              <w:t xml:space="preserve">ƒ</w:t>
            </w:r>
          </w:p>
        </w:tc>
        <w:tc>
          <w:tcPr>
            <w:shd w:fill="auto" w:val="clear"/>
            <w:tcMar>
              <w:top w:w="72.0" w:type="dxa"/>
              <w:left w:w="72.0" w:type="dxa"/>
              <w:bottom w:w="72.0" w:type="dxa"/>
              <w:right w:w="72.0" w:type="dxa"/>
            </w:tcMar>
            <w:vAlign w:val="top"/>
          </w:tcPr>
          <w:p w:rsidR="00000000" w:rsidDel="00000000" w:rsidP="00000000" w:rsidRDefault="00000000" w:rsidRPr="00000000" w14:paraId="00000135">
            <w:pPr>
              <w:pStyle w:val="Subtitle"/>
              <w:pageBreakBefore w:val="0"/>
              <w:widowControl w:val="0"/>
              <w:spacing w:after="0" w:line="240" w:lineRule="auto"/>
              <w:jc w:val="center"/>
              <w:rPr>
                <w:b w:val="1"/>
              </w:rPr>
            </w:pPr>
            <w:bookmarkStart w:colFirst="0" w:colLast="0" w:name="_13xswsc7z2ng" w:id="76"/>
            <w:bookmarkEnd w:id="76"/>
            <w:r w:rsidDel="00000000" w:rsidR="00000000" w:rsidRPr="00000000">
              <w:rPr>
                <w:b w:val="1"/>
                <w:rtl w:val="0"/>
              </w:rPr>
              <w:t xml:space="preserve">ƒ</w:t>
            </w:r>
          </w:p>
        </w:tc>
        <w:tc>
          <w:tcPr>
            <w:shd w:fill="auto" w:val="clear"/>
            <w:tcMar>
              <w:top w:w="72.0" w:type="dxa"/>
              <w:left w:w="72.0" w:type="dxa"/>
              <w:bottom w:w="72.0" w:type="dxa"/>
              <w:right w:w="72.0" w:type="dxa"/>
            </w:tcMar>
            <w:vAlign w:val="top"/>
          </w:tcPr>
          <w:p w:rsidR="00000000" w:rsidDel="00000000" w:rsidP="00000000" w:rsidRDefault="00000000" w:rsidRPr="00000000" w14:paraId="00000136">
            <w:pPr>
              <w:pStyle w:val="Subtitle"/>
              <w:pageBreakBefore w:val="0"/>
              <w:widowControl w:val="0"/>
              <w:spacing w:after="0" w:line="240" w:lineRule="auto"/>
              <w:jc w:val="center"/>
              <w:rPr>
                <w:b w:val="1"/>
              </w:rPr>
            </w:pPr>
            <w:bookmarkStart w:colFirst="0" w:colLast="0" w:name="_fqn2cfshaghn" w:id="77"/>
            <w:bookmarkEnd w:id="77"/>
            <w:r w:rsidDel="00000000" w:rsidR="00000000" w:rsidRPr="00000000">
              <w:rPr>
                <w:b w:val="1"/>
                <w:rtl w:val="0"/>
              </w:rPr>
              <w:t xml:space="preserve">ƒ</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pStyle w:val="Subtitle"/>
              <w:pageBreakBefore w:val="0"/>
              <w:widowControl w:val="0"/>
              <w:spacing w:after="0" w:line="240" w:lineRule="auto"/>
              <w:jc w:val="left"/>
              <w:rPr/>
            </w:pPr>
            <w:bookmarkStart w:colFirst="0" w:colLast="0" w:name="_5mf95xm7j1p8" w:id="78"/>
            <w:bookmarkEnd w:id="78"/>
            <w:r w:rsidDel="00000000" w:rsidR="00000000" w:rsidRPr="00000000">
              <w:rPr>
                <w:rtl w:val="0"/>
              </w:rPr>
              <w:t xml:space="preserve">Program from serial within 60 s window</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138">
            <w:pPr>
              <w:pStyle w:val="Subtitle"/>
              <w:pageBreakBefore w:val="0"/>
              <w:widowControl w:val="0"/>
              <w:spacing w:after="0" w:line="240" w:lineRule="auto"/>
              <w:jc w:val="center"/>
              <w:rPr>
                <w:b w:val="1"/>
              </w:rPr>
            </w:pPr>
            <w:bookmarkStart w:colFirst="0" w:colLast="0" w:name="_qa5i849oalae" w:id="79"/>
            <w:bookmarkEnd w:id="79"/>
            <w:r w:rsidDel="00000000" w:rsidR="00000000" w:rsidRPr="00000000">
              <w:rPr>
                <w:rFonts w:ascii="EB Garamond" w:cs="EB Garamond" w:eastAsia="EB Garamond" w:hAnsi="EB Garamond"/>
                <w:b w:val="1"/>
                <w:rtl w:val="0"/>
              </w:rPr>
              <w:t xml:space="preserve">⨯</w:t>
            </w:r>
          </w:p>
        </w:tc>
        <w:tc>
          <w:tcPr>
            <w:shd w:fill="auto" w:val="clear"/>
            <w:tcMar>
              <w:top w:w="72.0" w:type="dxa"/>
              <w:left w:w="72.0" w:type="dxa"/>
              <w:bottom w:w="72.0" w:type="dxa"/>
              <w:right w:w="72.0" w:type="dxa"/>
            </w:tcMar>
            <w:vAlign w:val="top"/>
          </w:tcPr>
          <w:p w:rsidR="00000000" w:rsidDel="00000000" w:rsidP="00000000" w:rsidRDefault="00000000" w:rsidRPr="00000000" w14:paraId="00000139">
            <w:pPr>
              <w:pStyle w:val="Subtitle"/>
              <w:pageBreakBefore w:val="0"/>
              <w:widowControl w:val="0"/>
              <w:spacing w:after="0" w:line="240" w:lineRule="auto"/>
              <w:jc w:val="center"/>
              <w:rPr>
                <w:b w:val="1"/>
              </w:rPr>
            </w:pPr>
            <w:bookmarkStart w:colFirst="0" w:colLast="0" w:name="_72eu7v73zuxm" w:id="80"/>
            <w:bookmarkEnd w:id="80"/>
            <w:r w:rsidDel="00000000" w:rsidR="00000000" w:rsidRPr="00000000">
              <w:rPr>
                <w:rFonts w:ascii="EB Garamond" w:cs="EB Garamond" w:eastAsia="EB Garamond" w:hAnsi="EB Garamond"/>
                <w:b w:val="1"/>
                <w:rtl w:val="0"/>
              </w:rPr>
              <w:t xml:space="preserve">⨯</w:t>
            </w:r>
          </w:p>
        </w:tc>
        <w:tc>
          <w:tcPr>
            <w:shd w:fill="auto" w:val="clear"/>
            <w:tcMar>
              <w:top w:w="72.0" w:type="dxa"/>
              <w:left w:w="72.0" w:type="dxa"/>
              <w:bottom w:w="72.0" w:type="dxa"/>
              <w:right w:w="72.0" w:type="dxa"/>
            </w:tcMar>
            <w:vAlign w:val="top"/>
          </w:tcPr>
          <w:p w:rsidR="00000000" w:rsidDel="00000000" w:rsidP="00000000" w:rsidRDefault="00000000" w:rsidRPr="00000000" w14:paraId="0000013A">
            <w:pPr>
              <w:pStyle w:val="Subtitle"/>
              <w:pageBreakBefore w:val="0"/>
              <w:widowControl w:val="0"/>
              <w:spacing w:after="0" w:line="240" w:lineRule="auto"/>
              <w:jc w:val="center"/>
              <w:rPr>
                <w:b w:val="1"/>
              </w:rPr>
            </w:pPr>
            <w:bookmarkStart w:colFirst="0" w:colLast="0" w:name="_w34k7rxxk665" w:id="81"/>
            <w:bookmarkEnd w:id="81"/>
            <w:r w:rsidDel="00000000" w:rsidR="00000000" w:rsidRPr="00000000">
              <w:rPr>
                <w:rFonts w:ascii="Arial Unicode MS" w:cs="Arial Unicode MS" w:eastAsia="Arial Unicode MS" w:hAnsi="Arial Unicode MS"/>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pStyle w:val="Subtitle"/>
              <w:pageBreakBefore w:val="0"/>
              <w:widowControl w:val="0"/>
              <w:spacing w:after="0" w:line="240" w:lineRule="auto"/>
              <w:jc w:val="left"/>
              <w:rPr/>
            </w:pPr>
            <w:bookmarkStart w:colFirst="0" w:colLast="0" w:name="_2fdg37dydxum" w:id="82"/>
            <w:bookmarkEnd w:id="82"/>
            <w:r w:rsidDel="00000000" w:rsidR="00000000" w:rsidRPr="00000000">
              <w:rPr>
                <w:rtl w:val="0"/>
              </w:rPr>
              <w:t xml:space="preserve">Program from serial within 60 s window; no flash or microSD card boot</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13C">
            <w:pPr>
              <w:pStyle w:val="Subtitle"/>
              <w:pageBreakBefore w:val="0"/>
              <w:widowControl w:val="0"/>
              <w:spacing w:after="0" w:line="240" w:lineRule="auto"/>
              <w:jc w:val="center"/>
              <w:rPr>
                <w:b w:val="1"/>
              </w:rPr>
            </w:pPr>
            <w:bookmarkStart w:colFirst="0" w:colLast="0" w:name="_8laprtty77vd" w:id="83"/>
            <w:bookmarkEnd w:id="83"/>
            <w:r w:rsidDel="00000000" w:rsidR="00000000" w:rsidRPr="00000000">
              <w:rPr>
                <w:rFonts w:ascii="Arial Unicode MS" w:cs="Arial Unicode MS" w:eastAsia="Arial Unicode MS" w:hAnsi="Arial Unicode MS"/>
                <w:b w:val="1"/>
                <w:rtl w:val="0"/>
              </w:rPr>
              <w:t xml:space="preserve">⇧</w:t>
            </w:r>
          </w:p>
        </w:tc>
        <w:tc>
          <w:tcPr>
            <w:shd w:fill="auto" w:val="clear"/>
            <w:tcMar>
              <w:top w:w="72.0" w:type="dxa"/>
              <w:left w:w="72.0" w:type="dxa"/>
              <w:bottom w:w="72.0" w:type="dxa"/>
              <w:right w:w="72.0" w:type="dxa"/>
            </w:tcMar>
            <w:vAlign w:val="top"/>
          </w:tcPr>
          <w:p w:rsidR="00000000" w:rsidDel="00000000" w:rsidP="00000000" w:rsidRDefault="00000000" w:rsidRPr="00000000" w14:paraId="0000013D">
            <w:pPr>
              <w:pStyle w:val="Subtitle"/>
              <w:pageBreakBefore w:val="0"/>
              <w:widowControl w:val="0"/>
              <w:spacing w:after="0" w:line="240" w:lineRule="auto"/>
              <w:jc w:val="center"/>
              <w:rPr>
                <w:b w:val="1"/>
              </w:rPr>
            </w:pPr>
            <w:bookmarkStart w:colFirst="0" w:colLast="0" w:name="_kfxsqwbau5tt" w:id="84"/>
            <w:bookmarkEnd w:id="84"/>
            <w:r w:rsidDel="00000000" w:rsidR="00000000" w:rsidRPr="00000000">
              <w:rPr>
                <w:rFonts w:ascii="EB Garamond" w:cs="EB Garamond" w:eastAsia="EB Garamond" w:hAnsi="EB Garamond"/>
                <w:b w:val="1"/>
                <w:rtl w:val="0"/>
              </w:rPr>
              <w:t xml:space="preserve">⨯</w:t>
            </w:r>
          </w:p>
        </w:tc>
        <w:tc>
          <w:tcPr>
            <w:shd w:fill="auto" w:val="clear"/>
            <w:tcMar>
              <w:top w:w="72.0" w:type="dxa"/>
              <w:left w:w="72.0" w:type="dxa"/>
              <w:bottom w:w="72.0" w:type="dxa"/>
              <w:right w:w="72.0" w:type="dxa"/>
            </w:tcMar>
            <w:vAlign w:val="top"/>
          </w:tcPr>
          <w:p w:rsidR="00000000" w:rsidDel="00000000" w:rsidP="00000000" w:rsidRDefault="00000000" w:rsidRPr="00000000" w14:paraId="0000013E">
            <w:pPr>
              <w:pStyle w:val="Subtitle"/>
              <w:pageBreakBefore w:val="0"/>
              <w:widowControl w:val="0"/>
              <w:spacing w:after="0" w:line="240" w:lineRule="auto"/>
              <w:jc w:val="center"/>
              <w:rPr>
                <w:b w:val="1"/>
              </w:rPr>
            </w:pPr>
            <w:bookmarkStart w:colFirst="0" w:colLast="0" w:name="_7vflfvo3pmh" w:id="85"/>
            <w:bookmarkEnd w:id="85"/>
            <w:r w:rsidDel="00000000" w:rsidR="00000000" w:rsidRPr="00000000">
              <w:rPr>
                <w:b w:val="1"/>
                <w:rtl w:val="0"/>
              </w:rPr>
              <w:t xml:space="preserve">ƒ</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pStyle w:val="Subtitle"/>
              <w:pageBreakBefore w:val="0"/>
              <w:widowControl w:val="0"/>
              <w:spacing w:after="0" w:line="240" w:lineRule="auto"/>
              <w:jc w:val="left"/>
              <w:rPr/>
            </w:pPr>
            <w:bookmarkStart w:colFirst="0" w:colLast="0" w:name="_h6dfquucqku7" w:id="86"/>
            <w:bookmarkEnd w:id="86"/>
            <w:r w:rsidDel="00000000" w:rsidR="00000000" w:rsidRPr="00000000">
              <w:rPr>
                <w:rtl w:val="0"/>
              </w:rPr>
              <w:t xml:space="preserve">Program from serial within 100 ms or boot from flash.  If fails, program from serial within 60 s window.</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140">
            <w:pPr>
              <w:pStyle w:val="Subtitle"/>
              <w:pageBreakBefore w:val="0"/>
              <w:widowControl w:val="0"/>
              <w:spacing w:after="0" w:line="240" w:lineRule="auto"/>
              <w:jc w:val="center"/>
              <w:rPr>
                <w:b w:val="1"/>
              </w:rPr>
            </w:pPr>
            <w:bookmarkStart w:colFirst="0" w:colLast="0" w:name="_ifg45eceqfpw" w:id="87"/>
            <w:bookmarkEnd w:id="87"/>
            <w:r w:rsidDel="00000000" w:rsidR="00000000" w:rsidRPr="00000000">
              <w:rPr>
                <w:rFonts w:ascii="Arial Unicode MS" w:cs="Arial Unicode MS" w:eastAsia="Arial Unicode MS" w:hAnsi="Arial Unicode MS"/>
                <w:b w:val="1"/>
                <w:rtl w:val="0"/>
              </w:rPr>
              <w:t xml:space="preserve">⇧</w:t>
            </w:r>
          </w:p>
        </w:tc>
        <w:tc>
          <w:tcPr>
            <w:shd w:fill="auto" w:val="clear"/>
            <w:tcMar>
              <w:top w:w="72.0" w:type="dxa"/>
              <w:left w:w="72.0" w:type="dxa"/>
              <w:bottom w:w="72.0" w:type="dxa"/>
              <w:right w:w="72.0" w:type="dxa"/>
            </w:tcMar>
            <w:vAlign w:val="top"/>
          </w:tcPr>
          <w:p w:rsidR="00000000" w:rsidDel="00000000" w:rsidP="00000000" w:rsidRDefault="00000000" w:rsidRPr="00000000" w14:paraId="00000141">
            <w:pPr>
              <w:pStyle w:val="Subtitle"/>
              <w:pageBreakBefore w:val="0"/>
              <w:widowControl w:val="0"/>
              <w:spacing w:after="0" w:line="240" w:lineRule="auto"/>
              <w:jc w:val="center"/>
              <w:rPr>
                <w:b w:val="1"/>
              </w:rPr>
            </w:pPr>
            <w:bookmarkStart w:colFirst="0" w:colLast="0" w:name="_l44tf8iefln6" w:id="88"/>
            <w:bookmarkEnd w:id="88"/>
            <w:r w:rsidDel="00000000" w:rsidR="00000000" w:rsidRPr="00000000">
              <w:rPr>
                <w:rFonts w:ascii="EB Garamond" w:cs="EB Garamond" w:eastAsia="EB Garamond" w:hAnsi="EB Garamond"/>
                <w:b w:val="1"/>
                <w:rtl w:val="0"/>
              </w:rPr>
              <w:t xml:space="preserve">⨯</w:t>
            </w:r>
          </w:p>
        </w:tc>
        <w:tc>
          <w:tcPr>
            <w:shd w:fill="auto" w:val="clear"/>
            <w:tcMar>
              <w:top w:w="72.0" w:type="dxa"/>
              <w:left w:w="72.0" w:type="dxa"/>
              <w:bottom w:w="72.0" w:type="dxa"/>
              <w:right w:w="72.0" w:type="dxa"/>
            </w:tcMar>
            <w:vAlign w:val="top"/>
          </w:tcPr>
          <w:p w:rsidR="00000000" w:rsidDel="00000000" w:rsidP="00000000" w:rsidRDefault="00000000" w:rsidRPr="00000000" w14:paraId="00000142">
            <w:pPr>
              <w:pStyle w:val="Subtitle"/>
              <w:pageBreakBefore w:val="0"/>
              <w:widowControl w:val="0"/>
              <w:spacing w:after="0" w:line="240" w:lineRule="auto"/>
              <w:jc w:val="center"/>
              <w:rPr>
                <w:b w:val="1"/>
              </w:rPr>
            </w:pPr>
            <w:bookmarkStart w:colFirst="0" w:colLast="0" w:name="_q2jsiemy8tqi" w:id="89"/>
            <w:bookmarkEnd w:id="89"/>
            <w:r w:rsidDel="00000000" w:rsidR="00000000" w:rsidRPr="00000000">
              <w:rPr>
                <w:rFonts w:ascii="Arial Unicode MS" w:cs="Arial Unicode MS" w:eastAsia="Arial Unicode MS" w:hAnsi="Arial Unicode MS"/>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pStyle w:val="Subtitle"/>
              <w:pageBreakBefore w:val="0"/>
              <w:widowControl w:val="0"/>
              <w:spacing w:after="0" w:line="240" w:lineRule="auto"/>
              <w:jc w:val="left"/>
              <w:rPr/>
            </w:pPr>
            <w:bookmarkStart w:colFirst="0" w:colLast="0" w:name="_yn1mc6oj57gg" w:id="90"/>
            <w:bookmarkEnd w:id="90"/>
            <w:r w:rsidDel="00000000" w:rsidR="00000000" w:rsidRPr="00000000">
              <w:rPr>
                <w:rtl w:val="0"/>
              </w:rPr>
              <w:t xml:space="preserve">Fast boot from flash; no serial.  If it fails, shutdown.</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144">
            <w:pPr>
              <w:pStyle w:val="Subtitle"/>
              <w:pageBreakBefore w:val="0"/>
              <w:widowControl w:val="0"/>
              <w:spacing w:after="0" w:line="240" w:lineRule="auto"/>
              <w:jc w:val="center"/>
              <w:rPr>
                <w:b w:val="1"/>
                <w:sz w:val="18"/>
                <w:szCs w:val="18"/>
              </w:rPr>
            </w:pPr>
            <w:bookmarkStart w:colFirst="0" w:colLast="0" w:name="_gmn2q76ulexx" w:id="91"/>
            <w:bookmarkEnd w:id="91"/>
            <w:r w:rsidDel="00000000" w:rsidR="00000000" w:rsidRPr="00000000">
              <w:rPr>
                <w:b w:val="1"/>
                <w:rtl w:val="0"/>
              </w:rPr>
              <w:t xml:space="preserve">ƒ </w:t>
            </w:r>
            <w:r w:rsidDel="00000000" w:rsidR="00000000" w:rsidRPr="00000000">
              <w:rPr>
                <w:b w:val="1"/>
                <w:sz w:val="18"/>
                <w:szCs w:val="18"/>
                <w:rtl w:val="0"/>
              </w:rPr>
              <w:t xml:space="preserve">/ </w:t>
            </w: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r>
          </w:p>
        </w:tc>
        <w:tc>
          <w:tcPr>
            <w:shd w:fill="auto" w:val="clear"/>
            <w:tcMar>
              <w:top w:w="72.0" w:type="dxa"/>
              <w:left w:w="72.0" w:type="dxa"/>
              <w:bottom w:w="72.0" w:type="dxa"/>
              <w:right w:w="72.0" w:type="dxa"/>
            </w:tcMar>
            <w:vAlign w:val="top"/>
          </w:tcPr>
          <w:p w:rsidR="00000000" w:rsidDel="00000000" w:rsidP="00000000" w:rsidRDefault="00000000" w:rsidRPr="00000000" w14:paraId="00000145">
            <w:pPr>
              <w:pStyle w:val="Subtitle"/>
              <w:pageBreakBefore w:val="0"/>
              <w:widowControl w:val="0"/>
              <w:spacing w:after="0" w:line="240" w:lineRule="auto"/>
              <w:jc w:val="center"/>
              <w:rPr>
                <w:b w:val="1"/>
                <w:vertAlign w:val="superscript"/>
              </w:rPr>
            </w:pPr>
            <w:bookmarkStart w:colFirst="0" w:colLast="0" w:name="_x5r6zcgr52np" w:id="92"/>
            <w:bookmarkEnd w:id="92"/>
            <w:r w:rsidDel="00000000" w:rsidR="00000000" w:rsidRPr="00000000">
              <w:rPr>
                <w:rFonts w:ascii="Arial Unicode MS" w:cs="Arial Unicode MS" w:eastAsia="Arial Unicode MS" w:hAnsi="Arial Unicode MS"/>
                <w:b w:val="1"/>
                <w:rtl w:val="0"/>
              </w:rPr>
              <w:t xml:space="preserve">⇧</w:t>
            </w:r>
            <w:r w:rsidDel="00000000" w:rsidR="00000000" w:rsidRPr="00000000">
              <w:rPr>
                <w:b w:val="1"/>
                <w:vertAlign w:val="superscript"/>
                <w:rtl w:val="0"/>
              </w:rPr>
              <w:t xml:space="preserve">2</w:t>
            </w:r>
          </w:p>
        </w:tc>
        <w:tc>
          <w:tcPr>
            <w:shd w:fill="auto" w:val="clear"/>
            <w:tcMar>
              <w:top w:w="72.0" w:type="dxa"/>
              <w:left w:w="72.0" w:type="dxa"/>
              <w:bottom w:w="72.0" w:type="dxa"/>
              <w:right w:w="72.0" w:type="dxa"/>
            </w:tcMar>
            <w:vAlign w:val="top"/>
          </w:tcPr>
          <w:p w:rsidR="00000000" w:rsidDel="00000000" w:rsidP="00000000" w:rsidRDefault="00000000" w:rsidRPr="00000000" w14:paraId="00000146">
            <w:pPr>
              <w:pStyle w:val="Subtitle"/>
              <w:pageBreakBefore w:val="0"/>
              <w:widowControl w:val="0"/>
              <w:spacing w:after="0" w:line="240" w:lineRule="auto"/>
              <w:jc w:val="center"/>
              <w:rPr>
                <w:b w:val="1"/>
              </w:rPr>
            </w:pPr>
            <w:bookmarkStart w:colFirst="0" w:colLast="0" w:name="_3n2dksfm7yf8" w:id="93"/>
            <w:bookmarkEnd w:id="93"/>
            <w:r w:rsidDel="00000000" w:rsidR="00000000" w:rsidRPr="00000000">
              <w:rPr>
                <w:b w:val="1"/>
                <w:rtl w:val="0"/>
              </w:rPr>
              <w:t xml:space="preserve">ƒ</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pStyle w:val="Subtitle"/>
              <w:pageBreakBefore w:val="0"/>
              <w:widowControl w:val="0"/>
              <w:spacing w:after="0" w:line="240" w:lineRule="auto"/>
              <w:jc w:val="left"/>
              <w:rPr/>
            </w:pPr>
            <w:bookmarkStart w:colFirst="0" w:colLast="0" w:name="_utzldxhca5z8" w:id="94"/>
            <w:bookmarkEnd w:id="94"/>
            <w:r w:rsidDel="00000000" w:rsidR="00000000" w:rsidRPr="00000000">
              <w:rPr>
                <w:rtl w:val="0"/>
              </w:rPr>
              <w:t xml:space="preserve">Boot from microSD card.  If fails, program from serial within 60 s window.</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148">
            <w:pPr>
              <w:pStyle w:val="Subtitle"/>
              <w:pageBreakBefore w:val="0"/>
              <w:widowControl w:val="0"/>
              <w:spacing w:after="0" w:line="240" w:lineRule="auto"/>
              <w:jc w:val="center"/>
              <w:rPr>
                <w:b w:val="1"/>
                <w:sz w:val="18"/>
                <w:szCs w:val="18"/>
              </w:rPr>
            </w:pPr>
            <w:bookmarkStart w:colFirst="0" w:colLast="0" w:name="_mo4y40199ghz" w:id="95"/>
            <w:bookmarkEnd w:id="95"/>
            <w:r w:rsidDel="00000000" w:rsidR="00000000" w:rsidRPr="00000000">
              <w:rPr>
                <w:b w:val="1"/>
                <w:rtl w:val="0"/>
              </w:rPr>
              <w:t xml:space="preserve">ƒ </w:t>
            </w:r>
            <w:r w:rsidDel="00000000" w:rsidR="00000000" w:rsidRPr="00000000">
              <w:rPr>
                <w:b w:val="1"/>
                <w:sz w:val="18"/>
                <w:szCs w:val="18"/>
                <w:rtl w:val="0"/>
              </w:rPr>
              <w:t xml:space="preserve">/ </w:t>
            </w: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r>
          </w:p>
        </w:tc>
        <w:tc>
          <w:tcPr>
            <w:shd w:fill="auto" w:val="clear"/>
            <w:tcMar>
              <w:top w:w="72.0" w:type="dxa"/>
              <w:left w:w="72.0" w:type="dxa"/>
              <w:bottom w:w="72.0" w:type="dxa"/>
              <w:right w:w="72.0" w:type="dxa"/>
            </w:tcMar>
            <w:vAlign w:val="top"/>
          </w:tcPr>
          <w:p w:rsidR="00000000" w:rsidDel="00000000" w:rsidP="00000000" w:rsidRDefault="00000000" w:rsidRPr="00000000" w14:paraId="00000149">
            <w:pPr>
              <w:pStyle w:val="Subtitle"/>
              <w:pageBreakBefore w:val="0"/>
              <w:widowControl w:val="0"/>
              <w:spacing w:after="0" w:line="240" w:lineRule="auto"/>
              <w:jc w:val="center"/>
              <w:rPr>
                <w:b w:val="1"/>
                <w:vertAlign w:val="superscript"/>
              </w:rPr>
            </w:pPr>
            <w:bookmarkStart w:colFirst="0" w:colLast="0" w:name="_keccjs9rz45p" w:id="96"/>
            <w:bookmarkEnd w:id="96"/>
            <w:r w:rsidDel="00000000" w:rsidR="00000000" w:rsidRPr="00000000">
              <w:rPr>
                <w:rFonts w:ascii="Arial Unicode MS" w:cs="Arial Unicode MS" w:eastAsia="Arial Unicode MS" w:hAnsi="Arial Unicode MS"/>
                <w:b w:val="1"/>
                <w:rtl w:val="0"/>
              </w:rPr>
              <w:t xml:space="preserve">⇧</w:t>
            </w:r>
            <w:r w:rsidDel="00000000" w:rsidR="00000000" w:rsidRPr="00000000">
              <w:rPr>
                <w:b w:val="1"/>
                <w:vertAlign w:val="superscript"/>
                <w:rtl w:val="0"/>
              </w:rPr>
              <w:t xml:space="preserve">2</w:t>
            </w:r>
          </w:p>
        </w:tc>
        <w:tc>
          <w:tcPr>
            <w:shd w:fill="auto" w:val="clear"/>
            <w:tcMar>
              <w:top w:w="72.0" w:type="dxa"/>
              <w:left w:w="72.0" w:type="dxa"/>
              <w:bottom w:w="72.0" w:type="dxa"/>
              <w:right w:w="72.0" w:type="dxa"/>
            </w:tcMar>
            <w:vAlign w:val="top"/>
          </w:tcPr>
          <w:p w:rsidR="00000000" w:rsidDel="00000000" w:rsidP="00000000" w:rsidRDefault="00000000" w:rsidRPr="00000000" w14:paraId="0000014A">
            <w:pPr>
              <w:pStyle w:val="Subtitle"/>
              <w:pageBreakBefore w:val="0"/>
              <w:widowControl w:val="0"/>
              <w:spacing w:after="0" w:line="240" w:lineRule="auto"/>
              <w:jc w:val="center"/>
              <w:rPr>
                <w:b w:val="1"/>
              </w:rPr>
            </w:pPr>
            <w:bookmarkStart w:colFirst="0" w:colLast="0" w:name="_bonju8h2v7ui" w:id="97"/>
            <w:bookmarkEnd w:id="97"/>
            <w:r w:rsidDel="00000000" w:rsidR="00000000" w:rsidRPr="00000000">
              <w:rPr>
                <w:rFonts w:ascii="Arial Unicode MS" w:cs="Arial Unicode MS" w:eastAsia="Arial Unicode MS" w:hAnsi="Arial Unicode MS"/>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pStyle w:val="Subtitle"/>
              <w:pageBreakBefore w:val="0"/>
              <w:widowControl w:val="0"/>
              <w:spacing w:after="0" w:line="240" w:lineRule="auto"/>
              <w:jc w:val="left"/>
              <w:rPr/>
            </w:pPr>
            <w:bookmarkStart w:colFirst="0" w:colLast="0" w:name="_o6jj1sc1vp8t" w:id="98"/>
            <w:bookmarkEnd w:id="98"/>
            <w:r w:rsidDel="00000000" w:rsidR="00000000" w:rsidRPr="00000000">
              <w:rPr>
                <w:rtl w:val="0"/>
              </w:rPr>
              <w:t xml:space="preserve">Boot from microSD card.  If it fails, shutdown.</w:t>
            </w:r>
          </w:p>
        </w:tc>
      </w:tr>
    </w:tbl>
    <w:p w:rsidR="00000000" w:rsidDel="00000000" w:rsidP="00000000" w:rsidRDefault="00000000" w:rsidRPr="00000000" w14:paraId="0000014C">
      <w:pPr>
        <w:pageBreakBefore w:val="0"/>
        <w:spacing w:after="0" w:before="60" w:lineRule="auto"/>
        <w:rPr/>
      </w:pPr>
      <w:r w:rsidDel="00000000" w:rsidR="00000000" w:rsidRPr="00000000">
        <w:rPr>
          <w:vertAlign w:val="superscript"/>
          <w:rtl w:val="0"/>
        </w:rPr>
        <w:t xml:space="preserve">1</w:t>
      </w:r>
      <w:r w:rsidDel="00000000" w:rsidR="00000000" w:rsidRPr="00000000">
        <w:rPr>
          <w:rFonts w:ascii="Arial Unicode MS" w:cs="Arial Unicode MS" w:eastAsia="Arial Unicode MS" w:hAnsi="Arial Unicode MS"/>
          <w:rtl w:val="0"/>
        </w:rPr>
        <w:t xml:space="preserve"> Development boards with switchable settings may show P61 as "FLASH," P60 omitted, and P59 as "△" and "▽" </w:t>
      </w:r>
    </w:p>
    <w:p w:rsidR="00000000" w:rsidDel="00000000" w:rsidP="00000000" w:rsidRDefault="00000000" w:rsidRPr="00000000" w14:paraId="0000014D">
      <w:pPr>
        <w:pageBreakBefore w:val="0"/>
        <w:spacing w:before="0" w:lineRule="auto"/>
        <w:rPr/>
      </w:pPr>
      <w:r w:rsidDel="00000000" w:rsidR="00000000" w:rsidRPr="00000000">
        <w:rPr>
          <w:vertAlign w:val="superscript"/>
          <w:rtl w:val="0"/>
        </w:rPr>
        <w:t xml:space="preserve">2</w:t>
      </w:r>
      <w:r w:rsidDel="00000000" w:rsidR="00000000" w:rsidRPr="00000000">
        <w:rPr>
          <w:rtl w:val="0"/>
        </w:rPr>
        <w:t xml:space="preserve"> Built into microSD card</w:t>
      </w:r>
    </w:p>
    <w:p w:rsidR="00000000" w:rsidDel="00000000" w:rsidP="00000000" w:rsidRDefault="00000000" w:rsidRPr="00000000" w14:paraId="0000014E">
      <w:pPr>
        <w:pageBreakBefore w:val="0"/>
        <w:rPr/>
      </w:pPr>
      <w:r w:rsidDel="00000000" w:rsidR="00000000" w:rsidRPr="00000000">
        <w:rPr>
          <w:rtl w:val="0"/>
        </w:rPr>
        <w:t xml:space="preserve">The following connections must be made when a host system, flash memory and/or microSD Card memory is intended for programming or boot up purposes:</w:t>
      </w:r>
    </w:p>
    <w:tbl>
      <w:tblPr>
        <w:tblStyle w:val="Table6"/>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40"/>
        <w:gridCol w:w="1440"/>
        <w:gridCol w:w="1440"/>
        <w:gridCol w:w="1440"/>
        <w:gridCol w:w="1440"/>
        <w:gridCol w:w="1440"/>
        <w:tblGridChange w:id="0">
          <w:tblGrid>
            <w:gridCol w:w="1440"/>
            <w:gridCol w:w="1440"/>
            <w:gridCol w:w="1440"/>
            <w:gridCol w:w="1440"/>
            <w:gridCol w:w="1440"/>
            <w:gridCol w:w="1440"/>
            <w:gridCol w:w="1440"/>
          </w:tblGrid>
        </w:tblGridChange>
      </w:tblGrid>
      <w:tr>
        <w:trPr>
          <w:cantSplit w:val="0"/>
          <w:trHeight w:val="420" w:hRule="atLeast"/>
          <w:tblHeader w:val="0"/>
        </w:trPr>
        <w:tc>
          <w:tcPr>
            <w:gridSpan w:val="7"/>
            <w:shd w:fill="d9d9d9" w:val="clear"/>
            <w:tcMar>
              <w:top w:w="100.0" w:type="dxa"/>
              <w:left w:w="100.0" w:type="dxa"/>
              <w:bottom w:w="100.0" w:type="dxa"/>
              <w:right w:w="100.0" w:type="dxa"/>
            </w:tcMar>
            <w:vAlign w:val="top"/>
          </w:tcPr>
          <w:p w:rsidR="00000000" w:rsidDel="00000000" w:rsidP="00000000" w:rsidRDefault="00000000" w:rsidRPr="00000000" w14:paraId="0000014F">
            <w:pPr>
              <w:pStyle w:val="Heading6"/>
              <w:pageBreakBefore w:val="0"/>
              <w:widowControl w:val="0"/>
              <w:spacing w:after="0" w:line="240" w:lineRule="auto"/>
              <w:rPr/>
            </w:pPr>
            <w:bookmarkStart w:colFirst="0" w:colLast="0" w:name="_lyjvv7wwxfi7" w:id="99"/>
            <w:bookmarkEnd w:id="99"/>
            <w:r w:rsidDel="00000000" w:rsidR="00000000" w:rsidRPr="00000000">
              <w:rPr>
                <w:rtl w:val="0"/>
              </w:rPr>
              <w:t xml:space="preserve">Host Serial and Boot Memory Connections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56">
            <w:pPr>
              <w:pStyle w:val="Subtitle"/>
              <w:pageBreakBefore w:val="0"/>
              <w:widowControl w:val="0"/>
              <w:spacing w:after="0" w:line="240" w:lineRule="auto"/>
              <w:jc w:val="center"/>
              <w:rPr>
                <w:b w:val="1"/>
              </w:rPr>
            </w:pPr>
            <w:bookmarkStart w:colFirst="0" w:colLast="0" w:name="_2crfzymz8f10" w:id="100"/>
            <w:bookmarkEnd w:id="100"/>
            <w:r w:rsidDel="00000000" w:rsidR="00000000" w:rsidRPr="00000000">
              <w:rPr>
                <w:b w:val="1"/>
                <w:rtl w:val="0"/>
              </w:rPr>
              <w:t xml:space="preserve">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7">
            <w:pPr>
              <w:pStyle w:val="Subtitle"/>
              <w:pageBreakBefore w:val="0"/>
              <w:widowControl w:val="0"/>
              <w:spacing w:after="0" w:line="240" w:lineRule="auto"/>
              <w:jc w:val="center"/>
              <w:rPr>
                <w:b w:val="1"/>
              </w:rPr>
            </w:pPr>
            <w:bookmarkStart w:colFirst="0" w:colLast="0" w:name="_dqul4724kmsj" w:id="101"/>
            <w:bookmarkEnd w:id="101"/>
            <w:r w:rsidDel="00000000" w:rsidR="00000000" w:rsidRPr="00000000">
              <w:rPr>
                <w:b w:val="1"/>
                <w:rtl w:val="0"/>
              </w:rPr>
              <w:t xml:space="preserve">P63 (in)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8">
            <w:pPr>
              <w:pStyle w:val="Subtitle"/>
              <w:pageBreakBefore w:val="0"/>
              <w:widowControl w:val="0"/>
              <w:spacing w:after="0" w:line="240" w:lineRule="auto"/>
              <w:jc w:val="center"/>
              <w:rPr>
                <w:b w:val="1"/>
              </w:rPr>
            </w:pPr>
            <w:bookmarkStart w:colFirst="0" w:colLast="0" w:name="_wz6blc6k3uqw" w:id="102"/>
            <w:bookmarkEnd w:id="102"/>
            <w:r w:rsidDel="00000000" w:rsidR="00000000" w:rsidRPr="00000000">
              <w:rPr>
                <w:b w:val="1"/>
                <w:rtl w:val="0"/>
              </w:rPr>
              <w:t xml:space="preserve">P62 (out)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9">
            <w:pPr>
              <w:pStyle w:val="Subtitle"/>
              <w:pageBreakBefore w:val="0"/>
              <w:widowControl w:val="0"/>
              <w:spacing w:after="0" w:line="240" w:lineRule="auto"/>
              <w:jc w:val="center"/>
              <w:rPr>
                <w:b w:val="1"/>
              </w:rPr>
            </w:pPr>
            <w:bookmarkStart w:colFirst="0" w:colLast="0" w:name="_67y89relkmh0" w:id="103"/>
            <w:bookmarkEnd w:id="103"/>
            <w:r w:rsidDel="00000000" w:rsidR="00000000" w:rsidRPr="00000000">
              <w:rPr>
                <w:b w:val="1"/>
                <w:rtl w:val="0"/>
              </w:rPr>
              <w:t xml:space="preserve">P61 (out)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A">
            <w:pPr>
              <w:pStyle w:val="Subtitle"/>
              <w:pageBreakBefore w:val="0"/>
              <w:widowControl w:val="0"/>
              <w:spacing w:after="0" w:line="240" w:lineRule="auto"/>
              <w:jc w:val="center"/>
              <w:rPr>
                <w:b w:val="1"/>
              </w:rPr>
            </w:pPr>
            <w:bookmarkStart w:colFirst="0" w:colLast="0" w:name="_enhfvh3034jh" w:id="104"/>
            <w:bookmarkEnd w:id="104"/>
            <w:r w:rsidDel="00000000" w:rsidR="00000000" w:rsidRPr="00000000">
              <w:rPr>
                <w:b w:val="1"/>
                <w:rtl w:val="0"/>
              </w:rPr>
              <w:t xml:space="preserve">P60 (out)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B">
            <w:pPr>
              <w:pStyle w:val="Subtitle"/>
              <w:pageBreakBefore w:val="0"/>
              <w:widowControl w:val="0"/>
              <w:spacing w:after="0" w:line="240" w:lineRule="auto"/>
              <w:jc w:val="center"/>
              <w:rPr>
                <w:b w:val="1"/>
              </w:rPr>
            </w:pPr>
            <w:bookmarkStart w:colFirst="0" w:colLast="0" w:name="_jxl0eayqekeh" w:id="105"/>
            <w:bookmarkEnd w:id="105"/>
            <w:r w:rsidDel="00000000" w:rsidR="00000000" w:rsidRPr="00000000">
              <w:rPr>
                <w:b w:val="1"/>
                <w:rtl w:val="0"/>
              </w:rPr>
              <w:t xml:space="preserve">P59 (out)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C">
            <w:pPr>
              <w:pStyle w:val="Subtitle"/>
              <w:pageBreakBefore w:val="0"/>
              <w:widowControl w:val="0"/>
              <w:spacing w:after="0" w:line="240" w:lineRule="auto"/>
              <w:jc w:val="center"/>
              <w:rPr>
                <w:b w:val="1"/>
              </w:rPr>
            </w:pPr>
            <w:bookmarkStart w:colFirst="0" w:colLast="0" w:name="_twek9fwzljuw" w:id="106"/>
            <w:bookmarkEnd w:id="106"/>
            <w:r w:rsidDel="00000000" w:rsidR="00000000" w:rsidRPr="00000000">
              <w:rPr>
                <w:b w:val="1"/>
                <w:rtl w:val="0"/>
              </w:rPr>
              <w:t xml:space="preserve">P58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pStyle w:val="Subtitle"/>
              <w:pageBreakBefore w:val="0"/>
              <w:widowControl w:val="0"/>
              <w:spacing w:after="0" w:line="240" w:lineRule="auto"/>
              <w:rPr/>
            </w:pPr>
            <w:bookmarkStart w:colFirst="0" w:colLast="0" w:name="_ys3j0oubqy5o" w:id="107"/>
            <w:bookmarkEnd w:id="107"/>
            <w:r w:rsidDel="00000000" w:rsidR="00000000" w:rsidRPr="00000000">
              <w:rPr>
                <w:rtl w:val="0"/>
              </w:rPr>
              <w:t xml:space="preserve">Host Serial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pStyle w:val="Subtitle"/>
              <w:pageBreakBefore w:val="0"/>
              <w:widowControl w:val="0"/>
              <w:spacing w:after="0" w:line="240" w:lineRule="auto"/>
              <w:jc w:val="center"/>
              <w:rPr/>
            </w:pPr>
            <w:bookmarkStart w:colFirst="0" w:colLast="0" w:name="_k4o8ow1i3x7s" w:id="108"/>
            <w:bookmarkEnd w:id="108"/>
            <w:r w:rsidDel="00000000" w:rsidR="00000000" w:rsidRPr="00000000">
              <w:rPr>
                <w:rtl w:val="0"/>
              </w:rPr>
              <w:t xml:space="preserve">TX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pStyle w:val="Subtitle"/>
              <w:pageBreakBefore w:val="0"/>
              <w:widowControl w:val="0"/>
              <w:spacing w:after="0" w:line="240" w:lineRule="auto"/>
              <w:jc w:val="center"/>
              <w:rPr/>
            </w:pPr>
            <w:bookmarkStart w:colFirst="0" w:colLast="0" w:name="_nq94e9mr8uch" w:id="109"/>
            <w:bookmarkEnd w:id="109"/>
            <w:r w:rsidDel="00000000" w:rsidR="00000000" w:rsidRPr="00000000">
              <w:rPr>
                <w:rtl w:val="0"/>
              </w:rPr>
              <w:t xml:space="preserve">RX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pStyle w:val="Subtitle"/>
              <w:pageBreakBefore w:val="0"/>
              <w:widowControl w:val="0"/>
              <w:spacing w:after="0" w:line="240" w:lineRule="auto"/>
              <w:jc w:val="center"/>
              <w:rPr/>
            </w:pPr>
            <w:bookmarkStart w:colFirst="0" w:colLast="0" w:name="_y9ppahfius9m" w:id="110"/>
            <w:bookmarkEnd w:id="110"/>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pStyle w:val="Subtitle"/>
              <w:pageBreakBefore w:val="0"/>
              <w:widowControl w:val="0"/>
              <w:spacing w:after="0" w:line="240" w:lineRule="auto"/>
              <w:jc w:val="center"/>
              <w:rPr/>
            </w:pPr>
            <w:bookmarkStart w:colFirst="0" w:colLast="0" w:name="_iuta5qew37zb" w:id="111"/>
            <w:bookmarkEnd w:id="111"/>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pStyle w:val="Subtitle"/>
              <w:pageBreakBefore w:val="0"/>
              <w:widowControl w:val="0"/>
              <w:spacing w:after="0" w:line="240" w:lineRule="auto"/>
              <w:jc w:val="center"/>
              <w:rPr/>
            </w:pPr>
            <w:bookmarkStart w:colFirst="0" w:colLast="0" w:name="_cxvjls1okejj" w:id="112"/>
            <w:bookmarkEnd w:id="112"/>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pStyle w:val="Subtitle"/>
              <w:pageBreakBefore w:val="0"/>
              <w:widowControl w:val="0"/>
              <w:spacing w:after="0" w:line="240" w:lineRule="auto"/>
              <w:jc w:val="center"/>
              <w:rPr/>
            </w:pPr>
            <w:bookmarkStart w:colFirst="0" w:colLast="0" w:name="_1453ag73n638" w:id="113"/>
            <w:bookmarkEnd w:id="113"/>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pStyle w:val="Subtitle"/>
              <w:pageBreakBefore w:val="0"/>
              <w:widowControl w:val="0"/>
              <w:spacing w:after="0" w:line="240" w:lineRule="auto"/>
              <w:rPr/>
            </w:pPr>
            <w:bookmarkStart w:colFirst="0" w:colLast="0" w:name="_5ny84ig6n6j1" w:id="114"/>
            <w:bookmarkEnd w:id="114"/>
            <w:r w:rsidDel="00000000" w:rsidR="00000000" w:rsidRPr="00000000">
              <w:rPr>
                <w:rtl w:val="0"/>
              </w:rPr>
              <w:t xml:space="preserve">Flash SPI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pStyle w:val="Subtitle"/>
              <w:pageBreakBefore w:val="0"/>
              <w:widowControl w:val="0"/>
              <w:spacing w:after="0" w:line="240" w:lineRule="auto"/>
              <w:jc w:val="center"/>
              <w:rPr/>
            </w:pPr>
            <w:bookmarkStart w:colFirst="0" w:colLast="0" w:name="_4fwzil6kl595" w:id="115"/>
            <w:bookmarkEnd w:id="115"/>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pStyle w:val="Subtitle"/>
              <w:pageBreakBefore w:val="0"/>
              <w:widowControl w:val="0"/>
              <w:spacing w:after="0" w:line="240" w:lineRule="auto"/>
              <w:jc w:val="center"/>
              <w:rPr/>
            </w:pPr>
            <w:bookmarkStart w:colFirst="0" w:colLast="0" w:name="_8589s4v6uk48" w:id="116"/>
            <w:bookmarkEnd w:id="116"/>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pStyle w:val="Subtitle"/>
              <w:pageBreakBefore w:val="0"/>
              <w:widowControl w:val="0"/>
              <w:spacing w:after="0" w:line="240" w:lineRule="auto"/>
              <w:jc w:val="center"/>
              <w:rPr/>
            </w:pPr>
            <w:bookmarkStart w:colFirst="0" w:colLast="0" w:name="_3noqcx65umph" w:id="117"/>
            <w:bookmarkEnd w:id="117"/>
            <w:r w:rsidDel="00000000" w:rsidR="00000000" w:rsidRPr="00000000">
              <w:rPr>
                <w:rtl w:val="0"/>
              </w:rPr>
              <w:t xml:space="preserve">CSn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pStyle w:val="Subtitle"/>
              <w:pageBreakBefore w:val="0"/>
              <w:widowControl w:val="0"/>
              <w:spacing w:after="0" w:line="240" w:lineRule="auto"/>
              <w:jc w:val="center"/>
              <w:rPr/>
            </w:pPr>
            <w:bookmarkStart w:colFirst="0" w:colLast="0" w:name="_zmcn4nnz1us" w:id="118"/>
            <w:bookmarkEnd w:id="118"/>
            <w:r w:rsidDel="00000000" w:rsidR="00000000" w:rsidRPr="00000000">
              <w:rPr>
                <w:rtl w:val="0"/>
              </w:rPr>
              <w:t xml:space="preserve">CLK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pStyle w:val="Subtitle"/>
              <w:pageBreakBefore w:val="0"/>
              <w:widowControl w:val="0"/>
              <w:spacing w:after="0" w:line="240" w:lineRule="auto"/>
              <w:jc w:val="center"/>
              <w:rPr/>
            </w:pPr>
            <w:bookmarkStart w:colFirst="0" w:colLast="0" w:name="_7b2tk8db1m5d" w:id="119"/>
            <w:bookmarkEnd w:id="119"/>
            <w:r w:rsidDel="00000000" w:rsidR="00000000" w:rsidRPr="00000000">
              <w:rPr>
                <w:rtl w:val="0"/>
              </w:rPr>
              <w:t xml:space="preserve">DI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pStyle w:val="Subtitle"/>
              <w:pageBreakBefore w:val="0"/>
              <w:widowControl w:val="0"/>
              <w:spacing w:after="0" w:line="240" w:lineRule="auto"/>
              <w:jc w:val="center"/>
              <w:rPr/>
            </w:pPr>
            <w:bookmarkStart w:colFirst="0" w:colLast="0" w:name="_d2xeo4s1kxgr" w:id="120"/>
            <w:bookmarkEnd w:id="120"/>
            <w:r w:rsidDel="00000000" w:rsidR="00000000" w:rsidRPr="00000000">
              <w:rPr>
                <w:rtl w:val="0"/>
              </w:rPr>
              <w:t xml:space="preserve">DO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pStyle w:val="Subtitle"/>
              <w:pageBreakBefore w:val="0"/>
              <w:widowControl w:val="0"/>
              <w:spacing w:after="0" w:line="240" w:lineRule="auto"/>
              <w:rPr/>
            </w:pPr>
            <w:bookmarkStart w:colFirst="0" w:colLast="0" w:name="_rslotp6vuxzo" w:id="121"/>
            <w:bookmarkEnd w:id="121"/>
            <w:r w:rsidDel="00000000" w:rsidR="00000000" w:rsidRPr="00000000">
              <w:rPr>
                <w:rtl w:val="0"/>
              </w:rPr>
              <w:t xml:space="preserve">SD SPI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pStyle w:val="Subtitle"/>
              <w:pageBreakBefore w:val="0"/>
              <w:widowControl w:val="0"/>
              <w:spacing w:after="0" w:line="240" w:lineRule="auto"/>
              <w:jc w:val="center"/>
              <w:rPr/>
            </w:pPr>
            <w:bookmarkStart w:colFirst="0" w:colLast="0" w:name="_yq68j61heng" w:id="122"/>
            <w:bookmarkEnd w:id="122"/>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pStyle w:val="Subtitle"/>
              <w:pageBreakBefore w:val="0"/>
              <w:widowControl w:val="0"/>
              <w:spacing w:after="0" w:line="240" w:lineRule="auto"/>
              <w:jc w:val="center"/>
              <w:rPr/>
            </w:pPr>
            <w:bookmarkStart w:colFirst="0" w:colLast="0" w:name="_fv7mt5tgesxz" w:id="123"/>
            <w:bookmarkEnd w:id="123"/>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pStyle w:val="Subtitle"/>
              <w:pageBreakBefore w:val="0"/>
              <w:widowControl w:val="0"/>
              <w:spacing w:after="0" w:line="240" w:lineRule="auto"/>
              <w:jc w:val="center"/>
              <w:rPr/>
            </w:pPr>
            <w:bookmarkStart w:colFirst="0" w:colLast="0" w:name="_8nh82xfvrdag" w:id="124"/>
            <w:bookmarkEnd w:id="124"/>
            <w:r w:rsidDel="00000000" w:rsidR="00000000" w:rsidRPr="00000000">
              <w:rPr>
                <w:rtl w:val="0"/>
              </w:rPr>
              <w:t xml:space="preserve">CLK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pStyle w:val="Subtitle"/>
              <w:pageBreakBefore w:val="0"/>
              <w:widowControl w:val="0"/>
              <w:spacing w:after="0" w:line="240" w:lineRule="auto"/>
              <w:jc w:val="center"/>
              <w:rPr/>
            </w:pPr>
            <w:bookmarkStart w:colFirst="0" w:colLast="0" w:name="_vq4mqh7dsf99" w:id="125"/>
            <w:bookmarkEnd w:id="125"/>
            <w:r w:rsidDel="00000000" w:rsidR="00000000" w:rsidRPr="00000000">
              <w:rPr>
                <w:rtl w:val="0"/>
              </w:rPr>
              <w:t xml:space="preserve">CSn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pStyle w:val="Subtitle"/>
              <w:pageBreakBefore w:val="0"/>
              <w:widowControl w:val="0"/>
              <w:spacing w:after="0" w:line="240" w:lineRule="auto"/>
              <w:jc w:val="center"/>
              <w:rPr/>
            </w:pPr>
            <w:bookmarkStart w:colFirst="0" w:colLast="0" w:name="_qwzesiioe7sg" w:id="126"/>
            <w:bookmarkEnd w:id="126"/>
            <w:r w:rsidDel="00000000" w:rsidR="00000000" w:rsidRPr="00000000">
              <w:rPr>
                <w:rtl w:val="0"/>
              </w:rPr>
              <w:t xml:space="preserve">DI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pStyle w:val="Subtitle"/>
              <w:pageBreakBefore w:val="0"/>
              <w:widowControl w:val="0"/>
              <w:spacing w:after="0" w:line="240" w:lineRule="auto"/>
              <w:jc w:val="center"/>
              <w:rPr/>
            </w:pPr>
            <w:bookmarkStart w:colFirst="0" w:colLast="0" w:name="_htitmdo7v29j" w:id="127"/>
            <w:bookmarkEnd w:id="127"/>
            <w:r w:rsidDel="00000000" w:rsidR="00000000" w:rsidRPr="00000000">
              <w:rPr>
                <w:rtl w:val="0"/>
              </w:rPr>
              <w:t xml:space="preserve">DO (out)</w:t>
            </w:r>
          </w:p>
        </w:tc>
      </w:tr>
    </w:tbl>
    <w:p w:rsidR="00000000" w:rsidDel="00000000" w:rsidP="00000000" w:rsidRDefault="00000000" w:rsidRPr="00000000" w14:paraId="00000172">
      <w:pPr>
        <w:pStyle w:val="Heading3"/>
        <w:pageBreakBefore w:val="0"/>
        <w:rPr/>
      </w:pPr>
      <w:bookmarkStart w:colFirst="0" w:colLast="0" w:name="_b4czqsuc63ti" w:id="128"/>
      <w:bookmarkEnd w:id="128"/>
      <w:r w:rsidDel="00000000" w:rsidR="00000000" w:rsidRPr="00000000">
        <w:rPr>
          <w:rtl w:val="0"/>
        </w:rPr>
        <w:t xml:space="preserve">Runtime</w:t>
      </w:r>
    </w:p>
    <w:p w:rsidR="00000000" w:rsidDel="00000000" w:rsidP="00000000" w:rsidRDefault="00000000" w:rsidRPr="00000000" w14:paraId="00000173">
      <w:pPr>
        <w:pageBreakBefore w:val="0"/>
        <w:rPr/>
      </w:pPr>
      <w:r w:rsidDel="00000000" w:rsidR="00000000" w:rsidRPr="00000000">
        <w:rPr>
          <w:rtl w:val="0"/>
        </w:rPr>
        <w:t xml:space="preserve">In typical operation (above), the Propeller 2 will boot up and run a user's pre-written application in Cog 0.  At this point, all further activity is defined by the application where there is complete control over internal clock speed, I/O pin usage and behavior, mix of cogs running, and more.  At runtime, Propeller applications have the flexibility to execute full-speed at all times or to </w:t>
      </w:r>
      <w:r w:rsidDel="00000000" w:rsidR="00000000" w:rsidRPr="00000000">
        <w:rPr>
          <w:rtl w:val="0"/>
        </w:rPr>
        <w:t xml:space="preserve">carefully manage processing speed, system functions, and current consumption dynamically—they can even willfully shut down partially or completely.</w:t>
      </w:r>
      <w:r w:rsidDel="00000000" w:rsidR="00000000" w:rsidRPr="00000000">
        <w:rPr>
          <w:rtl w:val="0"/>
        </w:rPr>
      </w:r>
    </w:p>
    <w:p w:rsidR="00000000" w:rsidDel="00000000" w:rsidP="00000000" w:rsidRDefault="00000000" w:rsidRPr="00000000" w14:paraId="00000174">
      <w:pPr>
        <w:pageBreakBefore w:val="0"/>
        <w:rPr/>
      </w:pPr>
      <w:r w:rsidDel="00000000" w:rsidR="00000000" w:rsidRPr="00000000">
        <w:rPr>
          <w:rtl w:val="0"/>
        </w:rPr>
        <w:t xml:space="preserve">If the boot process didn't result in running a user application, the loader may still operate for some time, waiting for host communication.  Most boot patterns on pins P59-P61 feature a serial communication window, allowing the boot process to talk to a host computer over pins P62 and P63.  This communication window is used to load new applications or to run interactive sessions with the Propeller 2's built-in systems.  See </w:t>
      </w:r>
      <w:hyperlink w:anchor="_h2tqlzwp68vp">
        <w:r w:rsidDel="00000000" w:rsidR="00000000" w:rsidRPr="00000000">
          <w:rPr>
            <w:color w:val="1155cc"/>
            <w:u w:val="single"/>
            <w:rtl w:val="0"/>
          </w:rPr>
          <w:t xml:space="preserve">Host Communication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5">
      <w:pPr>
        <w:pStyle w:val="Heading3"/>
        <w:pageBreakBefore w:val="0"/>
        <w:rPr>
          <w:highlight w:val="yellow"/>
        </w:rPr>
      </w:pPr>
      <w:bookmarkStart w:colFirst="0" w:colLast="0" w:name="_41et468s49cq" w:id="129"/>
      <w:bookmarkEnd w:id="129"/>
      <w:r w:rsidDel="00000000" w:rsidR="00000000" w:rsidRPr="00000000">
        <w:rPr>
          <w:rtl w:val="0"/>
        </w:rPr>
        <w:t xml:space="preserve">Shutdown</w:t>
      </w:r>
      <w:r w:rsidDel="00000000" w:rsidR="00000000" w:rsidRPr="00000000">
        <w:rPr>
          <w:rtl w:val="0"/>
        </w:rPr>
      </w:r>
    </w:p>
    <w:p w:rsidR="00000000" w:rsidDel="00000000" w:rsidP="00000000" w:rsidRDefault="00000000" w:rsidRPr="00000000" w14:paraId="00000176">
      <w:pPr>
        <w:pageBreakBefore w:val="0"/>
        <w:rPr/>
      </w:pPr>
      <w:r w:rsidDel="00000000" w:rsidR="00000000" w:rsidRPr="00000000">
        <w:rPr>
          <w:rtl w:val="0"/>
        </w:rPr>
        <w:t xml:space="preserve">Most applications run </w:t>
      </w:r>
      <w:r w:rsidDel="00000000" w:rsidR="00000000" w:rsidRPr="00000000">
        <w:rPr>
          <w:rtl w:val="0"/>
        </w:rPr>
        <w:t xml:space="preserve">continuously </w:t>
      </w:r>
      <w:r w:rsidDel="00000000" w:rsidR="00000000" w:rsidRPr="00000000">
        <w:rPr>
          <w:rtl w:val="0"/>
        </w:rPr>
        <w:t xml:space="preserve">until power is shut off, though there are cases that are considered to be a </w:t>
      </w:r>
      <w:r w:rsidDel="00000000" w:rsidR="00000000" w:rsidRPr="00000000">
        <w:rPr>
          <w:i w:val="1"/>
          <w:rtl w:val="0"/>
        </w:rPr>
        <w:t xml:space="preserve">powered shutdown</w:t>
      </w:r>
      <w:r w:rsidDel="00000000" w:rsidR="00000000" w:rsidRPr="00000000">
        <w:rPr>
          <w:rtl w:val="0"/>
        </w:rPr>
        <w:t xml:space="preserve"> state.  During powered shutdowns, no cogs are running</w:t>
      </w:r>
      <w:r w:rsidDel="00000000" w:rsidR="00000000" w:rsidRPr="00000000">
        <w:rPr>
          <w:rtl w:val="0"/>
        </w:rPr>
        <w:t xml:space="preserve"> and all I/O pins become high-impedance inputs.  Powered shutdown occurs when the power supply remains stable while one of the following happens:</w:t>
      </w:r>
      <w:r w:rsidDel="00000000" w:rsidR="00000000" w:rsidRPr="00000000">
        <w:rPr>
          <w:rtl w:val="0"/>
        </w:rPr>
      </w:r>
    </w:p>
    <w:p w:rsidR="00000000" w:rsidDel="00000000" w:rsidP="00000000" w:rsidRDefault="00000000" w:rsidRPr="00000000" w14:paraId="00000177">
      <w:pPr>
        <w:pageBreakBefore w:val="0"/>
        <w:numPr>
          <w:ilvl w:val="0"/>
          <w:numId w:val="32"/>
        </w:numPr>
        <w:spacing w:after="0" w:afterAutospacing="0"/>
        <w:ind w:left="720" w:hanging="360"/>
        <w:rPr/>
      </w:pPr>
      <w:r w:rsidDel="00000000" w:rsidR="00000000" w:rsidRPr="00000000">
        <w:rPr>
          <w:rtl w:val="0"/>
        </w:rPr>
        <w:t xml:space="preserve">the RESn pin goes low, or</w:t>
      </w:r>
    </w:p>
    <w:p w:rsidR="00000000" w:rsidDel="00000000" w:rsidP="00000000" w:rsidRDefault="00000000" w:rsidRPr="00000000" w14:paraId="00000178">
      <w:pPr>
        <w:pageBreakBefore w:val="0"/>
        <w:numPr>
          <w:ilvl w:val="0"/>
          <w:numId w:val="32"/>
        </w:numPr>
        <w:spacing w:after="0" w:afterAutospacing="0"/>
        <w:ind w:left="720" w:hanging="360"/>
      </w:pPr>
      <w:r w:rsidDel="00000000" w:rsidR="00000000" w:rsidRPr="00000000">
        <w:rPr>
          <w:rtl w:val="0"/>
        </w:rPr>
        <w:t xml:space="preserve">the boot process fails to load an application or connect to a host, or</w:t>
      </w:r>
    </w:p>
    <w:p w:rsidR="00000000" w:rsidDel="00000000" w:rsidP="00000000" w:rsidRDefault="00000000" w:rsidRPr="00000000" w14:paraId="00000179">
      <w:pPr>
        <w:pageBreakBefore w:val="0"/>
        <w:numPr>
          <w:ilvl w:val="0"/>
          <w:numId w:val="32"/>
        </w:numPr>
        <w:spacing w:after="0" w:afterAutospacing="0"/>
        <w:ind w:left="720" w:hanging="360"/>
        <w:rPr>
          <w:u w:val="none"/>
        </w:rPr>
      </w:pPr>
      <w:r w:rsidDel="00000000" w:rsidR="00000000" w:rsidRPr="00000000">
        <w:rPr>
          <w:rtl w:val="0"/>
        </w:rPr>
        <w:t xml:space="preserve">the user application terminates the last running cog, or</w:t>
      </w:r>
      <w:r w:rsidDel="00000000" w:rsidR="00000000" w:rsidRPr="00000000">
        <w:rPr>
          <w:rtl w:val="0"/>
        </w:rPr>
      </w:r>
    </w:p>
    <w:p w:rsidR="00000000" w:rsidDel="00000000" w:rsidP="00000000" w:rsidRDefault="00000000" w:rsidRPr="00000000" w14:paraId="0000017A">
      <w:pPr>
        <w:pageBreakBefore w:val="0"/>
        <w:numPr>
          <w:ilvl w:val="0"/>
          <w:numId w:val="32"/>
        </w:numPr>
        <w:ind w:left="720" w:hanging="360"/>
        <w:rPr/>
      </w:pPr>
      <w:r w:rsidDel="00000000" w:rsidR="00000000" w:rsidRPr="00000000">
        <w:rPr>
          <w:rtl w:val="0"/>
        </w:rPr>
        <w:t xml:space="preserve">the user application requests a reboot (momentary shutdown)</w:t>
      </w:r>
    </w:p>
    <w:p w:rsidR="00000000" w:rsidDel="00000000" w:rsidP="00000000" w:rsidRDefault="00000000" w:rsidRPr="00000000" w14:paraId="0000017B">
      <w:pPr>
        <w:pageBreakBefore w:val="0"/>
        <w:rPr/>
      </w:pPr>
      <w:r w:rsidDel="00000000" w:rsidR="00000000" w:rsidRPr="00000000">
        <w:rPr>
          <w:rtl w:val="0"/>
        </w:rPr>
        <w:t xml:space="preserve">A powered shutdown state may last indefinitely in all but the last case.  Boot up begins again</w:t>
      </w:r>
      <w:r w:rsidDel="00000000" w:rsidR="00000000" w:rsidRPr="00000000">
        <w:rPr>
          <w:rtl w:val="0"/>
        </w:rPr>
        <w:t xml:space="preserve"> when the RESn pin transitions from low to high (case 1), when the Propeller 2 is power-cycled (case 2 and #3), or after an application requests reboot (case 4).</w:t>
      </w:r>
    </w:p>
    <w:p w:rsidR="00000000" w:rsidDel="00000000" w:rsidP="00000000" w:rsidRDefault="00000000" w:rsidRPr="00000000" w14:paraId="0000017C">
      <w:pPr>
        <w:pageBreakBefore w:val="0"/>
        <w:rPr/>
      </w:pPr>
      <w:r w:rsidDel="00000000" w:rsidR="00000000" w:rsidRPr="00000000">
        <w:rPr>
          <w:rtl w:val="0"/>
        </w:rPr>
        <w:t xml:space="preserve">If the boot process is about to shut down the Propeller 2, it first switches to the </w:t>
      </w:r>
      <w:r w:rsidDel="00000000" w:rsidR="00000000" w:rsidRPr="00000000">
        <w:rPr>
          <w:rtl w:val="0"/>
        </w:rPr>
        <w:t xml:space="preserve">RCSLOW</w:t>
      </w:r>
      <w:r w:rsidDel="00000000" w:rsidR="00000000" w:rsidRPr="00000000">
        <w:rPr>
          <w:rtl w:val="0"/>
        </w:rPr>
        <w:t xml:space="preserve"> (~20 kHz) clock, then terminates cog 0 (the only cog that was running), for the lowest powered shutdown state.  User applications may not switch to the slowest clock source before terminating the last cog, thus they will have a higher powered shutdown current draw.</w:t>
      </w:r>
    </w:p>
    <w:p w:rsidR="00000000" w:rsidDel="00000000" w:rsidP="00000000" w:rsidRDefault="00000000" w:rsidRPr="00000000" w14:paraId="0000017D">
      <w:pPr>
        <w:pageBreakBefore w:val="0"/>
        <w:rPr/>
      </w:pPr>
      <w:r w:rsidDel="00000000" w:rsidR="00000000" w:rsidRPr="00000000">
        <w:rPr>
          <w:rtl w:val="0"/>
        </w:rPr>
        <w:t xml:space="preserve">Note that Smart I/O operates independent of the cogs and continues while its associated </w:t>
      </w:r>
      <w:r w:rsidDel="00000000" w:rsidR="00000000" w:rsidRPr="00000000">
        <w:rPr>
          <w:rtl w:val="0"/>
        </w:rPr>
        <w:t xml:space="preserve">DIR </w:t>
      </w:r>
      <w:r w:rsidDel="00000000" w:rsidR="00000000" w:rsidRPr="00000000">
        <w:rPr>
          <w:rtl w:val="0"/>
        </w:rPr>
        <w:t xml:space="preserve">bit is high; however, with all the cogs terminated, all I/O pin DIR bits are naturally low (i.e. set to input) which puts every Smart I/O into its reset state.</w:t>
      </w:r>
    </w:p>
    <w:p w:rsidR="00000000" w:rsidDel="00000000" w:rsidP="00000000" w:rsidRDefault="00000000" w:rsidRPr="00000000" w14:paraId="0000017E">
      <w:pPr>
        <w:pStyle w:val="Heading3"/>
        <w:rPr/>
      </w:pPr>
      <w:bookmarkStart w:colFirst="0" w:colLast="0" w:name="_96ldkh1txyzb" w:id="130"/>
      <w:bookmarkEnd w:id="130"/>
      <w:r w:rsidDel="00000000" w:rsidR="00000000" w:rsidRPr="00000000">
        <w:rPr>
          <w:rtl w:val="0"/>
        </w:rPr>
        <w:t xml:space="preserve">Rebooting</w:t>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While normally powered, the Propeller 2 reboots if it receives a low pulse on the RESn pin or executes a </w:t>
      </w:r>
      <w:r w:rsidDel="00000000" w:rsidR="00000000" w:rsidRPr="00000000">
        <w:rPr>
          <w:rFonts w:ascii="Roboto Mono Medium" w:cs="Roboto Mono Medium" w:eastAsia="Roboto Mono Medium" w:hAnsi="Roboto Mono Medium"/>
          <w:rtl w:val="0"/>
        </w:rPr>
        <w:t xml:space="preserve">HUBSET #$1000_0000</w:t>
      </w:r>
      <w:r w:rsidDel="00000000" w:rsidR="00000000" w:rsidRPr="00000000">
        <w:rPr>
          <w:rtl w:val="0"/>
        </w:rPr>
        <w:t xml:space="preserve"> instruction.  Both reset methods, external (via RESn pin) and internal (via </w:t>
      </w:r>
      <w:r w:rsidDel="00000000" w:rsidR="00000000" w:rsidRPr="00000000">
        <w:rPr>
          <w:rFonts w:ascii="Roboto Mono Medium" w:cs="Roboto Mono Medium" w:eastAsia="Roboto Mono Medium" w:hAnsi="Roboto Mono Medium"/>
          <w:rtl w:val="0"/>
        </w:rPr>
        <w:t xml:space="preserve">HUBSET</w:t>
      </w:r>
      <w:r w:rsidDel="00000000" w:rsidR="00000000" w:rsidRPr="00000000">
        <w:rPr>
          <w:rtl w:val="0"/>
        </w:rPr>
        <w:t xml:space="preserve">), behave the same; however, the internal reset is not detectable externally using the RESn pin.</w:t>
      </w:r>
      <w:r w:rsidDel="00000000" w:rsidR="00000000" w:rsidRPr="00000000">
        <w:rPr>
          <w:rtl w:val="0"/>
        </w:rPr>
      </w:r>
    </w:p>
    <w:p w:rsidR="00000000" w:rsidDel="00000000" w:rsidP="00000000" w:rsidRDefault="00000000" w:rsidRPr="00000000" w14:paraId="00000180">
      <w:pPr>
        <w:spacing w:after="0" w:lineRule="auto"/>
        <w:rPr>
          <w:b w:val="1"/>
          <w:sz w:val="30"/>
          <w:szCs w:val="30"/>
        </w:rPr>
      </w:pPr>
      <w:r w:rsidDel="00000000" w:rsidR="00000000" w:rsidRPr="00000000">
        <w:rPr>
          <w:b w:val="1"/>
          <w:sz w:val="30"/>
          <w:szCs w:val="30"/>
          <w:rtl w:val="0"/>
        </w:rPr>
        <w:t xml:space="preserve">Shared Resources</w:t>
      </w:r>
    </w:p>
    <w:p w:rsidR="00000000" w:rsidDel="00000000" w:rsidP="00000000" w:rsidRDefault="00000000" w:rsidRPr="00000000" w14:paraId="00000181">
      <w:pPr>
        <w:pageBreakBefore w:val="0"/>
        <w:rPr/>
      </w:pPr>
      <w:r w:rsidDel="00000000" w:rsidR="00000000" w:rsidRPr="00000000">
        <w:rPr>
          <w:rtl w:val="0"/>
        </w:rPr>
        <w:t xml:space="preserve">The </w:t>
      </w:r>
      <w:r w:rsidDel="00000000" w:rsidR="00000000" w:rsidRPr="00000000">
        <w:rPr>
          <w:rtl w:val="0"/>
        </w:rPr>
        <w:t xml:space="preserve">interaction between each cog and the Hub is vital for sharing resources in the Propeller 2.  At any given time, the Hub gives a specific cog momentary exclusive access to certain shared resources such as a region of Hub RAM and system configuration settings. This happens for each cog in a “round robin” fashion– timing is consistent regardless of how many cogs are running.  Cogs can choose to use or ignore those resources depending on their current needs; often processing internally (in Cog RAM) in parallel and only accessing exclusive resources in bursts.</w:t>
      </w:r>
      <w:r w:rsidDel="00000000" w:rsidR="00000000" w:rsidRPr="00000000">
        <w:rPr>
          <w:rtl w:val="0"/>
        </w:rPr>
      </w:r>
    </w:p>
    <w:p w:rsidR="00000000" w:rsidDel="00000000" w:rsidP="00000000" w:rsidRDefault="00000000" w:rsidRPr="00000000" w14:paraId="00000182">
      <w:pPr>
        <w:pageBreakBefore w:val="0"/>
        <w:rPr/>
      </w:pPr>
      <w:r w:rsidDel="00000000" w:rsidR="00000000" w:rsidRPr="00000000">
        <w:rPr>
          <w:rtl w:val="0"/>
        </w:rPr>
        <w:t xml:space="preserve">There are two types of shared resources in the Propeller 2: 1) common, and 2) exclusive. Common resources can be accessed at any time by any number of cogs; they</w:t>
      </w:r>
      <w:del w:author="Anonymous" w:id="2" w:date="2023-07-13T15:15:20Z">
        <w:r w:rsidDel="00000000" w:rsidR="00000000" w:rsidRPr="00000000">
          <w:rPr>
            <w:rtl w:val="0"/>
          </w:rPr>
          <w:delText xml:space="preserve"> in</w:delText>
        </w:r>
      </w:del>
      <w:ins w:author="Anonymous" w:id="3" w:date="2023-07-13T15:15:17Z">
        <w:del w:author="Anonymous" w:id="2" w:date="2023-07-13T15:15:20Z">
          <w:r w:rsidDel="00000000" w:rsidR="00000000" w:rsidRPr="00000000">
            <w:rPr>
              <w:rtl w:val="0"/>
            </w:rPr>
            <w:delText xml:space="preserve">hh</w:delText>
          </w:r>
        </w:del>
      </w:ins>
      <w:r w:rsidDel="00000000" w:rsidR="00000000" w:rsidRPr="00000000">
        <w:rPr>
          <w:rtl w:val="0"/>
        </w:rPr>
        <w:t xml:space="preserve">clude Smart I/O Pins, the System Counter, and </w:t>
      </w:r>
      <w:r w:rsidDel="00000000" w:rsidR="00000000" w:rsidRPr="00000000">
        <w:rPr>
          <w:rtl w:val="0"/>
        </w:rPr>
        <w:t xml:space="preserve">the </w:t>
      </w:r>
      <w:r w:rsidDel="00000000" w:rsidR="00000000" w:rsidRPr="00000000">
        <w:rPr>
          <w:rtl w:val="0"/>
        </w:rPr>
        <w:t xml:space="preserve">Pseudo-Random Number Generator</w:t>
      </w:r>
      <w:r w:rsidDel="00000000" w:rsidR="00000000" w:rsidRPr="00000000">
        <w:rPr>
          <w:rtl w:val="0"/>
        </w:rPr>
        <w:t xml:space="preserve"> results. E</w:t>
      </w:r>
      <w:r w:rsidDel="00000000" w:rsidR="00000000" w:rsidRPr="00000000">
        <w:rPr>
          <w:rtl w:val="0"/>
        </w:rPr>
        <w:t xml:space="preserve">xclusive resources can also be accessed by each cog, but only by one cog at a time; </w:t>
      </w:r>
      <w:r w:rsidDel="00000000" w:rsidR="00000000" w:rsidRPr="00000000">
        <w:rPr>
          <w:rtl w:val="0"/>
        </w:rPr>
        <w:t xml:space="preserve">they include Hub RAM, the CORDIC solver, Lock bits and the seeder functionality for the Pseudo-Random Number Generator. The Hub helps govern access to exclusive elements by granting each cog a turn to use it, one at a time, facilitating atomic operations without any contention.  For cases involving multiple elements (ex: a block of Hub RAM locations) where an atomic operation is not intrinsically possible, lock bits can be used to cooperatively share access between cogs.  See the </w:t>
      </w:r>
      <w:hyperlink w:anchor="_qsf6j4yr0nx4">
        <w:r w:rsidDel="00000000" w:rsidR="00000000" w:rsidRPr="00000000">
          <w:rPr>
            <w:color w:val="1155cc"/>
            <w:u w:val="single"/>
            <w:rtl w:val="0"/>
          </w:rPr>
          <w:t xml:space="preserve">Hub</w:t>
        </w:r>
      </w:hyperlink>
      <w:r w:rsidDel="00000000" w:rsidR="00000000" w:rsidRPr="00000000">
        <w:rPr>
          <w:rtl w:val="0"/>
        </w:rPr>
        <w:t xml:space="preserve"> </w:t>
      </w:r>
      <w:r w:rsidDel="00000000" w:rsidR="00000000" w:rsidRPr="00000000">
        <w:rPr>
          <w:rtl w:val="0"/>
        </w:rPr>
        <w:t xml:space="preserve">section for more information.</w:t>
      </w:r>
    </w:p>
    <w:p w:rsidR="00000000" w:rsidDel="00000000" w:rsidP="00000000" w:rsidRDefault="00000000" w:rsidRPr="00000000" w14:paraId="00000183">
      <w:pPr>
        <w:pStyle w:val="Heading2"/>
        <w:pageBreakBefore w:val="0"/>
        <w:rPr/>
      </w:pPr>
      <w:bookmarkStart w:colFirst="0" w:colLast="0" w:name="_fzfqcrgwor5b" w:id="131"/>
      <w:bookmarkEnd w:id="131"/>
      <w:r w:rsidDel="00000000" w:rsidR="00000000" w:rsidRPr="00000000">
        <w:rPr>
          <w:rtl w:val="0"/>
        </w:rPr>
        <w:t xml:space="preserve">System Clock</w:t>
      </w:r>
    </w:p>
    <w:p w:rsidR="00000000" w:rsidDel="00000000" w:rsidP="00000000" w:rsidRDefault="00000000" w:rsidRPr="00000000" w14:paraId="00000184">
      <w:pPr>
        <w:pageBreakBefore w:val="0"/>
        <w:rPr/>
      </w:pPr>
      <w:r w:rsidDel="00000000" w:rsidR="00000000" w:rsidRPr="00000000">
        <w:rPr>
          <w:rtl w:val="0"/>
        </w:rPr>
        <w:t xml:space="preserve">The System Clock is the central clock source for nearly every component of the Propeller 2.  All cogs and I/O pins perform their next step upon the next System Clock's clock edge. The System Clock itself is driven from one of three selectable sources: 1) the Internal RC Oscillator, 2) the Phase-Locked Loop (PLL), or 3) the Crystal Oscillator (an internal circuit that operates an external crystal or receives an external oscillator signal). The PLL uses the Crystal Oscillator as its reference clock input. The System Clock source is selected by the </w:t>
      </w:r>
      <w:r w:rsidDel="00000000" w:rsidR="00000000" w:rsidRPr="00000000">
        <w:rPr>
          <w:rtl w:val="0"/>
        </w:rPr>
        <w:t xml:space="preserve">CLK</w:t>
      </w:r>
      <w:r w:rsidDel="00000000" w:rsidR="00000000" w:rsidRPr="00000000">
        <w:rPr>
          <w:rtl w:val="0"/>
        </w:rPr>
        <w:t xml:space="preserve"> register setting, which is configurable both at compile time and at run time. </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System Clock speed chosen for any Propeller application is of vital importance to timing calculations in code.  If coded properly via the clock setting constants (</w:t>
      </w:r>
      <w:r w:rsidDel="00000000" w:rsidR="00000000" w:rsidRPr="00000000">
        <w:rPr>
          <w:rFonts w:ascii="Roboto Mono Medium" w:cs="Roboto Mono Medium" w:eastAsia="Roboto Mono Medium" w:hAnsi="Roboto Mono Medium"/>
          <w:rtl w:val="0"/>
        </w:rPr>
        <w:t xml:space="preserve">_clkfreq</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_xinfreq</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_xtlfreq</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_rcslow</w:t>
      </w:r>
      <w:r w:rsidDel="00000000" w:rsidR="00000000" w:rsidRPr="00000000">
        <w:rPr>
          <w:rtl w:val="0"/>
        </w:rPr>
        <w:t xml:space="preserve">, or </w:t>
      </w:r>
      <w:r w:rsidDel="00000000" w:rsidR="00000000" w:rsidRPr="00000000">
        <w:rPr>
          <w:rFonts w:ascii="Roboto Mono Medium" w:cs="Roboto Mono Medium" w:eastAsia="Roboto Mono Medium" w:hAnsi="Roboto Mono Medium"/>
          <w:rtl w:val="0"/>
        </w:rPr>
        <w:t xml:space="preserve">_rcfast</w:t>
      </w:r>
      <w:r w:rsidDel="00000000" w:rsidR="00000000" w:rsidRPr="00000000">
        <w:rPr>
          <w:rtl w:val="0"/>
        </w:rPr>
        <w:t xml:space="preserve">) the compiled clock mode is reflected in </w:t>
      </w:r>
      <w:r w:rsidDel="00000000" w:rsidR="00000000" w:rsidRPr="00000000">
        <w:rPr>
          <w:rFonts w:ascii="Roboto Mono Medium" w:cs="Roboto Mono Medium" w:eastAsia="Roboto Mono Medium" w:hAnsi="Roboto Mono Medium"/>
          <w:rtl w:val="0"/>
        </w:rPr>
        <w:t xml:space="preserve">clkfreq_</w:t>
      </w:r>
      <w:r w:rsidDel="00000000" w:rsidR="00000000" w:rsidRPr="00000000">
        <w:rPr>
          <w:rtl w:val="0"/>
        </w:rPr>
        <w:t xml:space="preserve"> and</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clkmode_</w:t>
      </w:r>
      <w:r w:rsidDel="00000000" w:rsidR="00000000" w:rsidRPr="00000000">
        <w:rPr>
          <w:rtl w:val="0"/>
        </w:rPr>
        <w:t xml:space="preserve">.  When set via the </w:t>
      </w:r>
      <w:r w:rsidDel="00000000" w:rsidR="00000000" w:rsidRPr="00000000">
        <w:rPr>
          <w:rFonts w:ascii="Roboto Mono Medium" w:cs="Roboto Mono Medium" w:eastAsia="Roboto Mono Medium" w:hAnsi="Roboto Mono Medium"/>
          <w:rtl w:val="0"/>
        </w:rPr>
        <w:t xml:space="preserve">HUBSET</w:t>
      </w:r>
      <w:r w:rsidDel="00000000" w:rsidR="00000000" w:rsidRPr="00000000">
        <w:rPr>
          <w:rtl w:val="0"/>
        </w:rPr>
        <w:t xml:space="preserve"> or </w:t>
      </w:r>
      <w:r w:rsidDel="00000000" w:rsidR="00000000" w:rsidRPr="00000000">
        <w:rPr>
          <w:rFonts w:ascii="Roboto Mono Medium" w:cs="Roboto Mono Medium" w:eastAsia="Roboto Mono Medium" w:hAnsi="Roboto Mono Medium"/>
          <w:rtl w:val="0"/>
        </w:rPr>
        <w:t xml:space="preserve">ASMCLK</w:t>
      </w:r>
      <w:r w:rsidDel="00000000" w:rsidR="00000000" w:rsidRPr="00000000">
        <w:rPr>
          <w:rtl w:val="0"/>
        </w:rPr>
        <w:t xml:space="preserve"> instructions, the run time </w:t>
      </w:r>
      <w:r w:rsidDel="00000000" w:rsidR="00000000" w:rsidRPr="00000000">
        <w:rPr>
          <w:rFonts w:ascii="Roboto Mono Medium" w:cs="Roboto Mono Medium" w:eastAsia="Roboto Mono Medium" w:hAnsi="Roboto Mono Medium"/>
          <w:rtl w:val="0"/>
        </w:rPr>
        <w:t xml:space="preserve">CLKFREQ</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CLKMODE</w:t>
      </w:r>
      <w:r w:rsidDel="00000000" w:rsidR="00000000" w:rsidRPr="00000000">
        <w:rPr>
          <w:rtl w:val="0"/>
        </w:rPr>
        <w:t xml:space="preserve"> values reflect the current System Clock speed.</w:t>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See </w:t>
      </w:r>
      <w:hyperlink w:anchor="_jk1aj35i4rah">
        <w:r w:rsidDel="00000000" w:rsidR="00000000" w:rsidRPr="00000000">
          <w:rPr>
            <w:color w:val="1155cc"/>
            <w:u w:val="single"/>
            <w:rtl w:val="0"/>
          </w:rPr>
          <w:t xml:space="preserve">System Clock Configuration</w:t>
        </w:r>
      </w:hyperlink>
      <w:r w:rsidDel="00000000" w:rsidR="00000000" w:rsidRPr="00000000">
        <w:rPr>
          <w:rtl w:val="0"/>
        </w:rPr>
        <w:t xml:space="preserve"> for more information.</w:t>
      </w:r>
    </w:p>
    <w:p w:rsidR="00000000" w:rsidDel="00000000" w:rsidP="00000000" w:rsidRDefault="00000000" w:rsidRPr="00000000" w14:paraId="00000187">
      <w:pPr>
        <w:pStyle w:val="Heading2"/>
        <w:pageBreakBefore w:val="0"/>
        <w:rPr/>
      </w:pPr>
      <w:bookmarkStart w:colFirst="0" w:colLast="0" w:name="_kbd2rb54dim" w:id="132"/>
      <w:bookmarkEnd w:id="132"/>
      <w:r w:rsidDel="00000000" w:rsidR="00000000" w:rsidRPr="00000000">
        <w:rPr>
          <w:rtl w:val="0"/>
        </w:rPr>
        <w:t xml:space="preserve">Memory</w:t>
      </w:r>
    </w:p>
    <w:p w:rsidR="00000000" w:rsidDel="00000000" w:rsidP="00000000" w:rsidRDefault="00000000" w:rsidRPr="00000000" w14:paraId="00000188">
      <w:pPr>
        <w:pageBreakBefore w:val="0"/>
        <w:rPr/>
      </w:pPr>
      <w:r w:rsidDel="00000000" w:rsidR="00000000" w:rsidRPr="00000000">
        <w:rPr>
          <w:rtl w:val="0"/>
        </w:rPr>
        <w:t xml:space="preserve">The Propeller 2 has three memory regions: Register RAM, Lookup RAM, and Hub RAM.  Each cog has its own Register RAM and Lookup RAM (collectively called Cog RAM), while the Hub RAM is shared by all cogs.</w:t>
      </w:r>
    </w:p>
    <w:tbl>
      <w:tblPr>
        <w:tblStyle w:val="Table7"/>
        <w:tblW w:w="100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110"/>
        <w:gridCol w:w="1125"/>
        <w:gridCol w:w="2055"/>
        <w:gridCol w:w="2550"/>
        <w:gridCol w:w="1185"/>
        <w:tblGridChange w:id="0">
          <w:tblGrid>
            <w:gridCol w:w="2040"/>
            <w:gridCol w:w="1110"/>
            <w:gridCol w:w="1125"/>
            <w:gridCol w:w="2055"/>
            <w:gridCol w:w="2550"/>
            <w:gridCol w:w="1185"/>
          </w:tblGrid>
        </w:tblGridChange>
      </w:tblGrid>
      <w:tr>
        <w:trPr>
          <w:cantSplit w:val="0"/>
          <w:trHeight w:val="420" w:hRule="atLeast"/>
          <w:tblHeader w:val="0"/>
        </w:trPr>
        <w:tc>
          <w:tcPr>
            <w:gridSpan w:val="6"/>
            <w:shd w:fill="d9d9d9" w:val="clear"/>
            <w:tcMar>
              <w:top w:w="100.0" w:type="dxa"/>
              <w:left w:w="100.0" w:type="dxa"/>
              <w:bottom w:w="100.0" w:type="dxa"/>
              <w:right w:w="100.0" w:type="dxa"/>
            </w:tcMar>
            <w:vAlign w:val="top"/>
          </w:tcPr>
          <w:p w:rsidR="00000000" w:rsidDel="00000000" w:rsidP="00000000" w:rsidRDefault="00000000" w:rsidRPr="00000000" w14:paraId="00000189">
            <w:pPr>
              <w:pStyle w:val="Heading6"/>
              <w:pageBreakBefore w:val="0"/>
              <w:widowControl w:val="0"/>
              <w:rPr/>
            </w:pPr>
            <w:bookmarkStart w:colFirst="0" w:colLast="0" w:name="_h78p5tez6kv0" w:id="133"/>
            <w:bookmarkEnd w:id="133"/>
            <w:r w:rsidDel="00000000" w:rsidR="00000000" w:rsidRPr="00000000">
              <w:rPr>
                <w:rtl w:val="0"/>
              </w:rPr>
              <w:t xml:space="preserve">Propeller 2 (P2X8C4M64P) RAM Memory Configuration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8F">
            <w:pPr>
              <w:pStyle w:val="Subtitle"/>
              <w:pageBreakBefore w:val="0"/>
              <w:widowControl w:val="0"/>
              <w:rPr>
                <w:b w:val="1"/>
              </w:rPr>
            </w:pPr>
            <w:bookmarkStart w:colFirst="0" w:colLast="0" w:name="_ujg9xose93nm" w:id="134"/>
            <w:bookmarkEnd w:id="134"/>
            <w:r w:rsidDel="00000000" w:rsidR="00000000" w:rsidRPr="00000000">
              <w:rPr>
                <w:b w:val="1"/>
                <w:rtl w:val="0"/>
              </w:rPr>
              <w:t xml:space="preserve">Region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0">
            <w:pPr>
              <w:pStyle w:val="Subtitle"/>
              <w:pageBreakBefore w:val="0"/>
              <w:widowControl w:val="0"/>
              <w:rPr>
                <w:b w:val="1"/>
              </w:rPr>
            </w:pPr>
            <w:bookmarkStart w:colFirst="0" w:colLast="0" w:name="_xypfzl6mce2s" w:id="135"/>
            <w:bookmarkEnd w:id="135"/>
            <w:r w:rsidDel="00000000" w:rsidR="00000000" w:rsidRPr="00000000">
              <w:rPr>
                <w:b w:val="1"/>
                <w:rtl w:val="0"/>
              </w:rPr>
              <w:t xml:space="preserve">Depth</w:t>
            </w:r>
          </w:p>
        </w:tc>
        <w:tc>
          <w:tcPr>
            <w:shd w:fill="d9d9d9" w:val="clear"/>
          </w:tcPr>
          <w:p w:rsidR="00000000" w:rsidDel="00000000" w:rsidP="00000000" w:rsidRDefault="00000000" w:rsidRPr="00000000" w14:paraId="00000191">
            <w:pPr>
              <w:pStyle w:val="Subtitle"/>
              <w:pageBreakBefore w:val="0"/>
              <w:widowControl w:val="0"/>
              <w:rPr>
                <w:b w:val="1"/>
              </w:rPr>
            </w:pPr>
            <w:bookmarkStart w:colFirst="0" w:colLast="0" w:name="_gdyk73wi9r6u" w:id="136"/>
            <w:bookmarkEnd w:id="136"/>
            <w:r w:rsidDel="00000000" w:rsidR="00000000" w:rsidRPr="00000000">
              <w:rPr>
                <w:b w:val="1"/>
                <w:rtl w:val="0"/>
              </w:rPr>
              <w:t xml:space="preserve">Width</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2">
            <w:pPr>
              <w:pStyle w:val="Subtitle"/>
              <w:pageBreakBefore w:val="0"/>
              <w:widowControl w:val="0"/>
              <w:rPr>
                <w:b w:val="1"/>
              </w:rPr>
            </w:pPr>
            <w:bookmarkStart w:colFirst="0" w:colLast="0" w:name="_8wu28euqwpwi" w:id="137"/>
            <w:bookmarkEnd w:id="137"/>
            <w:r w:rsidDel="00000000" w:rsidR="00000000" w:rsidRPr="00000000">
              <w:rPr>
                <w:b w:val="1"/>
                <w:rtl w:val="0"/>
              </w:rPr>
              <w:t xml:space="preserve">Address Range</w:t>
            </w:r>
          </w:p>
          <w:p w:rsidR="00000000" w:rsidDel="00000000" w:rsidP="00000000" w:rsidRDefault="00000000" w:rsidRPr="00000000" w14:paraId="00000193">
            <w:pPr>
              <w:pStyle w:val="Subtitle"/>
              <w:pageBreakBefore w:val="0"/>
              <w:widowControl w:val="0"/>
              <w:rPr>
                <w:b w:val="1"/>
              </w:rPr>
            </w:pPr>
            <w:bookmarkStart w:colFirst="0" w:colLast="0" w:name="_bgb54tggytp1" w:id="138"/>
            <w:bookmarkEnd w:id="138"/>
            <w:r w:rsidDel="00000000" w:rsidR="00000000" w:rsidRPr="00000000">
              <w:rPr>
                <w:b w:val="1"/>
                <w:rtl w:val="0"/>
              </w:rPr>
              <w:t xml:space="preserve">(Hex)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4">
            <w:pPr>
              <w:pStyle w:val="Subtitle"/>
              <w:pageBreakBefore w:val="0"/>
              <w:widowControl w:val="0"/>
              <w:rPr>
                <w:b w:val="1"/>
              </w:rPr>
            </w:pPr>
            <w:bookmarkStart w:colFirst="0" w:colLast="0" w:name="_i4mxf8og4hzl" w:id="139"/>
            <w:bookmarkEnd w:id="139"/>
            <w:r w:rsidDel="00000000" w:rsidR="00000000" w:rsidRPr="00000000">
              <w:rPr>
                <w:b w:val="1"/>
                <w:rtl w:val="0"/>
              </w:rPr>
              <w:t xml:space="preserve">PASM Instruction D/S</w:t>
            </w:r>
          </w:p>
          <w:p w:rsidR="00000000" w:rsidDel="00000000" w:rsidP="00000000" w:rsidRDefault="00000000" w:rsidRPr="00000000" w14:paraId="00000195">
            <w:pPr>
              <w:pStyle w:val="Subtitle"/>
              <w:pageBreakBefore w:val="0"/>
              <w:widowControl w:val="0"/>
              <w:rPr>
                <w:b w:val="1"/>
              </w:rPr>
            </w:pPr>
            <w:bookmarkStart w:colFirst="0" w:colLast="0" w:name="_3fabzstejqjy" w:id="140"/>
            <w:bookmarkEnd w:id="140"/>
            <w:r w:rsidDel="00000000" w:rsidR="00000000" w:rsidRPr="00000000">
              <w:rPr>
                <w:b w:val="1"/>
                <w:rtl w:val="0"/>
              </w:rPr>
              <w:t xml:space="preserve">Address Range (Hex)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6">
            <w:pPr>
              <w:pStyle w:val="Subtitle"/>
              <w:pageBreakBefore w:val="0"/>
              <w:widowControl w:val="0"/>
              <w:rPr>
                <w:b w:val="1"/>
                <w:vertAlign w:val="superscript"/>
              </w:rPr>
            </w:pPr>
            <w:bookmarkStart w:colFirst="0" w:colLast="0" w:name="_i4mxf8og4hzl" w:id="139"/>
            <w:bookmarkEnd w:id="139"/>
            <w:r w:rsidDel="00000000" w:rsidR="00000000" w:rsidRPr="00000000">
              <w:rPr>
                <w:b w:val="1"/>
                <w:rtl w:val="0"/>
              </w:rPr>
              <w:t xml:space="preserve">PC Increment </w:t>
            </w:r>
            <w:r w:rsidDel="00000000" w:rsidR="00000000" w:rsidRPr="00000000">
              <w:rPr>
                <w:b w:val="1"/>
                <w:vertAlign w:val="superscript"/>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pStyle w:val="Subtitle"/>
              <w:pageBreakBefore w:val="0"/>
              <w:widowControl w:val="0"/>
              <w:rPr/>
            </w:pPr>
            <w:bookmarkStart w:colFirst="0" w:colLast="0" w:name="_6ncd4qaun89x" w:id="141"/>
            <w:bookmarkEnd w:id="141"/>
            <w:r w:rsidDel="00000000" w:rsidR="00000000" w:rsidRPr="00000000">
              <w:rPr>
                <w:rtl w:val="0"/>
              </w:rPr>
              <w:t xml:space="preserve">Cog "Register"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pStyle w:val="Subtitle"/>
              <w:pageBreakBefore w:val="0"/>
              <w:widowControl w:val="0"/>
              <w:rPr/>
            </w:pPr>
            <w:bookmarkStart w:colFirst="0" w:colLast="0" w:name="_m293aj592ntc" w:id="142"/>
            <w:bookmarkEnd w:id="142"/>
            <w:r w:rsidDel="00000000" w:rsidR="00000000" w:rsidRPr="00000000">
              <w:rPr>
                <w:rtl w:val="0"/>
              </w:rPr>
              <w:t xml:space="preserve">512</w:t>
            </w:r>
          </w:p>
        </w:tc>
        <w:tc>
          <w:tcPr/>
          <w:p w:rsidR="00000000" w:rsidDel="00000000" w:rsidP="00000000" w:rsidRDefault="00000000" w:rsidRPr="00000000" w14:paraId="00000199">
            <w:pPr>
              <w:pStyle w:val="Subtitle"/>
              <w:pageBreakBefore w:val="0"/>
              <w:widowControl w:val="0"/>
              <w:rPr/>
            </w:pPr>
            <w:bookmarkStart w:colFirst="0" w:colLast="0" w:name="_ra46lonm3lc" w:id="143"/>
            <w:bookmarkEnd w:id="143"/>
            <w:r w:rsidDel="00000000" w:rsidR="00000000" w:rsidRPr="00000000">
              <w:rPr>
                <w:rtl w:val="0"/>
              </w:rPr>
              <w:t xml:space="preserve">32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pStyle w:val="Subtitle"/>
              <w:pageBreakBefore w:val="0"/>
              <w:widowControl w:val="0"/>
              <w:rPr/>
            </w:pPr>
            <w:bookmarkStart w:colFirst="0" w:colLast="0" w:name="_nzsg3isnnub7" w:id="144"/>
            <w:bookmarkEnd w:id="144"/>
            <w:r w:rsidDel="00000000" w:rsidR="00000000" w:rsidRPr="00000000">
              <w:rPr>
                <w:rtl w:val="0"/>
              </w:rPr>
              <w:t xml:space="preserve">$00000..$001FF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pStyle w:val="Subtitle"/>
              <w:pageBreakBefore w:val="0"/>
              <w:widowControl w:val="0"/>
              <w:rPr/>
            </w:pPr>
            <w:bookmarkStart w:colFirst="0" w:colLast="0" w:name="_a2z77cdq5rxt" w:id="145"/>
            <w:bookmarkEnd w:id="145"/>
            <w:r w:rsidDel="00000000" w:rsidR="00000000" w:rsidRPr="00000000">
              <w:rPr>
                <w:rtl w:val="0"/>
              </w:rPr>
              <w:t xml:space="preserve">$000..$1FF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pStyle w:val="Subtitle"/>
              <w:pageBreakBefore w:val="0"/>
              <w:widowControl w:val="0"/>
              <w:rPr/>
            </w:pPr>
            <w:bookmarkStart w:colFirst="0" w:colLast="0" w:name="_a2z77cdq5rxt" w:id="145"/>
            <w:bookmarkEnd w:id="145"/>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pStyle w:val="Subtitle"/>
              <w:pageBreakBefore w:val="0"/>
              <w:widowControl w:val="0"/>
              <w:rPr/>
            </w:pPr>
            <w:bookmarkStart w:colFirst="0" w:colLast="0" w:name="_x8ipjkhv836d" w:id="146"/>
            <w:bookmarkEnd w:id="146"/>
            <w:r w:rsidDel="00000000" w:rsidR="00000000" w:rsidRPr="00000000">
              <w:rPr>
                <w:rtl w:val="0"/>
              </w:rPr>
              <w:t xml:space="preserve">Cog "Lookup"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pStyle w:val="Subtitle"/>
              <w:pageBreakBefore w:val="0"/>
              <w:widowControl w:val="0"/>
              <w:rPr/>
            </w:pPr>
            <w:bookmarkStart w:colFirst="0" w:colLast="0" w:name="_qqg9vugfhodv" w:id="147"/>
            <w:bookmarkEnd w:id="147"/>
            <w:r w:rsidDel="00000000" w:rsidR="00000000" w:rsidRPr="00000000">
              <w:rPr>
                <w:rtl w:val="0"/>
              </w:rPr>
              <w:t xml:space="preserve">512</w:t>
            </w:r>
          </w:p>
        </w:tc>
        <w:tc>
          <w:tcPr/>
          <w:p w:rsidR="00000000" w:rsidDel="00000000" w:rsidP="00000000" w:rsidRDefault="00000000" w:rsidRPr="00000000" w14:paraId="0000019F">
            <w:pPr>
              <w:pStyle w:val="Subtitle"/>
              <w:pageBreakBefore w:val="0"/>
              <w:widowControl w:val="0"/>
              <w:rPr/>
            </w:pPr>
            <w:bookmarkStart w:colFirst="0" w:colLast="0" w:name="_z5zexlbvdrpn" w:id="148"/>
            <w:bookmarkEnd w:id="148"/>
            <w:r w:rsidDel="00000000" w:rsidR="00000000" w:rsidRPr="00000000">
              <w:rPr>
                <w:rtl w:val="0"/>
              </w:rPr>
              <w:t xml:space="preserve">32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pStyle w:val="Subtitle"/>
              <w:pageBreakBefore w:val="0"/>
              <w:widowControl w:val="0"/>
              <w:rPr/>
            </w:pPr>
            <w:bookmarkStart w:colFirst="0" w:colLast="0" w:name="_q8zkefwazec5" w:id="149"/>
            <w:bookmarkEnd w:id="149"/>
            <w:r w:rsidDel="00000000" w:rsidR="00000000" w:rsidRPr="00000000">
              <w:rPr>
                <w:rtl w:val="0"/>
              </w:rPr>
              <w:t xml:space="preserve">$00200..$003FF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pStyle w:val="Subtitle"/>
              <w:pageBreakBefore w:val="0"/>
              <w:widowControl w:val="0"/>
              <w:rPr/>
            </w:pPr>
            <w:bookmarkStart w:colFirst="0" w:colLast="0" w:name="_akdi4rsr3qri" w:id="150"/>
            <w:bookmarkEnd w:id="150"/>
            <w:r w:rsidDel="00000000" w:rsidR="00000000" w:rsidRPr="00000000">
              <w:rPr>
                <w:rtl w:val="0"/>
              </w:rPr>
              <w:t xml:space="preserve">$000..$1FF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pStyle w:val="Subtitle"/>
              <w:pageBreakBefore w:val="0"/>
              <w:widowControl w:val="0"/>
              <w:rPr/>
            </w:pPr>
            <w:bookmarkStart w:colFirst="0" w:colLast="0" w:name="_akdi4rsr3qri" w:id="150"/>
            <w:bookmarkEnd w:id="150"/>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pStyle w:val="Subtitle"/>
              <w:pageBreakBefore w:val="0"/>
              <w:widowControl w:val="0"/>
              <w:rPr/>
            </w:pPr>
            <w:bookmarkStart w:colFirst="0" w:colLast="0" w:name="_ves25468g0nb" w:id="151"/>
            <w:bookmarkEnd w:id="151"/>
            <w:r w:rsidDel="00000000" w:rsidR="00000000" w:rsidRPr="00000000">
              <w:rPr>
                <w:rtl w:val="0"/>
              </w:rPr>
              <w:t xml:space="preserve">Hub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pStyle w:val="Subtitle"/>
              <w:pageBreakBefore w:val="0"/>
              <w:widowControl w:val="0"/>
              <w:rPr/>
            </w:pPr>
            <w:bookmarkStart w:colFirst="0" w:colLast="0" w:name="_yiyj44ghg63d" w:id="152"/>
            <w:bookmarkEnd w:id="152"/>
            <w:r w:rsidDel="00000000" w:rsidR="00000000" w:rsidRPr="00000000">
              <w:rPr>
                <w:rtl w:val="0"/>
              </w:rPr>
              <w:t xml:space="preserve">524,288</w:t>
            </w:r>
          </w:p>
        </w:tc>
        <w:tc>
          <w:tcPr/>
          <w:p w:rsidR="00000000" w:rsidDel="00000000" w:rsidP="00000000" w:rsidRDefault="00000000" w:rsidRPr="00000000" w14:paraId="000001A5">
            <w:pPr>
              <w:pStyle w:val="Subtitle"/>
              <w:pageBreakBefore w:val="0"/>
              <w:widowControl w:val="0"/>
              <w:rPr/>
            </w:pPr>
            <w:bookmarkStart w:colFirst="0" w:colLast="0" w:name="_i26exqgid42e" w:id="153"/>
            <w:bookmarkEnd w:id="153"/>
            <w:r w:rsidDel="00000000" w:rsidR="00000000" w:rsidRPr="00000000">
              <w:rPr>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pStyle w:val="Subtitle"/>
              <w:pageBreakBefore w:val="0"/>
              <w:widowControl w:val="0"/>
              <w:rPr/>
            </w:pPr>
            <w:bookmarkStart w:colFirst="0" w:colLast="0" w:name="_h6nhr0k0ull5" w:id="154"/>
            <w:bookmarkEnd w:id="154"/>
            <w:r w:rsidDel="00000000" w:rsidR="00000000" w:rsidRPr="00000000">
              <w:rPr>
                <w:rtl w:val="0"/>
              </w:rPr>
              <w:t xml:space="preserve">$00400..$7</w:t>
            </w:r>
            <w:r w:rsidDel="00000000" w:rsidR="00000000" w:rsidRPr="00000000">
              <w:rPr>
                <w:rtl w:val="0"/>
              </w:rPr>
              <w:t xml:space="preserve">FFFF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pStyle w:val="Subtitle"/>
              <w:pageBreakBefore w:val="0"/>
              <w:widowControl w:val="0"/>
              <w:rPr/>
            </w:pPr>
            <w:bookmarkStart w:colFirst="0" w:colLast="0" w:name="_6nfyzavb2xvv" w:id="155"/>
            <w:bookmarkEnd w:id="155"/>
            <w:r w:rsidDel="00000000" w:rsidR="00000000" w:rsidRPr="00000000">
              <w:rPr>
                <w:rtl w:val="0"/>
              </w:rPr>
              <w:t xml:space="preserve">$00000..$7</w:t>
            </w:r>
            <w:r w:rsidDel="00000000" w:rsidR="00000000" w:rsidRPr="00000000">
              <w:rPr>
                <w:rtl w:val="0"/>
              </w:rPr>
              <w:t xml:space="preserve">FFFF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pStyle w:val="Subtitle"/>
              <w:pageBreakBefore w:val="0"/>
              <w:widowControl w:val="0"/>
              <w:rPr/>
            </w:pPr>
            <w:bookmarkStart w:colFirst="0" w:colLast="0" w:name="_6nfyzavb2xvv" w:id="155"/>
            <w:bookmarkEnd w:id="155"/>
            <w:r w:rsidDel="00000000" w:rsidR="00000000" w:rsidRPr="00000000">
              <w:rPr>
                <w:rtl w:val="0"/>
              </w:rPr>
              <w:t xml:space="preserve">4</w:t>
            </w:r>
          </w:p>
        </w:tc>
      </w:tr>
    </w:tbl>
    <w:p w:rsidR="00000000" w:rsidDel="00000000" w:rsidP="00000000" w:rsidRDefault="00000000" w:rsidRPr="00000000" w14:paraId="000001A9">
      <w:pPr>
        <w:pageBreakBefore w:val="0"/>
        <w:rPr/>
      </w:pPr>
      <w:r w:rsidDel="00000000" w:rsidR="00000000" w:rsidRPr="00000000">
        <w:rPr>
          <w:vertAlign w:val="superscript"/>
          <w:rtl w:val="0"/>
        </w:rPr>
        <w:t xml:space="preserve">1</w:t>
      </w:r>
      <w:r w:rsidDel="00000000" w:rsidR="00000000" w:rsidRPr="00000000">
        <w:rPr>
          <w:rtl w:val="0"/>
        </w:rPr>
        <w:t xml:space="preserve"> PC is the Program Counter for PASM execution; incrementing relative to width to retrieve 32-bit instructions.</w:t>
      </w:r>
    </w:p>
    <w:p w:rsidR="00000000" w:rsidDel="00000000" w:rsidP="00000000" w:rsidRDefault="00000000" w:rsidRPr="00000000" w14:paraId="000001AA">
      <w:pPr>
        <w:pStyle w:val="Heading1"/>
        <w:rPr/>
      </w:pPr>
      <w:bookmarkStart w:colFirst="0" w:colLast="0" w:name="_g0pfct476flb" w:id="156"/>
      <w:bookmarkEnd w:id="156"/>
      <w:r w:rsidDel="00000000" w:rsidR="00000000" w:rsidRPr="00000000">
        <w:rPr>
          <w:rtl w:val="0"/>
        </w:rPr>
        <w:t xml:space="preserve">COGS (PROCESSORS)</w:t>
      </w:r>
    </w:p>
    <w:p w:rsidR="00000000" w:rsidDel="00000000" w:rsidP="00000000" w:rsidRDefault="00000000" w:rsidRPr="00000000" w14:paraId="000001AB">
      <w:pPr>
        <w:pageBreakBefore w:val="0"/>
        <w:rPr/>
      </w:pPr>
      <w:r w:rsidDel="00000000" w:rsidR="00000000" w:rsidRPr="00000000">
        <w:rPr>
          <w:rtl w:val="0"/>
        </w:rPr>
        <w:t xml:space="preserve">The Propeller 2 contains eight (8) processors, called cogs, numbered 0 to 7. </w:t>
      </w:r>
      <w:r w:rsidDel="00000000" w:rsidR="00000000" w:rsidRPr="00000000">
        <w:rPr>
          <w:rtl w:val="0"/>
        </w:rPr>
        <w:t xml:space="preserve">Each cog contains the same components, including a Processor block, Cog RAM, Event Tracker, Cog Attention strobes, Streamer, Colorspace Converter, Pixel Mixer, DAC Channels, an I/O Output Register, and an I/O Direction Register. </w:t>
      </w:r>
      <w:r w:rsidDel="00000000" w:rsidR="00000000" w:rsidRPr="00000000">
        <w:rPr>
          <w:rtl w:val="0"/>
        </w:rPr>
        <w:t xml:space="preserve"> Each cog is designed exactly the same and can run tasks independently from the others.</w:t>
      </w:r>
    </w:p>
    <w:p w:rsidR="00000000" w:rsidDel="00000000" w:rsidP="00000000" w:rsidRDefault="00000000" w:rsidRPr="00000000" w14:paraId="000001AC">
      <w:pPr>
        <w:pageBreakBefore w:val="0"/>
        <w:rPr/>
      </w:pPr>
      <w:r w:rsidDel="00000000" w:rsidR="00000000" w:rsidRPr="00000000">
        <w:rPr>
          <w:rtl w:val="0"/>
        </w:rPr>
        <w:t xml:space="preserve">All eight cogs are driven from the same clock source, the </w:t>
      </w:r>
      <w:hyperlink w:anchor="_fzfqcrgwor5b">
        <w:r w:rsidDel="00000000" w:rsidR="00000000" w:rsidRPr="00000000">
          <w:rPr>
            <w:color w:val="1155cc"/>
            <w:u w:val="single"/>
            <w:rtl w:val="0"/>
          </w:rPr>
          <w:t xml:space="preserve">System Clock</w:t>
        </w:r>
      </w:hyperlink>
      <w:r w:rsidDel="00000000" w:rsidR="00000000" w:rsidRPr="00000000">
        <w:rPr>
          <w:rtl w:val="0"/>
        </w:rPr>
        <w:t xml:space="preserve">, so they each maintain the same time reference and all active cogs execute instructions simultaneously.  They also all have access to the same </w:t>
      </w:r>
      <w:hyperlink w:anchor="_oiu4it94h7rh">
        <w:r w:rsidDel="00000000" w:rsidR="00000000" w:rsidRPr="00000000">
          <w:rPr>
            <w:color w:val="1155cc"/>
            <w:u w:val="single"/>
            <w:rtl w:val="0"/>
          </w:rPr>
          <w:t xml:space="preserve">shared resources</w:t>
        </w:r>
      </w:hyperlink>
      <w:r w:rsidDel="00000000" w:rsidR="00000000" w:rsidRPr="00000000">
        <w:rPr>
          <w:rtl w:val="0"/>
        </w:rPr>
        <w:t xml:space="preserve">, like I/O pins, Hub RAM, the System Counter, and CORDIC math solver.</w:t>
      </w:r>
      <w:r w:rsidDel="00000000" w:rsidR="00000000" w:rsidRPr="00000000">
        <w:rPr>
          <w:rtl w:val="0"/>
        </w:rPr>
      </w:r>
    </w:p>
    <w:p w:rsidR="00000000" w:rsidDel="00000000" w:rsidP="00000000" w:rsidRDefault="00000000" w:rsidRPr="00000000" w14:paraId="000001AD">
      <w:pPr>
        <w:pageBreakBefore w:val="0"/>
        <w:rPr/>
      </w:pPr>
      <w:r w:rsidDel="00000000" w:rsidR="00000000" w:rsidRPr="00000000">
        <w:rPr>
          <w:rtl w:val="0"/>
        </w:rPr>
        <w:t xml:space="preserve">Cogs can be started and stopped at-will, performing independent or cooperative tasks simultaneously. Regardless of the nature of their use, the Propeller application developer has full control over how and when each cog is employed; t</w:t>
      </w:r>
      <w:r w:rsidDel="00000000" w:rsidR="00000000" w:rsidRPr="00000000">
        <w:rPr>
          <w:rtl w:val="0"/>
        </w:rPr>
        <w:t xml:space="preserve">here is no compiler-driven or operating system-driven splitting of tasks between multiple cogs. This empowers the developer to deliver absolutely deterministic timing, power consumption, and response to the embedded application.</w:t>
      </w:r>
      <w:r w:rsidDel="00000000" w:rsidR="00000000" w:rsidRPr="00000000">
        <w:rPr>
          <w:rtl w:val="0"/>
        </w:rPr>
      </w:r>
    </w:p>
    <w:p w:rsidR="00000000" w:rsidDel="00000000" w:rsidP="00000000" w:rsidRDefault="00000000" w:rsidRPr="00000000" w14:paraId="000001AE">
      <w:pPr>
        <w:pStyle w:val="Heading2"/>
        <w:rPr/>
      </w:pPr>
      <w:bookmarkStart w:colFirst="0" w:colLast="0" w:name="_ve6ls380ubnq" w:id="157"/>
      <w:bookmarkEnd w:id="157"/>
      <w:r w:rsidDel="00000000" w:rsidR="00000000" w:rsidRPr="00000000">
        <w:br w:type="page"/>
      </w:r>
      <w:r w:rsidDel="00000000" w:rsidR="00000000" w:rsidRPr="00000000">
        <w:rPr>
          <w:rtl w:val="0"/>
        </w:rPr>
      </w:r>
    </w:p>
    <w:p w:rsidR="00000000" w:rsidDel="00000000" w:rsidP="00000000" w:rsidRDefault="00000000" w:rsidRPr="00000000" w14:paraId="000001AF">
      <w:pPr>
        <w:pStyle w:val="Heading2"/>
        <w:rPr/>
      </w:pPr>
      <w:bookmarkStart w:colFirst="0" w:colLast="0" w:name="_2jerhz1pjpim" w:id="158"/>
      <w:bookmarkEnd w:id="158"/>
      <w:r w:rsidDel="00000000" w:rsidR="00000000" w:rsidRPr="00000000">
        <w:rPr>
          <w:rtl w:val="0"/>
        </w:rPr>
        <w:t xml:space="preserve">Cog Memory</w:t>
      </w:r>
    </w:p>
    <w:p w:rsidR="00000000" w:rsidDel="00000000" w:rsidP="00000000" w:rsidRDefault="00000000" w:rsidRPr="00000000" w14:paraId="000001B0">
      <w:pPr>
        <w:pageBreakBefore w:val="0"/>
        <w:rPr/>
      </w:pPr>
      <w:r w:rsidDel="00000000" w:rsidR="00000000" w:rsidRPr="00000000">
        <w:rPr>
          <w:rtl w:val="0"/>
        </w:rPr>
        <w:t xml:space="preserve">Each cog has its own internal RAM that it uses to execute code and to store and manipulate data independent of every other cog.  This internal RAM is organized into two contiguous blocks of 512 longs (512 x 32), called Register RAM and Lookup RAM, each with special attributes.  See </w:t>
      </w:r>
      <w:hyperlink w:anchor="_h78p5tez6kv0">
        <w:r w:rsidDel="00000000" w:rsidR="00000000" w:rsidRPr="00000000">
          <w:rPr>
            <w:color w:val="1155cc"/>
            <w:u w:val="single"/>
            <w:rtl w:val="0"/>
          </w:rPr>
          <w:t xml:space="preserve">RAM Memory Configuration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1">
      <w:pPr>
        <w:pStyle w:val="Heading4"/>
        <w:pageBreakBefore w:val="0"/>
        <w:jc w:val="center"/>
        <w:rPr/>
      </w:pPr>
      <w:bookmarkStart w:colFirst="0" w:colLast="0" w:name="_d4gn899lgdah" w:id="159"/>
      <w:bookmarkEnd w:id="159"/>
      <w:r w:rsidDel="00000000" w:rsidR="00000000" w:rsidRPr="00000000">
        <w:rPr/>
        <w:drawing>
          <wp:inline distB="114300" distT="114300" distL="114300" distR="114300">
            <wp:extent cx="4800600" cy="2939143"/>
            <wp:effectExtent b="0" l="0" r="0" t="0"/>
            <wp:docPr id="2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800600" cy="293914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ageBreakBefore w:val="0"/>
        <w:jc w:val="center"/>
        <w:rPr/>
      </w:pPr>
      <w:r w:rsidDel="00000000" w:rsidR="00000000" w:rsidRPr="00000000">
        <w:rPr>
          <w:rtl w:val="0"/>
        </w:rPr>
        <w:t xml:space="preserve">Note that $1FE (</w:t>
      </w:r>
      <w:r w:rsidDel="00000000" w:rsidR="00000000" w:rsidRPr="00000000">
        <w:rPr>
          <w:rFonts w:ascii="Roboto Mono Medium" w:cs="Roboto Mono Medium" w:eastAsia="Roboto Mono Medium" w:hAnsi="Roboto Mono Medium"/>
          <w:rtl w:val="0"/>
        </w:rPr>
        <w:t xml:space="preserve">INA</w:t>
      </w:r>
      <w:r w:rsidDel="00000000" w:rsidR="00000000" w:rsidRPr="00000000">
        <w:rPr>
          <w:rtl w:val="0"/>
        </w:rPr>
        <w:t xml:space="preserve">) and $1FF (</w:t>
      </w:r>
      <w:r w:rsidDel="00000000" w:rsidR="00000000" w:rsidRPr="00000000">
        <w:rPr>
          <w:rFonts w:ascii="Roboto Mono Medium" w:cs="Roboto Mono Medium" w:eastAsia="Roboto Mono Medium" w:hAnsi="Roboto Mono Medium"/>
          <w:rtl w:val="0"/>
        </w:rPr>
        <w:t xml:space="preserve">INB</w:t>
      </w:r>
      <w:r w:rsidDel="00000000" w:rsidR="00000000" w:rsidRPr="00000000">
        <w:rPr>
          <w:rtl w:val="0"/>
        </w:rPr>
        <w:t xml:space="preserve">) are also the debug interrupt call address and return address, respectively.</w:t>
      </w:r>
    </w:p>
    <w:p w:rsidR="00000000" w:rsidDel="00000000" w:rsidP="00000000" w:rsidRDefault="00000000" w:rsidRPr="00000000" w14:paraId="000001B3">
      <w:pPr>
        <w:pStyle w:val="Heading3"/>
        <w:rPr/>
      </w:pPr>
      <w:bookmarkStart w:colFirst="0" w:colLast="0" w:name="_t3mdwg53x91p" w:id="160"/>
      <w:bookmarkEnd w:id="160"/>
      <w:r w:rsidDel="00000000" w:rsidR="00000000" w:rsidRPr="00000000">
        <w:rPr>
          <w:rtl w:val="0"/>
        </w:rPr>
        <w:t xml:space="preserve">Register RAM</w:t>
      </w:r>
    </w:p>
    <w:p w:rsidR="00000000" w:rsidDel="00000000" w:rsidP="00000000" w:rsidRDefault="00000000" w:rsidRPr="00000000" w14:paraId="000001B4">
      <w:pPr>
        <w:pageBreakBefore w:val="0"/>
        <w:rPr/>
      </w:pPr>
      <w:r w:rsidDel="00000000" w:rsidR="00000000" w:rsidRPr="00000000">
        <w:rPr>
          <w:rtl w:val="0"/>
        </w:rPr>
        <w:t xml:space="preserve">Each cog's primary 512 x 32-bit dual-port Register RAM (Reg RAM for short) provides for code execution, fast direct register access, and special use.  It is read and written as longs (4 bytes) and contains general purpose, dual-purpose, and special-purpose registers.</w:t>
      </w:r>
      <w:r w:rsidDel="00000000" w:rsidR="00000000" w:rsidRPr="00000000">
        <w:rPr>
          <w:rtl w:val="0"/>
        </w:rPr>
      </w:r>
    </w:p>
    <w:p w:rsidR="00000000" w:rsidDel="00000000" w:rsidP="00000000" w:rsidRDefault="00000000" w:rsidRPr="00000000" w14:paraId="000001B5">
      <w:pPr>
        <w:pStyle w:val="Heading4"/>
        <w:rPr/>
      </w:pPr>
      <w:bookmarkStart w:colFirst="0" w:colLast="0" w:name="_at1mpulv79us" w:id="161"/>
      <w:bookmarkEnd w:id="161"/>
      <w:r w:rsidDel="00000000" w:rsidR="00000000" w:rsidRPr="00000000">
        <w:rPr>
          <w:rtl w:val="0"/>
        </w:rPr>
        <w:t xml:space="preserve">General Purpose Registers</w:t>
      </w:r>
      <w:r w:rsidDel="00000000" w:rsidR="00000000" w:rsidRPr="00000000">
        <w:rPr>
          <w:rtl w:val="0"/>
        </w:rPr>
      </w:r>
    </w:p>
    <w:p w:rsidR="00000000" w:rsidDel="00000000" w:rsidP="00000000" w:rsidRDefault="00000000" w:rsidRPr="00000000" w14:paraId="000001B6">
      <w:pPr>
        <w:pageBreakBefore w:val="0"/>
        <w:rPr/>
      </w:pPr>
      <w:r w:rsidDel="00000000" w:rsidR="00000000" w:rsidRPr="00000000">
        <w:rPr>
          <w:rtl w:val="0"/>
        </w:rPr>
        <w:t xml:space="preserve">Register </w:t>
      </w:r>
      <w:r w:rsidDel="00000000" w:rsidR="00000000" w:rsidRPr="00000000">
        <w:rPr>
          <w:rtl w:val="0"/>
        </w:rPr>
        <w:t xml:space="preserve">RAM locations $000 through $1EF are general-purpose registers for code and data usage.</w:t>
      </w:r>
    </w:p>
    <w:p w:rsidR="00000000" w:rsidDel="00000000" w:rsidP="00000000" w:rsidRDefault="00000000" w:rsidRPr="00000000" w14:paraId="000001B7">
      <w:pPr>
        <w:pStyle w:val="Heading4"/>
        <w:rPr/>
      </w:pPr>
      <w:bookmarkStart w:colFirst="0" w:colLast="0" w:name="_7abpwopg91ym" w:id="162"/>
      <w:bookmarkEnd w:id="162"/>
      <w:r w:rsidDel="00000000" w:rsidR="00000000" w:rsidRPr="00000000">
        <w:rPr>
          <w:rtl w:val="0"/>
        </w:rPr>
        <w:t xml:space="preserve">Dual-Purpose Registers</w:t>
      </w:r>
    </w:p>
    <w:p w:rsidR="00000000" w:rsidDel="00000000" w:rsidP="00000000" w:rsidRDefault="00000000" w:rsidRPr="00000000" w14:paraId="000001B8">
      <w:pPr>
        <w:pageBreakBefore w:val="0"/>
        <w:rPr/>
      </w:pPr>
      <w:r w:rsidDel="00000000" w:rsidR="00000000" w:rsidRPr="00000000">
        <w:rPr>
          <w:rtl w:val="0"/>
        </w:rPr>
        <w:t xml:space="preserve">Register </w:t>
      </w:r>
      <w:r w:rsidDel="00000000" w:rsidR="00000000" w:rsidRPr="00000000">
        <w:rPr>
          <w:rtl w:val="0"/>
        </w:rPr>
        <w:t xml:space="preserve">RAM locations $1F0 through $1F7 may either be used as general-purpose registers, or may be used as special-purpose registers if their associated functions are enabled.</w:t>
      </w:r>
    </w:p>
    <w:tbl>
      <w:tblPr>
        <w:tblStyle w:val="Table8"/>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00"/>
        <w:gridCol w:w="7545"/>
        <w:tblGridChange w:id="0">
          <w:tblGrid>
            <w:gridCol w:w="1035"/>
            <w:gridCol w:w="1500"/>
            <w:gridCol w:w="7545"/>
          </w:tblGrid>
        </w:tblGridChange>
      </w:tblGrid>
      <w:tr>
        <w:trPr>
          <w:cantSplit w:val="0"/>
          <w:tblHeader w:val="0"/>
        </w:trPr>
        <w:tc>
          <w:tcPr>
            <w:shd w:fill="d9d9d9" w:val="clear"/>
            <w:tcMar>
              <w:top w:w="72.0" w:type="dxa"/>
              <w:left w:w="72.0" w:type="dxa"/>
              <w:bottom w:w="72.0" w:type="dxa"/>
              <w:right w:w="72.0" w:type="dxa"/>
            </w:tcMar>
            <w:vAlign w:val="top"/>
          </w:tcPr>
          <w:p w:rsidR="00000000" w:rsidDel="00000000" w:rsidP="00000000" w:rsidRDefault="00000000" w:rsidRPr="00000000" w14:paraId="000001B9">
            <w:pPr>
              <w:pStyle w:val="Subtitle"/>
              <w:pageBreakBefore w:val="0"/>
              <w:widowControl w:val="0"/>
              <w:rPr>
                <w:b w:val="1"/>
              </w:rPr>
            </w:pPr>
            <w:bookmarkStart w:colFirst="0" w:colLast="0" w:name="_3e90myfgiqo7" w:id="163"/>
            <w:bookmarkEnd w:id="163"/>
            <w:r w:rsidDel="00000000" w:rsidR="00000000" w:rsidRPr="00000000">
              <w:rPr>
                <w:b w:val="1"/>
                <w:rtl w:val="0"/>
              </w:rPr>
              <w:t xml:space="preserve">Address</w:t>
            </w:r>
          </w:p>
        </w:tc>
        <w:tc>
          <w:tcPr>
            <w:shd w:fill="d9d9d9" w:val="clear"/>
            <w:tcMar>
              <w:top w:w="72.0" w:type="dxa"/>
              <w:left w:w="72.0" w:type="dxa"/>
              <w:bottom w:w="72.0" w:type="dxa"/>
              <w:right w:w="72.0" w:type="dxa"/>
            </w:tcMar>
            <w:vAlign w:val="top"/>
          </w:tcPr>
          <w:p w:rsidR="00000000" w:rsidDel="00000000" w:rsidP="00000000" w:rsidRDefault="00000000" w:rsidRPr="00000000" w14:paraId="000001BA">
            <w:pPr>
              <w:pStyle w:val="Subtitle"/>
              <w:pageBreakBefore w:val="0"/>
              <w:widowControl w:val="0"/>
              <w:rPr>
                <w:b w:val="1"/>
              </w:rPr>
            </w:pPr>
            <w:bookmarkStart w:colFirst="0" w:colLast="0" w:name="_3e90myfgiqo7" w:id="163"/>
            <w:bookmarkEnd w:id="163"/>
            <w:r w:rsidDel="00000000" w:rsidR="00000000" w:rsidRPr="00000000">
              <w:rPr>
                <w:b w:val="1"/>
                <w:rtl w:val="0"/>
              </w:rPr>
              <w:t xml:space="preserve">Name</w:t>
            </w:r>
          </w:p>
        </w:tc>
        <w:tc>
          <w:tcPr>
            <w:shd w:fill="d9d9d9" w:val="clear"/>
            <w:tcMar>
              <w:top w:w="72.0" w:type="dxa"/>
              <w:left w:w="72.0" w:type="dxa"/>
              <w:bottom w:w="72.0" w:type="dxa"/>
              <w:right w:w="72.0" w:type="dxa"/>
            </w:tcMar>
            <w:vAlign w:val="top"/>
          </w:tcPr>
          <w:p w:rsidR="00000000" w:rsidDel="00000000" w:rsidP="00000000" w:rsidRDefault="00000000" w:rsidRPr="00000000" w14:paraId="000001BB">
            <w:pPr>
              <w:pStyle w:val="Subtitle"/>
              <w:pageBreakBefore w:val="0"/>
              <w:widowControl w:val="0"/>
              <w:jc w:val="left"/>
              <w:rPr>
                <w:b w:val="1"/>
              </w:rPr>
            </w:pPr>
            <w:bookmarkStart w:colFirst="0" w:colLast="0" w:name="_3e90myfgiqo7" w:id="163"/>
            <w:bookmarkEnd w:id="163"/>
            <w:r w:rsidDel="00000000" w:rsidR="00000000" w:rsidRPr="00000000">
              <w:rPr>
                <w:b w:val="1"/>
                <w:rtl w:val="0"/>
              </w:rPr>
              <w:t xml:space="preserve">Purpose</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1BC">
            <w:pPr>
              <w:pStyle w:val="Subtitle"/>
              <w:pageBreakBefore w:val="0"/>
              <w:widowControl w:val="0"/>
              <w:rPr/>
            </w:pPr>
            <w:bookmarkStart w:colFirst="0" w:colLast="0" w:name="_3e90myfgiqo7" w:id="163"/>
            <w:bookmarkEnd w:id="163"/>
            <w:r w:rsidDel="00000000" w:rsidR="00000000" w:rsidRPr="00000000">
              <w:rPr>
                <w:rtl w:val="0"/>
              </w:rPr>
              <w:t xml:space="preserve">$1F0</w:t>
            </w:r>
          </w:p>
          <w:p w:rsidR="00000000" w:rsidDel="00000000" w:rsidP="00000000" w:rsidRDefault="00000000" w:rsidRPr="00000000" w14:paraId="000001BD">
            <w:pPr>
              <w:pStyle w:val="Subtitle"/>
              <w:pageBreakBefore w:val="0"/>
              <w:widowControl w:val="0"/>
              <w:rPr/>
            </w:pPr>
            <w:bookmarkStart w:colFirst="0" w:colLast="0" w:name="_3e90myfgiqo7" w:id="163"/>
            <w:bookmarkEnd w:id="163"/>
            <w:r w:rsidDel="00000000" w:rsidR="00000000" w:rsidRPr="00000000">
              <w:rPr>
                <w:rtl w:val="0"/>
              </w:rPr>
              <w:t xml:space="preserve">$1F1</w:t>
            </w:r>
          </w:p>
          <w:p w:rsidR="00000000" w:rsidDel="00000000" w:rsidP="00000000" w:rsidRDefault="00000000" w:rsidRPr="00000000" w14:paraId="000001BE">
            <w:pPr>
              <w:pStyle w:val="Subtitle"/>
              <w:pageBreakBefore w:val="0"/>
              <w:widowControl w:val="0"/>
              <w:rPr/>
            </w:pPr>
            <w:bookmarkStart w:colFirst="0" w:colLast="0" w:name="_3e90myfgiqo7" w:id="163"/>
            <w:bookmarkEnd w:id="163"/>
            <w:r w:rsidDel="00000000" w:rsidR="00000000" w:rsidRPr="00000000">
              <w:rPr>
                <w:rtl w:val="0"/>
              </w:rPr>
              <w:t xml:space="preserve">$1F2</w:t>
            </w:r>
          </w:p>
          <w:p w:rsidR="00000000" w:rsidDel="00000000" w:rsidP="00000000" w:rsidRDefault="00000000" w:rsidRPr="00000000" w14:paraId="000001BF">
            <w:pPr>
              <w:pStyle w:val="Subtitle"/>
              <w:pageBreakBefore w:val="0"/>
              <w:widowControl w:val="0"/>
              <w:rPr/>
            </w:pPr>
            <w:bookmarkStart w:colFirst="0" w:colLast="0" w:name="_3e90myfgiqo7" w:id="163"/>
            <w:bookmarkEnd w:id="163"/>
            <w:r w:rsidDel="00000000" w:rsidR="00000000" w:rsidRPr="00000000">
              <w:rPr>
                <w:rtl w:val="0"/>
              </w:rPr>
              <w:t xml:space="preserve">$1F3</w:t>
            </w:r>
          </w:p>
          <w:p w:rsidR="00000000" w:rsidDel="00000000" w:rsidP="00000000" w:rsidRDefault="00000000" w:rsidRPr="00000000" w14:paraId="000001C0">
            <w:pPr>
              <w:pStyle w:val="Subtitle"/>
              <w:pageBreakBefore w:val="0"/>
              <w:widowControl w:val="0"/>
              <w:rPr/>
            </w:pPr>
            <w:bookmarkStart w:colFirst="0" w:colLast="0" w:name="_3e90myfgiqo7" w:id="163"/>
            <w:bookmarkEnd w:id="163"/>
            <w:r w:rsidDel="00000000" w:rsidR="00000000" w:rsidRPr="00000000">
              <w:rPr>
                <w:rtl w:val="0"/>
              </w:rPr>
              <w:t xml:space="preserve">$1F4</w:t>
            </w:r>
          </w:p>
          <w:p w:rsidR="00000000" w:rsidDel="00000000" w:rsidP="00000000" w:rsidRDefault="00000000" w:rsidRPr="00000000" w14:paraId="000001C1">
            <w:pPr>
              <w:pStyle w:val="Subtitle"/>
              <w:pageBreakBefore w:val="0"/>
              <w:widowControl w:val="0"/>
              <w:rPr/>
            </w:pPr>
            <w:bookmarkStart w:colFirst="0" w:colLast="0" w:name="_3e90myfgiqo7" w:id="163"/>
            <w:bookmarkEnd w:id="163"/>
            <w:r w:rsidDel="00000000" w:rsidR="00000000" w:rsidRPr="00000000">
              <w:rPr>
                <w:rtl w:val="0"/>
              </w:rPr>
              <w:t xml:space="preserve">$1F5</w:t>
            </w:r>
          </w:p>
          <w:p w:rsidR="00000000" w:rsidDel="00000000" w:rsidP="00000000" w:rsidRDefault="00000000" w:rsidRPr="00000000" w14:paraId="000001C2">
            <w:pPr>
              <w:pStyle w:val="Subtitle"/>
              <w:pageBreakBefore w:val="0"/>
              <w:widowControl w:val="0"/>
              <w:rPr/>
            </w:pPr>
            <w:bookmarkStart w:colFirst="0" w:colLast="0" w:name="_3e90myfgiqo7" w:id="163"/>
            <w:bookmarkEnd w:id="163"/>
            <w:r w:rsidDel="00000000" w:rsidR="00000000" w:rsidRPr="00000000">
              <w:rPr>
                <w:rtl w:val="0"/>
              </w:rPr>
              <w:t xml:space="preserve">$1F6</w:t>
            </w:r>
          </w:p>
          <w:p w:rsidR="00000000" w:rsidDel="00000000" w:rsidP="00000000" w:rsidRDefault="00000000" w:rsidRPr="00000000" w14:paraId="000001C3">
            <w:pPr>
              <w:pStyle w:val="Subtitle"/>
              <w:pageBreakBefore w:val="0"/>
              <w:widowControl w:val="0"/>
              <w:rPr/>
            </w:pPr>
            <w:bookmarkStart w:colFirst="0" w:colLast="0" w:name="_3e90myfgiqo7" w:id="163"/>
            <w:bookmarkEnd w:id="163"/>
            <w:r w:rsidDel="00000000" w:rsidR="00000000" w:rsidRPr="00000000">
              <w:rPr>
                <w:rtl w:val="0"/>
              </w:rPr>
              <w:t xml:space="preserve">$1F7</w:t>
            </w:r>
          </w:p>
        </w:tc>
        <w:tc>
          <w:tcPr>
            <w:shd w:fill="auto" w:val="clear"/>
            <w:tcMar>
              <w:top w:w="72.0" w:type="dxa"/>
              <w:left w:w="72.0" w:type="dxa"/>
              <w:bottom w:w="72.0" w:type="dxa"/>
              <w:right w:w="72.0" w:type="dxa"/>
            </w:tcMar>
            <w:vAlign w:val="top"/>
          </w:tcPr>
          <w:p w:rsidR="00000000" w:rsidDel="00000000" w:rsidP="00000000" w:rsidRDefault="00000000" w:rsidRPr="00000000" w14:paraId="000001C4">
            <w:pPr>
              <w:pStyle w:val="Subtitle"/>
              <w:pageBreakBefore w:val="0"/>
              <w:widowControl w:val="0"/>
              <w:rPr/>
            </w:pPr>
            <w:bookmarkStart w:colFirst="0" w:colLast="0" w:name="_3e90myfgiqo7" w:id="163"/>
            <w:bookmarkEnd w:id="163"/>
            <w:r w:rsidDel="00000000" w:rsidR="00000000" w:rsidRPr="00000000">
              <w:rPr>
                <w:rtl w:val="0"/>
              </w:rPr>
              <w:t xml:space="preserve">RAM / IJMP3</w:t>
            </w:r>
          </w:p>
          <w:p w:rsidR="00000000" w:rsidDel="00000000" w:rsidP="00000000" w:rsidRDefault="00000000" w:rsidRPr="00000000" w14:paraId="000001C5">
            <w:pPr>
              <w:pStyle w:val="Subtitle"/>
              <w:pageBreakBefore w:val="0"/>
              <w:widowControl w:val="0"/>
              <w:rPr/>
            </w:pPr>
            <w:bookmarkStart w:colFirst="0" w:colLast="0" w:name="_3e90myfgiqo7" w:id="163"/>
            <w:bookmarkEnd w:id="163"/>
            <w:r w:rsidDel="00000000" w:rsidR="00000000" w:rsidRPr="00000000">
              <w:rPr>
                <w:rtl w:val="0"/>
              </w:rPr>
              <w:t xml:space="preserve">RAM / IRET3</w:t>
            </w:r>
          </w:p>
          <w:p w:rsidR="00000000" w:rsidDel="00000000" w:rsidP="00000000" w:rsidRDefault="00000000" w:rsidRPr="00000000" w14:paraId="000001C6">
            <w:pPr>
              <w:pStyle w:val="Subtitle"/>
              <w:pageBreakBefore w:val="0"/>
              <w:widowControl w:val="0"/>
              <w:rPr/>
            </w:pPr>
            <w:bookmarkStart w:colFirst="0" w:colLast="0" w:name="_3e90myfgiqo7" w:id="163"/>
            <w:bookmarkEnd w:id="163"/>
            <w:r w:rsidDel="00000000" w:rsidR="00000000" w:rsidRPr="00000000">
              <w:rPr>
                <w:rtl w:val="0"/>
              </w:rPr>
              <w:t xml:space="preserve">RAM / IJMP2</w:t>
            </w:r>
          </w:p>
          <w:p w:rsidR="00000000" w:rsidDel="00000000" w:rsidP="00000000" w:rsidRDefault="00000000" w:rsidRPr="00000000" w14:paraId="000001C7">
            <w:pPr>
              <w:pStyle w:val="Subtitle"/>
              <w:pageBreakBefore w:val="0"/>
              <w:widowControl w:val="0"/>
              <w:rPr/>
            </w:pPr>
            <w:bookmarkStart w:colFirst="0" w:colLast="0" w:name="_3e90myfgiqo7" w:id="163"/>
            <w:bookmarkEnd w:id="163"/>
            <w:r w:rsidDel="00000000" w:rsidR="00000000" w:rsidRPr="00000000">
              <w:rPr>
                <w:rtl w:val="0"/>
              </w:rPr>
              <w:t xml:space="preserve">RAM / IRET2</w:t>
            </w:r>
          </w:p>
          <w:p w:rsidR="00000000" w:rsidDel="00000000" w:rsidP="00000000" w:rsidRDefault="00000000" w:rsidRPr="00000000" w14:paraId="000001C8">
            <w:pPr>
              <w:pStyle w:val="Subtitle"/>
              <w:pageBreakBefore w:val="0"/>
              <w:widowControl w:val="0"/>
              <w:rPr/>
            </w:pPr>
            <w:bookmarkStart w:colFirst="0" w:colLast="0" w:name="_3e90myfgiqo7" w:id="163"/>
            <w:bookmarkEnd w:id="163"/>
            <w:r w:rsidDel="00000000" w:rsidR="00000000" w:rsidRPr="00000000">
              <w:rPr>
                <w:rtl w:val="0"/>
              </w:rPr>
              <w:t xml:space="preserve">RAM / IJMP1</w:t>
            </w:r>
          </w:p>
          <w:p w:rsidR="00000000" w:rsidDel="00000000" w:rsidP="00000000" w:rsidRDefault="00000000" w:rsidRPr="00000000" w14:paraId="000001C9">
            <w:pPr>
              <w:pStyle w:val="Subtitle"/>
              <w:pageBreakBefore w:val="0"/>
              <w:widowControl w:val="0"/>
              <w:rPr/>
            </w:pPr>
            <w:bookmarkStart w:colFirst="0" w:colLast="0" w:name="_3e90myfgiqo7" w:id="163"/>
            <w:bookmarkEnd w:id="163"/>
            <w:r w:rsidDel="00000000" w:rsidR="00000000" w:rsidRPr="00000000">
              <w:rPr>
                <w:rtl w:val="0"/>
              </w:rPr>
              <w:t xml:space="preserve">RAM / IRET1</w:t>
            </w:r>
          </w:p>
          <w:p w:rsidR="00000000" w:rsidDel="00000000" w:rsidP="00000000" w:rsidRDefault="00000000" w:rsidRPr="00000000" w14:paraId="000001CA">
            <w:pPr>
              <w:pStyle w:val="Subtitle"/>
              <w:pageBreakBefore w:val="0"/>
              <w:widowControl w:val="0"/>
              <w:rPr/>
            </w:pPr>
            <w:bookmarkStart w:colFirst="0" w:colLast="0" w:name="_3e90myfgiqo7" w:id="163"/>
            <w:bookmarkEnd w:id="163"/>
            <w:r w:rsidDel="00000000" w:rsidR="00000000" w:rsidRPr="00000000">
              <w:rPr>
                <w:rtl w:val="0"/>
              </w:rPr>
              <w:t xml:space="preserve">RAM / PA   </w:t>
            </w:r>
          </w:p>
          <w:p w:rsidR="00000000" w:rsidDel="00000000" w:rsidP="00000000" w:rsidRDefault="00000000" w:rsidRPr="00000000" w14:paraId="000001CB">
            <w:pPr>
              <w:pStyle w:val="Subtitle"/>
              <w:pageBreakBefore w:val="0"/>
              <w:widowControl w:val="0"/>
              <w:rPr/>
            </w:pPr>
            <w:bookmarkStart w:colFirst="0" w:colLast="0" w:name="_3e90myfgiqo7" w:id="163"/>
            <w:bookmarkEnd w:id="163"/>
            <w:r w:rsidDel="00000000" w:rsidR="00000000" w:rsidRPr="00000000">
              <w:rPr>
                <w:rtl w:val="0"/>
              </w:rPr>
              <w:t xml:space="preserve">RAM / PB   </w:t>
            </w:r>
          </w:p>
        </w:tc>
        <w:tc>
          <w:tcPr>
            <w:shd w:fill="auto" w:val="clear"/>
            <w:tcMar>
              <w:top w:w="72.0" w:type="dxa"/>
              <w:left w:w="72.0" w:type="dxa"/>
              <w:bottom w:w="72.0" w:type="dxa"/>
              <w:right w:w="72.0" w:type="dxa"/>
            </w:tcMar>
            <w:vAlign w:val="top"/>
          </w:tcPr>
          <w:p w:rsidR="00000000" w:rsidDel="00000000" w:rsidP="00000000" w:rsidRDefault="00000000" w:rsidRPr="00000000" w14:paraId="000001CC">
            <w:pPr>
              <w:pStyle w:val="Subtitle"/>
              <w:pageBreakBefore w:val="0"/>
              <w:widowControl w:val="0"/>
              <w:jc w:val="left"/>
              <w:rPr/>
            </w:pPr>
            <w:bookmarkStart w:colFirst="0" w:colLast="0" w:name="_3e90myfgiqo7" w:id="163"/>
            <w:bookmarkEnd w:id="163"/>
            <w:r w:rsidDel="00000000" w:rsidR="00000000" w:rsidRPr="00000000">
              <w:rPr>
                <w:rtl w:val="0"/>
              </w:rPr>
              <w:t xml:space="preserve">Interrupt call address for INT3                   </w:t>
            </w:r>
          </w:p>
          <w:p w:rsidR="00000000" w:rsidDel="00000000" w:rsidP="00000000" w:rsidRDefault="00000000" w:rsidRPr="00000000" w14:paraId="000001CD">
            <w:pPr>
              <w:pStyle w:val="Subtitle"/>
              <w:pageBreakBefore w:val="0"/>
              <w:widowControl w:val="0"/>
              <w:jc w:val="left"/>
              <w:rPr/>
            </w:pPr>
            <w:bookmarkStart w:colFirst="0" w:colLast="0" w:name="_3e90myfgiqo7" w:id="163"/>
            <w:bookmarkEnd w:id="163"/>
            <w:r w:rsidDel="00000000" w:rsidR="00000000" w:rsidRPr="00000000">
              <w:rPr>
                <w:rtl w:val="0"/>
              </w:rPr>
              <w:t xml:space="preserve">Interrupt return address for INT3                 </w:t>
            </w:r>
          </w:p>
          <w:p w:rsidR="00000000" w:rsidDel="00000000" w:rsidP="00000000" w:rsidRDefault="00000000" w:rsidRPr="00000000" w14:paraId="000001CE">
            <w:pPr>
              <w:pStyle w:val="Subtitle"/>
              <w:pageBreakBefore w:val="0"/>
              <w:widowControl w:val="0"/>
              <w:jc w:val="left"/>
              <w:rPr/>
            </w:pPr>
            <w:bookmarkStart w:colFirst="0" w:colLast="0" w:name="_3e90myfgiqo7" w:id="163"/>
            <w:bookmarkEnd w:id="163"/>
            <w:r w:rsidDel="00000000" w:rsidR="00000000" w:rsidRPr="00000000">
              <w:rPr>
                <w:rtl w:val="0"/>
              </w:rPr>
              <w:t xml:space="preserve">Interrupt call address for INT2                   </w:t>
            </w:r>
          </w:p>
          <w:p w:rsidR="00000000" w:rsidDel="00000000" w:rsidP="00000000" w:rsidRDefault="00000000" w:rsidRPr="00000000" w14:paraId="000001CF">
            <w:pPr>
              <w:pStyle w:val="Subtitle"/>
              <w:pageBreakBefore w:val="0"/>
              <w:widowControl w:val="0"/>
              <w:jc w:val="left"/>
              <w:rPr/>
            </w:pPr>
            <w:bookmarkStart w:colFirst="0" w:colLast="0" w:name="_3e90myfgiqo7" w:id="163"/>
            <w:bookmarkEnd w:id="163"/>
            <w:r w:rsidDel="00000000" w:rsidR="00000000" w:rsidRPr="00000000">
              <w:rPr>
                <w:rtl w:val="0"/>
              </w:rPr>
              <w:t xml:space="preserve">Interrupt return address for INT2                 </w:t>
            </w:r>
          </w:p>
          <w:p w:rsidR="00000000" w:rsidDel="00000000" w:rsidP="00000000" w:rsidRDefault="00000000" w:rsidRPr="00000000" w14:paraId="000001D0">
            <w:pPr>
              <w:pStyle w:val="Subtitle"/>
              <w:pageBreakBefore w:val="0"/>
              <w:widowControl w:val="0"/>
              <w:jc w:val="left"/>
              <w:rPr/>
            </w:pPr>
            <w:bookmarkStart w:colFirst="0" w:colLast="0" w:name="_3e90myfgiqo7" w:id="163"/>
            <w:bookmarkEnd w:id="163"/>
            <w:r w:rsidDel="00000000" w:rsidR="00000000" w:rsidRPr="00000000">
              <w:rPr>
                <w:rtl w:val="0"/>
              </w:rPr>
              <w:t xml:space="preserve">Interrupt call address for INT1                   </w:t>
            </w:r>
          </w:p>
          <w:p w:rsidR="00000000" w:rsidDel="00000000" w:rsidP="00000000" w:rsidRDefault="00000000" w:rsidRPr="00000000" w14:paraId="000001D1">
            <w:pPr>
              <w:pStyle w:val="Subtitle"/>
              <w:pageBreakBefore w:val="0"/>
              <w:widowControl w:val="0"/>
              <w:jc w:val="left"/>
              <w:rPr/>
            </w:pPr>
            <w:bookmarkStart w:colFirst="0" w:colLast="0" w:name="_3e90myfgiqo7" w:id="163"/>
            <w:bookmarkEnd w:id="163"/>
            <w:r w:rsidDel="00000000" w:rsidR="00000000" w:rsidRPr="00000000">
              <w:rPr>
                <w:rtl w:val="0"/>
              </w:rPr>
              <w:t xml:space="preserve">Interrupt return address for INT1                 </w:t>
            </w:r>
          </w:p>
          <w:p w:rsidR="00000000" w:rsidDel="00000000" w:rsidP="00000000" w:rsidRDefault="00000000" w:rsidRPr="00000000" w14:paraId="000001D2">
            <w:pPr>
              <w:pStyle w:val="Subtitle"/>
              <w:pageBreakBefore w:val="0"/>
              <w:widowControl w:val="0"/>
              <w:jc w:val="left"/>
              <w:rPr/>
            </w:pPr>
            <w:bookmarkStart w:colFirst="0" w:colLast="0" w:name="_3e90myfgiqo7" w:id="163"/>
            <w:bookmarkEnd w:id="163"/>
            <w:r w:rsidDel="00000000" w:rsidR="00000000" w:rsidRPr="00000000">
              <w:rPr>
                <w:rtl w:val="0"/>
              </w:rPr>
              <w:t xml:space="preserve">CALLD-imm</w:t>
            </w:r>
            <w:r w:rsidDel="00000000" w:rsidR="00000000" w:rsidRPr="00000000">
              <w:rPr>
                <w:rtl w:val="0"/>
              </w:rPr>
              <w:t xml:space="preserve"> return, CALLPA parameter, or LOC address</w:t>
            </w:r>
          </w:p>
          <w:p w:rsidR="00000000" w:rsidDel="00000000" w:rsidP="00000000" w:rsidRDefault="00000000" w:rsidRPr="00000000" w14:paraId="000001D3">
            <w:pPr>
              <w:pStyle w:val="Subtitle"/>
              <w:pageBreakBefore w:val="0"/>
              <w:widowControl w:val="0"/>
              <w:jc w:val="left"/>
              <w:rPr/>
            </w:pPr>
            <w:bookmarkStart w:colFirst="0" w:colLast="0" w:name="_3e90myfgiqo7" w:id="163"/>
            <w:bookmarkEnd w:id="163"/>
            <w:r w:rsidDel="00000000" w:rsidR="00000000" w:rsidRPr="00000000">
              <w:rPr>
                <w:rtl w:val="0"/>
              </w:rPr>
              <w:t xml:space="preserve">CALLD-imm</w:t>
            </w:r>
            <w:r w:rsidDel="00000000" w:rsidR="00000000" w:rsidRPr="00000000">
              <w:rPr>
                <w:rtl w:val="0"/>
              </w:rPr>
              <w:t xml:space="preserve"> return, CALLPB parameter, or LOC address</w:t>
            </w:r>
          </w:p>
        </w:tc>
      </w:tr>
    </w:tbl>
    <w:p w:rsidR="00000000" w:rsidDel="00000000" w:rsidP="00000000" w:rsidRDefault="00000000" w:rsidRPr="00000000" w14:paraId="000001D4">
      <w:pPr>
        <w:pStyle w:val="Heading4"/>
        <w:rPr/>
      </w:pPr>
      <w:bookmarkStart w:colFirst="0" w:colLast="0" w:name="_gxl5na8ok91m" w:id="164"/>
      <w:bookmarkEnd w:id="164"/>
      <w:r w:rsidDel="00000000" w:rsidR="00000000" w:rsidRPr="00000000">
        <w:br w:type="page"/>
      </w:r>
      <w:r w:rsidDel="00000000" w:rsidR="00000000" w:rsidRPr="00000000">
        <w:rPr>
          <w:rtl w:val="0"/>
        </w:rPr>
      </w:r>
    </w:p>
    <w:p w:rsidR="00000000" w:rsidDel="00000000" w:rsidP="00000000" w:rsidRDefault="00000000" w:rsidRPr="00000000" w14:paraId="000001D5">
      <w:pPr>
        <w:pStyle w:val="Heading4"/>
        <w:rPr/>
      </w:pPr>
      <w:bookmarkStart w:colFirst="0" w:colLast="0" w:name="_1shqk4lnz3zl" w:id="165"/>
      <w:bookmarkEnd w:id="165"/>
      <w:r w:rsidDel="00000000" w:rsidR="00000000" w:rsidRPr="00000000">
        <w:rPr>
          <w:rtl w:val="0"/>
        </w:rPr>
        <w:t xml:space="preserve">Special-Purpose Registers</w:t>
      </w:r>
    </w:p>
    <w:p w:rsidR="00000000" w:rsidDel="00000000" w:rsidP="00000000" w:rsidRDefault="00000000" w:rsidRPr="00000000" w14:paraId="000001D6">
      <w:pPr>
        <w:pageBreakBefore w:val="0"/>
        <w:widowControl w:val="0"/>
        <w:rPr/>
      </w:pPr>
      <w:r w:rsidDel="00000000" w:rsidR="00000000" w:rsidRPr="00000000">
        <w:rPr>
          <w:rtl w:val="0"/>
        </w:rPr>
        <w:t xml:space="preserve">RAM registers $1F8 through $1FF give mapped access to eight special-purpose functions.  In general, when specifying an address between $1F8 and $1FF, the </w:t>
      </w:r>
      <w:r w:rsidDel="00000000" w:rsidR="00000000" w:rsidRPr="00000000">
        <w:rPr>
          <w:rtl w:val="0"/>
        </w:rPr>
        <w:t xml:space="preserve">PASM2</w:t>
      </w:r>
      <w:r w:rsidDel="00000000" w:rsidR="00000000" w:rsidRPr="00000000">
        <w:rPr>
          <w:rtl w:val="0"/>
        </w:rPr>
        <w:t xml:space="preserve"> instruction accesses a special-purpose register, </w:t>
      </w:r>
      <w:r w:rsidDel="00000000" w:rsidR="00000000" w:rsidRPr="00000000">
        <w:rPr>
          <w:i w:val="1"/>
          <w:rtl w:val="0"/>
        </w:rPr>
        <w:t xml:space="preserve">not</w:t>
      </w:r>
      <w:r w:rsidDel="00000000" w:rsidR="00000000" w:rsidRPr="00000000">
        <w:rPr>
          <w:rtl w:val="0"/>
        </w:rPr>
        <w:t xml:space="preserve"> just the underlying RAM.</w:t>
      </w:r>
    </w:p>
    <w:tbl>
      <w:tblPr>
        <w:tblStyle w:val="Table9"/>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15"/>
        <w:gridCol w:w="7530"/>
        <w:tblGridChange w:id="0">
          <w:tblGrid>
            <w:gridCol w:w="1035"/>
            <w:gridCol w:w="1515"/>
            <w:gridCol w:w="7530"/>
          </w:tblGrid>
        </w:tblGridChange>
      </w:tblGrid>
      <w:tr>
        <w:trPr>
          <w:cantSplit w:val="0"/>
          <w:tblHeader w:val="0"/>
        </w:trPr>
        <w:tc>
          <w:tcPr>
            <w:shd w:fill="d9d9d9" w:val="clear"/>
            <w:tcMar>
              <w:top w:w="72.0" w:type="dxa"/>
              <w:left w:w="72.0" w:type="dxa"/>
              <w:bottom w:w="72.0" w:type="dxa"/>
              <w:right w:w="72.0" w:type="dxa"/>
            </w:tcMar>
            <w:vAlign w:val="top"/>
          </w:tcPr>
          <w:p w:rsidR="00000000" w:rsidDel="00000000" w:rsidP="00000000" w:rsidRDefault="00000000" w:rsidRPr="00000000" w14:paraId="000001D7">
            <w:pPr>
              <w:pStyle w:val="Subtitle"/>
              <w:pageBreakBefore w:val="0"/>
              <w:widowControl w:val="0"/>
              <w:rPr>
                <w:b w:val="1"/>
              </w:rPr>
            </w:pPr>
            <w:bookmarkStart w:colFirst="0" w:colLast="0" w:name="_3wdwwtygymtw" w:id="166"/>
            <w:bookmarkEnd w:id="166"/>
            <w:r w:rsidDel="00000000" w:rsidR="00000000" w:rsidRPr="00000000">
              <w:rPr>
                <w:b w:val="1"/>
                <w:rtl w:val="0"/>
              </w:rPr>
              <w:t xml:space="preserve">Address</w:t>
            </w:r>
          </w:p>
        </w:tc>
        <w:tc>
          <w:tcPr>
            <w:shd w:fill="d9d9d9" w:val="clear"/>
            <w:tcMar>
              <w:top w:w="72.0" w:type="dxa"/>
              <w:left w:w="72.0" w:type="dxa"/>
              <w:bottom w:w="72.0" w:type="dxa"/>
              <w:right w:w="72.0" w:type="dxa"/>
            </w:tcMar>
            <w:vAlign w:val="top"/>
          </w:tcPr>
          <w:p w:rsidR="00000000" w:rsidDel="00000000" w:rsidP="00000000" w:rsidRDefault="00000000" w:rsidRPr="00000000" w14:paraId="000001D8">
            <w:pPr>
              <w:pStyle w:val="Subtitle"/>
              <w:pageBreakBefore w:val="0"/>
              <w:widowControl w:val="0"/>
              <w:rPr>
                <w:b w:val="1"/>
              </w:rPr>
            </w:pPr>
            <w:bookmarkStart w:colFirst="0" w:colLast="0" w:name="_3wdwwtygymtw" w:id="166"/>
            <w:bookmarkEnd w:id="166"/>
            <w:r w:rsidDel="00000000" w:rsidR="00000000" w:rsidRPr="00000000">
              <w:rPr>
                <w:b w:val="1"/>
                <w:rtl w:val="0"/>
              </w:rPr>
              <w:t xml:space="preserve">Name</w:t>
            </w:r>
          </w:p>
        </w:tc>
        <w:tc>
          <w:tcPr>
            <w:shd w:fill="d9d9d9" w:val="clear"/>
            <w:tcMar>
              <w:top w:w="72.0" w:type="dxa"/>
              <w:left w:w="72.0" w:type="dxa"/>
              <w:bottom w:w="72.0" w:type="dxa"/>
              <w:right w:w="72.0" w:type="dxa"/>
            </w:tcMar>
            <w:vAlign w:val="top"/>
          </w:tcPr>
          <w:p w:rsidR="00000000" w:rsidDel="00000000" w:rsidP="00000000" w:rsidRDefault="00000000" w:rsidRPr="00000000" w14:paraId="000001D9">
            <w:pPr>
              <w:pStyle w:val="Subtitle"/>
              <w:pageBreakBefore w:val="0"/>
              <w:widowControl w:val="0"/>
              <w:jc w:val="left"/>
              <w:rPr>
                <w:b w:val="1"/>
              </w:rPr>
            </w:pPr>
            <w:bookmarkStart w:colFirst="0" w:colLast="0" w:name="_3wdwwtygymtw" w:id="166"/>
            <w:bookmarkEnd w:id="166"/>
            <w:r w:rsidDel="00000000" w:rsidR="00000000" w:rsidRPr="00000000">
              <w:rPr>
                <w:b w:val="1"/>
                <w:rtl w:val="0"/>
              </w:rPr>
              <w:t xml:space="preserve">Purpose</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1DA">
            <w:pPr>
              <w:pStyle w:val="Subtitle"/>
              <w:pageBreakBefore w:val="0"/>
              <w:widowControl w:val="0"/>
              <w:rPr/>
            </w:pPr>
            <w:bookmarkStart w:colFirst="0" w:colLast="0" w:name="_3wdwwtygymtw" w:id="166"/>
            <w:bookmarkEnd w:id="166"/>
            <w:r w:rsidDel="00000000" w:rsidR="00000000" w:rsidRPr="00000000">
              <w:rPr>
                <w:rtl w:val="0"/>
              </w:rPr>
              <w:t xml:space="preserve">$1F8</w:t>
            </w:r>
          </w:p>
          <w:p w:rsidR="00000000" w:rsidDel="00000000" w:rsidP="00000000" w:rsidRDefault="00000000" w:rsidRPr="00000000" w14:paraId="000001DB">
            <w:pPr>
              <w:pStyle w:val="Subtitle"/>
              <w:pageBreakBefore w:val="0"/>
              <w:widowControl w:val="0"/>
              <w:rPr/>
            </w:pPr>
            <w:bookmarkStart w:colFirst="0" w:colLast="0" w:name="_3wdwwtygymtw" w:id="166"/>
            <w:bookmarkEnd w:id="166"/>
            <w:r w:rsidDel="00000000" w:rsidR="00000000" w:rsidRPr="00000000">
              <w:rPr>
                <w:rtl w:val="0"/>
              </w:rPr>
              <w:t xml:space="preserve">$1F9</w:t>
            </w:r>
          </w:p>
          <w:p w:rsidR="00000000" w:rsidDel="00000000" w:rsidP="00000000" w:rsidRDefault="00000000" w:rsidRPr="00000000" w14:paraId="000001DC">
            <w:pPr>
              <w:pStyle w:val="Subtitle"/>
              <w:pageBreakBefore w:val="0"/>
              <w:widowControl w:val="0"/>
              <w:rPr/>
            </w:pPr>
            <w:bookmarkStart w:colFirst="0" w:colLast="0" w:name="_3wdwwtygymtw" w:id="166"/>
            <w:bookmarkEnd w:id="166"/>
            <w:r w:rsidDel="00000000" w:rsidR="00000000" w:rsidRPr="00000000">
              <w:rPr>
                <w:rtl w:val="0"/>
              </w:rPr>
              <w:t xml:space="preserve">$1FA</w:t>
            </w:r>
          </w:p>
          <w:p w:rsidR="00000000" w:rsidDel="00000000" w:rsidP="00000000" w:rsidRDefault="00000000" w:rsidRPr="00000000" w14:paraId="000001DD">
            <w:pPr>
              <w:pStyle w:val="Subtitle"/>
              <w:pageBreakBefore w:val="0"/>
              <w:widowControl w:val="0"/>
              <w:rPr/>
            </w:pPr>
            <w:bookmarkStart w:colFirst="0" w:colLast="0" w:name="_3wdwwtygymtw" w:id="166"/>
            <w:bookmarkEnd w:id="166"/>
            <w:r w:rsidDel="00000000" w:rsidR="00000000" w:rsidRPr="00000000">
              <w:rPr>
                <w:rtl w:val="0"/>
              </w:rPr>
              <w:t xml:space="preserve">$1FB</w:t>
            </w:r>
          </w:p>
          <w:p w:rsidR="00000000" w:rsidDel="00000000" w:rsidP="00000000" w:rsidRDefault="00000000" w:rsidRPr="00000000" w14:paraId="000001DE">
            <w:pPr>
              <w:pStyle w:val="Subtitle"/>
              <w:pageBreakBefore w:val="0"/>
              <w:widowControl w:val="0"/>
              <w:rPr/>
            </w:pPr>
            <w:bookmarkStart w:colFirst="0" w:colLast="0" w:name="_3wdwwtygymtw" w:id="166"/>
            <w:bookmarkEnd w:id="166"/>
            <w:r w:rsidDel="00000000" w:rsidR="00000000" w:rsidRPr="00000000">
              <w:rPr>
                <w:rtl w:val="0"/>
              </w:rPr>
              <w:t xml:space="preserve">$1FC</w:t>
            </w:r>
          </w:p>
          <w:p w:rsidR="00000000" w:rsidDel="00000000" w:rsidP="00000000" w:rsidRDefault="00000000" w:rsidRPr="00000000" w14:paraId="000001DF">
            <w:pPr>
              <w:pStyle w:val="Subtitle"/>
              <w:pageBreakBefore w:val="0"/>
              <w:widowControl w:val="0"/>
              <w:rPr/>
            </w:pPr>
            <w:bookmarkStart w:colFirst="0" w:colLast="0" w:name="_3wdwwtygymtw" w:id="166"/>
            <w:bookmarkEnd w:id="166"/>
            <w:r w:rsidDel="00000000" w:rsidR="00000000" w:rsidRPr="00000000">
              <w:rPr>
                <w:rtl w:val="0"/>
              </w:rPr>
              <w:t xml:space="preserve">$1FD</w:t>
            </w:r>
          </w:p>
          <w:p w:rsidR="00000000" w:rsidDel="00000000" w:rsidP="00000000" w:rsidRDefault="00000000" w:rsidRPr="00000000" w14:paraId="000001E0">
            <w:pPr>
              <w:pStyle w:val="Subtitle"/>
              <w:pageBreakBefore w:val="0"/>
              <w:widowControl w:val="0"/>
              <w:rPr/>
            </w:pPr>
            <w:bookmarkStart w:colFirst="0" w:colLast="0" w:name="_3wdwwtygymtw" w:id="166"/>
            <w:bookmarkEnd w:id="166"/>
            <w:r w:rsidDel="00000000" w:rsidR="00000000" w:rsidRPr="00000000">
              <w:rPr>
                <w:rtl w:val="0"/>
              </w:rPr>
              <w:t xml:space="preserve">$1FE</w:t>
            </w:r>
          </w:p>
          <w:p w:rsidR="00000000" w:rsidDel="00000000" w:rsidP="00000000" w:rsidRDefault="00000000" w:rsidRPr="00000000" w14:paraId="000001E1">
            <w:pPr>
              <w:pStyle w:val="Subtitle"/>
              <w:pageBreakBefore w:val="0"/>
              <w:widowControl w:val="0"/>
              <w:rPr/>
            </w:pPr>
            <w:bookmarkStart w:colFirst="0" w:colLast="0" w:name="_3wdwwtygymtw" w:id="166"/>
            <w:bookmarkEnd w:id="166"/>
            <w:r w:rsidDel="00000000" w:rsidR="00000000" w:rsidRPr="00000000">
              <w:rPr>
                <w:rtl w:val="0"/>
              </w:rPr>
              <w:t xml:space="preserve">$1FF</w:t>
            </w:r>
          </w:p>
        </w:tc>
        <w:tc>
          <w:tcPr>
            <w:shd w:fill="auto" w:val="clear"/>
            <w:tcMar>
              <w:top w:w="72.0" w:type="dxa"/>
              <w:left w:w="72.0" w:type="dxa"/>
              <w:bottom w:w="72.0" w:type="dxa"/>
              <w:right w:w="72.0" w:type="dxa"/>
            </w:tcMar>
            <w:vAlign w:val="top"/>
          </w:tcPr>
          <w:p w:rsidR="00000000" w:rsidDel="00000000" w:rsidP="00000000" w:rsidRDefault="00000000" w:rsidRPr="00000000" w14:paraId="000001E2">
            <w:pPr>
              <w:pStyle w:val="Subtitle"/>
              <w:pageBreakBefore w:val="0"/>
              <w:widowControl w:val="0"/>
              <w:rPr/>
            </w:pPr>
            <w:bookmarkStart w:colFirst="0" w:colLast="0" w:name="_3wdwwtygymtw" w:id="166"/>
            <w:bookmarkEnd w:id="166"/>
            <w:r w:rsidDel="00000000" w:rsidR="00000000" w:rsidRPr="00000000">
              <w:rPr>
                <w:rtl w:val="0"/>
              </w:rPr>
              <w:t xml:space="preserve">PTRA  </w:t>
            </w:r>
          </w:p>
          <w:p w:rsidR="00000000" w:rsidDel="00000000" w:rsidP="00000000" w:rsidRDefault="00000000" w:rsidRPr="00000000" w14:paraId="000001E3">
            <w:pPr>
              <w:pStyle w:val="Subtitle"/>
              <w:pageBreakBefore w:val="0"/>
              <w:widowControl w:val="0"/>
              <w:rPr/>
            </w:pPr>
            <w:bookmarkStart w:colFirst="0" w:colLast="0" w:name="_3wdwwtygymtw" w:id="166"/>
            <w:bookmarkEnd w:id="166"/>
            <w:r w:rsidDel="00000000" w:rsidR="00000000" w:rsidRPr="00000000">
              <w:rPr>
                <w:rtl w:val="0"/>
              </w:rPr>
              <w:t xml:space="preserve">PTRB</w:t>
            </w:r>
            <w:r w:rsidDel="00000000" w:rsidR="00000000" w:rsidRPr="00000000">
              <w:rPr>
                <w:rtl w:val="0"/>
              </w:rPr>
              <w:t xml:space="preserve">  </w:t>
            </w:r>
          </w:p>
          <w:p w:rsidR="00000000" w:rsidDel="00000000" w:rsidP="00000000" w:rsidRDefault="00000000" w:rsidRPr="00000000" w14:paraId="000001E4">
            <w:pPr>
              <w:pStyle w:val="Subtitle"/>
              <w:pageBreakBefore w:val="0"/>
              <w:widowControl w:val="0"/>
              <w:rPr/>
            </w:pPr>
            <w:bookmarkStart w:colFirst="0" w:colLast="0" w:name="_3wdwwtygymtw" w:id="166"/>
            <w:bookmarkEnd w:id="166"/>
            <w:r w:rsidDel="00000000" w:rsidR="00000000" w:rsidRPr="00000000">
              <w:rPr>
                <w:rtl w:val="0"/>
              </w:rPr>
              <w:t xml:space="preserve">DIRA  </w:t>
            </w:r>
          </w:p>
          <w:p w:rsidR="00000000" w:rsidDel="00000000" w:rsidP="00000000" w:rsidRDefault="00000000" w:rsidRPr="00000000" w14:paraId="000001E5">
            <w:pPr>
              <w:pStyle w:val="Subtitle"/>
              <w:pageBreakBefore w:val="0"/>
              <w:widowControl w:val="0"/>
              <w:rPr/>
            </w:pPr>
            <w:bookmarkStart w:colFirst="0" w:colLast="0" w:name="_3wdwwtygymtw" w:id="166"/>
            <w:bookmarkEnd w:id="166"/>
            <w:r w:rsidDel="00000000" w:rsidR="00000000" w:rsidRPr="00000000">
              <w:rPr>
                <w:rtl w:val="0"/>
              </w:rPr>
              <w:t xml:space="preserve">DIRB  </w:t>
            </w:r>
          </w:p>
          <w:p w:rsidR="00000000" w:rsidDel="00000000" w:rsidP="00000000" w:rsidRDefault="00000000" w:rsidRPr="00000000" w14:paraId="000001E6">
            <w:pPr>
              <w:pStyle w:val="Subtitle"/>
              <w:pageBreakBefore w:val="0"/>
              <w:widowControl w:val="0"/>
              <w:rPr/>
            </w:pPr>
            <w:bookmarkStart w:colFirst="0" w:colLast="0" w:name="_3wdwwtygymtw" w:id="166"/>
            <w:bookmarkEnd w:id="166"/>
            <w:r w:rsidDel="00000000" w:rsidR="00000000" w:rsidRPr="00000000">
              <w:rPr>
                <w:rtl w:val="0"/>
              </w:rPr>
              <w:t xml:space="preserve">OUTA  </w:t>
            </w:r>
          </w:p>
          <w:p w:rsidR="00000000" w:rsidDel="00000000" w:rsidP="00000000" w:rsidRDefault="00000000" w:rsidRPr="00000000" w14:paraId="000001E7">
            <w:pPr>
              <w:pStyle w:val="Subtitle"/>
              <w:pageBreakBefore w:val="0"/>
              <w:widowControl w:val="0"/>
              <w:rPr/>
            </w:pPr>
            <w:bookmarkStart w:colFirst="0" w:colLast="0" w:name="_3wdwwtygymtw" w:id="166"/>
            <w:bookmarkEnd w:id="166"/>
            <w:r w:rsidDel="00000000" w:rsidR="00000000" w:rsidRPr="00000000">
              <w:rPr>
                <w:rtl w:val="0"/>
              </w:rPr>
              <w:t xml:space="preserve">OUTB  </w:t>
            </w:r>
          </w:p>
          <w:p w:rsidR="00000000" w:rsidDel="00000000" w:rsidP="00000000" w:rsidRDefault="00000000" w:rsidRPr="00000000" w14:paraId="000001E8">
            <w:pPr>
              <w:pStyle w:val="Subtitle"/>
              <w:pageBreakBefore w:val="0"/>
              <w:widowControl w:val="0"/>
              <w:rPr/>
            </w:pPr>
            <w:bookmarkStart w:colFirst="0" w:colLast="0" w:name="_3wdwwtygymtw" w:id="166"/>
            <w:bookmarkEnd w:id="166"/>
            <w:r w:rsidDel="00000000" w:rsidR="00000000" w:rsidRPr="00000000">
              <w:rPr>
                <w:rtl w:val="0"/>
              </w:rPr>
              <w:t xml:space="preserve">INA</w:t>
            </w:r>
            <w:r w:rsidDel="00000000" w:rsidR="00000000" w:rsidRPr="00000000">
              <w:rPr>
                <w:vertAlign w:val="superscript"/>
                <w:rtl w:val="0"/>
              </w:rPr>
              <w:t xml:space="preserve">1</w:t>
            </w:r>
            <w:r w:rsidDel="00000000" w:rsidR="00000000" w:rsidRPr="00000000">
              <w:rPr>
                <w:rtl w:val="0"/>
              </w:rPr>
              <w:t xml:space="preserve"> </w:t>
            </w:r>
          </w:p>
          <w:p w:rsidR="00000000" w:rsidDel="00000000" w:rsidP="00000000" w:rsidRDefault="00000000" w:rsidRPr="00000000" w14:paraId="000001E9">
            <w:pPr>
              <w:pStyle w:val="Subtitle"/>
              <w:pageBreakBefore w:val="0"/>
              <w:widowControl w:val="0"/>
              <w:rPr>
                <w:vertAlign w:val="superscript"/>
              </w:rPr>
            </w:pPr>
            <w:bookmarkStart w:colFirst="0" w:colLast="0" w:name="_3wdwwtygymtw" w:id="166"/>
            <w:bookmarkEnd w:id="166"/>
            <w:r w:rsidDel="00000000" w:rsidR="00000000" w:rsidRPr="00000000">
              <w:rPr>
                <w:rtl w:val="0"/>
              </w:rPr>
              <w:t xml:space="preserve">INB</w:t>
            </w:r>
            <w:r w:rsidDel="00000000" w:rsidR="00000000" w:rsidRPr="00000000">
              <w:rPr>
                <w:vertAlign w:val="superscript"/>
                <w:rtl w:val="0"/>
              </w:rPr>
              <w:t xml:space="preserve">2</w:t>
            </w:r>
          </w:p>
        </w:tc>
        <w:tc>
          <w:tcPr>
            <w:shd w:fill="auto" w:val="clear"/>
            <w:tcMar>
              <w:top w:w="72.0" w:type="dxa"/>
              <w:left w:w="72.0" w:type="dxa"/>
              <w:bottom w:w="72.0" w:type="dxa"/>
              <w:right w:w="72.0" w:type="dxa"/>
            </w:tcMar>
            <w:vAlign w:val="top"/>
          </w:tcPr>
          <w:p w:rsidR="00000000" w:rsidDel="00000000" w:rsidP="00000000" w:rsidRDefault="00000000" w:rsidRPr="00000000" w14:paraId="000001EA">
            <w:pPr>
              <w:pStyle w:val="Subtitle"/>
              <w:pageBreakBefore w:val="0"/>
              <w:widowControl w:val="0"/>
              <w:jc w:val="left"/>
              <w:rPr/>
            </w:pPr>
            <w:bookmarkStart w:colFirst="0" w:colLast="0" w:name="_3wdwwtygymtw" w:id="166"/>
            <w:bookmarkEnd w:id="166"/>
            <w:r w:rsidDel="00000000" w:rsidR="00000000" w:rsidRPr="00000000">
              <w:rPr>
                <w:rtl w:val="0"/>
              </w:rPr>
              <w:t xml:space="preserve">Pointer A to Hub RAM       </w:t>
            </w:r>
          </w:p>
          <w:p w:rsidR="00000000" w:rsidDel="00000000" w:rsidP="00000000" w:rsidRDefault="00000000" w:rsidRPr="00000000" w14:paraId="000001EB">
            <w:pPr>
              <w:pStyle w:val="Subtitle"/>
              <w:pageBreakBefore w:val="0"/>
              <w:widowControl w:val="0"/>
              <w:jc w:val="left"/>
              <w:rPr/>
            </w:pPr>
            <w:bookmarkStart w:colFirst="0" w:colLast="0" w:name="_3wdwwtygymtw" w:id="166"/>
            <w:bookmarkEnd w:id="166"/>
            <w:r w:rsidDel="00000000" w:rsidR="00000000" w:rsidRPr="00000000">
              <w:rPr>
                <w:rtl w:val="0"/>
              </w:rPr>
              <w:t xml:space="preserve">Pointer B to Hub RAM       </w:t>
            </w:r>
          </w:p>
          <w:p w:rsidR="00000000" w:rsidDel="00000000" w:rsidP="00000000" w:rsidRDefault="00000000" w:rsidRPr="00000000" w14:paraId="000001EC">
            <w:pPr>
              <w:pStyle w:val="Subtitle"/>
              <w:pageBreakBefore w:val="0"/>
              <w:widowControl w:val="0"/>
              <w:jc w:val="left"/>
              <w:rPr/>
            </w:pPr>
            <w:bookmarkStart w:colFirst="0" w:colLast="0" w:name="_3wdwwtygymtw" w:id="166"/>
            <w:bookmarkEnd w:id="166"/>
            <w:r w:rsidDel="00000000" w:rsidR="00000000" w:rsidRPr="00000000">
              <w:rPr>
                <w:rtl w:val="0"/>
              </w:rPr>
              <w:t xml:space="preserve">Output enables (direction bits) for P31..P0 </w:t>
            </w:r>
          </w:p>
          <w:p w:rsidR="00000000" w:rsidDel="00000000" w:rsidP="00000000" w:rsidRDefault="00000000" w:rsidRPr="00000000" w14:paraId="000001ED">
            <w:pPr>
              <w:pStyle w:val="Subtitle"/>
              <w:pageBreakBefore w:val="0"/>
              <w:widowControl w:val="0"/>
              <w:jc w:val="left"/>
              <w:rPr/>
            </w:pPr>
            <w:bookmarkStart w:colFirst="0" w:colLast="0" w:name="_3wdwwtygymtw" w:id="166"/>
            <w:bookmarkEnd w:id="166"/>
            <w:r w:rsidDel="00000000" w:rsidR="00000000" w:rsidRPr="00000000">
              <w:rPr>
                <w:rtl w:val="0"/>
              </w:rPr>
              <w:t xml:space="preserve">Output enables (direction bits) for P63..P32</w:t>
            </w:r>
          </w:p>
          <w:p w:rsidR="00000000" w:rsidDel="00000000" w:rsidP="00000000" w:rsidRDefault="00000000" w:rsidRPr="00000000" w14:paraId="000001EE">
            <w:pPr>
              <w:pStyle w:val="Subtitle"/>
              <w:pageBreakBefore w:val="0"/>
              <w:widowControl w:val="0"/>
              <w:jc w:val="left"/>
              <w:rPr/>
            </w:pPr>
            <w:bookmarkStart w:colFirst="0" w:colLast="0" w:name="_3wdwwtygymtw" w:id="166"/>
            <w:bookmarkEnd w:id="166"/>
            <w:r w:rsidDel="00000000" w:rsidR="00000000" w:rsidRPr="00000000">
              <w:rPr>
                <w:rtl w:val="0"/>
              </w:rPr>
              <w:t xml:space="preserve">Output states for P31..P0  </w:t>
            </w:r>
          </w:p>
          <w:p w:rsidR="00000000" w:rsidDel="00000000" w:rsidP="00000000" w:rsidRDefault="00000000" w:rsidRPr="00000000" w14:paraId="000001EF">
            <w:pPr>
              <w:pStyle w:val="Subtitle"/>
              <w:pageBreakBefore w:val="0"/>
              <w:widowControl w:val="0"/>
              <w:jc w:val="left"/>
              <w:rPr/>
            </w:pPr>
            <w:bookmarkStart w:colFirst="0" w:colLast="0" w:name="_3wdwwtygymtw" w:id="166"/>
            <w:bookmarkEnd w:id="166"/>
            <w:r w:rsidDel="00000000" w:rsidR="00000000" w:rsidRPr="00000000">
              <w:rPr>
                <w:rtl w:val="0"/>
              </w:rPr>
              <w:t xml:space="preserve">Output states for P63..P32 </w:t>
            </w:r>
          </w:p>
          <w:p w:rsidR="00000000" w:rsidDel="00000000" w:rsidP="00000000" w:rsidRDefault="00000000" w:rsidRPr="00000000" w14:paraId="000001F0">
            <w:pPr>
              <w:pStyle w:val="Subtitle"/>
              <w:pageBreakBefore w:val="0"/>
              <w:widowControl w:val="0"/>
              <w:jc w:val="left"/>
              <w:rPr/>
            </w:pPr>
            <w:bookmarkStart w:colFirst="0" w:colLast="0" w:name="_3wdwwtygymtw" w:id="166"/>
            <w:bookmarkEnd w:id="166"/>
            <w:r w:rsidDel="00000000" w:rsidR="00000000" w:rsidRPr="00000000">
              <w:rPr>
                <w:rtl w:val="0"/>
              </w:rPr>
              <w:t xml:space="preserve">Input states for P31..P0   </w:t>
            </w:r>
          </w:p>
          <w:p w:rsidR="00000000" w:rsidDel="00000000" w:rsidP="00000000" w:rsidRDefault="00000000" w:rsidRPr="00000000" w14:paraId="000001F1">
            <w:pPr>
              <w:pStyle w:val="Subtitle"/>
              <w:pageBreakBefore w:val="0"/>
              <w:widowControl w:val="0"/>
              <w:jc w:val="left"/>
              <w:rPr/>
            </w:pPr>
            <w:bookmarkStart w:colFirst="0" w:colLast="0" w:name="_3wdwwtygymtw" w:id="166"/>
            <w:bookmarkEnd w:id="166"/>
            <w:r w:rsidDel="00000000" w:rsidR="00000000" w:rsidRPr="00000000">
              <w:rPr>
                <w:rtl w:val="0"/>
              </w:rPr>
              <w:t xml:space="preserve">Input states for P63..P32  </w:t>
            </w:r>
          </w:p>
        </w:tc>
      </w:tr>
    </w:tbl>
    <w:p w:rsidR="00000000" w:rsidDel="00000000" w:rsidP="00000000" w:rsidRDefault="00000000" w:rsidRPr="00000000" w14:paraId="000001F2">
      <w:pPr>
        <w:pageBreakBefore w:val="0"/>
        <w:widowControl w:val="0"/>
        <w:spacing w:after="0" w:lineRule="auto"/>
        <w:rPr/>
      </w:pPr>
      <w:r w:rsidDel="00000000" w:rsidR="00000000" w:rsidRPr="00000000">
        <w:rPr>
          <w:vertAlign w:val="superscript"/>
          <w:rtl w:val="0"/>
        </w:rPr>
        <w:t xml:space="preserve">1 </w:t>
      </w:r>
      <w:r w:rsidDel="00000000" w:rsidR="00000000" w:rsidRPr="00000000">
        <w:rPr>
          <w:rtl w:val="0"/>
        </w:rPr>
        <w:t xml:space="preserve">Also debug interrupt call address</w:t>
      </w:r>
    </w:p>
    <w:p w:rsidR="00000000" w:rsidDel="00000000" w:rsidP="00000000" w:rsidRDefault="00000000" w:rsidRPr="00000000" w14:paraId="000001F3">
      <w:pPr>
        <w:pageBreakBefore w:val="0"/>
        <w:widowControl w:val="0"/>
        <w:rPr/>
      </w:pPr>
      <w:r w:rsidDel="00000000" w:rsidR="00000000" w:rsidRPr="00000000">
        <w:rPr>
          <w:vertAlign w:val="superscript"/>
          <w:rtl w:val="0"/>
        </w:rPr>
        <w:t xml:space="preserve">2 </w:t>
      </w:r>
      <w:r w:rsidDel="00000000" w:rsidR="00000000" w:rsidRPr="00000000">
        <w:rPr>
          <w:rtl w:val="0"/>
        </w:rPr>
        <w:t xml:space="preserve">Also debug interrupt return address</w:t>
      </w:r>
    </w:p>
    <w:p w:rsidR="00000000" w:rsidDel="00000000" w:rsidP="00000000" w:rsidRDefault="00000000" w:rsidRPr="00000000" w14:paraId="000001F4">
      <w:pPr>
        <w:pStyle w:val="Heading3"/>
        <w:rPr/>
      </w:pPr>
      <w:bookmarkStart w:colFirst="0" w:colLast="0" w:name="_g01pdnt3dk21" w:id="167"/>
      <w:bookmarkEnd w:id="167"/>
      <w:r w:rsidDel="00000000" w:rsidR="00000000" w:rsidRPr="00000000">
        <w:rPr>
          <w:rtl w:val="0"/>
        </w:rPr>
        <w:t xml:space="preserve">Lookup RAM</w:t>
      </w:r>
    </w:p>
    <w:p w:rsidR="00000000" w:rsidDel="00000000" w:rsidP="00000000" w:rsidRDefault="00000000" w:rsidRPr="00000000" w14:paraId="000001F5">
      <w:pPr>
        <w:pageBreakBefore w:val="0"/>
        <w:rPr/>
      </w:pPr>
      <w:r w:rsidDel="00000000" w:rsidR="00000000" w:rsidRPr="00000000">
        <w:rPr>
          <w:rtl w:val="0"/>
        </w:rPr>
        <w:t xml:space="preserve">Each cog's secondary 512 x 32-bit dual-port Lookup RAM (LUT RAM for short) is read and written as longs (4 bytes).  It is useful for:</w:t>
      </w:r>
    </w:p>
    <w:p w:rsidR="00000000" w:rsidDel="00000000" w:rsidP="00000000" w:rsidRDefault="00000000" w:rsidRPr="00000000" w14:paraId="000001F6">
      <w:pPr>
        <w:pageBreakBefore w:val="0"/>
        <w:numPr>
          <w:ilvl w:val="0"/>
          <w:numId w:val="41"/>
        </w:numPr>
        <w:spacing w:after="0" w:afterAutospacing="0"/>
        <w:ind w:left="720" w:hanging="360"/>
      </w:pPr>
      <w:r w:rsidDel="00000000" w:rsidR="00000000" w:rsidRPr="00000000">
        <w:rPr>
          <w:rtl w:val="0"/>
        </w:rPr>
        <w:t xml:space="preserve">Scratch space</w:t>
      </w:r>
    </w:p>
    <w:p w:rsidR="00000000" w:rsidDel="00000000" w:rsidP="00000000" w:rsidRDefault="00000000" w:rsidRPr="00000000" w14:paraId="000001F7">
      <w:pPr>
        <w:pageBreakBefore w:val="0"/>
        <w:numPr>
          <w:ilvl w:val="0"/>
          <w:numId w:val="41"/>
        </w:numPr>
        <w:spacing w:after="0" w:afterAutospacing="0"/>
        <w:ind w:left="720" w:hanging="360"/>
      </w:pPr>
      <w:r w:rsidDel="00000000" w:rsidR="00000000" w:rsidRPr="00000000">
        <w:rPr>
          <w:rtl w:val="0"/>
        </w:rPr>
        <w:t xml:space="preserve">Streamer access</w:t>
      </w:r>
    </w:p>
    <w:p w:rsidR="00000000" w:rsidDel="00000000" w:rsidP="00000000" w:rsidRDefault="00000000" w:rsidRPr="00000000" w14:paraId="000001F8">
      <w:pPr>
        <w:pageBreakBefore w:val="0"/>
        <w:numPr>
          <w:ilvl w:val="0"/>
          <w:numId w:val="41"/>
        </w:numPr>
        <w:spacing w:after="0" w:afterAutospacing="0"/>
        <w:ind w:left="720" w:hanging="360"/>
      </w:pPr>
      <w:r w:rsidDel="00000000" w:rsidR="00000000" w:rsidRPr="00000000">
        <w:rPr>
          <w:rtl w:val="0"/>
        </w:rPr>
        <w:t xml:space="preserve">Bytecode execution lookup table</w:t>
      </w:r>
    </w:p>
    <w:p w:rsidR="00000000" w:rsidDel="00000000" w:rsidP="00000000" w:rsidRDefault="00000000" w:rsidRPr="00000000" w14:paraId="000001F9">
      <w:pPr>
        <w:pageBreakBefore w:val="0"/>
        <w:numPr>
          <w:ilvl w:val="0"/>
          <w:numId w:val="41"/>
        </w:numPr>
        <w:spacing w:after="0" w:afterAutospacing="0"/>
        <w:ind w:left="720" w:hanging="360"/>
      </w:pPr>
      <w:r w:rsidDel="00000000" w:rsidR="00000000" w:rsidRPr="00000000">
        <w:rPr>
          <w:rtl w:val="0"/>
        </w:rPr>
        <w:t xml:space="preserve">Smart pin data source</w:t>
      </w:r>
    </w:p>
    <w:p w:rsidR="00000000" w:rsidDel="00000000" w:rsidP="00000000" w:rsidRDefault="00000000" w:rsidRPr="00000000" w14:paraId="000001FA">
      <w:pPr>
        <w:pageBreakBefore w:val="0"/>
        <w:numPr>
          <w:ilvl w:val="0"/>
          <w:numId w:val="41"/>
        </w:numPr>
        <w:spacing w:after="0" w:afterAutospacing="0"/>
        <w:ind w:left="720" w:hanging="360"/>
      </w:pPr>
      <w:r w:rsidDel="00000000" w:rsidR="00000000" w:rsidRPr="00000000">
        <w:rPr>
          <w:rtl w:val="0"/>
        </w:rPr>
        <w:t xml:space="preserve">Paired-Cog communication mechanism</w:t>
      </w:r>
    </w:p>
    <w:p w:rsidR="00000000" w:rsidDel="00000000" w:rsidP="00000000" w:rsidRDefault="00000000" w:rsidRPr="00000000" w14:paraId="000001FB">
      <w:pPr>
        <w:pageBreakBefore w:val="0"/>
        <w:numPr>
          <w:ilvl w:val="0"/>
          <w:numId w:val="41"/>
        </w:numPr>
        <w:ind w:left="720" w:hanging="360"/>
      </w:pPr>
      <w:r w:rsidDel="00000000" w:rsidR="00000000" w:rsidRPr="00000000">
        <w:rPr>
          <w:rtl w:val="0"/>
        </w:rPr>
        <w:t xml:space="preserve">Code execution</w:t>
      </w:r>
    </w:p>
    <w:p w:rsidR="00000000" w:rsidDel="00000000" w:rsidP="00000000" w:rsidRDefault="00000000" w:rsidRPr="00000000" w14:paraId="000001FC">
      <w:pPr>
        <w:pStyle w:val="Heading4"/>
        <w:rPr/>
      </w:pPr>
      <w:bookmarkStart w:colFirst="0" w:colLast="0" w:name="_73jkkdy9xtrr" w:id="168"/>
      <w:bookmarkEnd w:id="168"/>
      <w:r w:rsidDel="00000000" w:rsidR="00000000" w:rsidRPr="00000000">
        <w:rPr>
          <w:rtl w:val="0"/>
        </w:rPr>
        <w:t xml:space="preserve">Scratch Space</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In contrast to Register RAM, the cog cannot directly reference Lookup RAM locations in the majority of its PASM2 instructions.  Instead, the desired location(s) must be read or written between Lookup RAM and Register RAM using the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RDLUT</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WRLUT</w:t>
      </w:r>
      <w:r w:rsidDel="00000000" w:rsidR="00000000" w:rsidRPr="00000000">
        <w:rPr>
          <w:rtl w:val="0"/>
        </w:rPr>
        <w:t xml:space="preserve"> instructions, respectively. This is synonymous with other hardware architecture's scratch storage using "LOAD" and "STORE" instructions.  When using the </w:t>
      </w:r>
      <w:r w:rsidDel="00000000" w:rsidR="00000000" w:rsidRPr="00000000">
        <w:rPr>
          <w:rFonts w:ascii="Roboto Mono Medium" w:cs="Roboto Mono Medium" w:eastAsia="Roboto Mono Medium" w:hAnsi="Roboto Mono Medium"/>
          <w:rtl w:val="0"/>
        </w:rPr>
        <w:t xml:space="preserve">RDLUT</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WRLUT</w:t>
      </w:r>
      <w:r w:rsidDel="00000000" w:rsidR="00000000" w:rsidRPr="00000000">
        <w:rPr>
          <w:rtl w:val="0"/>
        </w:rPr>
        <w:t xml:space="preserve"> instructions, the Lookup RAM's locations $200..$3FF are addressable as $000..$1FF.</w:t>
      </w:r>
      <w:r w:rsidDel="00000000" w:rsidR="00000000" w:rsidRPr="00000000">
        <w:rPr>
          <w:rtl w:val="0"/>
        </w:rPr>
      </w:r>
    </w:p>
    <w:p w:rsidR="00000000" w:rsidDel="00000000" w:rsidP="00000000" w:rsidRDefault="00000000" w:rsidRPr="00000000" w14:paraId="000001FE">
      <w:pPr>
        <w:pStyle w:val="Heading4"/>
        <w:rPr/>
      </w:pPr>
      <w:bookmarkStart w:colFirst="0" w:colLast="0" w:name="_tld16mvlxxxc" w:id="169"/>
      <w:bookmarkEnd w:id="169"/>
      <w:r w:rsidDel="00000000" w:rsidR="00000000" w:rsidRPr="00000000">
        <w:rPr>
          <w:rtl w:val="0"/>
        </w:rPr>
        <w:t xml:space="preserve">Paired-Cog Communication Mechanism</w:t>
      </w:r>
    </w:p>
    <w:p w:rsidR="00000000" w:rsidDel="00000000" w:rsidP="00000000" w:rsidRDefault="00000000" w:rsidRPr="00000000" w14:paraId="000001FF">
      <w:pPr>
        <w:pageBreakBefore w:val="0"/>
        <w:rPr/>
      </w:pPr>
      <w:r w:rsidDel="00000000" w:rsidR="00000000" w:rsidRPr="00000000">
        <w:rPr>
          <w:rtl w:val="0"/>
        </w:rPr>
        <w:t xml:space="preserve">Adjacent cogs whose ID numbers differ by only the LSB (cogs 0 and 1, 2 and 3, etc.) can each allow their Lookup RAMs to be written by the other cog via its local Lookup RAM writes. This allows adjacent cogs to share data very quickly through their Lookup RAMs.</w:t>
      </w:r>
    </w:p>
    <w:p w:rsidR="00000000" w:rsidDel="00000000" w:rsidP="00000000" w:rsidRDefault="00000000" w:rsidRPr="00000000" w14:paraId="00000200">
      <w:pPr>
        <w:pageBreakBefore w:val="0"/>
        <w:rPr/>
      </w:pPr>
      <w:r w:rsidDel="00000000" w:rsidR="00000000" w:rsidRPr="00000000">
        <w:rPr>
          <w:i w:val="1"/>
          <w:rtl w:val="0"/>
        </w:rPr>
        <w:t xml:space="preserve">Warning</w:t>
      </w:r>
      <w:r w:rsidDel="00000000" w:rsidR="00000000" w:rsidRPr="00000000">
        <w:rPr>
          <w:b w:val="1"/>
          <w:i w:val="1"/>
          <w:rtl w:val="0"/>
        </w:rPr>
        <w:t xml:space="preserve">:</w:t>
      </w:r>
      <w:r w:rsidDel="00000000" w:rsidR="00000000" w:rsidRPr="00000000">
        <w:rPr>
          <w:rtl w:val="0"/>
        </w:rPr>
        <w:t xml:space="preserve"> Lookup RAM writes from the adjacent cog are implemented on the Lookup RAM's 2nd port. The 2nd port is also shared by the streamer in DDS/LUT modes. If an external write occurs on the same clock as a streamer read, the external write gets priority. It is not intended that external writes would be enabled at the same time the streamer is in DDS/LUT mode.</w:t>
      </w:r>
    </w:p>
    <w:p w:rsidR="00000000" w:rsidDel="00000000" w:rsidP="00000000" w:rsidRDefault="00000000" w:rsidRPr="00000000" w14:paraId="00000201">
      <w:pPr>
        <w:pStyle w:val="Heading2"/>
        <w:rPr/>
      </w:pPr>
      <w:bookmarkStart w:colFirst="0" w:colLast="0" w:name="_d6a33r7wy3h8" w:id="170"/>
      <w:bookmarkEnd w:id="170"/>
      <w:r w:rsidDel="00000000" w:rsidR="00000000" w:rsidRPr="00000000">
        <w:rPr>
          <w:rtl w:val="0"/>
        </w:rPr>
        <w:t xml:space="preserve">Instruction Pipeline</w:t>
      </w:r>
      <w:r w:rsidDel="00000000" w:rsidR="00000000" w:rsidRPr="00000000">
        <w:rPr>
          <w:rtl w:val="0"/>
        </w:rPr>
      </w:r>
    </w:p>
    <w:p w:rsidR="00000000" w:rsidDel="00000000" w:rsidP="00000000" w:rsidRDefault="00000000" w:rsidRPr="00000000" w14:paraId="00000202">
      <w:pPr>
        <w:pageBreakBefore w:val="0"/>
        <w:rPr/>
      </w:pPr>
      <w:r w:rsidDel="00000000" w:rsidR="00000000" w:rsidRPr="00000000">
        <w:rPr>
          <w:rtl w:val="0"/>
        </w:rPr>
        <w:t xml:space="preserve">To optimize execution speed, cogs employ a pipelined execution architecture for PASM2.  The nature of the pipeline is summarized by these attributes:</w:t>
      </w:r>
    </w:p>
    <w:p w:rsidR="00000000" w:rsidDel="00000000" w:rsidP="00000000" w:rsidRDefault="00000000" w:rsidRPr="00000000" w14:paraId="00000203">
      <w:pPr>
        <w:pageBreakBefore w:val="0"/>
        <w:numPr>
          <w:ilvl w:val="0"/>
          <w:numId w:val="31"/>
        </w:numPr>
        <w:spacing w:after="0" w:afterAutospacing="0"/>
        <w:ind w:left="720" w:hanging="360"/>
        <w:rPr>
          <w:u w:val="none"/>
        </w:rPr>
      </w:pPr>
      <w:r w:rsidDel="00000000" w:rsidR="00000000" w:rsidRPr="00000000">
        <w:rPr>
          <w:rtl w:val="0"/>
        </w:rPr>
        <w:t xml:space="preserve">There are five stages of processing per instruction, performed in a minimum of five clock cycles</w:t>
      </w:r>
    </w:p>
    <w:p w:rsidR="00000000" w:rsidDel="00000000" w:rsidP="00000000" w:rsidRDefault="00000000" w:rsidRPr="00000000" w14:paraId="00000204">
      <w:pPr>
        <w:pageBreakBefore w:val="0"/>
        <w:numPr>
          <w:ilvl w:val="0"/>
          <w:numId w:val="31"/>
        </w:numPr>
        <w:spacing w:after="0" w:afterAutospacing="0"/>
        <w:ind w:left="720" w:hanging="360"/>
        <w:rPr>
          <w:u w:val="none"/>
        </w:rPr>
      </w:pPr>
      <w:r w:rsidDel="00000000" w:rsidR="00000000" w:rsidRPr="00000000">
        <w:rPr>
          <w:rtl w:val="0"/>
        </w:rPr>
        <w:t xml:space="preserve">Instructions are overlapped to effectively execute in as little as two clock cycles when the pipeline is full</w:t>
      </w:r>
    </w:p>
    <w:p w:rsidR="00000000" w:rsidDel="00000000" w:rsidP="00000000" w:rsidRDefault="00000000" w:rsidRPr="00000000" w14:paraId="00000205">
      <w:pPr>
        <w:numPr>
          <w:ilvl w:val="0"/>
          <w:numId w:val="31"/>
        </w:numPr>
        <w:spacing w:after="0" w:afterAutospacing="0"/>
        <w:ind w:left="720" w:hanging="360"/>
      </w:pPr>
      <w:r w:rsidDel="00000000" w:rsidR="00000000" w:rsidRPr="00000000">
        <w:rPr>
          <w:rtl w:val="0"/>
        </w:rPr>
        <w:t xml:space="preserve">Branch instructions cause the pipeline to be flushed; the first instruction following the branch will take at least five clock cycles (13 or 14 if branching to a hub address) since the pipeline is refilling</w:t>
      </w:r>
    </w:p>
    <w:p w:rsidR="00000000" w:rsidDel="00000000" w:rsidP="00000000" w:rsidRDefault="00000000" w:rsidRPr="00000000" w14:paraId="00000206">
      <w:pPr>
        <w:numPr>
          <w:ilvl w:val="0"/>
          <w:numId w:val="31"/>
        </w:numPr>
        <w:spacing w:after="0" w:afterAutospacing="0"/>
        <w:ind w:left="720" w:hanging="360"/>
      </w:pPr>
      <w:r w:rsidDel="00000000" w:rsidR="00000000" w:rsidRPr="00000000">
        <w:rPr>
          <w:rtl w:val="0"/>
        </w:rPr>
        <w:t xml:space="preserve">Any instruction that is conditionally canceled will not execute but will still take effectively two clocks (or at least five clocks, if following a branch) to pass through the pipeline</w:t>
      </w:r>
    </w:p>
    <w:p w:rsidR="00000000" w:rsidDel="00000000" w:rsidP="00000000" w:rsidRDefault="00000000" w:rsidRPr="00000000" w14:paraId="00000207">
      <w:pPr>
        <w:numPr>
          <w:ilvl w:val="0"/>
          <w:numId w:val="31"/>
        </w:numPr>
        <w:ind w:left="720" w:hanging="360"/>
      </w:pPr>
      <w:r w:rsidDel="00000000" w:rsidR="00000000" w:rsidRPr="00000000">
        <w:rPr>
          <w:rtl w:val="0"/>
        </w:rPr>
        <w:t xml:space="preserve">If an instruction must wait for a resource, all the following instructions in the pipeline also wait</w:t>
      </w:r>
    </w:p>
    <w:p w:rsidR="00000000" w:rsidDel="00000000" w:rsidP="00000000" w:rsidRDefault="00000000" w:rsidRPr="00000000" w14:paraId="00000208">
      <w:pPr>
        <w:pStyle w:val="Heading3"/>
        <w:spacing w:after="0" w:lineRule="auto"/>
        <w:rPr/>
      </w:pPr>
      <w:bookmarkStart w:colFirst="0" w:colLast="0" w:name="_5foqcyrb9yic" w:id="171"/>
      <w:bookmarkEnd w:id="171"/>
      <w:r w:rsidDel="00000000" w:rsidR="00000000" w:rsidRPr="00000000">
        <w:rPr>
          <w:rtl w:val="0"/>
        </w:rPr>
        <w:t xml:space="preserve">Instruction Stages</w:t>
      </w:r>
    </w:p>
    <w:p w:rsidR="00000000" w:rsidDel="00000000" w:rsidP="00000000" w:rsidRDefault="00000000" w:rsidRPr="00000000" w14:paraId="00000209">
      <w:pPr>
        <w:pageBreakBefore w:val="0"/>
        <w:spacing w:after="0" w:lineRule="auto"/>
        <w:rPr/>
      </w:pPr>
      <w:r w:rsidDel="00000000" w:rsidR="00000000" w:rsidRPr="00000000">
        <w:rPr>
          <w:rtl w:val="0"/>
        </w:rPr>
        <w:t xml:space="preserve">To understand the pipeline, first consider the process of executing a single PASM2 instruction.  </w:t>
      </w:r>
      <w:r w:rsidDel="00000000" w:rsidR="00000000" w:rsidRPr="00000000">
        <w:rPr>
          <w:rtl w:val="0"/>
        </w:rPr>
        <w:t xml:space="preserve">An instruction's five stages of processing are illustrated below.  Every PASM2 instruction is processed this way— five stages taking at least five clock cycles total.  Each stage is completed upon the rising edge of the following clock signal.</w:t>
      </w:r>
    </w:p>
    <w:p w:rsidR="00000000" w:rsidDel="00000000" w:rsidP="00000000" w:rsidRDefault="00000000" w:rsidRPr="00000000" w14:paraId="0000020A">
      <w:pPr>
        <w:pStyle w:val="Heading6"/>
        <w:spacing w:before="200" w:lineRule="auto"/>
        <w:jc w:val="center"/>
        <w:rPr/>
      </w:pPr>
      <w:bookmarkStart w:colFirst="0" w:colLast="0" w:name="_jxu7hvoia50l" w:id="172"/>
      <w:bookmarkEnd w:id="172"/>
      <w:r w:rsidDel="00000000" w:rsidR="00000000" w:rsidRPr="00000000">
        <w:rPr>
          <w:rtl w:val="0"/>
        </w:rPr>
        <w:t xml:space="preserve">Isolated</w:t>
      </w:r>
      <w:r w:rsidDel="00000000" w:rsidR="00000000" w:rsidRPr="00000000">
        <w:rPr>
          <w:rtl w:val="0"/>
        </w:rPr>
        <w:t xml:space="preserve"> Instruction Processing</w:t>
      </w:r>
    </w:p>
    <w:p w:rsidR="00000000" w:rsidDel="00000000" w:rsidP="00000000" w:rsidRDefault="00000000" w:rsidRPr="00000000" w14:paraId="0000020B">
      <w:pPr>
        <w:pBdr>
          <w:top w:color="000000" w:space="2" w:sz="8" w:val="single"/>
          <w:left w:color="000000" w:space="2" w:sz="8" w:val="single"/>
          <w:bottom w:color="000000" w:space="2" w:sz="8" w:val="single"/>
          <w:right w:color="000000" w:space="2" w:sz="8" w:val="single"/>
        </w:pBdr>
        <w:spacing w:after="0" w:lineRule="auto"/>
        <w:rPr/>
      </w:pPr>
      <w:r w:rsidDel="00000000" w:rsidR="00000000" w:rsidRPr="00000000">
        <w:rPr/>
        <w:drawing>
          <wp:inline distB="114300" distT="114300" distL="114300" distR="114300">
            <wp:extent cx="6400800" cy="1447800"/>
            <wp:effectExtent b="0" l="0" r="0" t="0"/>
            <wp:docPr id="2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64008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ageBreakBefore w:val="0"/>
        <w:pBdr>
          <w:top w:color="000000" w:space="2" w:sz="8" w:val="single"/>
          <w:left w:color="000000" w:space="2" w:sz="8" w:val="single"/>
          <w:bottom w:color="000000" w:space="2" w:sz="8" w:val="single"/>
          <w:right w:color="000000" w:space="2" w:sz="8" w:val="single"/>
        </w:pBdr>
        <w:spacing w:after="0" w:line="240" w:lineRule="auto"/>
        <w:rPr>
          <w:sz w:val="18"/>
          <w:szCs w:val="18"/>
        </w:rPr>
      </w:pPr>
      <w:r w:rsidDel="00000000" w:rsidR="00000000" w:rsidRPr="00000000">
        <w:rPr>
          <w:rFonts w:ascii="Roboto Mono" w:cs="Roboto Mono" w:eastAsia="Roboto Mono" w:hAnsi="Roboto Mono"/>
          <w:sz w:val="18"/>
          <w:szCs w:val="18"/>
          <w:rtl w:val="0"/>
        </w:rPr>
        <w:t xml:space="preserve">I</w:t>
      </w:r>
      <w:r w:rsidDel="00000000" w:rsidR="00000000" w:rsidRPr="00000000">
        <w:rPr>
          <w:sz w:val="18"/>
          <w:szCs w:val="18"/>
          <w:rtl w:val="0"/>
        </w:rPr>
        <w:t xml:space="preserve"> = instruction opcode • </w:t>
      </w:r>
      <w:r w:rsidDel="00000000" w:rsidR="00000000" w:rsidRPr="00000000">
        <w:rPr>
          <w:rFonts w:ascii="Roboto Mono" w:cs="Roboto Mono" w:eastAsia="Roboto Mono" w:hAnsi="Roboto Mono"/>
          <w:sz w:val="18"/>
          <w:szCs w:val="18"/>
          <w:rtl w:val="0"/>
        </w:rPr>
        <w:t xml:space="preserve">D</w:t>
      </w:r>
      <w:r w:rsidDel="00000000" w:rsidR="00000000" w:rsidRPr="00000000">
        <w:rPr>
          <w:sz w:val="18"/>
          <w:szCs w:val="18"/>
          <w:rtl w:val="0"/>
        </w:rPr>
        <w:t xml:space="preserve"> = destination operand • </w:t>
      </w:r>
      <w:r w:rsidDel="00000000" w:rsidR="00000000" w:rsidRPr="00000000">
        <w:rPr>
          <w:rFonts w:ascii="Roboto Mono" w:cs="Roboto Mono" w:eastAsia="Roboto Mono" w:hAnsi="Roboto Mono"/>
          <w:sz w:val="18"/>
          <w:szCs w:val="18"/>
          <w:rtl w:val="0"/>
        </w:rPr>
        <w:t xml:space="preserve">S</w:t>
      </w:r>
      <w:r w:rsidDel="00000000" w:rsidR="00000000" w:rsidRPr="00000000">
        <w:rPr>
          <w:sz w:val="18"/>
          <w:szCs w:val="18"/>
          <w:rtl w:val="0"/>
        </w:rPr>
        <w:t xml:space="preserve"> = source operand •</w:t>
      </w:r>
      <w:r w:rsidDel="00000000" w:rsidR="00000000" w:rsidRPr="00000000">
        <w:rPr>
          <w:sz w:val="18"/>
          <w:szCs w:val="18"/>
          <w:rtl w:val="0"/>
        </w:rPr>
        <w:t xml:space="preserve"> </w:t>
      </w:r>
      <w:r w:rsidDel="00000000" w:rsidR="00000000" w:rsidRPr="00000000">
        <w:rPr>
          <w:rFonts w:ascii="Roboto Mono" w:cs="Roboto Mono" w:eastAsia="Roboto Mono" w:hAnsi="Roboto Mono"/>
          <w:sz w:val="18"/>
          <w:szCs w:val="18"/>
          <w:rtl w:val="0"/>
        </w:rPr>
        <w:t xml:space="preserve">ALU</w:t>
      </w:r>
      <w:r w:rsidDel="00000000" w:rsidR="00000000" w:rsidRPr="00000000">
        <w:rPr>
          <w:sz w:val="18"/>
          <w:szCs w:val="18"/>
          <w:rtl w:val="0"/>
        </w:rPr>
        <w:t xml:space="preserve"> = arithmetic logic unit</w:t>
      </w:r>
    </w:p>
    <w:p w:rsidR="00000000" w:rsidDel="00000000" w:rsidP="00000000" w:rsidRDefault="00000000" w:rsidRPr="00000000" w14:paraId="0000020D">
      <w:pPr>
        <w:pageBreakBefore w:val="0"/>
        <w:pBdr>
          <w:top w:color="000000" w:space="2" w:sz="8" w:val="single"/>
          <w:left w:color="000000" w:space="2" w:sz="8" w:val="single"/>
          <w:bottom w:color="000000" w:space="2" w:sz="8" w:val="single"/>
          <w:right w:color="000000" w:space="2" w:sz="8" w:val="single"/>
        </w:pBdr>
        <w:spacing w:after="200" w:line="240" w:lineRule="auto"/>
        <w:rPr>
          <w:sz w:val="18"/>
          <w:szCs w:val="18"/>
        </w:rPr>
      </w:pPr>
      <w:r w:rsidDel="00000000" w:rsidR="00000000" w:rsidRPr="00000000">
        <w:rPr>
          <w:rFonts w:ascii="Roboto Mono" w:cs="Roboto Mono" w:eastAsia="Roboto Mono" w:hAnsi="Roboto Mono"/>
          <w:sz w:val="18"/>
          <w:szCs w:val="18"/>
          <w:rtl w:val="0"/>
        </w:rPr>
        <w:t xml:space="preserve">MUX</w:t>
      </w:r>
      <w:r w:rsidDel="00000000" w:rsidR="00000000" w:rsidRPr="00000000">
        <w:rPr>
          <w:sz w:val="18"/>
          <w:szCs w:val="18"/>
          <w:rtl w:val="0"/>
        </w:rPr>
        <w:t xml:space="preserve"> = result multiplexer • </w:t>
      </w:r>
      <w:r w:rsidDel="00000000" w:rsidR="00000000" w:rsidRPr="00000000">
        <w:rPr>
          <w:rFonts w:ascii="Roboto Mono" w:cs="Roboto Mono" w:eastAsia="Roboto Mono" w:hAnsi="Roboto Mono"/>
          <w:sz w:val="18"/>
          <w:szCs w:val="18"/>
          <w:rtl w:val="0"/>
        </w:rPr>
        <w:t xml:space="preserve">R</w:t>
      </w:r>
      <w:r w:rsidDel="00000000" w:rsidR="00000000" w:rsidRPr="00000000">
        <w:rPr>
          <w:sz w:val="18"/>
          <w:szCs w:val="18"/>
          <w:rtl w:val="0"/>
        </w:rPr>
        <w:t xml:space="preserve"> = result of instruction execution; </w:t>
      </w:r>
      <w:r w:rsidDel="00000000" w:rsidR="00000000" w:rsidRPr="00000000">
        <w:rPr>
          <w:rFonts w:ascii="Roboto Mono" w:cs="Roboto Mono" w:eastAsia="Roboto Mono" w:hAnsi="Roboto Mono"/>
          <w:sz w:val="18"/>
          <w:szCs w:val="18"/>
          <w:rtl w:val="0"/>
        </w:rPr>
        <w:t xml:space="preserve">ALU</w:t>
      </w:r>
      <w:r w:rsidDel="00000000" w:rsidR="00000000" w:rsidRPr="00000000">
        <w:rPr>
          <w:sz w:val="18"/>
          <w:szCs w:val="18"/>
          <w:rtl w:val="0"/>
        </w:rPr>
        <w:t xml:space="preserve"> output value, or Hub result, plus C and Z flags</w:t>
      </w:r>
    </w:p>
    <w:p w:rsidR="00000000" w:rsidDel="00000000" w:rsidP="00000000" w:rsidRDefault="00000000" w:rsidRPr="00000000" w14:paraId="0000020E">
      <w:pPr>
        <w:pageBreakBefore w:val="0"/>
        <w:rPr/>
      </w:pPr>
      <w:r w:rsidDel="00000000" w:rsidR="00000000" w:rsidRPr="00000000">
        <w:rPr>
          <w:rtl w:val="0"/>
        </w:rPr>
        <w:t xml:space="preserve">The first three stages (Fetches) involve reading the 32-bit PASM2 instruction (I) opcode from RAM, latching (saving) the instruction opcode for decoding, and reading/latching the instruction's source (S) and destination (D) values (32-bits each).  The final two stages (Execute and Store) perform the instruction's intent by using the arithmetic logic unit (ALU) and writing the resulting 32-bit value and the carry and zero flags if required.  At that point (five clock cycles in this case) the instruction is fully executed.</w:t>
      </w:r>
    </w:p>
    <w:p w:rsidR="00000000" w:rsidDel="00000000" w:rsidP="00000000" w:rsidRDefault="00000000" w:rsidRPr="00000000" w14:paraId="0000020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The MUX gathers all possible results (from the ALU, Hub RAM, etc.) and delivers only what is appropriate for the Write RAM R operation</w:t>
      </w:r>
    </w:p>
    <w:p w:rsidR="00000000" w:rsidDel="00000000" w:rsidP="00000000" w:rsidRDefault="00000000" w:rsidRPr="00000000" w14:paraId="0000021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The final result value is written and the carry and zero flags are either written or discarded, depending on the specific instruction and given effects (</w:t>
      </w:r>
      <w:r w:rsidDel="00000000" w:rsidR="00000000" w:rsidRPr="00000000">
        <w:rPr>
          <w:rFonts w:ascii="Roboto Mono Medium" w:cs="Roboto Mono Medium" w:eastAsia="Roboto Mono Medium" w:hAnsi="Roboto Mono Medium"/>
          <w:rtl w:val="0"/>
        </w:rPr>
        <w:t xml:space="preserve">WC</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WZ</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WCZ</w:t>
      </w:r>
      <w:r w:rsidDel="00000000" w:rsidR="00000000" w:rsidRPr="00000000">
        <w:rPr>
          <w:rtl w:val="0"/>
        </w:rPr>
        <w:t xml:space="preserve">)</w:t>
      </w:r>
    </w:p>
    <w:p w:rsidR="00000000" w:rsidDel="00000000" w:rsidP="00000000" w:rsidRDefault="00000000" w:rsidRPr="00000000" w14:paraId="00000211">
      <w:pPr>
        <w:pageBreakBefore w:val="0"/>
        <w:numPr>
          <w:ilvl w:val="0"/>
          <w:numId w:val="8"/>
        </w:numPr>
        <w:ind w:left="720" w:hanging="360"/>
        <w:rPr>
          <w:u w:val="none"/>
        </w:rPr>
      </w:pPr>
      <w:r w:rsidDel="00000000" w:rsidR="00000000" w:rsidRPr="00000000">
        <w:rPr>
          <w:rtl w:val="0"/>
        </w:rPr>
        <w:t xml:space="preserve">As needed for proper processing, an instruction may wait (one or more extra clock cycles are inserted, without any stage advancement) immediately before the final stage</w:t>
      </w:r>
    </w:p>
    <w:p w:rsidR="00000000" w:rsidDel="00000000" w:rsidP="00000000" w:rsidRDefault="00000000" w:rsidRPr="00000000" w14:paraId="00000212">
      <w:pPr>
        <w:pStyle w:val="Heading3"/>
        <w:spacing w:after="0" w:lineRule="auto"/>
        <w:rPr/>
      </w:pPr>
      <w:bookmarkStart w:colFirst="0" w:colLast="0" w:name="_mgm5hn3uc4gj" w:id="173"/>
      <w:bookmarkEnd w:id="173"/>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3"/>
        <w:spacing w:after="0" w:lineRule="auto"/>
        <w:rPr/>
      </w:pPr>
      <w:bookmarkStart w:colFirst="0" w:colLast="0" w:name="_v21lql3bhoqu" w:id="174"/>
      <w:bookmarkEnd w:id="174"/>
      <w:r w:rsidDel="00000000" w:rsidR="00000000" w:rsidRPr="00000000">
        <w:rPr>
          <w:rtl w:val="0"/>
        </w:rPr>
        <w:t xml:space="preserve">Pipeline</w:t>
      </w:r>
    </w:p>
    <w:p w:rsidR="00000000" w:rsidDel="00000000" w:rsidP="00000000" w:rsidRDefault="00000000" w:rsidRPr="00000000" w14:paraId="00000214">
      <w:pPr>
        <w:pageBreakBefore w:val="0"/>
        <w:spacing w:after="0" w:lineRule="auto"/>
        <w:rPr/>
      </w:pPr>
      <w:r w:rsidDel="00000000" w:rsidR="00000000" w:rsidRPr="00000000">
        <w:rPr>
          <w:rtl w:val="0"/>
        </w:rPr>
        <w:t xml:space="preserve">In the pipeline, instructions are overlapped by three stages, resulting in an effective two-stage execution per instruction known as Fetch and Execute (or Wait).  Compare the single instruction illustration above with the multi-instruction pipeline flow below— the instruction above appears in the next illustration with the prefix "a" while others use prefixes "b", "c", etc.  This seven-cycle slice of time is processing six contiguous instructions. </w:t>
      </w:r>
    </w:p>
    <w:p w:rsidR="00000000" w:rsidDel="00000000" w:rsidP="00000000" w:rsidRDefault="00000000" w:rsidRPr="00000000" w14:paraId="00000215">
      <w:pPr>
        <w:pStyle w:val="Heading6"/>
        <w:spacing w:before="200" w:lineRule="auto"/>
        <w:jc w:val="center"/>
        <w:rPr/>
      </w:pPr>
      <w:bookmarkStart w:colFirst="0" w:colLast="0" w:name="_m60ek39gk8on" w:id="175"/>
      <w:bookmarkEnd w:id="175"/>
      <w:r w:rsidDel="00000000" w:rsidR="00000000" w:rsidRPr="00000000">
        <w:rPr>
          <w:rtl w:val="0"/>
        </w:rPr>
        <w:t xml:space="preserve">Instruction </w:t>
      </w:r>
      <w:r w:rsidDel="00000000" w:rsidR="00000000" w:rsidRPr="00000000">
        <w:rPr>
          <w:rtl w:val="0"/>
        </w:rPr>
        <w:t xml:space="preserve">Pipeline Flow</w:t>
      </w:r>
    </w:p>
    <w:p w:rsidR="00000000" w:rsidDel="00000000" w:rsidP="00000000" w:rsidRDefault="00000000" w:rsidRPr="00000000" w14:paraId="00000216">
      <w:pPr>
        <w:pageBreakBefore w:val="0"/>
        <w:pBdr>
          <w:top w:color="000000" w:space="2" w:sz="8" w:val="single"/>
          <w:left w:color="000000" w:space="2" w:sz="8" w:val="single"/>
          <w:bottom w:color="000000" w:space="2" w:sz="8" w:val="single"/>
          <w:right w:color="000000" w:space="2" w:sz="8" w:val="single"/>
        </w:pBdr>
        <w:spacing w:after="0" w:lineRule="auto"/>
        <w:rPr/>
      </w:pPr>
      <w:r w:rsidDel="00000000" w:rsidR="00000000" w:rsidRPr="00000000">
        <w:rPr/>
        <w:drawing>
          <wp:inline distB="114300" distT="114300" distL="114300" distR="114300">
            <wp:extent cx="6400800" cy="3619500"/>
            <wp:effectExtent b="0" l="0" r="0" t="0"/>
            <wp:docPr id="2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4008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Bdr>
          <w:top w:color="000000" w:space="2" w:sz="8" w:val="single"/>
          <w:left w:color="000000" w:space="2" w:sz="8" w:val="single"/>
          <w:bottom w:color="000000" w:space="2" w:sz="8" w:val="single"/>
          <w:right w:color="000000" w:space="2" w:sz="8" w:val="single"/>
        </w:pBdr>
        <w:rPr/>
      </w:pPr>
      <w:r w:rsidDel="00000000" w:rsidR="00000000" w:rsidRPr="00000000">
        <w:rPr>
          <w:sz w:val="18"/>
          <w:szCs w:val="18"/>
          <w:rtl w:val="0"/>
        </w:rPr>
        <w:t xml:space="preserve">As the pipeline fills (or is full, as shown here) instructions overlap in time by three stages.  Each cycle of the instruction pipeline simultaneously processes different stages of two or three contiguous instructions.  Here, </w:t>
      </w:r>
      <w:r w:rsidDel="00000000" w:rsidR="00000000" w:rsidRPr="00000000">
        <w:rPr>
          <w:i w:val="1"/>
          <w:sz w:val="18"/>
          <w:szCs w:val="18"/>
          <w:rtl w:val="0"/>
        </w:rPr>
        <w:t xml:space="preserve">instruction a</w:t>
      </w:r>
      <w:r w:rsidDel="00000000" w:rsidR="00000000" w:rsidRPr="00000000">
        <w:rPr>
          <w:sz w:val="18"/>
          <w:szCs w:val="18"/>
          <w:rtl w:val="0"/>
        </w:rPr>
        <w:t xml:space="preserve"> is read (in the first cycle) at </w:t>
      </w:r>
      <w:r w:rsidDel="00000000" w:rsidR="00000000" w:rsidRPr="00000000">
        <w:rPr>
          <w:sz w:val="18"/>
          <w:szCs w:val="18"/>
          <w:rtl w:val="0"/>
        </w:rPr>
        <w:t xml:space="preserve">the</w:t>
      </w:r>
      <w:r w:rsidDel="00000000" w:rsidR="00000000" w:rsidRPr="00000000">
        <w:rPr>
          <w:sz w:val="18"/>
          <w:szCs w:val="18"/>
          <w:rtl w:val="0"/>
        </w:rPr>
        <w:t xml:space="preserve"> same moment its two previous instructions (</w:t>
      </w:r>
      <w:r w:rsidDel="00000000" w:rsidR="00000000" w:rsidRPr="00000000">
        <w:rPr>
          <w:i w:val="1"/>
          <w:sz w:val="18"/>
          <w:szCs w:val="18"/>
          <w:rtl w:val="0"/>
        </w:rPr>
        <w:t xml:space="preserve">y</w:t>
      </w:r>
      <w:r w:rsidDel="00000000" w:rsidR="00000000" w:rsidRPr="00000000">
        <w:rPr>
          <w:sz w:val="18"/>
          <w:szCs w:val="18"/>
          <w:rtl w:val="0"/>
        </w:rPr>
        <w:t xml:space="preserve"> and </w:t>
      </w:r>
      <w:r w:rsidDel="00000000" w:rsidR="00000000" w:rsidRPr="00000000">
        <w:rPr>
          <w:i w:val="1"/>
          <w:sz w:val="18"/>
          <w:szCs w:val="18"/>
          <w:rtl w:val="0"/>
        </w:rPr>
        <w:t xml:space="preserve">z</w:t>
      </w:r>
      <w:r w:rsidDel="00000000" w:rsidR="00000000" w:rsidRPr="00000000">
        <w:rPr>
          <w:sz w:val="18"/>
          <w:szCs w:val="18"/>
          <w:rtl w:val="0"/>
        </w:rPr>
        <w:t xml:space="preserve">) write results and latch for later ALU operation, respectively.</w:t>
      </w:r>
      <w:r w:rsidDel="00000000" w:rsidR="00000000" w:rsidRPr="00000000">
        <w:rPr>
          <w:rtl w:val="0"/>
        </w:rPr>
      </w:r>
    </w:p>
    <w:p w:rsidR="00000000" w:rsidDel="00000000" w:rsidP="00000000" w:rsidRDefault="00000000" w:rsidRPr="00000000" w14:paraId="00000218">
      <w:pPr>
        <w:pStyle w:val="Heading3"/>
        <w:rPr/>
      </w:pPr>
      <w:bookmarkStart w:colFirst="0" w:colLast="0" w:name="_ljpt9xspdch4" w:id="176"/>
      <w:bookmarkEnd w:id="176"/>
      <w:r w:rsidDel="00000000" w:rsidR="00000000" w:rsidRPr="00000000">
        <w:br w:type="page"/>
      </w:r>
      <w:r w:rsidDel="00000000" w:rsidR="00000000" w:rsidRPr="00000000">
        <w:rPr>
          <w:rtl w:val="0"/>
        </w:rPr>
      </w:r>
    </w:p>
    <w:p w:rsidR="00000000" w:rsidDel="00000000" w:rsidP="00000000" w:rsidRDefault="00000000" w:rsidRPr="00000000" w14:paraId="00000219">
      <w:pPr>
        <w:pStyle w:val="Heading3"/>
        <w:rPr/>
      </w:pPr>
      <w:bookmarkStart w:colFirst="0" w:colLast="0" w:name="_79rk4wtiqx9i" w:id="177"/>
      <w:bookmarkEnd w:id="177"/>
      <w:r w:rsidDel="00000000" w:rsidR="00000000" w:rsidRPr="00000000">
        <w:rPr>
          <w:rtl w:val="0"/>
        </w:rPr>
        <w:t xml:space="preserve">Wait (Pipeline Stall)</w:t>
      </w:r>
    </w:p>
    <w:p w:rsidR="00000000" w:rsidDel="00000000" w:rsidP="00000000" w:rsidRDefault="00000000" w:rsidRPr="00000000" w14:paraId="0000021A">
      <w:pPr>
        <w:pageBreakBefore w:val="0"/>
        <w:rPr/>
      </w:pPr>
      <w:r w:rsidDel="00000000" w:rsidR="00000000" w:rsidRPr="00000000">
        <w:rPr>
          <w:rtl w:val="0"/>
        </w:rPr>
        <w:t xml:space="preserve">When an instruction requires a resource that is not yet available (such as Hub RAM), the whole pipeline delays for additional cycles ahead of the instruction's </w:t>
      </w:r>
      <w:r w:rsidDel="00000000" w:rsidR="00000000" w:rsidRPr="00000000">
        <w:rPr>
          <w:rtl w:val="0"/>
        </w:rPr>
        <w:t xml:space="preserve">execute</w:t>
      </w:r>
      <w:r w:rsidDel="00000000" w:rsidR="00000000" w:rsidRPr="00000000">
        <w:rPr>
          <w:rtl w:val="0"/>
        </w:rPr>
        <w:t xml:space="preserve"> stage.  These extra cycles align the target instruction's MUX-update to the delayed resource's moment-of-result while performing no operation in any other instruction.  When the resource is ready, processing continues again for all instructions in the pipeline.  For example, if </w:t>
      </w:r>
      <w:r w:rsidDel="00000000" w:rsidR="00000000" w:rsidRPr="00000000">
        <w:rPr>
          <w:i w:val="1"/>
          <w:rtl w:val="0"/>
        </w:rPr>
        <w:t xml:space="preserve">instruction a</w:t>
      </w:r>
      <w:r w:rsidDel="00000000" w:rsidR="00000000" w:rsidRPr="00000000">
        <w:rPr>
          <w:rtl w:val="0"/>
        </w:rPr>
        <w:t xml:space="preserve"> needs to wait 2 extra cycles to execute properly, the pipeline flow (above) would be stretched starting at cycle 4; appearing like </w:t>
      </w:r>
      <w:r w:rsidDel="00000000" w:rsidR="00000000" w:rsidRPr="00000000">
        <w:rPr>
          <w:rtl w:val="0"/>
        </w:rPr>
        <w:t xml:space="preserve">this</w:t>
      </w:r>
      <w:r w:rsidDel="00000000" w:rsidR="00000000" w:rsidRPr="00000000">
        <w:rPr>
          <w:rtl w:val="0"/>
        </w:rPr>
        <w:t xml:space="preserve">:</w:t>
      </w:r>
    </w:p>
    <w:p w:rsidR="00000000" w:rsidDel="00000000" w:rsidP="00000000" w:rsidRDefault="00000000" w:rsidRPr="00000000" w14:paraId="0000021B">
      <w:pPr>
        <w:pStyle w:val="Heading6"/>
        <w:jc w:val="center"/>
        <w:rPr/>
      </w:pPr>
      <w:bookmarkStart w:colFirst="0" w:colLast="0" w:name="_n3mgfcf06roo" w:id="178"/>
      <w:bookmarkEnd w:id="178"/>
      <w:r w:rsidDel="00000000" w:rsidR="00000000" w:rsidRPr="00000000">
        <w:rPr>
          <w:rtl w:val="0"/>
        </w:rPr>
        <w:t xml:space="preserve">Pipeline Stall</w:t>
      </w:r>
    </w:p>
    <w:p w:rsidR="00000000" w:rsidDel="00000000" w:rsidP="00000000" w:rsidRDefault="00000000" w:rsidRPr="00000000" w14:paraId="0000021C">
      <w:pPr>
        <w:pageBreakBefore w:val="0"/>
        <w:pBdr>
          <w:top w:color="000000" w:space="2" w:sz="8" w:val="single"/>
          <w:left w:color="000000" w:space="2" w:sz="8" w:val="single"/>
          <w:bottom w:color="000000" w:space="2" w:sz="8" w:val="single"/>
          <w:right w:color="000000" w:space="2" w:sz="8" w:val="single"/>
        </w:pBdr>
        <w:spacing w:after="0" w:lineRule="auto"/>
        <w:rPr/>
      </w:pPr>
      <w:r w:rsidDel="00000000" w:rsidR="00000000" w:rsidRPr="00000000">
        <w:rPr/>
        <w:drawing>
          <wp:inline distB="114300" distT="114300" distL="114300" distR="114300">
            <wp:extent cx="6400800" cy="2768600"/>
            <wp:effectExtent b="0" l="0" r="0" t="0"/>
            <wp:docPr id="19"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64008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ageBreakBefore w:val="0"/>
        <w:pBdr>
          <w:top w:color="000000" w:space="2" w:sz="8" w:val="single"/>
          <w:left w:color="000000" w:space="2" w:sz="8" w:val="single"/>
          <w:bottom w:color="000000" w:space="2" w:sz="8" w:val="single"/>
          <w:right w:color="000000" w:space="2" w:sz="8" w:val="single"/>
        </w:pBdr>
        <w:spacing w:after="200" w:lineRule="auto"/>
        <w:rPr>
          <w:sz w:val="18"/>
          <w:szCs w:val="18"/>
        </w:rPr>
      </w:pPr>
      <w:r w:rsidDel="00000000" w:rsidR="00000000" w:rsidRPr="00000000">
        <w:rPr>
          <w:i w:val="1"/>
          <w:sz w:val="18"/>
          <w:szCs w:val="18"/>
          <w:rtl w:val="0"/>
        </w:rPr>
        <w:t xml:space="preserve">Instruction a</w:t>
      </w:r>
      <w:r w:rsidDel="00000000" w:rsidR="00000000" w:rsidRPr="00000000">
        <w:rPr>
          <w:sz w:val="18"/>
          <w:szCs w:val="18"/>
          <w:rtl w:val="0"/>
        </w:rPr>
        <w:t xml:space="preserve"> is delayed 2 cycles (shown in gray) to wait for the </w:t>
      </w:r>
      <w:r w:rsidDel="00000000" w:rsidR="00000000" w:rsidRPr="00000000">
        <w:rPr>
          <w:sz w:val="18"/>
          <w:szCs w:val="18"/>
          <w:rtl w:val="0"/>
        </w:rPr>
        <w:t xml:space="preserve">result</w:t>
      </w:r>
      <w:r w:rsidDel="00000000" w:rsidR="00000000" w:rsidRPr="00000000">
        <w:rPr>
          <w:sz w:val="18"/>
          <w:szCs w:val="18"/>
          <w:rtl w:val="0"/>
        </w:rPr>
        <w:t xml:space="preserve"> from a non-immediate </w:t>
      </w:r>
      <w:r w:rsidDel="00000000" w:rsidR="00000000" w:rsidRPr="00000000">
        <w:rPr>
          <w:sz w:val="18"/>
          <w:szCs w:val="18"/>
          <w:rtl w:val="0"/>
        </w:rPr>
        <w:t xml:space="preserve">resource</w:t>
      </w:r>
      <w:r w:rsidDel="00000000" w:rsidR="00000000" w:rsidRPr="00000000">
        <w:rPr>
          <w:sz w:val="18"/>
          <w:szCs w:val="18"/>
          <w:rtl w:val="0"/>
        </w:rPr>
        <w:t xml:space="preserve">; all further instructions are equally delayed.  Hollow arrows represent a shift in time by 2 clocks. </w:t>
      </w:r>
    </w:p>
    <w:p w:rsidR="00000000" w:rsidDel="00000000" w:rsidP="00000000" w:rsidRDefault="00000000" w:rsidRPr="00000000" w14:paraId="0000021E">
      <w:pPr>
        <w:pageBreakBefore w:val="0"/>
        <w:rPr/>
      </w:pPr>
      <w:r w:rsidDel="00000000" w:rsidR="00000000" w:rsidRPr="00000000">
        <w:rPr>
          <w:rtl w:val="0"/>
        </w:rPr>
        <w:t xml:space="preserve">Instead of </w:t>
      </w:r>
      <w:r w:rsidDel="00000000" w:rsidR="00000000" w:rsidRPr="00000000">
        <w:rPr>
          <w:i w:val="1"/>
          <w:rtl w:val="0"/>
        </w:rPr>
        <w:t xml:space="preserve">Execute a</w:t>
      </w:r>
      <w:r w:rsidDel="00000000" w:rsidR="00000000" w:rsidRPr="00000000">
        <w:rPr>
          <w:rtl w:val="0"/>
        </w:rPr>
        <w:t xml:space="preserve"> in cycle 4, two </w:t>
      </w:r>
      <w:r w:rsidDel="00000000" w:rsidR="00000000" w:rsidRPr="00000000">
        <w:rPr>
          <w:i w:val="1"/>
          <w:rtl w:val="0"/>
        </w:rPr>
        <w:t xml:space="preserve">Wait</w:t>
      </w:r>
      <w:r w:rsidDel="00000000" w:rsidR="00000000" w:rsidRPr="00000000">
        <w:rPr>
          <w:rtl w:val="0"/>
        </w:rPr>
        <w:t xml:space="preserve"> cycles occur, delaying the </w:t>
      </w:r>
      <w:r w:rsidDel="00000000" w:rsidR="00000000" w:rsidRPr="00000000">
        <w:rPr>
          <w:i w:val="1"/>
          <w:rtl w:val="0"/>
        </w:rPr>
        <w:t xml:space="preserve">Write</w:t>
      </w:r>
      <w:r w:rsidDel="00000000" w:rsidR="00000000" w:rsidRPr="00000000">
        <w:rPr>
          <w:rtl w:val="0"/>
        </w:rPr>
        <w:t xml:space="preserve"> operation (until the </w:t>
      </w:r>
      <w:r w:rsidDel="00000000" w:rsidR="00000000" w:rsidRPr="00000000">
        <w:rPr>
          <w:i w:val="1"/>
          <w:rtl w:val="0"/>
        </w:rPr>
        <w:t xml:space="preserve">MUX</w:t>
      </w:r>
      <w:r w:rsidDel="00000000" w:rsidR="00000000" w:rsidRPr="00000000">
        <w:rPr>
          <w:rtl w:val="0"/>
        </w:rPr>
        <w:t xml:space="preserve"> has valid results) as well as the latching and reading operations of </w:t>
      </w:r>
      <w:r w:rsidDel="00000000" w:rsidR="00000000" w:rsidRPr="00000000">
        <w:rPr>
          <w:i w:val="1"/>
          <w:rtl w:val="0"/>
        </w:rPr>
        <w:t xml:space="preserve">instructions b</w:t>
      </w:r>
      <w:r w:rsidDel="00000000" w:rsidR="00000000" w:rsidRPr="00000000">
        <w:rPr>
          <w:rtl w:val="0"/>
        </w:rPr>
        <w:t xml:space="preserve">, </w:t>
      </w:r>
      <w:r w:rsidDel="00000000" w:rsidR="00000000" w:rsidRPr="00000000">
        <w:rPr>
          <w:i w:val="1"/>
          <w:rtl w:val="0"/>
        </w:rPr>
        <w:t xml:space="preserve">c</w:t>
      </w:r>
      <w:r w:rsidDel="00000000" w:rsidR="00000000" w:rsidRPr="00000000">
        <w:rPr>
          <w:rtl w:val="0"/>
        </w:rPr>
        <w:t xml:space="preserve">, and </w:t>
      </w:r>
      <w:r w:rsidDel="00000000" w:rsidR="00000000" w:rsidRPr="00000000">
        <w:rPr>
          <w:i w:val="1"/>
          <w:rtl w:val="0"/>
        </w:rPr>
        <w:t xml:space="preserve">d</w:t>
      </w:r>
      <w:r w:rsidDel="00000000" w:rsidR="00000000" w:rsidRPr="00000000">
        <w:rPr>
          <w:rtl w:val="0"/>
        </w:rPr>
        <w:t xml:space="preserve">.</w:t>
      </w:r>
    </w:p>
    <w:p w:rsidR="00000000" w:rsidDel="00000000" w:rsidP="00000000" w:rsidRDefault="00000000" w:rsidRPr="00000000" w14:paraId="0000021F">
      <w:pPr>
        <w:pStyle w:val="Heading3"/>
        <w:rPr/>
      </w:pPr>
      <w:bookmarkStart w:colFirst="0" w:colLast="0" w:name="_kuq8irmm65j7" w:id="179"/>
      <w:bookmarkEnd w:id="179"/>
      <w:r w:rsidDel="00000000" w:rsidR="00000000" w:rsidRPr="00000000">
        <w:br w:type="page"/>
      </w:r>
      <w:r w:rsidDel="00000000" w:rsidR="00000000" w:rsidRPr="00000000">
        <w:rPr>
          <w:rtl w:val="0"/>
        </w:rPr>
      </w:r>
    </w:p>
    <w:p w:rsidR="00000000" w:rsidDel="00000000" w:rsidP="00000000" w:rsidRDefault="00000000" w:rsidRPr="00000000" w14:paraId="00000220">
      <w:pPr>
        <w:pStyle w:val="Heading3"/>
        <w:rPr/>
      </w:pPr>
      <w:bookmarkStart w:colFirst="0" w:colLast="0" w:name="_8kf9cu23m0zh" w:id="180"/>
      <w:bookmarkEnd w:id="180"/>
      <w:r w:rsidDel="00000000" w:rsidR="00000000" w:rsidRPr="00000000">
        <w:rPr>
          <w:rtl w:val="0"/>
        </w:rPr>
        <w:t xml:space="preserve">Branch (Pipeline Flush)</w:t>
      </w:r>
    </w:p>
    <w:p w:rsidR="00000000" w:rsidDel="00000000" w:rsidP="00000000" w:rsidRDefault="00000000" w:rsidRPr="00000000" w14:paraId="00000221">
      <w:pPr>
        <w:rPr/>
      </w:pPr>
      <w:r w:rsidDel="00000000" w:rsidR="00000000" w:rsidRPr="00000000">
        <w:rPr>
          <w:rtl w:val="0"/>
        </w:rPr>
        <w:t xml:space="preserve">Branch instructions potentially change the path of code execution.  A "branch" instruction may be one of a few static operations (such as JMP or CALL) or among many dynamic operations (such as a conditionally-executed JMP or CALL, or a modify/test-and-branch instruction like DJZ or TJNZ).  When processing a branch instruction, one of two things will happen.</w:t>
      </w:r>
    </w:p>
    <w:p w:rsidR="00000000" w:rsidDel="00000000" w:rsidP="00000000" w:rsidRDefault="00000000" w:rsidRPr="00000000" w14:paraId="00000222">
      <w:pPr>
        <w:numPr>
          <w:ilvl w:val="0"/>
          <w:numId w:val="17"/>
        </w:numPr>
        <w:spacing w:after="0" w:afterAutospacing="0"/>
        <w:ind w:left="720" w:hanging="360"/>
        <w:rPr>
          <w:u w:val="none"/>
        </w:rPr>
      </w:pPr>
      <w:r w:rsidDel="00000000" w:rsidR="00000000" w:rsidRPr="00000000">
        <w:rPr>
          <w:rtl w:val="0"/>
        </w:rPr>
        <w:t xml:space="preserve">Branch not taken?  Execution continues as normal with the instruction following the branch instruction</w:t>
      </w:r>
    </w:p>
    <w:p w:rsidR="00000000" w:rsidDel="00000000" w:rsidP="00000000" w:rsidRDefault="00000000" w:rsidRPr="00000000" w14:paraId="00000223">
      <w:pPr>
        <w:numPr>
          <w:ilvl w:val="0"/>
          <w:numId w:val="17"/>
        </w:numPr>
        <w:ind w:left="720" w:hanging="360"/>
        <w:rPr>
          <w:u w:val="none"/>
        </w:rPr>
      </w:pPr>
      <w:r w:rsidDel="00000000" w:rsidR="00000000" w:rsidRPr="00000000">
        <w:rPr>
          <w:rtl w:val="0"/>
        </w:rPr>
        <w:t xml:space="preserve">Branch is taken?  Execution is diverted (the program counter is immediately changed to point to the branch's target destination), all remaining instruction stages are flushed from the pipeline, and new instructions from the destination begin to refill the pipeline</w:t>
      </w:r>
    </w:p>
    <w:p w:rsidR="00000000" w:rsidDel="00000000" w:rsidP="00000000" w:rsidRDefault="00000000" w:rsidRPr="00000000" w14:paraId="00000224">
      <w:pPr>
        <w:rPr/>
      </w:pPr>
      <w:r w:rsidDel="00000000" w:rsidR="00000000" w:rsidRPr="00000000">
        <w:rPr>
          <w:rtl w:val="0"/>
        </w:rPr>
        <w:t xml:space="preserve">Due to the pipeline flush and the need to refill it, the instruction following an executed branch will take at least five clock cycles to execute (13 or 14 if branching to a hub address).</w:t>
      </w:r>
    </w:p>
    <w:p w:rsidR="00000000" w:rsidDel="00000000" w:rsidP="00000000" w:rsidRDefault="00000000" w:rsidRPr="00000000" w14:paraId="00000225">
      <w:pPr>
        <w:rPr/>
      </w:pPr>
      <w:r w:rsidDel="00000000" w:rsidR="00000000" w:rsidRPr="00000000">
        <w:rPr>
          <w:rtl w:val="0"/>
        </w:rPr>
        <w:t xml:space="preserve">In the illustration below, </w:t>
      </w:r>
      <w:r w:rsidDel="00000000" w:rsidR="00000000" w:rsidRPr="00000000">
        <w:rPr>
          <w:i w:val="1"/>
          <w:rtl w:val="0"/>
        </w:rPr>
        <w:t xml:space="preserve">instruction a</w:t>
      </w:r>
      <w:r w:rsidDel="00000000" w:rsidR="00000000" w:rsidRPr="00000000">
        <w:rPr>
          <w:rtl w:val="0"/>
        </w:rPr>
        <w:t xml:space="preserve"> is a "branch taken."  Immediately after the </w:t>
      </w:r>
      <w:r w:rsidDel="00000000" w:rsidR="00000000" w:rsidRPr="00000000">
        <w:rPr>
          <w:i w:val="1"/>
          <w:rtl w:val="0"/>
        </w:rPr>
        <w:t xml:space="preserve">Execute a</w:t>
      </w:r>
      <w:r w:rsidDel="00000000" w:rsidR="00000000" w:rsidRPr="00000000">
        <w:rPr>
          <w:rtl w:val="0"/>
        </w:rPr>
        <w:t xml:space="preserve"> stage — all remaining </w:t>
      </w:r>
      <w:r w:rsidDel="00000000" w:rsidR="00000000" w:rsidRPr="00000000">
        <w:rPr>
          <w:rtl w:val="0"/>
        </w:rPr>
        <w:t xml:space="preserve">stages from the next four contiguous instructions are flushed (each marked by a red 'X') and new instructions refill those empty pipeline positions.</w:t>
      </w:r>
      <w:r w:rsidDel="00000000" w:rsidR="00000000" w:rsidRPr="00000000">
        <w:rPr>
          <w:rtl w:val="0"/>
        </w:rPr>
      </w:r>
    </w:p>
    <w:p w:rsidR="00000000" w:rsidDel="00000000" w:rsidP="00000000" w:rsidRDefault="00000000" w:rsidRPr="00000000" w14:paraId="00000226">
      <w:pPr>
        <w:pStyle w:val="Heading6"/>
        <w:rPr/>
      </w:pPr>
      <w:bookmarkStart w:colFirst="0" w:colLast="0" w:name="_oo8frb7nxpwu" w:id="181"/>
      <w:bookmarkEnd w:id="181"/>
      <w:r w:rsidDel="00000000" w:rsidR="00000000" w:rsidRPr="00000000">
        <w:rPr>
          <w:rtl w:val="0"/>
        </w:rPr>
        <w:t xml:space="preserve">Pipeline Flush</w:t>
      </w:r>
    </w:p>
    <w:p w:rsidR="00000000" w:rsidDel="00000000" w:rsidP="00000000" w:rsidRDefault="00000000" w:rsidRPr="00000000" w14:paraId="00000227">
      <w:pPr>
        <w:pBdr>
          <w:top w:color="000000" w:space="2" w:sz="8" w:val="single"/>
          <w:left w:color="000000" w:space="2" w:sz="8" w:val="single"/>
          <w:bottom w:color="000000" w:space="2" w:sz="8" w:val="single"/>
          <w:right w:color="000000" w:space="2" w:sz="8" w:val="single"/>
        </w:pBdr>
        <w:rPr/>
      </w:pPr>
      <w:r w:rsidDel="00000000" w:rsidR="00000000" w:rsidRPr="00000000">
        <w:rPr/>
        <w:drawing>
          <wp:inline distB="114300" distT="114300" distL="114300" distR="114300">
            <wp:extent cx="6400800" cy="3987800"/>
            <wp:effectExtent b="0" l="0" r="0" t="0"/>
            <wp:docPr id="1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64008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Bdr>
          <w:top w:color="000000" w:space="2" w:sz="8" w:val="single"/>
          <w:left w:color="000000" w:space="2" w:sz="8" w:val="single"/>
          <w:bottom w:color="000000" w:space="2" w:sz="8" w:val="single"/>
          <w:right w:color="000000" w:space="2" w:sz="8" w:val="single"/>
        </w:pBdr>
        <w:rPr/>
      </w:pPr>
      <w:r w:rsidDel="00000000" w:rsidR="00000000" w:rsidRPr="00000000">
        <w:rPr>
          <w:i w:val="1"/>
          <w:sz w:val="18"/>
          <w:szCs w:val="18"/>
          <w:rtl w:val="0"/>
        </w:rPr>
        <w:t xml:space="preserve">Instruction a</w:t>
      </w:r>
      <w:r w:rsidDel="00000000" w:rsidR="00000000" w:rsidRPr="00000000">
        <w:rPr>
          <w:sz w:val="18"/>
          <w:szCs w:val="18"/>
          <w:rtl w:val="0"/>
        </w:rPr>
        <w:t xml:space="preserve"> is an executed branch— changing the program counter at the end of cycle 4, flushing further instruction stages from the pipeline (shown in gray), and refilling the pipeline with instructions from the new (branched to) location.  </w:t>
      </w:r>
      <w:r w:rsidDel="00000000" w:rsidR="00000000" w:rsidRPr="00000000">
        <w:rPr>
          <w:i w:val="1"/>
          <w:sz w:val="18"/>
          <w:szCs w:val="18"/>
          <w:rtl w:val="0"/>
        </w:rPr>
        <w:t xml:space="preserve">Instructions b</w:t>
      </w:r>
      <w:r w:rsidDel="00000000" w:rsidR="00000000" w:rsidRPr="00000000">
        <w:rPr>
          <w:sz w:val="18"/>
          <w:szCs w:val="18"/>
          <w:rtl w:val="0"/>
        </w:rPr>
        <w:t xml:space="preserve"> through </w:t>
      </w:r>
      <w:r w:rsidDel="00000000" w:rsidR="00000000" w:rsidRPr="00000000">
        <w:rPr>
          <w:i w:val="1"/>
          <w:sz w:val="18"/>
          <w:szCs w:val="18"/>
          <w:rtl w:val="0"/>
        </w:rPr>
        <w:t xml:space="preserve">e</w:t>
      </w:r>
      <w:r w:rsidDel="00000000" w:rsidR="00000000" w:rsidRPr="00000000">
        <w:rPr>
          <w:sz w:val="18"/>
          <w:szCs w:val="18"/>
          <w:rtl w:val="0"/>
        </w:rPr>
        <w:t xml:space="preserve"> (which physically followed </w:t>
      </w:r>
      <w:r w:rsidDel="00000000" w:rsidR="00000000" w:rsidRPr="00000000">
        <w:rPr>
          <w:i w:val="1"/>
          <w:sz w:val="18"/>
          <w:szCs w:val="18"/>
          <w:rtl w:val="0"/>
        </w:rPr>
        <w:t xml:space="preserve">instruction a</w:t>
      </w:r>
      <w:r w:rsidDel="00000000" w:rsidR="00000000" w:rsidRPr="00000000">
        <w:rPr>
          <w:sz w:val="18"/>
          <w:szCs w:val="18"/>
          <w:rtl w:val="0"/>
        </w:rPr>
        <w:t xml:space="preserve">) are effectively "canceled" from the pipeline and replaced by </w:t>
      </w:r>
      <w:r w:rsidDel="00000000" w:rsidR="00000000" w:rsidRPr="00000000">
        <w:rPr>
          <w:i w:val="1"/>
          <w:sz w:val="18"/>
          <w:szCs w:val="18"/>
          <w:rtl w:val="0"/>
        </w:rPr>
        <w:t xml:space="preserve">instructions b'</w:t>
      </w:r>
      <w:r w:rsidDel="00000000" w:rsidR="00000000" w:rsidRPr="00000000">
        <w:rPr>
          <w:sz w:val="18"/>
          <w:szCs w:val="18"/>
          <w:rtl w:val="0"/>
        </w:rPr>
        <w:t xml:space="preserve"> and </w:t>
      </w:r>
      <w:r w:rsidDel="00000000" w:rsidR="00000000" w:rsidRPr="00000000">
        <w:rPr>
          <w:i w:val="1"/>
          <w:sz w:val="18"/>
          <w:szCs w:val="18"/>
          <w:rtl w:val="0"/>
        </w:rPr>
        <w:t xml:space="preserve">c'</w:t>
      </w:r>
      <w:r w:rsidDel="00000000" w:rsidR="00000000" w:rsidRPr="00000000">
        <w:rPr>
          <w:sz w:val="18"/>
          <w:szCs w:val="18"/>
          <w:rtl w:val="0"/>
        </w:rPr>
        <w:t xml:space="preserve"> from the new code location.</w:t>
      </w:r>
      <w:r w:rsidDel="00000000" w:rsidR="00000000" w:rsidRPr="00000000">
        <w:rPr>
          <w:rtl w:val="0"/>
        </w:rPr>
      </w:r>
    </w:p>
    <w:p w:rsidR="00000000" w:rsidDel="00000000" w:rsidP="00000000" w:rsidRDefault="00000000" w:rsidRPr="00000000" w14:paraId="00000229">
      <w:pPr>
        <w:pStyle w:val="Heading2"/>
        <w:widowControl w:val="0"/>
        <w:rPr>
          <w:i w:val="1"/>
          <w:highlight w:val="yellow"/>
        </w:rPr>
      </w:pPr>
      <w:bookmarkStart w:colFirst="0" w:colLast="0" w:name="_2na7xdhgylzo" w:id="182"/>
      <w:bookmarkEnd w:id="182"/>
      <w:r w:rsidDel="00000000" w:rsidR="00000000" w:rsidRPr="00000000">
        <w:rPr>
          <w:rtl w:val="0"/>
        </w:rPr>
        <w:t xml:space="preserve">Execution</w:t>
      </w:r>
      <w:r w:rsidDel="00000000" w:rsidR="00000000" w:rsidRPr="00000000">
        <w:rPr>
          <w:rtl w:val="0"/>
        </w:rPr>
      </w:r>
    </w:p>
    <w:p w:rsidR="00000000" w:rsidDel="00000000" w:rsidP="00000000" w:rsidRDefault="00000000" w:rsidRPr="00000000" w14:paraId="0000022A">
      <w:pPr>
        <w:pageBreakBefore w:val="0"/>
        <w:rPr/>
      </w:pPr>
      <w:r w:rsidDel="00000000" w:rsidR="00000000" w:rsidRPr="00000000">
        <w:rPr>
          <w:rtl w:val="0"/>
        </w:rPr>
        <w:t xml:space="preserve">Cogs use 20-bit addresses for their program counters (PC); the upper bit is a "don't care" bit - this affords an execution space of up to 512 KB.  Depending on the value of a cog's PC, an instruction will be fetched from either its Register RAM, its Lookup RAM, or the Hub RAM.  See </w:t>
      </w:r>
      <w:hyperlink w:anchor="_h78p5tez6kv0">
        <w:r w:rsidDel="00000000" w:rsidR="00000000" w:rsidRPr="00000000">
          <w:rPr>
            <w:color w:val="1155cc"/>
            <w:u w:val="single"/>
            <w:rtl w:val="0"/>
          </w:rPr>
          <w:t xml:space="preserve">RAM Memory Configuration</w:t>
        </w:r>
      </w:hyperlink>
      <w:r w:rsidDel="00000000" w:rsidR="00000000" w:rsidRPr="00000000">
        <w:rPr>
          <w:rtl w:val="0"/>
        </w:rPr>
        <w:t xml:space="preserve">.</w:t>
      </w:r>
    </w:p>
    <w:p w:rsidR="00000000" w:rsidDel="00000000" w:rsidP="00000000" w:rsidRDefault="00000000" w:rsidRPr="00000000" w14:paraId="0000022B">
      <w:pPr>
        <w:pStyle w:val="Heading3"/>
        <w:widowControl w:val="0"/>
        <w:rPr/>
      </w:pPr>
      <w:bookmarkStart w:colFirst="0" w:colLast="0" w:name="_unkhs3434cx4" w:id="183"/>
      <w:bookmarkEnd w:id="183"/>
      <w:r w:rsidDel="00000000" w:rsidR="00000000" w:rsidRPr="00000000">
        <w:rPr>
          <w:rtl w:val="0"/>
        </w:rPr>
        <w:t xml:space="preserve">Register Execution</w:t>
      </w:r>
    </w:p>
    <w:p w:rsidR="00000000" w:rsidDel="00000000" w:rsidP="00000000" w:rsidRDefault="00000000" w:rsidRPr="00000000" w14:paraId="0000022C">
      <w:pPr>
        <w:pageBreakBefore w:val="0"/>
        <w:rPr/>
      </w:pPr>
      <w:r w:rsidDel="00000000" w:rsidR="00000000" w:rsidRPr="00000000">
        <w:rPr>
          <w:rtl w:val="0"/>
        </w:rPr>
        <w:t xml:space="preserve">When the PC is in the range of $00000 to $001FF, the cog fetches instructions from Cog Register RAM.  This is referred to as "cog execution mode."  There are no special considerations when branching to a cog register address.</w:t>
      </w:r>
    </w:p>
    <w:p w:rsidR="00000000" w:rsidDel="00000000" w:rsidP="00000000" w:rsidRDefault="00000000" w:rsidRPr="00000000" w14:paraId="0000022D">
      <w:pPr>
        <w:pStyle w:val="Heading3"/>
        <w:rPr/>
      </w:pPr>
      <w:bookmarkStart w:colFirst="0" w:colLast="0" w:name="_sip3znh0gf5f" w:id="184"/>
      <w:bookmarkEnd w:id="184"/>
      <w:r w:rsidDel="00000000" w:rsidR="00000000" w:rsidRPr="00000000">
        <w:rPr>
          <w:rtl w:val="0"/>
        </w:rPr>
        <w:t xml:space="preserve">Lookup Execution</w:t>
      </w:r>
    </w:p>
    <w:p w:rsidR="00000000" w:rsidDel="00000000" w:rsidP="00000000" w:rsidRDefault="00000000" w:rsidRPr="00000000" w14:paraId="0000022E">
      <w:pPr>
        <w:pageBreakBefore w:val="0"/>
        <w:rPr/>
      </w:pPr>
      <w:r w:rsidDel="00000000" w:rsidR="00000000" w:rsidRPr="00000000">
        <w:rPr>
          <w:rtl w:val="0"/>
        </w:rPr>
        <w:t xml:space="preserve">When the PC is in the range of $00200 to $003FF, the cog fetches instructions from Cog Lookup RAM.  This is referred to as "lut execution mode."  There are no special considerations when branching to a cog lookup address.</w:t>
      </w:r>
    </w:p>
    <w:p w:rsidR="00000000" w:rsidDel="00000000" w:rsidP="00000000" w:rsidRDefault="00000000" w:rsidRPr="00000000" w14:paraId="0000022F">
      <w:pPr>
        <w:pStyle w:val="Heading3"/>
        <w:rPr/>
      </w:pPr>
      <w:bookmarkStart w:colFirst="0" w:colLast="0" w:name="_jqdnlg7uy7i0" w:id="185"/>
      <w:bookmarkEnd w:id="185"/>
      <w:r w:rsidDel="00000000" w:rsidR="00000000" w:rsidRPr="00000000">
        <w:rPr>
          <w:rtl w:val="0"/>
        </w:rPr>
        <w:t xml:space="preserve">Hub Execution</w:t>
      </w:r>
    </w:p>
    <w:p w:rsidR="00000000" w:rsidDel="00000000" w:rsidP="00000000" w:rsidRDefault="00000000" w:rsidRPr="00000000" w14:paraId="00000230">
      <w:pPr>
        <w:pageBreakBefore w:val="0"/>
        <w:widowControl w:val="0"/>
        <w:rPr/>
      </w:pPr>
      <w:r w:rsidDel="00000000" w:rsidR="00000000" w:rsidRPr="00000000">
        <w:rPr>
          <w:rtl w:val="0"/>
        </w:rPr>
        <w:t xml:space="preserve">When the PC is in the range of $00400 to $7FFFF, the cog fetches instructions from Hub RAM.  This is referred to as "hub execution mode."  Special considerations are involved with hub execution.</w:t>
      </w:r>
    </w:p>
    <w:p w:rsidR="00000000" w:rsidDel="00000000" w:rsidP="00000000" w:rsidRDefault="00000000" w:rsidRPr="00000000" w14:paraId="00000231">
      <w:pPr>
        <w:pageBreakBefore w:val="0"/>
        <w:widowControl w:val="0"/>
        <w:numPr>
          <w:ilvl w:val="0"/>
          <w:numId w:val="7"/>
        </w:numPr>
        <w:spacing w:after="0" w:afterAutospacing="0"/>
        <w:ind w:left="720" w:hanging="360"/>
      </w:pPr>
      <w:r w:rsidDel="00000000" w:rsidR="00000000" w:rsidRPr="00000000">
        <w:rPr>
          <w:rtl w:val="0"/>
        </w:rPr>
        <w:t xml:space="preserve">The PC rolling beyond $003FF </w:t>
      </w:r>
      <w:r w:rsidDel="00000000" w:rsidR="00000000" w:rsidRPr="00000000">
        <w:rPr>
          <w:u w:val="single"/>
          <w:rtl w:val="0"/>
        </w:rPr>
        <w:t xml:space="preserve">will not</w:t>
      </w:r>
      <w:r w:rsidDel="00000000" w:rsidR="00000000" w:rsidRPr="00000000">
        <w:rPr>
          <w:rtl w:val="0"/>
        </w:rPr>
        <w:t xml:space="preserve"> initiate hub execution (it will just wrap back to $00000); </w:t>
      </w:r>
      <w:r w:rsidDel="00000000" w:rsidR="00000000" w:rsidRPr="00000000">
        <w:rPr>
          <w:u w:val="single"/>
          <w:rtl w:val="0"/>
        </w:rPr>
        <w:t xml:space="preserve">a branch must occur</w:t>
      </w:r>
      <w:r w:rsidDel="00000000" w:rsidR="00000000" w:rsidRPr="00000000">
        <w:rPr>
          <w:rtl w:val="0"/>
        </w:rPr>
        <w:t xml:space="preserve"> to get from register or lookup execution to hub execution.</w:t>
      </w:r>
    </w:p>
    <w:p w:rsidR="00000000" w:rsidDel="00000000" w:rsidP="00000000" w:rsidRDefault="00000000" w:rsidRPr="00000000" w14:paraId="00000232">
      <w:pPr>
        <w:pageBreakBefore w:val="0"/>
        <w:widowControl w:val="0"/>
        <w:numPr>
          <w:ilvl w:val="0"/>
          <w:numId w:val="7"/>
        </w:numPr>
        <w:spacing w:after="0" w:afterAutospacing="0"/>
        <w:ind w:left="720" w:hanging="360"/>
      </w:pPr>
      <w:r w:rsidDel="00000000" w:rsidR="00000000" w:rsidRPr="00000000">
        <w:rPr>
          <w:rtl w:val="0"/>
        </w:rPr>
        <w:t xml:space="preserve">Branching to a hub address takes a minimum of 13 clock cycles.  If the instruction being branched to is not long-aligned, one additional clock cycle is required.</w:t>
      </w:r>
    </w:p>
    <w:p w:rsidR="00000000" w:rsidDel="00000000" w:rsidP="00000000" w:rsidRDefault="00000000" w:rsidRPr="00000000" w14:paraId="00000233">
      <w:pPr>
        <w:pageBreakBefore w:val="0"/>
        <w:widowControl w:val="0"/>
        <w:numPr>
          <w:ilvl w:val="0"/>
          <w:numId w:val="7"/>
        </w:numPr>
        <w:ind w:left="720" w:hanging="360"/>
      </w:pPr>
      <w:r w:rsidDel="00000000" w:rsidR="00000000" w:rsidRPr="00000000">
        <w:rPr>
          <w:rtl w:val="0"/>
        </w:rPr>
        <w:t xml:space="preserve">When executing from Hub RAM, the cog employs the FIFO hardware to spool up instructions so that a stream of instructions will be available for continuous execution.  This means the FIFO cannot be used for anything else. So, during hub execution these instructions cannot be used:</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Roboto Mono" w:cs="Roboto Mono" w:eastAsia="Roboto Mono" w:hAnsi="Roboto Mono"/>
        </w:rPr>
      </w:pPr>
      <w:r w:rsidDel="00000000" w:rsidR="00000000" w:rsidRPr="00000000">
        <w:rPr>
          <w:rFonts w:ascii="Roboto Mono Medium" w:cs="Roboto Mono Medium" w:eastAsia="Roboto Mono Medium" w:hAnsi="Roboto Mono Medium"/>
          <w:rtl w:val="0"/>
        </w:rPr>
        <w:t xml:space="preserve">RDFAST</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WRFAST</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FBLOCK</w:t>
      </w: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Roboto Mono" w:cs="Roboto Mono" w:eastAsia="Roboto Mono" w:hAnsi="Roboto Mono"/>
        </w:rPr>
      </w:pPr>
      <w:r w:rsidDel="00000000" w:rsidR="00000000" w:rsidRPr="00000000">
        <w:rPr>
          <w:rFonts w:ascii="Roboto Mono Medium" w:cs="Roboto Mono Medium" w:eastAsia="Roboto Mono Medium" w:hAnsi="Roboto Mono Medium"/>
          <w:rtl w:val="0"/>
        </w:rPr>
        <w:t xml:space="preserve">RFBYTE</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RFWORD</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RFLONG</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RFVAR</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RFVARS</w:t>
      </w: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Roboto Mono" w:cs="Roboto Mono" w:eastAsia="Roboto Mono" w:hAnsi="Roboto Mono"/>
        </w:rPr>
      </w:pPr>
      <w:r w:rsidDel="00000000" w:rsidR="00000000" w:rsidRPr="00000000">
        <w:rPr>
          <w:rFonts w:ascii="Roboto Mono Medium" w:cs="Roboto Mono Medium" w:eastAsia="Roboto Mono Medium" w:hAnsi="Roboto Mono Medium"/>
          <w:rtl w:val="0"/>
        </w:rPr>
        <w:t xml:space="preserve">WFBYTE</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WFWORD</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WFLONG</w:t>
      </w: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720"/>
        <w:jc w:val="left"/>
        <w:rPr/>
      </w:pPr>
      <w:r w:rsidDel="00000000" w:rsidR="00000000" w:rsidRPr="00000000">
        <w:rPr>
          <w:rFonts w:ascii="Roboto Mono Medium" w:cs="Roboto Mono Medium" w:eastAsia="Roboto Mono Medium" w:hAnsi="Roboto Mono Medium"/>
          <w:rtl w:val="0"/>
        </w:rPr>
        <w:t xml:space="preserve">XINIT</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XZERO</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XCONT</w:t>
      </w:r>
      <w:r w:rsidDel="00000000" w:rsidR="00000000" w:rsidRPr="00000000">
        <w:rPr>
          <w:rtl w:val="0"/>
        </w:rPr>
        <w:t xml:space="preserve"> - when the streamer mode engages the FIFO</w:t>
      </w:r>
    </w:p>
    <w:p w:rsidR="00000000" w:rsidDel="00000000" w:rsidP="00000000" w:rsidRDefault="00000000" w:rsidRPr="00000000" w14:paraId="00000238">
      <w:pPr>
        <w:pageBreakBefore w:val="0"/>
        <w:widowControl w:val="0"/>
        <w:rPr/>
      </w:pPr>
      <w:r w:rsidDel="00000000" w:rsidR="00000000" w:rsidRPr="00000000">
        <w:rPr>
          <w:rtl w:val="0"/>
        </w:rPr>
        <w:t xml:space="preserve">It is not possible to execute code from hub addresses $00000 through $003FF, as the cog will instead read instructions from the cog's Register RAM or Lookup RAM as indicated above.</w:t>
      </w:r>
    </w:p>
    <w:p w:rsidR="00000000" w:rsidDel="00000000" w:rsidP="00000000" w:rsidRDefault="00000000" w:rsidRPr="00000000" w14:paraId="00000239">
      <w:pPr>
        <w:pStyle w:val="Heading2"/>
        <w:widowControl w:val="0"/>
        <w:rPr>
          <w:i w:val="1"/>
          <w:highlight w:val="yellow"/>
        </w:rPr>
      </w:pPr>
      <w:bookmarkStart w:colFirst="0" w:colLast="0" w:name="_da1uvnijjbyr" w:id="186"/>
      <w:bookmarkEnd w:id="186"/>
      <w:r w:rsidDel="00000000" w:rsidR="00000000" w:rsidRPr="00000000">
        <w:rPr>
          <w:rtl w:val="0"/>
        </w:rPr>
        <w:t xml:space="preserve">Starting And Stopping Cogs</w:t>
      </w:r>
      <w:r w:rsidDel="00000000" w:rsidR="00000000" w:rsidRPr="00000000">
        <w:rPr>
          <w:rtl w:val="0"/>
        </w:rPr>
      </w:r>
    </w:p>
    <w:p w:rsidR="00000000" w:rsidDel="00000000" w:rsidP="00000000" w:rsidRDefault="00000000" w:rsidRPr="00000000" w14:paraId="0000023A">
      <w:pPr>
        <w:pageBreakBefore w:val="0"/>
        <w:widowControl w:val="0"/>
        <w:rPr/>
      </w:pPr>
      <w:r w:rsidDel="00000000" w:rsidR="00000000" w:rsidRPr="00000000">
        <w:rPr>
          <w:rtl w:val="0"/>
        </w:rPr>
        <w:t xml:space="preserve">Any cog can start or stop any other cog, or restart or stop itself. Each cog has a unique ID which can be used to start or stop it. It is also possible to start free (stopped or never started) cogs, without needing to know their IDs. This way, applications can simply start free cogs, as needed, and as those cogs retire by stopping themselves or getting stopped by others, they return to the pool of free cogs to become available again for restarting.</w:t>
      </w:r>
    </w:p>
    <w:p w:rsidR="00000000" w:rsidDel="00000000" w:rsidP="00000000" w:rsidRDefault="00000000" w:rsidRPr="00000000" w14:paraId="0000023B">
      <w:pPr>
        <w:pageBreakBefore w:val="0"/>
        <w:widowControl w:val="0"/>
        <w:rPr/>
      </w:pPr>
      <w:r w:rsidDel="00000000" w:rsidR="00000000" w:rsidRPr="00000000">
        <w:rPr>
          <w:rtl w:val="0"/>
        </w:rPr>
        <w:t xml:space="preserve">To start a free cog:</w:t>
      </w:r>
    </w:p>
    <w:p w:rsidR="00000000" w:rsidDel="00000000" w:rsidP="00000000" w:rsidRDefault="00000000" w:rsidRPr="00000000" w14:paraId="0000023C">
      <w:pPr>
        <w:pageBreakBefore w:val="0"/>
        <w:widowControl w:val="0"/>
        <w:ind w:left="720" w:firstLine="0"/>
        <w:rPr/>
      </w:pPr>
      <w:r w:rsidDel="00000000" w:rsidR="00000000" w:rsidRPr="00000000">
        <w:rPr>
          <w:rFonts w:ascii="Roboto Mono Medium" w:cs="Roboto Mono Medium" w:eastAsia="Roboto Mono Medium" w:hAnsi="Roboto Mono Medium"/>
          <w:rtl w:val="0"/>
        </w:rPr>
        <w:t xml:space="preserve">COGINIT id, addr WC</w:t>
      </w:r>
      <w:r w:rsidDel="00000000" w:rsidR="00000000" w:rsidRPr="00000000">
        <w:rPr>
          <w:rtl w:val="0"/>
        </w:rPr>
        <w:tab/>
        <w:tab/>
        <w:t xml:space="preserve">'(id=$30) start a free cog at addr, C=0 and id=Cog ID if okay</w:t>
      </w:r>
    </w:p>
    <w:p w:rsidR="00000000" w:rsidDel="00000000" w:rsidP="00000000" w:rsidRDefault="00000000" w:rsidRPr="00000000" w14:paraId="0000023D">
      <w:pPr>
        <w:pageBreakBefore w:val="0"/>
        <w:widowControl w:val="0"/>
        <w:rPr/>
      </w:pPr>
      <w:r w:rsidDel="00000000" w:rsidR="00000000" w:rsidRPr="00000000">
        <w:rPr>
          <w:rtl w:val="0"/>
        </w:rPr>
        <w:t xml:space="preserve">To (re)start a specific cog:</w:t>
      </w:r>
    </w:p>
    <w:p w:rsidR="00000000" w:rsidDel="00000000" w:rsidP="00000000" w:rsidRDefault="00000000" w:rsidRPr="00000000" w14:paraId="0000023E">
      <w:pPr>
        <w:pageBreakBefore w:val="0"/>
        <w:widowControl w:val="0"/>
        <w:ind w:left="720" w:firstLine="0"/>
        <w:rPr/>
      </w:pPr>
      <w:r w:rsidDel="00000000" w:rsidR="00000000" w:rsidRPr="00000000">
        <w:rPr>
          <w:rFonts w:ascii="Roboto Mono Medium" w:cs="Roboto Mono Medium" w:eastAsia="Roboto Mono Medium" w:hAnsi="Roboto Mono Medium"/>
          <w:rtl w:val="0"/>
        </w:rPr>
        <w:t xml:space="preserve">COGINIT #1, #$100</w:t>
      </w:r>
      <w:r w:rsidDel="00000000" w:rsidR="00000000" w:rsidRPr="00000000">
        <w:rPr>
          <w:rtl w:val="0"/>
        </w:rPr>
        <w:tab/>
        <w:tab/>
        <w:tab/>
        <w:t xml:space="preserve">'load and start cog 1 from hub address $100</w:t>
      </w:r>
    </w:p>
    <w:p w:rsidR="00000000" w:rsidDel="00000000" w:rsidP="00000000" w:rsidRDefault="00000000" w:rsidRPr="00000000" w14:paraId="0000023F">
      <w:pPr>
        <w:pageBreakBefore w:val="0"/>
        <w:widowControl w:val="0"/>
        <w:rPr/>
      </w:pPr>
      <w:r w:rsidDel="00000000" w:rsidR="00000000" w:rsidRPr="00000000">
        <w:rPr>
          <w:rtl w:val="0"/>
        </w:rPr>
        <w:t xml:space="preserve">To start a cog, passing in a pointer or 32-bit value:</w:t>
      </w:r>
    </w:p>
    <w:p w:rsidR="00000000" w:rsidDel="00000000" w:rsidP="00000000" w:rsidRDefault="00000000" w:rsidRPr="00000000" w14:paraId="00000240">
      <w:pPr>
        <w:pageBreakBefore w:val="0"/>
        <w:widowControl w:val="0"/>
        <w:spacing w:after="0" w:lineRule="auto"/>
        <w:ind w:left="720" w:firstLine="0"/>
        <w:rPr/>
      </w:pPr>
      <w:r w:rsidDel="00000000" w:rsidR="00000000" w:rsidRPr="00000000">
        <w:rPr>
          <w:rFonts w:ascii="Roboto Mono Medium" w:cs="Roboto Mono Medium" w:eastAsia="Roboto Mono Medium" w:hAnsi="Roboto Mono Medium"/>
          <w:rtl w:val="0"/>
        </w:rPr>
        <w:t xml:space="preserve">SETQ    ptra_val</w:t>
        <w:tab/>
        <w:tab/>
      </w:r>
      <w:r w:rsidDel="00000000" w:rsidR="00000000" w:rsidRPr="00000000">
        <w:rPr>
          <w:rtl w:val="0"/>
        </w:rPr>
        <w:tab/>
        <w:t xml:space="preserve">'ptra_val will go into target cog's PTRA register</w:t>
      </w:r>
    </w:p>
    <w:p w:rsidR="00000000" w:rsidDel="00000000" w:rsidP="00000000" w:rsidRDefault="00000000" w:rsidRPr="00000000" w14:paraId="00000241">
      <w:pPr>
        <w:pageBreakBefore w:val="0"/>
        <w:widowControl w:val="0"/>
        <w:ind w:left="720" w:firstLine="0"/>
        <w:rPr/>
      </w:pPr>
      <w:r w:rsidDel="00000000" w:rsidR="00000000" w:rsidRPr="00000000">
        <w:rPr>
          <w:rFonts w:ascii="Roboto Mono Medium" w:cs="Roboto Mono Medium" w:eastAsia="Roboto Mono Medium" w:hAnsi="Roboto Mono Medium"/>
          <w:rtl w:val="0"/>
        </w:rPr>
        <w:t xml:space="preserve">COGINIT #%0_1_0000, addr</w:t>
      </w:r>
      <w:r w:rsidDel="00000000" w:rsidR="00000000" w:rsidRPr="00000000">
        <w:rPr>
          <w:rtl w:val="0"/>
        </w:rPr>
        <w:tab/>
        <w:tab/>
        <w:t xml:space="preserve">'load and start a free cog at addr</w:t>
      </w:r>
    </w:p>
    <w:p w:rsidR="00000000" w:rsidDel="00000000" w:rsidP="00000000" w:rsidRDefault="00000000" w:rsidRPr="00000000" w14:paraId="00000242">
      <w:pPr>
        <w:pageBreakBefore w:val="0"/>
        <w:widowControl w:val="0"/>
        <w:rPr/>
      </w:pPr>
      <w:r w:rsidDel="00000000" w:rsidR="00000000" w:rsidRPr="00000000">
        <w:rPr>
          <w:rtl w:val="0"/>
        </w:rPr>
        <w:t xml:space="preserve">To retrieve this cog's ID:</w:t>
      </w:r>
    </w:p>
    <w:p w:rsidR="00000000" w:rsidDel="00000000" w:rsidP="00000000" w:rsidRDefault="00000000" w:rsidRPr="00000000" w14:paraId="00000243">
      <w:pPr>
        <w:pageBreakBefore w:val="0"/>
        <w:widowControl w:val="0"/>
        <w:ind w:left="720" w:firstLine="0"/>
        <w:rPr/>
      </w:pPr>
      <w:r w:rsidDel="00000000" w:rsidR="00000000" w:rsidRPr="00000000">
        <w:rPr>
          <w:rFonts w:ascii="Roboto Mono Medium" w:cs="Roboto Mono Medium" w:eastAsia="Roboto Mono Medium" w:hAnsi="Roboto Mono Medium"/>
          <w:rtl w:val="0"/>
        </w:rPr>
        <w:t xml:space="preserve">COGID   myID</w:t>
        <w:tab/>
        <w:tab/>
        <w:tab/>
        <w:tab/>
      </w:r>
      <w:r w:rsidDel="00000000" w:rsidR="00000000" w:rsidRPr="00000000">
        <w:rPr>
          <w:rtl w:val="0"/>
        </w:rPr>
        <w:t xml:space="preserve">'my cog ID is written to myID</w:t>
      </w:r>
      <w:r w:rsidDel="00000000" w:rsidR="00000000" w:rsidRPr="00000000">
        <w:rPr>
          <w:rtl w:val="0"/>
        </w:rPr>
      </w:r>
    </w:p>
    <w:p w:rsidR="00000000" w:rsidDel="00000000" w:rsidP="00000000" w:rsidRDefault="00000000" w:rsidRPr="00000000" w14:paraId="00000244">
      <w:pPr>
        <w:pageBreakBefore w:val="0"/>
        <w:widowControl w:val="0"/>
        <w:rPr/>
      </w:pPr>
      <w:r w:rsidDel="00000000" w:rsidR="00000000" w:rsidRPr="00000000">
        <w:rPr>
          <w:rtl w:val="0"/>
        </w:rPr>
        <w:t xml:space="preserve">To stop this cog:</w:t>
      </w:r>
    </w:p>
    <w:p w:rsidR="00000000" w:rsidDel="00000000" w:rsidP="00000000" w:rsidRDefault="00000000" w:rsidRPr="00000000" w14:paraId="00000245">
      <w:pPr>
        <w:pageBreakBefore w:val="0"/>
        <w:widowControl w:val="0"/>
        <w:spacing w:after="0" w:lineRule="auto"/>
        <w:ind w:left="720" w:firstLine="0"/>
        <w:rPr/>
      </w:pPr>
      <w:r w:rsidDel="00000000" w:rsidR="00000000" w:rsidRPr="00000000">
        <w:rPr>
          <w:rFonts w:ascii="Roboto Mono Medium" w:cs="Roboto Mono Medium" w:eastAsia="Roboto Mono Medium" w:hAnsi="Roboto Mono Medium"/>
          <w:rtl w:val="0"/>
        </w:rPr>
        <w:t xml:space="preserve">COGID   myID</w:t>
        <w:tab/>
        <w:tab/>
        <w:tab/>
        <w:tab/>
      </w:r>
      <w:r w:rsidDel="00000000" w:rsidR="00000000" w:rsidRPr="00000000">
        <w:rPr>
          <w:rtl w:val="0"/>
        </w:rPr>
        <w:t xml:space="preserve">'get my ID</w:t>
      </w:r>
    </w:p>
    <w:p w:rsidR="00000000" w:rsidDel="00000000" w:rsidP="00000000" w:rsidRDefault="00000000" w:rsidRPr="00000000" w14:paraId="00000246">
      <w:pPr>
        <w:pageBreakBefore w:val="0"/>
        <w:widowControl w:val="0"/>
        <w:spacing w:after="200" w:lineRule="auto"/>
        <w:ind w:firstLine="720"/>
        <w:rPr/>
      </w:pPr>
      <w:r w:rsidDel="00000000" w:rsidR="00000000" w:rsidRPr="00000000">
        <w:rPr>
          <w:rFonts w:ascii="Roboto Mono Medium" w:cs="Roboto Mono Medium" w:eastAsia="Roboto Mono Medium" w:hAnsi="Roboto Mono Medium"/>
          <w:rtl w:val="0"/>
        </w:rPr>
        <w:t xml:space="preserve">COGSTOP myID</w:t>
        <w:tab/>
        <w:tab/>
        <w:tab/>
        <w:tab/>
      </w:r>
      <w:r w:rsidDel="00000000" w:rsidR="00000000" w:rsidRPr="00000000">
        <w:rPr>
          <w:rtl w:val="0"/>
        </w:rPr>
        <w:t xml:space="preserve">'halt myself</w:t>
      </w:r>
      <w:r w:rsidDel="00000000" w:rsidR="00000000" w:rsidRPr="00000000">
        <w:rPr>
          <w:rtl w:val="0"/>
        </w:rPr>
      </w:r>
    </w:p>
    <w:p w:rsidR="00000000" w:rsidDel="00000000" w:rsidP="00000000" w:rsidRDefault="00000000" w:rsidRPr="00000000" w14:paraId="00000247">
      <w:pPr>
        <w:pStyle w:val="Heading2"/>
        <w:rPr/>
      </w:pPr>
      <w:bookmarkStart w:colFirst="0" w:colLast="0" w:name="_vew0a4demzg8" w:id="187"/>
      <w:bookmarkEnd w:id="187"/>
      <w:r w:rsidDel="00000000" w:rsidR="00000000" w:rsidRPr="00000000">
        <w:rPr>
          <w:rtl w:val="0"/>
        </w:rPr>
        <w:t xml:space="preserve">Cog Attention</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Each cog can request the attention of other cogs by using the </w:t>
      </w:r>
      <w:r w:rsidDel="00000000" w:rsidR="00000000" w:rsidRPr="00000000">
        <w:rPr>
          <w:rFonts w:ascii="Roboto Mono Medium" w:cs="Roboto Mono Medium" w:eastAsia="Roboto Mono Medium" w:hAnsi="Roboto Mono Medium"/>
          <w:rtl w:val="0"/>
        </w:rPr>
        <w:t xml:space="preserve">COGATN</w:t>
      </w:r>
      <w:r w:rsidDel="00000000" w:rsidR="00000000" w:rsidRPr="00000000">
        <w:rPr>
          <w:rtl w:val="0"/>
        </w:rPr>
        <w:t xml:space="preserve"> instruction.  One or more of the D operand's lower 8 bits may be set high (1) to signal the corresponding cog or cogs.  </w:t>
      </w:r>
    </w:p>
    <w:p w:rsidR="00000000" w:rsidDel="00000000" w:rsidP="00000000" w:rsidRDefault="00000000" w:rsidRPr="00000000" w14:paraId="00000249">
      <w:pPr>
        <w:pageBreakBefore w:val="0"/>
        <w:widowControl w:val="0"/>
        <w:spacing w:after="200" w:lineRule="auto"/>
        <w:ind w:left="720" w:firstLine="0"/>
        <w:rPr/>
      </w:pPr>
      <w:r w:rsidDel="00000000" w:rsidR="00000000" w:rsidRPr="00000000">
        <w:rPr>
          <w:rFonts w:ascii="Roboto Mono Medium" w:cs="Roboto Mono Medium" w:eastAsia="Roboto Mono Medium" w:hAnsi="Roboto Mono Medium"/>
          <w:rtl w:val="0"/>
        </w:rPr>
        <w:t xml:space="preserve">COGATN</w:t>
      </w:r>
      <w:r w:rsidDel="00000000" w:rsidR="00000000" w:rsidRPr="00000000">
        <w:rPr>
          <w:rFonts w:ascii="Roboto Mono Medium" w:cs="Roboto Mono Medium" w:eastAsia="Roboto Mono Medium" w:hAnsi="Roboto Mono Medium"/>
          <w:rtl w:val="0"/>
        </w:rPr>
        <w:t xml:space="preserve">   #00001100</w:t>
        <w:tab/>
        <w:tab/>
        <w:tab/>
      </w:r>
      <w:r w:rsidDel="00000000" w:rsidR="00000000" w:rsidRPr="00000000">
        <w:rPr>
          <w:rtl w:val="0"/>
        </w:rPr>
        <w:t xml:space="preserve">'Get attention of cogs 2 and 3</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For each high bit, the matching cog sees an </w:t>
      </w:r>
      <w:r w:rsidDel="00000000" w:rsidR="00000000" w:rsidRPr="00000000">
        <w:rPr>
          <w:i w:val="1"/>
          <w:rtl w:val="0"/>
        </w:rPr>
        <w:t xml:space="preserve">attention</w:t>
      </w:r>
      <w:r w:rsidDel="00000000" w:rsidR="00000000" w:rsidRPr="00000000">
        <w:rPr>
          <w:rtl w:val="0"/>
        </w:rPr>
        <w:t xml:space="preserve"> event for </w:t>
      </w:r>
      <w:r w:rsidDel="00000000" w:rsidR="00000000" w:rsidRPr="00000000">
        <w:rPr>
          <w:rFonts w:ascii="Roboto Mono Medium" w:cs="Roboto Mono Medium" w:eastAsia="Roboto Mono Medium" w:hAnsi="Roboto Mono Medium"/>
          <w:rtl w:val="0"/>
        </w:rPr>
        <w:t xml:space="preserve">POLLATN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WAITATN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JATN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JNATN</w:t>
      </w:r>
      <w:r w:rsidDel="00000000" w:rsidR="00000000" w:rsidRPr="00000000">
        <w:rPr>
          <w:rtl w:val="0"/>
        </w:rPr>
        <w:t xml:space="preserve"> and for interrupt use. The attention strobe outputs from all cogs are OR'd together to form a composite set of 8 strobes from which each cog receives its particular strobe.</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Examples:</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Fonts w:ascii="Roboto Mono Medium" w:cs="Roboto Mono Medium" w:eastAsia="Roboto Mono Medium" w:hAnsi="Roboto Mono Medium"/>
          <w:rtl w:val="0"/>
        </w:rPr>
        <w:t xml:space="preserve">POLLATN         WC</w:t>
      </w:r>
      <w:r w:rsidDel="00000000" w:rsidR="00000000" w:rsidRPr="00000000">
        <w:rPr>
          <w:rtl w:val="0"/>
        </w:rPr>
        <w:tab/>
        <w:tab/>
        <w:tab/>
        <w:t xml:space="preserve">'</w:t>
      </w:r>
      <w:r w:rsidDel="00000000" w:rsidR="00000000" w:rsidRPr="00000000">
        <w:rPr>
          <w:rtl w:val="0"/>
        </w:rPr>
        <w:t xml:space="preserve">has</w:t>
      </w:r>
      <w:r w:rsidDel="00000000" w:rsidR="00000000" w:rsidRPr="00000000">
        <w:rPr>
          <w:rtl w:val="0"/>
        </w:rPr>
        <w:t xml:space="preserve"> attention been requested?</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Fonts w:ascii="Roboto Mono Medium" w:cs="Roboto Mono Medium" w:eastAsia="Roboto Mono Medium" w:hAnsi="Roboto Mono Medium"/>
          <w:rtl w:val="0"/>
        </w:rPr>
        <w:t xml:space="preserve">WAITATN</w:t>
      </w:r>
      <w:r w:rsidDel="00000000" w:rsidR="00000000" w:rsidRPr="00000000">
        <w:rPr>
          <w:rtl w:val="0"/>
        </w:rPr>
        <w:tab/>
        <w:tab/>
        <w:tab/>
        <w:tab/>
        <w:t xml:space="preserve">'wait for attention request</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Fonts w:ascii="Roboto Mono Medium" w:cs="Roboto Mono Medium" w:eastAsia="Roboto Mono Medium" w:hAnsi="Roboto Mono Medium"/>
          <w:rtl w:val="0"/>
        </w:rPr>
        <w:t xml:space="preserve">JATN     addr</w:t>
      </w:r>
      <w:r w:rsidDel="00000000" w:rsidR="00000000" w:rsidRPr="00000000">
        <w:rPr>
          <w:rtl w:val="0"/>
        </w:rPr>
        <w:tab/>
        <w:tab/>
        <w:tab/>
        <w:t xml:space="preserve">'jump to addr if attention requested</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Fonts w:ascii="Roboto Mono Medium" w:cs="Roboto Mono Medium" w:eastAsia="Roboto Mono Medium" w:hAnsi="Roboto Mono Medium"/>
          <w:rtl w:val="0"/>
        </w:rPr>
        <w:t xml:space="preserve">JNATN</w:t>
      </w:r>
      <w:r w:rsidDel="00000000" w:rsidR="00000000" w:rsidRPr="00000000">
        <w:rPr>
          <w:rFonts w:ascii="Roboto Mono Medium" w:cs="Roboto Mono Medium" w:eastAsia="Roboto Mono Medium" w:hAnsi="Roboto Mono Medium"/>
          <w:rtl w:val="0"/>
        </w:rPr>
        <w:t xml:space="preserve">    addr</w:t>
      </w:r>
      <w:r w:rsidDel="00000000" w:rsidR="00000000" w:rsidRPr="00000000">
        <w:rPr>
          <w:rtl w:val="0"/>
        </w:rPr>
        <w:tab/>
        <w:tab/>
        <w:tab/>
        <w:t xml:space="preserve">'jump to addr if attention not requested</w:t>
      </w:r>
    </w:p>
    <w:p w:rsidR="00000000" w:rsidDel="00000000" w:rsidP="00000000" w:rsidRDefault="00000000" w:rsidRPr="00000000" w14:paraId="00000253">
      <w:pPr>
        <w:pageBreakBefore w:val="0"/>
        <w:spacing w:before="200" w:lineRule="auto"/>
        <w:rPr/>
      </w:pPr>
      <w:r w:rsidDel="00000000" w:rsidR="00000000" w:rsidRPr="00000000">
        <w:rPr>
          <w:rtl w:val="0"/>
        </w:rPr>
        <w:t xml:space="preserve">In the intended use case, the cog receiving an attention request knows which other cog is strobing it and how to respond.  In cases where multiple cogs may request the attention of a single cog, some messaging structure may need to be implemented in Hub RAM to differentiate requests.</w:t>
      </w:r>
    </w:p>
    <w:p w:rsidR="00000000" w:rsidDel="00000000" w:rsidP="00000000" w:rsidRDefault="00000000" w:rsidRPr="00000000" w14:paraId="00000254">
      <w:pPr>
        <w:pStyle w:val="Heading2"/>
        <w:rPr>
          <w:rFonts w:ascii="Arial" w:cs="Arial" w:eastAsia="Arial" w:hAnsi="Arial"/>
          <w:i w:val="1"/>
          <w:sz w:val="22"/>
          <w:szCs w:val="22"/>
          <w:highlight w:val="yellow"/>
        </w:rPr>
      </w:pPr>
      <w:bookmarkStart w:colFirst="0" w:colLast="0" w:name="_p9jolctm7tnz" w:id="188"/>
      <w:bookmarkEnd w:id="188"/>
      <w:r w:rsidDel="00000000" w:rsidR="00000000" w:rsidRPr="00000000">
        <w:rPr>
          <w:rtl w:val="0"/>
        </w:rPr>
        <w:t xml:space="preserve">System Counter</w:t>
      </w: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The System Counter is a 64-bit free-running counter that increments upon every clock cycle.  It is a shared resource, accessible by all cogs at any time, and it's lower 32 bits (usually referred to as CT) </w:t>
      </w:r>
      <w:r w:rsidDel="00000000" w:rsidR="00000000" w:rsidRPr="00000000">
        <w:rPr>
          <w:rtl w:val="0"/>
        </w:rPr>
        <w:t xml:space="preserve">serv</w:t>
      </w:r>
      <w:r w:rsidDel="00000000" w:rsidR="00000000" w:rsidRPr="00000000">
        <w:rPr>
          <w:rtl w:val="0"/>
        </w:rPr>
        <w:t xml:space="preserve">es as the official time reference for many instructions and events.  It is often used for brief, relative time measurements; however, since it is cleared to zero upon every power-up/reset, it is also a </w:t>
      </w:r>
      <w:r w:rsidDel="00000000" w:rsidR="00000000" w:rsidRPr="00000000">
        <w:rPr>
          <w:i w:val="1"/>
          <w:rtl w:val="0"/>
        </w:rPr>
        <w:t xml:space="preserve">system up time</w:t>
      </w:r>
      <w:r w:rsidDel="00000000" w:rsidR="00000000" w:rsidRPr="00000000">
        <w:rPr>
          <w:rtl w:val="0"/>
        </w:rPr>
        <w:t xml:space="preserve"> reference.</w:t>
      </w:r>
    </w:p>
    <w:p w:rsidR="00000000" w:rsidDel="00000000" w:rsidP="00000000" w:rsidRDefault="00000000" w:rsidRPr="00000000" w14:paraId="00000256">
      <w:pPr>
        <w:rPr/>
      </w:pPr>
      <w:r w:rsidDel="00000000" w:rsidR="00000000" w:rsidRPr="00000000">
        <w:rPr>
          <w:rtl w:val="0"/>
        </w:rPr>
        <w:t xml:space="preserve">To read the current System Counter value:</w:t>
      </w:r>
    </w:p>
    <w:p w:rsidR="00000000" w:rsidDel="00000000" w:rsidP="00000000" w:rsidRDefault="00000000" w:rsidRPr="00000000" w14:paraId="00000257">
      <w:pPr>
        <w:pStyle w:val="Title"/>
        <w:ind w:left="720" w:firstLine="0"/>
        <w:rPr/>
      </w:pPr>
      <w:bookmarkStart w:colFirst="0" w:colLast="0" w:name="_hp7fokq5wrwt" w:id="189"/>
      <w:bookmarkEnd w:id="189"/>
      <w:r w:rsidDel="00000000" w:rsidR="00000000" w:rsidRPr="00000000">
        <w:rPr>
          <w:rtl w:val="0"/>
        </w:rPr>
        <w:t xml:space="preserve">GETCT  X         </w:t>
        <w:tab/>
        <w:tab/>
        <w:tab/>
      </w:r>
      <w:r w:rsidDel="00000000" w:rsidR="00000000" w:rsidRPr="00000000">
        <w:rPr>
          <w:rFonts w:ascii="Roboto" w:cs="Roboto" w:eastAsia="Roboto" w:hAnsi="Roboto"/>
          <w:sz w:val="20"/>
          <w:szCs w:val="20"/>
          <w:rtl w:val="0"/>
        </w:rPr>
        <w:t xml:space="preserve">'read lower 32-bits (CT) of system counter into X register</w:t>
      </w:r>
      <w:r w:rsidDel="00000000" w:rsidR="00000000" w:rsidRPr="00000000">
        <w:rPr>
          <w:rtl w:val="0"/>
        </w:rPr>
      </w:r>
    </w:p>
    <w:p w:rsidR="00000000" w:rsidDel="00000000" w:rsidP="00000000" w:rsidRDefault="00000000" w:rsidRPr="00000000" w14:paraId="00000258">
      <w:pPr>
        <w:spacing w:after="0" w:lineRule="auto"/>
        <w:rPr/>
      </w:pPr>
      <w:r w:rsidDel="00000000" w:rsidR="00000000" w:rsidRPr="00000000">
        <w:rPr>
          <w:rtl w:val="0"/>
        </w:rPr>
        <w:t xml:space="preserve">--or--</w:t>
      </w:r>
    </w:p>
    <w:p w:rsidR="00000000" w:rsidDel="00000000" w:rsidP="00000000" w:rsidRDefault="00000000" w:rsidRPr="00000000" w14:paraId="00000259">
      <w:pPr>
        <w:pStyle w:val="Title"/>
        <w:spacing w:after="0" w:lineRule="auto"/>
        <w:ind w:left="720" w:firstLine="0"/>
        <w:rPr/>
      </w:pPr>
      <w:bookmarkStart w:colFirst="0" w:colLast="0" w:name="_clrygfjhsht2" w:id="190"/>
      <w:bookmarkEnd w:id="190"/>
      <w:r w:rsidDel="00000000" w:rsidR="00000000" w:rsidRPr="00000000">
        <w:rPr>
          <w:rFonts w:ascii="Roboto Mono Medium" w:cs="Roboto Mono Medium" w:eastAsia="Roboto Mono Medium" w:hAnsi="Roboto Mono Medium"/>
          <w:rtl w:val="0"/>
        </w:rPr>
        <w:t xml:space="preserve">GETCT  X</w:t>
      </w:r>
      <w:r w:rsidDel="00000000" w:rsidR="00000000" w:rsidRPr="00000000">
        <w:rPr>
          <w:rFonts w:ascii="Roboto Mono Medium" w:cs="Roboto Mono Medium" w:eastAsia="Roboto Mono Medium" w:hAnsi="Roboto Mono Medium"/>
          <w:rtl w:val="0"/>
        </w:rPr>
        <w:t xml:space="preserve">      WC</w:t>
      </w:r>
      <w:r w:rsidDel="00000000" w:rsidR="00000000" w:rsidRPr="00000000">
        <w:rPr>
          <w:rtl w:val="0"/>
        </w:rPr>
        <w:tab/>
        <w:tab/>
        <w:tab/>
      </w:r>
      <w:r w:rsidDel="00000000" w:rsidR="00000000" w:rsidRPr="00000000">
        <w:rPr>
          <w:rFonts w:ascii="Roboto" w:cs="Roboto" w:eastAsia="Roboto" w:hAnsi="Roboto"/>
          <w:sz w:val="20"/>
          <w:szCs w:val="20"/>
          <w:rtl w:val="0"/>
        </w:rPr>
        <w:t xml:space="preserve">'read upper 32-bits (CTH) of system counter into X register</w:t>
      </w:r>
      <w:r w:rsidDel="00000000" w:rsidR="00000000" w:rsidRPr="00000000">
        <w:rPr>
          <w:rtl w:val="0"/>
        </w:rPr>
      </w:r>
    </w:p>
    <w:p w:rsidR="00000000" w:rsidDel="00000000" w:rsidP="00000000" w:rsidRDefault="00000000" w:rsidRPr="00000000" w14:paraId="0000025A">
      <w:pPr>
        <w:pStyle w:val="Title"/>
        <w:spacing w:after="200" w:lineRule="auto"/>
        <w:ind w:left="720" w:firstLine="0"/>
        <w:rPr/>
      </w:pPr>
      <w:bookmarkStart w:colFirst="0" w:colLast="0" w:name="_jjjpairdjxvu" w:id="191"/>
      <w:bookmarkEnd w:id="191"/>
      <w:r w:rsidDel="00000000" w:rsidR="00000000" w:rsidRPr="00000000">
        <w:rPr>
          <w:rFonts w:ascii="Roboto Mono Medium" w:cs="Roboto Mono Medium" w:eastAsia="Roboto Mono Medium" w:hAnsi="Roboto Mono Medium"/>
          <w:rtl w:val="0"/>
        </w:rPr>
        <w:t xml:space="preserve">GETCT  Y</w:t>
      </w:r>
      <w:r w:rsidDel="00000000" w:rsidR="00000000" w:rsidRPr="00000000">
        <w:rPr>
          <w:rFonts w:ascii="Roboto Mono Medium" w:cs="Roboto Mono Medium" w:eastAsia="Roboto Mono Medium" w:hAnsi="Roboto Mono Medium"/>
          <w:rtl w:val="0"/>
        </w:rPr>
        <w:t xml:space="preserve">      </w:t>
      </w:r>
      <w:r w:rsidDel="00000000" w:rsidR="00000000" w:rsidRPr="00000000">
        <w:rPr>
          <w:rtl w:val="0"/>
        </w:rPr>
        <w:tab/>
        <w:tab/>
        <w:tab/>
      </w:r>
      <w:r w:rsidDel="00000000" w:rsidR="00000000" w:rsidRPr="00000000">
        <w:rPr>
          <w:rFonts w:ascii="Roboto" w:cs="Roboto" w:eastAsia="Roboto" w:hAnsi="Roboto"/>
          <w:sz w:val="20"/>
          <w:szCs w:val="20"/>
          <w:rtl w:val="0"/>
        </w:rPr>
        <w:t xml:space="preserve">'read lower 32-bits (CT) of system counter into Y register</w:t>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Note: PASM2 instructions that deal with the System Counter only use its lower 32 bits (known as CT)— with the one exception being </w:t>
      </w:r>
      <w:r w:rsidDel="00000000" w:rsidR="00000000" w:rsidRPr="00000000">
        <w:rPr>
          <w:rFonts w:ascii="Roboto Mono Medium" w:cs="Roboto Mono Medium" w:eastAsia="Roboto Mono Medium" w:hAnsi="Roboto Mono Medium"/>
          <w:rtl w:val="0"/>
        </w:rPr>
        <w:t xml:space="preserve">GETCT</w:t>
      </w:r>
      <w:r w:rsidDel="00000000" w:rsidR="00000000" w:rsidRPr="00000000">
        <w:rPr>
          <w:rtl w:val="0"/>
        </w:rPr>
        <w:t xml:space="preserve">.  To get the full 64-bit System Counter value (CTH:CT), it is important to read the upper 32-bits first (as shown above) and immediately read the lower 32-bits second.  This sequence employs a special mechanism that avoids phase issues; CT (the lower 32-bits) is returned exactly as it was back at the moment in which the upper 32-bits (CTH) had been read.  This 64-bit value is handy for calculation of long time frame events (&gt;23.8s @ 180 MHz).</w:t>
      </w:r>
    </w:p>
    <w:p w:rsidR="00000000" w:rsidDel="00000000" w:rsidP="00000000" w:rsidRDefault="00000000" w:rsidRPr="00000000" w14:paraId="0000025C">
      <w:pPr>
        <w:spacing w:after="200" w:lineRule="auto"/>
        <w:rPr/>
      </w:pPr>
      <w:r w:rsidDel="00000000" w:rsidR="00000000" w:rsidRPr="00000000">
        <w:rPr>
          <w:rtl w:val="0"/>
        </w:rPr>
        <w:t xml:space="preserve">For event handling, there are three hidden registers (CT1, CT2, and CT3) dedicated to short timeframe monitoring (&lt; 23.9s @ 180 MHz).  These represent a target moment in time (future 32-bit value; CT), settable via the </w:t>
      </w:r>
      <w:r w:rsidDel="00000000" w:rsidR="00000000" w:rsidRPr="00000000">
        <w:rPr>
          <w:rFonts w:ascii="Roboto Mono Medium" w:cs="Roboto Mono Medium" w:eastAsia="Roboto Mono Medium" w:hAnsi="Roboto Mono Medium"/>
          <w:rtl w:val="0"/>
        </w:rPr>
        <w:t xml:space="preserve">ADDCTx</w:t>
      </w:r>
      <w:r w:rsidDel="00000000" w:rsidR="00000000" w:rsidRPr="00000000">
        <w:rPr>
          <w:rtl w:val="0"/>
        </w:rPr>
        <w:t xml:space="preserve"> instructions and used internally by many event instructions.</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To mark a moment in time to wait for, use </w:t>
      </w:r>
      <w:r w:rsidDel="00000000" w:rsidR="00000000" w:rsidRPr="00000000">
        <w:rPr>
          <w:rFonts w:ascii="Roboto Mono Medium" w:cs="Roboto Mono Medium" w:eastAsia="Roboto Mono Medium" w:hAnsi="Roboto Mono Medium"/>
          <w:rtl w:val="0"/>
        </w:rPr>
        <w:t xml:space="preserve">GETCT</w:t>
      </w:r>
      <w:r w:rsidDel="00000000" w:rsidR="00000000" w:rsidRPr="00000000">
        <w:rPr>
          <w:rtl w:val="0"/>
        </w:rPr>
        <w:t xml:space="preserve"> with </w:t>
      </w:r>
      <w:r w:rsidDel="00000000" w:rsidR="00000000" w:rsidRPr="00000000">
        <w:rPr>
          <w:rFonts w:ascii="Roboto Mono Medium" w:cs="Roboto Mono Medium" w:eastAsia="Roboto Mono Medium" w:hAnsi="Roboto Mono Medium"/>
          <w:rtl w:val="0"/>
        </w:rPr>
        <w:t xml:space="preserve">ADDCTx</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WAITCTx</w:t>
      </w:r>
      <w:r w:rsidDel="00000000" w:rsidR="00000000" w:rsidRPr="00000000">
        <w:rPr>
          <w:rtl w:val="0"/>
        </w:rPr>
        <w:t xml:space="preserve">:</w:t>
      </w:r>
    </w:p>
    <w:p w:rsidR="00000000" w:rsidDel="00000000" w:rsidP="00000000" w:rsidRDefault="00000000" w:rsidRPr="00000000" w14:paraId="0000025E">
      <w:pPr>
        <w:pStyle w:val="Title"/>
        <w:ind w:left="720" w:firstLine="0"/>
        <w:rPr/>
      </w:pPr>
      <w:bookmarkStart w:colFirst="0" w:colLast="0" w:name="_594blmiimvql" w:id="192"/>
      <w:bookmarkEnd w:id="192"/>
      <w:r w:rsidDel="00000000" w:rsidR="00000000" w:rsidRPr="00000000">
        <w:rPr>
          <w:rtl w:val="0"/>
        </w:rPr>
        <w:t xml:space="preserve">GETCT   x</w:t>
        <w:tab/>
        <w:tab/>
        <w:tab/>
        <w:tab/>
      </w:r>
      <w:r w:rsidDel="00000000" w:rsidR="00000000" w:rsidRPr="00000000">
        <w:rPr>
          <w:rFonts w:ascii="Roboto" w:cs="Roboto" w:eastAsia="Roboto" w:hAnsi="Roboto"/>
          <w:sz w:val="20"/>
          <w:szCs w:val="20"/>
          <w:rtl w:val="0"/>
        </w:rPr>
        <w:t xml:space="preserve">'get current CT</w:t>
      </w:r>
      <w:r w:rsidDel="00000000" w:rsidR="00000000" w:rsidRPr="00000000">
        <w:rPr>
          <w:rtl w:val="0"/>
        </w:rPr>
      </w:r>
    </w:p>
    <w:p w:rsidR="00000000" w:rsidDel="00000000" w:rsidP="00000000" w:rsidRDefault="00000000" w:rsidRPr="00000000" w14:paraId="0000025F">
      <w:pPr>
        <w:pStyle w:val="Title"/>
        <w:ind w:left="720" w:firstLine="0"/>
        <w:rPr/>
      </w:pPr>
      <w:bookmarkStart w:colFirst="0" w:colLast="0" w:name="_59x5w6g7d7qh" w:id="193"/>
      <w:bookmarkEnd w:id="193"/>
      <w:r w:rsidDel="00000000" w:rsidR="00000000" w:rsidRPr="00000000">
        <w:rPr>
          <w:rtl w:val="0"/>
        </w:rPr>
        <w:t xml:space="preserve">ADDCT1  x,#500</w:t>
        <w:tab/>
        <w:tab/>
        <w:tab/>
      </w:r>
      <w:r w:rsidDel="00000000" w:rsidR="00000000" w:rsidRPr="00000000">
        <w:rPr>
          <w:rFonts w:ascii="Roboto" w:cs="Roboto" w:eastAsia="Roboto" w:hAnsi="Roboto"/>
          <w:sz w:val="20"/>
          <w:szCs w:val="20"/>
          <w:rtl w:val="0"/>
        </w:rPr>
        <w:t xml:space="preserve">'make target 500 cycles later (CT1)</w:t>
      </w:r>
      <w:r w:rsidDel="00000000" w:rsidR="00000000" w:rsidRPr="00000000">
        <w:rPr>
          <w:rtl w:val="0"/>
        </w:rPr>
      </w:r>
    </w:p>
    <w:p w:rsidR="00000000" w:rsidDel="00000000" w:rsidP="00000000" w:rsidRDefault="00000000" w:rsidRPr="00000000" w14:paraId="00000260">
      <w:pPr>
        <w:pStyle w:val="Title"/>
        <w:spacing w:after="200" w:lineRule="auto"/>
        <w:ind w:left="720" w:firstLine="0"/>
        <w:rPr/>
      </w:pPr>
      <w:bookmarkStart w:colFirst="0" w:colLast="0" w:name="_5uhi1ayxt8do" w:id="194"/>
      <w:bookmarkEnd w:id="194"/>
      <w:r w:rsidDel="00000000" w:rsidR="00000000" w:rsidRPr="00000000">
        <w:rPr>
          <w:rtl w:val="0"/>
        </w:rPr>
        <w:t xml:space="preserve">WAITCT1</w:t>
        <w:tab/>
        <w:tab/>
        <w:tab/>
        <w:tab/>
      </w:r>
      <w:r w:rsidDel="00000000" w:rsidR="00000000" w:rsidRPr="00000000">
        <w:rPr>
          <w:rFonts w:ascii="Roboto" w:cs="Roboto" w:eastAsia="Roboto" w:hAnsi="Roboto"/>
          <w:sz w:val="20"/>
          <w:szCs w:val="20"/>
          <w:rtl w:val="0"/>
        </w:rPr>
        <w:t xml:space="preserve">'wait for CT to pass CT1 target</w:t>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This can easily be extended to create a 500-cycle activity-loop instead.  </w:t>
      </w:r>
      <w:r w:rsidDel="00000000" w:rsidR="00000000" w:rsidRPr="00000000">
        <w:rPr>
          <w:rtl w:val="0"/>
        </w:rPr>
        <w:t xml:space="preserve">See </w:t>
      </w:r>
      <w:r w:rsidDel="00000000" w:rsidR="00000000" w:rsidRPr="00000000">
        <w:rPr>
          <w:rFonts w:ascii="Roboto Mono Medium" w:cs="Roboto Mono Medium" w:eastAsia="Roboto Mono Medium" w:hAnsi="Roboto Mono Medium"/>
          <w:rtl w:val="0"/>
        </w:rPr>
        <w:t xml:space="preserve">ADDCTx</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WAITCTx</w:t>
      </w:r>
      <w:r w:rsidDel="00000000" w:rsidR="00000000" w:rsidRPr="00000000">
        <w:rPr>
          <w:rtl w:val="0"/>
        </w:rPr>
        <w:t xml:space="preserve"> in the </w:t>
      </w:r>
      <w:hyperlink r:id="rId27">
        <w:r w:rsidDel="00000000" w:rsidR="00000000" w:rsidRPr="00000000">
          <w:rPr>
            <w:color w:val="1155cc"/>
            <w:u w:val="single"/>
            <w:rtl w:val="0"/>
          </w:rPr>
          <w:t xml:space="preserve">PASM2</w:t>
        </w:r>
      </w:hyperlink>
      <w:hyperlink r:id="rId28">
        <w:r w:rsidDel="00000000" w:rsidR="00000000" w:rsidRPr="00000000">
          <w:rPr>
            <w:color w:val="1155cc"/>
            <w:u w:val="single"/>
            <w:rtl w:val="0"/>
          </w:rPr>
          <w:t xml:space="preserve"> Manual</w:t>
        </w:r>
      </w:hyperlink>
      <w:r w:rsidDel="00000000" w:rsidR="00000000" w:rsidRPr="00000000">
        <w:rPr>
          <w:rtl w:val="0"/>
        </w:rPr>
        <w:t xml:space="preserve">.</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event-timing instructions that utilize the System Counter are: </w:t>
      </w:r>
      <w:r w:rsidDel="00000000" w:rsidR="00000000" w:rsidRPr="00000000">
        <w:rPr>
          <w:rFonts w:ascii="Roboto Mono Medium" w:cs="Roboto Mono Medium" w:eastAsia="Roboto Mono Medium" w:hAnsi="Roboto Mono Medium"/>
          <w:rtl w:val="0"/>
        </w:rPr>
        <w:t xml:space="preserve">ADDCTx</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POLLCTx</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WAITCTx</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JCTx</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JNCTx</w:t>
      </w:r>
      <w:r w:rsidDel="00000000" w:rsidR="00000000" w:rsidRPr="00000000">
        <w:rPr>
          <w:rtl w:val="0"/>
        </w:rPr>
        <w:t xml:space="preserve">.  In addition, by including a </w:t>
      </w:r>
      <w:r w:rsidDel="00000000" w:rsidR="00000000" w:rsidRPr="00000000">
        <w:rPr>
          <w:rFonts w:ascii="Roboto Mono Medium" w:cs="Roboto Mono Medium" w:eastAsia="Roboto Mono Medium" w:hAnsi="Roboto Mono Medium"/>
          <w:rtl w:val="0"/>
        </w:rPr>
        <w:t xml:space="preserve">SETQ</w:t>
      </w:r>
      <w:r w:rsidDel="00000000" w:rsidR="00000000" w:rsidRPr="00000000">
        <w:rPr>
          <w:rtl w:val="0"/>
        </w:rPr>
        <w:t xml:space="preserve"> right before any </w:t>
      </w:r>
      <w:r w:rsidDel="00000000" w:rsidR="00000000" w:rsidRPr="00000000">
        <w:rPr>
          <w:rFonts w:ascii="Roboto Mono Medium" w:cs="Roboto Mono Medium" w:eastAsia="Roboto Mono Medium" w:hAnsi="Roboto Mono Medium"/>
          <w:rtl w:val="0"/>
        </w:rPr>
        <w:t xml:space="preserve">WAITxxx</w:t>
      </w:r>
      <w:r w:rsidDel="00000000" w:rsidR="00000000" w:rsidRPr="00000000">
        <w:rPr>
          <w:rtl w:val="0"/>
        </w:rPr>
        <w:t xml:space="preserve"> instruction, a 32-bit </w:t>
      </w:r>
      <w:r w:rsidDel="00000000" w:rsidR="00000000" w:rsidRPr="00000000">
        <w:rPr>
          <w:i w:val="1"/>
          <w:rtl w:val="0"/>
        </w:rPr>
        <w:t xml:space="preserve">timeout</w:t>
      </w:r>
      <w:r w:rsidDel="00000000" w:rsidR="00000000" w:rsidRPr="00000000">
        <w:rPr>
          <w:rtl w:val="0"/>
        </w:rPr>
        <w:t xml:space="preserve"> is created to abort the </w:t>
      </w:r>
      <w:r w:rsidDel="00000000" w:rsidR="00000000" w:rsidRPr="00000000">
        <w:rPr>
          <w:i w:val="1"/>
          <w:rtl w:val="0"/>
        </w:rPr>
        <w:t xml:space="preserve">wait</w:t>
      </w:r>
      <w:r w:rsidDel="00000000" w:rsidR="00000000" w:rsidRPr="00000000">
        <w:rPr>
          <w:rtl w:val="0"/>
        </w:rPr>
        <w:t xml:space="preserve"> in case the target event never arrives.</w:t>
      </w:r>
      <w:r w:rsidDel="00000000" w:rsidR="00000000" w:rsidRPr="00000000">
        <w:rPr>
          <w:rtl w:val="0"/>
        </w:rPr>
      </w:r>
    </w:p>
    <w:p w:rsidR="00000000" w:rsidDel="00000000" w:rsidP="00000000" w:rsidRDefault="00000000" w:rsidRPr="00000000" w14:paraId="00000263">
      <w:pPr>
        <w:pStyle w:val="Heading2"/>
        <w:spacing w:before="200" w:lineRule="auto"/>
        <w:rPr>
          <w:i w:val="1"/>
          <w:highlight w:val="yellow"/>
        </w:rPr>
      </w:pPr>
      <w:bookmarkStart w:colFirst="0" w:colLast="0" w:name="_w0d21bfvu5vv" w:id="195"/>
      <w:bookmarkEnd w:id="195"/>
      <w:r w:rsidDel="00000000" w:rsidR="00000000" w:rsidRPr="00000000">
        <w:rPr>
          <w:rtl w:val="0"/>
        </w:rPr>
        <w:t xml:space="preserve">Pseudo-Random Number Generator</w:t>
      </w: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The Propeller 2 features a pseudo-random number generator (PRNG) based on the Xoroshiro128** algorithm.  Note that the "**" is part of the name, indicating the exact variation of the Xoroshiro128 algorithm used.</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Xoroshiro128** PRNG iterates on every clock cycle, generating 64 fresh bits which get spread among all cogs and smart pins.  From this 64-bit pool, upon every clock cycle, each cog receives a unique set of 32 different bits (in a scrambled arrangement with some bits inverted) and each smart pin receives a similarly-unique set of 8 different bits.  Cogs can read their current 32-bit </w:t>
      </w:r>
      <w:r w:rsidDel="00000000" w:rsidR="00000000" w:rsidRPr="00000000">
        <w:rPr>
          <w:i w:val="1"/>
          <w:rtl w:val="0"/>
        </w:rPr>
        <w:t xml:space="preserve">pseudo-random</w:t>
      </w:r>
      <w:r w:rsidDel="00000000" w:rsidR="00000000" w:rsidRPr="00000000">
        <w:rPr>
          <w:rtl w:val="0"/>
        </w:rPr>
        <w:t xml:space="preserve"> </w:t>
      </w:r>
      <w:r w:rsidDel="00000000" w:rsidR="00000000" w:rsidRPr="00000000">
        <w:rPr>
          <w:rtl w:val="0"/>
        </w:rPr>
        <w:t xml:space="preserve">value using the </w:t>
      </w:r>
      <w:r w:rsidDel="00000000" w:rsidR="00000000" w:rsidRPr="00000000">
        <w:rPr>
          <w:rFonts w:ascii="Roboto Mono Medium" w:cs="Roboto Mono Medium" w:eastAsia="Roboto Mono Medium" w:hAnsi="Roboto Mono Medium"/>
          <w:rtl w:val="0"/>
        </w:rPr>
        <w:t xml:space="preserve">GETRND</w:t>
      </w:r>
      <w:r w:rsidDel="00000000" w:rsidR="00000000" w:rsidRPr="00000000">
        <w:rPr>
          <w:rtl w:val="0"/>
        </w:rPr>
        <w:t xml:space="preserve"> instruction and directly apply them using the </w:t>
      </w:r>
      <w:r w:rsidDel="00000000" w:rsidR="00000000" w:rsidRPr="00000000">
        <w:rPr>
          <w:rFonts w:ascii="Roboto Mono Medium" w:cs="Roboto Mono Medium" w:eastAsia="Roboto Mono Medium" w:hAnsi="Roboto Mono Medium"/>
          <w:rtl w:val="0"/>
        </w:rPr>
        <w:t xml:space="preserve">BITRND</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DRVRND</w:t>
      </w:r>
      <w:r w:rsidDel="00000000" w:rsidR="00000000" w:rsidRPr="00000000">
        <w:rPr>
          <w:rtl w:val="0"/>
        </w:rPr>
        <w:t xml:space="preserve"> instructions.  Smart pins utilize their 8 bits as noise sources for DAC dithering and noise output.</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After reset, the bootloader seeds the Xoroshiro128** PRNG fifty times, each time with 31 bits of thermal noise gleaned from pin 63 while in ADC calibration mode. This establishes a very random seed which the PRNG iterates from, thereafter. There is no need to do this again, but here is how you would do it if 'x' contained a seed value:</w:t>
      </w:r>
    </w:p>
    <w:p w:rsidR="00000000" w:rsidDel="00000000" w:rsidP="00000000" w:rsidRDefault="00000000" w:rsidRPr="00000000" w14:paraId="00000267">
      <w:pPr>
        <w:pStyle w:val="Title"/>
        <w:ind w:left="720" w:firstLine="0"/>
        <w:rPr/>
      </w:pPr>
      <w:bookmarkStart w:colFirst="0" w:colLast="0" w:name="_4577hgld4ofj" w:id="196"/>
      <w:bookmarkEnd w:id="196"/>
      <w:r w:rsidDel="00000000" w:rsidR="00000000" w:rsidRPr="00000000">
        <w:rPr>
          <w:rtl w:val="0"/>
        </w:rPr>
        <w:t xml:space="preserve">SETB    x,#31   </w:t>
        <w:tab/>
        <w:tab/>
        <w:tab/>
      </w:r>
      <w:r w:rsidDel="00000000" w:rsidR="00000000" w:rsidRPr="00000000">
        <w:rPr>
          <w:rFonts w:ascii="Roboto" w:cs="Roboto" w:eastAsia="Roboto" w:hAnsi="Roboto"/>
          <w:sz w:val="20"/>
          <w:szCs w:val="20"/>
          <w:rtl w:val="0"/>
        </w:rPr>
        <w:t xml:space="preserve">'set the MSB of x to make a PRNG seed command</w:t>
      </w:r>
      <w:r w:rsidDel="00000000" w:rsidR="00000000" w:rsidRPr="00000000">
        <w:rPr>
          <w:rtl w:val="0"/>
        </w:rPr>
      </w:r>
    </w:p>
    <w:p w:rsidR="00000000" w:rsidDel="00000000" w:rsidP="00000000" w:rsidRDefault="00000000" w:rsidRPr="00000000" w14:paraId="00000268">
      <w:pPr>
        <w:pStyle w:val="Title"/>
        <w:spacing w:after="200" w:lineRule="auto"/>
        <w:ind w:left="720" w:firstLine="0"/>
        <w:rPr/>
      </w:pPr>
      <w:bookmarkStart w:colFirst="0" w:colLast="0" w:name="_czm7p6liwipv" w:id="197"/>
      <w:bookmarkEnd w:id="197"/>
      <w:r w:rsidDel="00000000" w:rsidR="00000000" w:rsidRPr="00000000">
        <w:rPr>
          <w:rtl w:val="0"/>
        </w:rPr>
        <w:t xml:space="preserve">HUBSET  x       </w:t>
        <w:tab/>
        <w:tab/>
        <w:tab/>
      </w:r>
      <w:r w:rsidDel="00000000" w:rsidR="00000000" w:rsidRPr="00000000">
        <w:rPr>
          <w:rFonts w:ascii="Roboto" w:cs="Roboto" w:eastAsia="Roboto" w:hAnsi="Roboto"/>
          <w:sz w:val="20"/>
          <w:szCs w:val="20"/>
          <w:rtl w:val="0"/>
        </w:rPr>
        <w:t xml:space="preserve">'seed 32 bits of the Xoroshiro128** state</w:t>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Note: using HUBSET, with D's MSB set, will seed the 128-bit PRNG.  </w:t>
      </w:r>
      <w:r w:rsidDel="00000000" w:rsidR="00000000" w:rsidRPr="00000000">
        <w:rPr>
          <w:rtl w:val="0"/>
        </w:rPr>
        <w:t xml:space="preserve">This will write all bits of D into 32 bits of the PRNG, affecting 1/4th of its total state.</w:t>
      </w:r>
      <w:r w:rsidDel="00000000" w:rsidR="00000000" w:rsidRPr="00000000">
        <w:rPr>
          <w:rtl w:val="0"/>
        </w:rPr>
        <w:t xml:space="preserve"> The required high MSB bit in D ensures that the overall state will not go to zero. Because the PRNG's 128 state bits rotate, shift, and XOR against each other, they are thoroughly spread around within a few clocks, so seeding from a fixed set of 32 bits should not pose a limitation on seeding quality.</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Note there is also another pseudo-random number feature, accessed via the </w:t>
      </w:r>
      <w:r w:rsidDel="00000000" w:rsidR="00000000" w:rsidRPr="00000000">
        <w:rPr>
          <w:rFonts w:ascii="Roboto Mono Medium" w:cs="Roboto Mono Medium" w:eastAsia="Roboto Mono Medium" w:hAnsi="Roboto Mono Medium"/>
          <w:rtl w:val="0"/>
        </w:rPr>
        <w:t xml:space="preserve">XORO32</w:t>
      </w:r>
      <w:r w:rsidDel="00000000" w:rsidR="00000000" w:rsidRPr="00000000">
        <w:rPr>
          <w:rtl w:val="0"/>
        </w:rPr>
        <w:t xml:space="preserve"> instruction; however it doesn't use the Xoroshiro128** PRNG— instead, it iterates a register value to make a relatively good PRNG sequence under software control.</w:t>
      </w:r>
      <w:r w:rsidDel="00000000" w:rsidR="00000000" w:rsidRPr="00000000">
        <w:rPr>
          <w:rtl w:val="0"/>
        </w:rPr>
      </w:r>
    </w:p>
    <w:p w:rsidR="00000000" w:rsidDel="00000000" w:rsidP="00000000" w:rsidRDefault="00000000" w:rsidRPr="00000000" w14:paraId="0000026B">
      <w:pPr>
        <w:pStyle w:val="Heading1"/>
        <w:rPr/>
        <w:sectPr>
          <w:type w:val="nextPage"/>
          <w:pgSz w:h="15840" w:w="12240" w:orient="portrait"/>
          <w:pgMar w:bottom="720" w:top="720" w:left="1080" w:right="1080" w:header="720" w:footer="360"/>
        </w:sectPr>
      </w:pPr>
      <w:bookmarkStart w:colFirst="0" w:colLast="0" w:name="_ljl27hhxa1wr" w:id="198"/>
      <w:bookmarkEnd w:id="198"/>
      <w:r w:rsidDel="00000000" w:rsidR="00000000" w:rsidRPr="00000000">
        <w:rPr>
          <w:rtl w:val="0"/>
        </w:rPr>
      </w:r>
    </w:p>
    <w:p w:rsidR="00000000" w:rsidDel="00000000" w:rsidP="00000000" w:rsidRDefault="00000000" w:rsidRPr="00000000" w14:paraId="0000026C">
      <w:pPr>
        <w:pStyle w:val="Heading1"/>
        <w:rPr>
          <w:highlight w:val="yellow"/>
        </w:rPr>
      </w:pPr>
      <w:bookmarkStart w:colFirst="0" w:colLast="0" w:name="_ffgg94dq5jmx" w:id="199"/>
      <w:bookmarkEnd w:id="199"/>
      <w:r w:rsidDel="00000000" w:rsidR="00000000" w:rsidRPr="00000000">
        <w:rPr>
          <w:rtl w:val="0"/>
        </w:rPr>
        <w:t xml:space="preserve">HUB</w:t>
      </w:r>
      <w:r w:rsidDel="00000000" w:rsidR="00000000" w:rsidRPr="00000000">
        <w:rPr>
          <w:rtl w:val="0"/>
        </w:rPr>
      </w:r>
    </w:p>
    <w:p w:rsidR="00000000" w:rsidDel="00000000" w:rsidP="00000000" w:rsidRDefault="00000000" w:rsidRPr="00000000" w14:paraId="0000026D">
      <w:pPr>
        <w:pageBreakBefore w:val="0"/>
        <w:rPr/>
      </w:pPr>
      <w:r w:rsidDel="00000000" w:rsidR="00000000" w:rsidRPr="00000000">
        <w:rPr>
          <w:rtl w:val="0"/>
        </w:rPr>
        <w:t xml:space="preserve">While c</w:t>
      </w:r>
      <w:r w:rsidDel="00000000" w:rsidR="00000000" w:rsidRPr="00000000">
        <w:rPr>
          <w:rtl w:val="0"/>
        </w:rPr>
        <w:t xml:space="preserve">ommon shared resources, such as I/O Pins, are simultaneously accessible by every cog, exclusive shared resources, such as an individual Hub RAM location, can not be simultaneously accessed without causing problems.  </w:t>
      </w:r>
      <w:r w:rsidDel="00000000" w:rsidR="00000000" w:rsidRPr="00000000">
        <w:rPr>
          <w:rtl w:val="0"/>
        </w:rPr>
        <w:t xml:space="preserve">The Hub governs access to exclusive resources, giving each cog a turn to safely perform an atomic operation on that resource.  On the Propeller 2 (P2X8C4M64P), a given cog receives such access once every eight clock cycles. This moment of access is known as the Hub Access Window.</w:t>
      </w:r>
    </w:p>
    <w:p w:rsidR="00000000" w:rsidDel="00000000" w:rsidP="00000000" w:rsidRDefault="00000000" w:rsidRPr="00000000" w14:paraId="0000026E">
      <w:pPr>
        <w:pageBreakBefore w:val="0"/>
        <w:rPr/>
      </w:pPr>
      <w:r w:rsidDel="00000000" w:rsidR="00000000" w:rsidRPr="00000000">
        <w:rPr>
          <w:rtl w:val="0"/>
        </w:rPr>
        <w:t xml:space="preserve">Atomic operations are elemental in nature (indivisible); each performed in one step with guaranteed isolation from other operations happening at the same time.  In any given Hub Access Window, a cog can perform a single atomic operation on a single entity, such as writing a value to one Hub RAM location or setting the system clock speed.</w:t>
      </w:r>
      <w:r w:rsidDel="00000000" w:rsidR="00000000" w:rsidRPr="00000000">
        <w:rPr>
          <w:rtl w:val="0"/>
        </w:rPr>
      </w:r>
    </w:p>
    <w:p w:rsidR="00000000" w:rsidDel="00000000" w:rsidP="00000000" w:rsidRDefault="00000000" w:rsidRPr="00000000" w14:paraId="0000026F">
      <w:pPr>
        <w:pageBreakBefore w:val="0"/>
        <w:rPr>
          <w:highlight w:val="yellow"/>
        </w:rPr>
      </w:pPr>
      <w:r w:rsidDel="00000000" w:rsidR="00000000" w:rsidRPr="00000000">
        <w:rPr>
          <w:rtl w:val="0"/>
        </w:rPr>
        <w:t xml:space="preserve">The time-sliced nature of the Hub Access Window applies to every exclusive resource and results in a kind of speed limit for accessing them– each cog must wait its turn among the collective of cogs.  Luckily, there are some natural use cases where the Propeller 2 provides optimized access as well; namely, sequential location access of Hub RAM and </w:t>
      </w:r>
      <w:r w:rsidDel="00000000" w:rsidR="00000000" w:rsidRPr="00000000">
        <w:rPr>
          <w:rtl w:val="0"/>
        </w:rPr>
        <w:t xml:space="preserve">successive CORDIC math engine use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70">
      <w:pPr>
        <w:jc w:val="center"/>
        <w:rPr/>
      </w:pPr>
      <w:r w:rsidDel="00000000" w:rsidR="00000000" w:rsidRPr="00000000">
        <w:rPr/>
        <w:drawing>
          <wp:inline distB="114300" distT="114300" distL="114300" distR="114300">
            <wp:extent cx="3810000" cy="4762500"/>
            <wp:effectExtent b="0" l="0" r="0" t="0"/>
            <wp:docPr id="31" name="image23.gif"/>
            <a:graphic>
              <a:graphicData uri="http://schemas.openxmlformats.org/drawingml/2006/picture">
                <pic:pic>
                  <pic:nvPicPr>
                    <pic:cNvPr id="0" name="image23.gif"/>
                    <pic:cNvPicPr preferRelativeResize="0"/>
                  </pic:nvPicPr>
                  <pic:blipFill>
                    <a:blip r:embed="rId29"/>
                    <a:srcRect b="0" l="0" r="0" t="0"/>
                    <a:stretch>
                      <a:fillRect/>
                    </a:stretch>
                  </pic:blipFill>
                  <pic:spPr>
                    <a:xfrm>
                      <a:off x="0" y="0"/>
                      <a:ext cx="38100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Style w:val="Heading2"/>
        <w:rPr>
          <w:i w:val="1"/>
          <w:highlight w:val="yellow"/>
        </w:rPr>
      </w:pPr>
      <w:bookmarkStart w:colFirst="0" w:colLast="0" w:name="_3kmq5bt13sms" w:id="200"/>
      <w:bookmarkEnd w:id="200"/>
      <w:r w:rsidDel="00000000" w:rsidR="00000000" w:rsidRPr="00000000">
        <w:rPr>
          <w:rtl w:val="0"/>
        </w:rPr>
        <w:t xml:space="preserve">Hub RAM</w:t>
      </w: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Hub RAM consists of long elements (32-bits wide) that can be read and written as bytes, words, and longs, in little-endian format.  Each cog has access to the entire Hub RAM, though any given RAM location must be used in an orderly, time-sliced fashion.  Hub addresses are always byte-oriented and there are no special alignment rules for words and longs in Hub RAM. Cogs can read and write bytes, words, and longs at any hub address, as well as execute instruction longs from any hub address starting at $400 (see </w:t>
      </w:r>
      <w:hyperlink w:anchor="_jqdnlg7uy7i0">
        <w:r w:rsidDel="00000000" w:rsidR="00000000" w:rsidRPr="00000000">
          <w:rPr>
            <w:color w:val="1155cc"/>
            <w:u w:val="single"/>
            <w:rtl w:val="0"/>
          </w:rPr>
          <w:t xml:space="preserve">Hub Execution</w:t>
        </w:r>
      </w:hyperlink>
      <w:r w:rsidDel="00000000" w:rsidR="00000000" w:rsidRPr="00000000">
        <w:rPr>
          <w:rtl w:val="0"/>
        </w:rPr>
        <w:t xml:space="preserve">). </w:t>
      </w:r>
    </w:p>
    <w:p w:rsidR="00000000" w:rsidDel="00000000" w:rsidP="00000000" w:rsidRDefault="00000000" w:rsidRPr="00000000" w14:paraId="00000273">
      <w:pPr>
        <w:rPr/>
      </w:pPr>
      <w:r w:rsidDel="00000000" w:rsidR="00000000" w:rsidRPr="00000000">
        <w:rPr>
          <w:rtl w:val="0"/>
        </w:rPr>
        <w:t xml:space="preserve">On the Propeller 2 (P2X8C4M64P), the Hub RAM is split into eight slices that are multiplexed among all cogs.  Each RAM slice holds every 8th long of the composite Hub RAM.  Upon every clock cycle, each cog can access the </w:t>
      </w:r>
      <w:r w:rsidDel="00000000" w:rsidR="00000000" w:rsidRPr="00000000">
        <w:rPr>
          <w:i w:val="1"/>
          <w:rtl w:val="0"/>
        </w:rPr>
        <w:t xml:space="preserve">next</w:t>
      </w:r>
      <w:r w:rsidDel="00000000" w:rsidR="00000000" w:rsidRPr="00000000">
        <w:rPr>
          <w:rtl w:val="0"/>
        </w:rPr>
        <w:t xml:space="preserve"> RAM slice, allowing all cogs simultaneous access to some part of Hub RAM.  The Hub RAM Interface diagram illustrates this process conceptually as the collective of RAM slices rotates around, each facing a new cog every clock cycle.</w:t>
      </w:r>
    </w:p>
    <w:p w:rsidR="00000000" w:rsidDel="00000000" w:rsidP="00000000" w:rsidRDefault="00000000" w:rsidRPr="00000000" w14:paraId="00000274">
      <w:pPr>
        <w:rPr/>
      </w:pPr>
      <w:r w:rsidDel="00000000" w:rsidR="00000000" w:rsidRPr="00000000">
        <w:rPr>
          <w:rtl w:val="0"/>
        </w:rPr>
        <w:t xml:space="preserve">For any target Hub RAM location, the lower 3 bits of its address determines the slice ID (0 through 7) that it resides within.  If that slice doesn't happen to be aligned with the cog at the moment it is executing the memory read/write instruction (</w:t>
      </w:r>
      <w:r w:rsidDel="00000000" w:rsidR="00000000" w:rsidRPr="00000000">
        <w:rPr>
          <w:rFonts w:ascii="Roboto Mono Medium" w:cs="Roboto Mono Medium" w:eastAsia="Roboto Mono Medium" w:hAnsi="Roboto Mono Medium"/>
          <w:rtl w:val="0"/>
        </w:rPr>
        <w:t xml:space="preserve">RDxxxx</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WRxxxx</w:t>
      </w:r>
      <w:r w:rsidDel="00000000" w:rsidR="00000000" w:rsidRPr="00000000">
        <w:rPr>
          <w:rtl w:val="0"/>
        </w:rPr>
        <w:t xml:space="preserve">), the cog will automatically wait for that slice to come around.</w:t>
      </w:r>
    </w:p>
    <w:p w:rsidR="00000000" w:rsidDel="00000000" w:rsidP="00000000" w:rsidRDefault="00000000" w:rsidRPr="00000000" w14:paraId="00000275">
      <w:pPr>
        <w:pStyle w:val="Heading3"/>
        <w:rPr/>
      </w:pPr>
      <w:bookmarkStart w:colFirst="0" w:colLast="0" w:name="_vdjxwpxaq9ed" w:id="201"/>
      <w:bookmarkEnd w:id="201"/>
      <w:r w:rsidDel="00000000" w:rsidR="00000000" w:rsidRPr="00000000">
        <w:rPr>
          <w:rtl w:val="0"/>
        </w:rPr>
      </w:r>
    </w:p>
    <w:p w:rsidR="00000000" w:rsidDel="00000000" w:rsidP="00000000" w:rsidRDefault="00000000" w:rsidRPr="00000000" w14:paraId="00000276">
      <w:pPr>
        <w:pStyle w:val="Heading3"/>
        <w:rPr>
          <w:i w:val="1"/>
          <w:highlight w:val="yellow"/>
        </w:rPr>
      </w:pPr>
      <w:bookmarkStart w:colFirst="0" w:colLast="0" w:name="_w7cn8cwckqht" w:id="202"/>
      <w:bookmarkEnd w:id="202"/>
      <w:r w:rsidDel="00000000" w:rsidR="00000000" w:rsidRPr="00000000">
        <w:rPr>
          <w:rtl w:val="0"/>
        </w:rPr>
        <w:t xml:space="preserve">Random Access</w:t>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Random</w:t>
      </w:r>
      <w:r w:rsidDel="00000000" w:rsidR="00000000" w:rsidRPr="00000000">
        <w:rPr>
          <w:rtl w:val="0"/>
        </w:rPr>
        <w:t xml:space="preserve"> accesses of Hub RAM (i.e. using non-contiguous locations) must always align to the Hub Access Window of the RAM slice in question.  This means each individual random access (</w:t>
      </w:r>
      <w:r w:rsidDel="00000000" w:rsidR="00000000" w:rsidRPr="00000000">
        <w:rPr>
          <w:rFonts w:ascii="Roboto Mono Medium" w:cs="Roboto Mono Medium" w:eastAsia="Roboto Mono Medium" w:hAnsi="Roboto Mono Medium"/>
          <w:rtl w:val="0"/>
        </w:rPr>
        <w:t xml:space="preserve">RDxxxx</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WRxxxx</w:t>
      </w:r>
      <w:r w:rsidDel="00000000" w:rsidR="00000000" w:rsidRPr="00000000">
        <w:rPr>
          <w:rtl w:val="0"/>
        </w:rPr>
        <w:t xml:space="preserve"> instruction) </w:t>
      </w:r>
      <w:r w:rsidDel="00000000" w:rsidR="00000000" w:rsidRPr="00000000">
        <w:rPr>
          <w:rtl w:val="0"/>
        </w:rPr>
        <w:t xml:space="preserve">may take as many as 16 clock cycles to complete.</w:t>
      </w:r>
      <w:r w:rsidDel="00000000" w:rsidR="00000000" w:rsidRPr="00000000">
        <w:rPr>
          <w:rtl w:val="0"/>
        </w:rPr>
        <w:t xml:space="preserve">  It is safe for any number of cogs to begin a random access read or write operation on any clock cycle— the Hub will automatically delay each of them individually until they line up with their target addresses' Hub Access Window.</w:t>
      </w:r>
    </w:p>
    <w:p w:rsidR="00000000" w:rsidDel="00000000" w:rsidP="00000000" w:rsidRDefault="00000000" w:rsidRPr="00000000" w14:paraId="00000278">
      <w:pPr>
        <w:pStyle w:val="Heading3"/>
        <w:rPr>
          <w:i w:val="1"/>
          <w:highlight w:val="yellow"/>
        </w:rPr>
      </w:pPr>
      <w:bookmarkStart w:colFirst="0" w:colLast="0" w:name="_575uxxbguubi" w:id="203"/>
      <w:bookmarkEnd w:id="203"/>
      <w:r w:rsidDel="00000000" w:rsidR="00000000" w:rsidRPr="00000000">
        <w:rPr>
          <w:rtl w:val="0"/>
        </w:rPr>
        <w:t xml:space="preserve">Sequential Access</w:t>
      </w:r>
      <w:r w:rsidDel="00000000" w:rsidR="00000000" w:rsidRPr="00000000">
        <w:rPr>
          <w:rtl w:val="0"/>
        </w:rPr>
      </w:r>
    </w:p>
    <w:p w:rsidR="00000000" w:rsidDel="00000000" w:rsidP="00000000" w:rsidRDefault="00000000" w:rsidRPr="00000000" w14:paraId="00000279">
      <w:pPr>
        <w:pageBreakBefore w:val="0"/>
        <w:rPr/>
      </w:pPr>
      <w:r w:rsidDel="00000000" w:rsidR="00000000" w:rsidRPr="00000000">
        <w:rPr>
          <w:rtl w:val="0"/>
        </w:rPr>
        <w:t xml:space="preserve">By default, sequential access of Hub RAM operates the same as with random access; however, when using either the cog's Hub FIFO interface or fast block move feature, subsequent addresses in the series are available immediately when called for.  </w:t>
      </w:r>
    </w:p>
    <w:p w:rsidR="00000000" w:rsidDel="00000000" w:rsidP="00000000" w:rsidRDefault="00000000" w:rsidRPr="00000000" w14:paraId="0000027A">
      <w:pPr>
        <w:pageBreakBefore w:val="0"/>
        <w:rPr/>
      </w:pPr>
      <w:r w:rsidDel="00000000" w:rsidR="00000000" w:rsidRPr="00000000">
        <w:rPr>
          <w:rtl w:val="0"/>
        </w:rPr>
        <w:t xml:space="preserve">Each cog has a Hub FIFO interface which can be set for Hub-RAM-read or Hub-RAM-write operation. This interface allows the cog to either sequentially read or sequentially write the Hub RAM in units of bytes, words, or longs, at any rate up to full speed; one long (32-bits) per clock.  Regardless of the transfer frequency or the word size, the FIFO will ensure that the cog's reads or writes are all properly conducted from/to the composite Hub RAM.</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highlight w:val="yellow"/>
        </w:rPr>
      </w:pPr>
      <w:r w:rsidDel="00000000" w:rsidR="00000000" w:rsidRPr="00000000">
        <w:rPr>
          <w:rtl w:val="0"/>
        </w:rPr>
        <w:t xml:space="preserve">Fast block moves can also read/write a sequential series of values (longs only) at one per clock cycle.  Either the cog's Reg RAM or LUT RAM may be used as the destination/source.  This is achieved by </w:t>
      </w:r>
      <w:r w:rsidDel="00000000" w:rsidR="00000000" w:rsidRPr="00000000">
        <w:rPr>
          <w:rtl w:val="0"/>
        </w:rPr>
        <w:t xml:space="preserve">preceding a </w:t>
      </w:r>
      <w:r w:rsidDel="00000000" w:rsidR="00000000" w:rsidRPr="00000000">
        <w:rPr>
          <w:rFonts w:ascii="Roboto Mono Medium" w:cs="Roboto Mono Medium" w:eastAsia="Roboto Mono Medium" w:hAnsi="Roboto Mono Medium"/>
          <w:rtl w:val="0"/>
        </w:rPr>
        <w:t xml:space="preserve">RDLONG</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WRLONG</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WMLONG</w:t>
      </w:r>
      <w:r w:rsidDel="00000000" w:rsidR="00000000" w:rsidRPr="00000000">
        <w:rPr>
          <w:rtl w:val="0"/>
        </w:rPr>
        <w:t xml:space="preserve"> instruction with a </w:t>
      </w:r>
      <w:r w:rsidDel="00000000" w:rsidR="00000000" w:rsidRPr="00000000">
        <w:rPr>
          <w:rFonts w:ascii="Roboto Mono Medium" w:cs="Roboto Mono Medium" w:eastAsia="Roboto Mono Medium" w:hAnsi="Roboto Mono Medium"/>
          <w:rtl w:val="0"/>
        </w:rPr>
        <w:t xml:space="preserve">SETQ</w:t>
      </w:r>
      <w:r w:rsidDel="00000000" w:rsidR="00000000" w:rsidRPr="00000000">
        <w:rPr>
          <w:rtl w:val="0"/>
        </w:rPr>
        <w:t xml:space="preserve"> or </w:t>
      </w:r>
      <w:r w:rsidDel="00000000" w:rsidR="00000000" w:rsidRPr="00000000">
        <w:rPr>
          <w:rFonts w:ascii="Roboto Mono Medium" w:cs="Roboto Mono Medium" w:eastAsia="Roboto Mono Medium" w:hAnsi="Roboto Mono Medium"/>
          <w:rtl w:val="0"/>
        </w:rPr>
        <w:t xml:space="preserve">SETQ2</w:t>
      </w:r>
      <w:r w:rsidDel="00000000" w:rsidR="00000000" w:rsidRPr="00000000">
        <w:rPr>
          <w:rtl w:val="0"/>
        </w:rPr>
        <w:t xml:space="preserve"> instruction to specify the number of longs to move using Reg RAM or LUT RAM, respectively.</w:t>
      </w:r>
      <w:r w:rsidDel="00000000" w:rsidR="00000000" w:rsidRPr="00000000">
        <w:rPr>
          <w:rtl w:val="0"/>
        </w:rPr>
      </w:r>
    </w:p>
    <w:p w:rsidR="00000000" w:rsidDel="00000000" w:rsidP="00000000" w:rsidRDefault="00000000" w:rsidRPr="00000000" w14:paraId="0000027C">
      <w:pPr>
        <w:pStyle w:val="Heading3"/>
        <w:rPr/>
      </w:pPr>
      <w:bookmarkStart w:colFirst="0" w:colLast="0" w:name="_zb1tt9xbffh0" w:id="204"/>
      <w:bookmarkEnd w:id="204"/>
      <w:r w:rsidDel="00000000" w:rsidR="00000000" w:rsidRPr="00000000">
        <w:rPr>
          <w:rtl w:val="0"/>
        </w:rPr>
        <w:t xml:space="preserve">Protected RAM</w:t>
      </w: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Upon startup/reset, the internal 16 KB ROM contents are copied to the last 16 KB of Hub RAM to bring that code image into addressable memory space.  At that point, the ROM code image is accessible in Hub RAM at $7C000–$7FFFF and also outside the 512 KB range, at $FC000–$FFFFF.  It is readable and writable in both locations (changes in one also appear in the other), though it can be write-protected using the </w:t>
      </w:r>
      <w:r w:rsidDel="00000000" w:rsidR="00000000" w:rsidRPr="00000000">
        <w:rPr>
          <w:rFonts w:ascii="Roboto Mono Medium" w:cs="Roboto Mono Medium" w:eastAsia="Roboto Mono Medium" w:hAnsi="Roboto Mono Medium"/>
          <w:rtl w:val="0"/>
        </w:rPr>
        <w:t xml:space="preserve">HUBSET</w:t>
      </w:r>
      <w:r w:rsidDel="00000000" w:rsidR="00000000" w:rsidRPr="00000000">
        <w:rPr>
          <w:rtl w:val="0"/>
        </w:rPr>
        <w:t xml:space="preserve"> instruction  When write-protection is enabled, the image in RAM at $7C000–$7FFFF is hidden (becomes all zeros) and is in-tact but read-only for the running user application in the range $FC000–$FFFFF.  The debug mechanism (code that runs during a debug interrupt) uses this area to perform its tasks and is the only code that can continue to read and write that memory despite the engaged write-protection.</w:t>
      </w:r>
      <w:r w:rsidDel="00000000" w:rsidR="00000000" w:rsidRPr="00000000">
        <w:rPr>
          <w:rtl w:val="0"/>
        </w:rPr>
      </w:r>
    </w:p>
    <w:p w:rsidR="00000000" w:rsidDel="00000000" w:rsidP="00000000" w:rsidRDefault="00000000" w:rsidRPr="00000000" w14:paraId="0000027E">
      <w:pPr>
        <w:pStyle w:val="Heading2"/>
        <w:widowControl w:val="0"/>
        <w:rPr/>
        <w:sectPr>
          <w:type w:val="nextPage"/>
          <w:pgSz w:h="15840" w:w="12240" w:orient="portrait"/>
          <w:pgMar w:bottom="720" w:top="720" w:left="1080" w:right="1080" w:header="720" w:footer="360"/>
        </w:sectPr>
      </w:pPr>
      <w:bookmarkStart w:colFirst="0" w:colLast="0" w:name="_jk1aj35i4rah" w:id="205"/>
      <w:bookmarkEnd w:id="205"/>
      <w:r w:rsidDel="00000000" w:rsidR="00000000" w:rsidRPr="00000000">
        <w:rPr>
          <w:rtl w:val="0"/>
        </w:rPr>
      </w:r>
    </w:p>
    <w:p w:rsidR="00000000" w:rsidDel="00000000" w:rsidP="00000000" w:rsidRDefault="00000000" w:rsidRPr="00000000" w14:paraId="0000027F">
      <w:pPr>
        <w:pStyle w:val="Heading2"/>
        <w:widowControl w:val="0"/>
        <w:rPr/>
      </w:pPr>
      <w:bookmarkStart w:colFirst="0" w:colLast="0" w:name="_15fgkp930ean" w:id="206"/>
      <w:bookmarkEnd w:id="206"/>
      <w:r w:rsidDel="00000000" w:rsidR="00000000" w:rsidRPr="00000000">
        <w:rPr>
          <w:rtl w:val="0"/>
        </w:rPr>
        <w:t xml:space="preserve">System Clock Configuration</w:t>
      </w:r>
      <w:r w:rsidDel="00000000" w:rsidR="00000000" w:rsidRPr="00000000">
        <w:rPr>
          <w:rtl w:val="0"/>
        </w:rPr>
      </w:r>
    </w:p>
    <w:p w:rsidR="00000000" w:rsidDel="00000000" w:rsidP="00000000" w:rsidRDefault="00000000" w:rsidRPr="00000000" w14:paraId="00000280">
      <w:pPr>
        <w:widowControl w:val="0"/>
        <w:rPr/>
      </w:pPr>
      <w:r w:rsidDel="00000000" w:rsidR="00000000" w:rsidRPr="00000000">
        <w:rPr>
          <w:rtl w:val="0"/>
        </w:rPr>
        <w:t xml:space="preserve">The system clock is the time base for all internal components and can be configured for several modes.</w:t>
      </w:r>
    </w:p>
    <w:p w:rsidR="00000000" w:rsidDel="00000000" w:rsidP="00000000" w:rsidRDefault="00000000" w:rsidRPr="00000000" w14:paraId="00000281">
      <w:pPr>
        <w:widowControl w:val="0"/>
        <w:numPr>
          <w:ilvl w:val="0"/>
          <w:numId w:val="1"/>
        </w:numPr>
        <w:spacing w:after="0" w:afterAutospacing="0"/>
        <w:ind w:left="720" w:hanging="360"/>
        <w:rPr>
          <w:b w:val="0"/>
          <w:sz w:val="20"/>
          <w:szCs w:val="20"/>
        </w:rPr>
      </w:pPr>
      <w:r w:rsidDel="00000000" w:rsidR="00000000" w:rsidRPr="00000000">
        <w:rPr>
          <w:rtl w:val="0"/>
        </w:rPr>
        <w:t xml:space="preserve">Direct from internal slow clock (RCSLOW); a ~20 kHz oscillator is intended for low-power operation</w:t>
      </w:r>
    </w:p>
    <w:p w:rsidR="00000000" w:rsidDel="00000000" w:rsidP="00000000" w:rsidRDefault="00000000" w:rsidRPr="00000000" w14:paraId="00000282">
      <w:pPr>
        <w:widowControl w:val="0"/>
        <w:numPr>
          <w:ilvl w:val="0"/>
          <w:numId w:val="1"/>
        </w:numPr>
        <w:spacing w:after="0" w:afterAutospacing="0"/>
        <w:ind w:left="720" w:hanging="360"/>
        <w:rPr>
          <w:b w:val="0"/>
          <w:sz w:val="20"/>
          <w:szCs w:val="20"/>
        </w:rPr>
      </w:pPr>
      <w:r w:rsidDel="00000000" w:rsidR="00000000" w:rsidRPr="00000000">
        <w:rPr>
          <w:rtl w:val="0"/>
        </w:rPr>
        <w:t xml:space="preserve">Direct from internal fast clock (RCFAST); a 20 MHz+ oscillator designed for minimum 20 MHz operation</w:t>
      </w:r>
    </w:p>
    <w:p w:rsidR="00000000" w:rsidDel="00000000" w:rsidP="00000000" w:rsidRDefault="00000000" w:rsidRPr="00000000" w14:paraId="00000283">
      <w:pPr>
        <w:widowControl w:val="0"/>
        <w:numPr>
          <w:ilvl w:val="0"/>
          <w:numId w:val="1"/>
        </w:numPr>
        <w:spacing w:after="0" w:afterAutospacing="0"/>
        <w:ind w:left="720" w:hanging="360"/>
        <w:rPr>
          <w:b w:val="0"/>
          <w:sz w:val="20"/>
          <w:szCs w:val="20"/>
        </w:rPr>
      </w:pPr>
      <w:r w:rsidDel="00000000" w:rsidR="00000000" w:rsidRPr="00000000">
        <w:rPr>
          <w:rtl w:val="0"/>
        </w:rPr>
        <w:t xml:space="preserve">Direct from XI pin; driven externally via a clock oscillator or a crystal oscillator (w/crystal-feedback on XO)</w:t>
      </w:r>
    </w:p>
    <w:p w:rsidR="00000000" w:rsidDel="00000000" w:rsidP="00000000" w:rsidRDefault="00000000" w:rsidRPr="00000000" w14:paraId="00000284">
      <w:pPr>
        <w:widowControl w:val="0"/>
        <w:numPr>
          <w:ilvl w:val="0"/>
          <w:numId w:val="1"/>
        </w:numPr>
        <w:ind w:left="720" w:hanging="360"/>
        <w:rPr>
          <w:b w:val="0"/>
          <w:sz w:val="20"/>
          <w:szCs w:val="20"/>
        </w:rPr>
      </w:pPr>
      <w:r w:rsidDel="00000000" w:rsidR="00000000" w:rsidRPr="00000000">
        <w:rPr>
          <w:rtl w:val="0"/>
        </w:rPr>
        <w:t xml:space="preserve">Enhanced from XI pin; driven externally via a clock oscillator or a crystal oscillator (w/crystal-feedback on XO) and the XI signal internally modified by the PLL (phase-locked loop), often to accelerate the frequency</w:t>
      </w:r>
    </w:p>
    <w:p w:rsidR="00000000" w:rsidDel="00000000" w:rsidP="00000000" w:rsidRDefault="00000000" w:rsidRPr="00000000" w14:paraId="00000285">
      <w:pPr>
        <w:widowControl w:val="0"/>
        <w:spacing w:line="331.2" w:lineRule="auto"/>
        <w:rPr/>
      </w:pPr>
      <w:r w:rsidDel="00000000" w:rsidR="00000000" w:rsidRPr="00000000">
        <w:rPr>
          <w:rtl w:val="0"/>
        </w:rPr>
        <w:t xml:space="preserve">If the XI and XO pins (eXternal Input/Output) are used for clocking via an attached 10 – 20 MHz crystal oscillator, internal loading caps can also be enabled on XI and XO for crystal impedance matching.</w:t>
      </w:r>
    </w:p>
    <w:p w:rsidR="00000000" w:rsidDel="00000000" w:rsidP="00000000" w:rsidRDefault="00000000" w:rsidRPr="00000000" w14:paraId="00000286">
      <w:pPr>
        <w:widowControl w:val="0"/>
        <w:spacing w:line="331.2" w:lineRule="auto"/>
        <w:rPr/>
      </w:pPr>
      <w:r w:rsidDel="00000000" w:rsidR="00000000" w:rsidRPr="00000000">
        <w:rPr>
          <w:rtl w:val="0"/>
        </w:rPr>
        <w:t xml:space="preserve">If the XI pin is used as a clock input or crystal oscillator input, its frequency can be modified through the internal phase-locked loop (PLL). The PLL divides the XI pin frequency from 1 to 64, then multiplies the resulting frequency from 1 to 1024 in the voltage-controlled oscillator (VCO). The VCO frequency can either be used directly (i.e. divided by 1) or divided down by any </w:t>
      </w:r>
      <w:r w:rsidDel="00000000" w:rsidR="00000000" w:rsidRPr="00000000">
        <w:rPr>
          <w:i w:val="1"/>
          <w:rtl w:val="0"/>
        </w:rPr>
        <w:t xml:space="preserve">even </w:t>
      </w:r>
      <w:r w:rsidDel="00000000" w:rsidR="00000000" w:rsidRPr="00000000">
        <w:rPr>
          <w:rtl w:val="0"/>
        </w:rPr>
        <w:t xml:space="preserve">value from 2 to 30 to get the final PLL clock frequency which becomes the system clock frequency.</w:t>
      </w:r>
    </w:p>
    <w:p w:rsidR="00000000" w:rsidDel="00000000" w:rsidP="00000000" w:rsidRDefault="00000000" w:rsidRPr="00000000" w14:paraId="00000287">
      <w:pPr>
        <w:widowControl w:val="0"/>
        <w:spacing w:line="331.2" w:lineRule="auto"/>
        <w:rPr/>
      </w:pPr>
      <w:r w:rsidDel="00000000" w:rsidR="00000000" w:rsidRPr="00000000">
        <w:rPr>
          <w:rtl w:val="0"/>
        </w:rPr>
        <w:t xml:space="preserve">The system clock is configured by the running Propeller 2 application using the </w:t>
      </w:r>
      <w:r w:rsidDel="00000000" w:rsidR="00000000" w:rsidRPr="00000000">
        <w:rPr>
          <w:rFonts w:ascii="Roboto Mono" w:cs="Roboto Mono" w:eastAsia="Roboto Mono" w:hAnsi="Roboto Mono"/>
          <w:sz w:val="18"/>
          <w:szCs w:val="18"/>
          <w:rtl w:val="0"/>
        </w:rPr>
        <w:t xml:space="preserve">HUBSET</w:t>
      </w:r>
      <w:r w:rsidDel="00000000" w:rsidR="00000000" w:rsidRPr="00000000">
        <w:rPr>
          <w:rtl w:val="0"/>
        </w:rPr>
        <w:t xml:space="preserve"> instruction in the following format.  The four LSBs are all that are needed to switch among clock sources and select all but the PLL settings.</w:t>
      </w:r>
    </w:p>
    <w:p w:rsidR="00000000" w:rsidDel="00000000" w:rsidP="00000000" w:rsidRDefault="00000000" w:rsidRPr="00000000" w14:paraId="00000288">
      <w:pPr>
        <w:pStyle w:val="Title"/>
        <w:rPr/>
      </w:pPr>
      <w:bookmarkStart w:colFirst="0" w:colLast="0" w:name="_cxs32x63g7tx" w:id="207"/>
      <w:bookmarkEnd w:id="207"/>
      <w:r w:rsidDel="00000000" w:rsidR="00000000" w:rsidRPr="00000000">
        <w:rPr>
          <w:rtl w:val="0"/>
        </w:rPr>
        <w:t xml:space="preserve">        HUBSET  ##%0000_000E_DDDD_DDMM_MMMM_MMMM_PPPP_CCSS     'set clock mode</w:t>
      </w:r>
    </w:p>
    <w:p w:rsidR="00000000" w:rsidDel="00000000" w:rsidP="00000000" w:rsidRDefault="00000000" w:rsidRPr="00000000" w14:paraId="00000289">
      <w:pPr>
        <w:widowControl w:val="0"/>
        <w:spacing w:before="200" w:line="331.2" w:lineRule="auto"/>
        <w:rPr/>
      </w:pPr>
      <w:r w:rsidDel="00000000" w:rsidR="00000000" w:rsidRPr="00000000">
        <w:rPr>
          <w:rtl w:val="0"/>
        </w:rPr>
        <w:t xml:space="preserve">The bit fields (E, D, M, P, C, and S) are described in the following tables.</w:t>
      </w:r>
    </w:p>
    <w:tbl>
      <w:tblPr>
        <w:tblStyle w:val="Table10"/>
        <w:tblW w:w="10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75"/>
        <w:gridCol w:w="1980"/>
        <w:gridCol w:w="4890"/>
        <w:tblGridChange w:id="0">
          <w:tblGrid>
            <w:gridCol w:w="2250"/>
            <w:gridCol w:w="975"/>
            <w:gridCol w:w="1980"/>
            <w:gridCol w:w="4890"/>
          </w:tblGrid>
        </w:tblGridChange>
      </w:tblGrid>
      <w:tr>
        <w:trPr>
          <w:cantSplit w:val="0"/>
          <w:tblHeader w:val="0"/>
        </w:trPr>
        <w:tc>
          <w:tcPr>
            <w:shd w:fill="cccccc" w:val="clear"/>
            <w:tcMar>
              <w:top w:w="72.0" w:type="dxa"/>
              <w:left w:w="72.0" w:type="dxa"/>
              <w:bottom w:w="72.0" w:type="dxa"/>
              <w:right w:w="72.0" w:type="dxa"/>
            </w:tcMar>
            <w:vAlign w:val="top"/>
          </w:tcPr>
          <w:p w:rsidR="00000000" w:rsidDel="00000000" w:rsidP="00000000" w:rsidRDefault="00000000" w:rsidRPr="00000000" w14:paraId="0000028A">
            <w:pPr>
              <w:pStyle w:val="Subtitle"/>
              <w:widowControl w:val="0"/>
              <w:jc w:val="left"/>
              <w:rPr>
                <w:b w:val="1"/>
              </w:rPr>
            </w:pPr>
            <w:bookmarkStart w:colFirst="0" w:colLast="0" w:name="_7elkat1pz5bf" w:id="208"/>
            <w:bookmarkEnd w:id="208"/>
            <w:r w:rsidDel="00000000" w:rsidR="00000000" w:rsidRPr="00000000">
              <w:rPr>
                <w:b w:val="1"/>
                <w:rtl w:val="0"/>
              </w:rPr>
              <w:t xml:space="preserve">PLL Setting</w:t>
            </w:r>
          </w:p>
        </w:tc>
        <w:tc>
          <w:tcPr>
            <w:shd w:fill="cccccc" w:val="clear"/>
            <w:tcMar>
              <w:top w:w="72.0" w:type="dxa"/>
              <w:left w:w="72.0" w:type="dxa"/>
              <w:bottom w:w="72.0" w:type="dxa"/>
              <w:right w:w="72.0" w:type="dxa"/>
            </w:tcMar>
            <w:vAlign w:val="top"/>
          </w:tcPr>
          <w:p w:rsidR="00000000" w:rsidDel="00000000" w:rsidP="00000000" w:rsidRDefault="00000000" w:rsidRPr="00000000" w14:paraId="0000028B">
            <w:pPr>
              <w:pStyle w:val="Subtitle"/>
              <w:widowControl w:val="0"/>
              <w:jc w:val="left"/>
              <w:rPr>
                <w:b w:val="1"/>
              </w:rPr>
            </w:pPr>
            <w:bookmarkStart w:colFirst="0" w:colLast="0" w:name="_7elkat1pz5bf" w:id="208"/>
            <w:bookmarkEnd w:id="208"/>
            <w:r w:rsidDel="00000000" w:rsidR="00000000" w:rsidRPr="00000000">
              <w:rPr>
                <w:b w:val="1"/>
                <w:rtl w:val="0"/>
              </w:rPr>
              <w:t xml:space="preserve">Value</w:t>
            </w:r>
          </w:p>
        </w:tc>
        <w:tc>
          <w:tcPr>
            <w:shd w:fill="cccccc" w:val="clear"/>
            <w:tcMar>
              <w:top w:w="72.0" w:type="dxa"/>
              <w:left w:w="72.0" w:type="dxa"/>
              <w:bottom w:w="72.0" w:type="dxa"/>
              <w:right w:w="72.0" w:type="dxa"/>
            </w:tcMar>
            <w:vAlign w:val="top"/>
          </w:tcPr>
          <w:p w:rsidR="00000000" w:rsidDel="00000000" w:rsidP="00000000" w:rsidRDefault="00000000" w:rsidRPr="00000000" w14:paraId="0000028C">
            <w:pPr>
              <w:pStyle w:val="Subtitle"/>
              <w:widowControl w:val="0"/>
              <w:jc w:val="left"/>
              <w:rPr>
                <w:b w:val="1"/>
              </w:rPr>
            </w:pPr>
            <w:bookmarkStart w:colFirst="0" w:colLast="0" w:name="_7elkat1pz5bf" w:id="208"/>
            <w:bookmarkEnd w:id="208"/>
            <w:r w:rsidDel="00000000" w:rsidR="00000000" w:rsidRPr="00000000">
              <w:rPr>
                <w:b w:val="1"/>
                <w:rtl w:val="0"/>
              </w:rPr>
              <w:t xml:space="preserve">Effect</w:t>
            </w:r>
          </w:p>
        </w:tc>
        <w:tc>
          <w:tcPr>
            <w:shd w:fill="cccccc" w:val="clear"/>
            <w:tcMar>
              <w:top w:w="72.0" w:type="dxa"/>
              <w:left w:w="72.0" w:type="dxa"/>
              <w:bottom w:w="72.0" w:type="dxa"/>
              <w:right w:w="72.0" w:type="dxa"/>
            </w:tcMar>
            <w:vAlign w:val="top"/>
          </w:tcPr>
          <w:p w:rsidR="00000000" w:rsidDel="00000000" w:rsidP="00000000" w:rsidRDefault="00000000" w:rsidRPr="00000000" w14:paraId="0000028D">
            <w:pPr>
              <w:pStyle w:val="Subtitle"/>
              <w:widowControl w:val="0"/>
              <w:jc w:val="left"/>
              <w:rPr>
                <w:b w:val="1"/>
              </w:rPr>
            </w:pPr>
            <w:bookmarkStart w:colFirst="0" w:colLast="0" w:name="_7elkat1pz5bf" w:id="208"/>
            <w:bookmarkEnd w:id="208"/>
            <w:r w:rsidDel="00000000" w:rsidR="00000000" w:rsidRPr="00000000">
              <w:rPr>
                <w:b w:val="1"/>
                <w:rtl w:val="0"/>
              </w:rPr>
              <w:t xml:space="preserve">Notes</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28E">
            <w:pPr>
              <w:pStyle w:val="Subtitle"/>
              <w:widowControl w:val="0"/>
              <w:jc w:val="left"/>
              <w:rPr/>
            </w:pPr>
            <w:bookmarkStart w:colFirst="0" w:colLast="0" w:name="_7elkat1pz5bf" w:id="208"/>
            <w:bookmarkEnd w:id="208"/>
            <w:r w:rsidDel="00000000" w:rsidR="00000000" w:rsidRPr="00000000">
              <w:rPr>
                <w:rtl w:val="0"/>
              </w:rPr>
              <w:t xml:space="preserve">%E</w:t>
            </w:r>
          </w:p>
        </w:tc>
        <w:tc>
          <w:tcPr>
            <w:shd w:fill="auto" w:val="clear"/>
            <w:tcMar>
              <w:top w:w="72.0" w:type="dxa"/>
              <w:left w:w="72.0" w:type="dxa"/>
              <w:bottom w:w="72.0" w:type="dxa"/>
              <w:right w:w="72.0" w:type="dxa"/>
            </w:tcMar>
            <w:vAlign w:val="top"/>
          </w:tcPr>
          <w:p w:rsidR="00000000" w:rsidDel="00000000" w:rsidP="00000000" w:rsidRDefault="00000000" w:rsidRPr="00000000" w14:paraId="0000028F">
            <w:pPr>
              <w:pStyle w:val="Subtitle"/>
              <w:widowControl w:val="0"/>
              <w:jc w:val="left"/>
              <w:rPr/>
            </w:pPr>
            <w:bookmarkStart w:colFirst="0" w:colLast="0" w:name="_7elkat1pz5bf" w:id="208"/>
            <w:bookmarkEnd w:id="208"/>
            <w:r w:rsidDel="00000000" w:rsidR="00000000" w:rsidRPr="00000000">
              <w:rPr>
                <w:rtl w:val="0"/>
              </w:rPr>
              <w:t xml:space="preserve">0/1</w:t>
            </w:r>
          </w:p>
        </w:tc>
        <w:tc>
          <w:tcPr>
            <w:shd w:fill="auto" w:val="clear"/>
            <w:tcMar>
              <w:top w:w="72.0" w:type="dxa"/>
              <w:left w:w="72.0" w:type="dxa"/>
              <w:bottom w:w="72.0" w:type="dxa"/>
              <w:right w:w="72.0" w:type="dxa"/>
            </w:tcMar>
            <w:vAlign w:val="top"/>
          </w:tcPr>
          <w:p w:rsidR="00000000" w:rsidDel="00000000" w:rsidP="00000000" w:rsidRDefault="00000000" w:rsidRPr="00000000" w14:paraId="00000290">
            <w:pPr>
              <w:pStyle w:val="Subtitle"/>
              <w:widowControl w:val="0"/>
              <w:jc w:val="left"/>
              <w:rPr/>
            </w:pPr>
            <w:bookmarkStart w:colFirst="0" w:colLast="0" w:name="_7elkat1pz5bf" w:id="208"/>
            <w:bookmarkEnd w:id="208"/>
            <w:r w:rsidDel="00000000" w:rsidR="00000000" w:rsidRPr="00000000">
              <w:rPr>
                <w:rtl w:val="0"/>
              </w:rPr>
              <w:t xml:space="preserve">PLL off/on</w:t>
            </w:r>
          </w:p>
        </w:tc>
        <w:tc>
          <w:tcPr>
            <w:shd w:fill="auto" w:val="clear"/>
            <w:tcMar>
              <w:top w:w="72.0" w:type="dxa"/>
              <w:left w:w="72.0" w:type="dxa"/>
              <w:bottom w:w="72.0" w:type="dxa"/>
              <w:right w:w="72.0" w:type="dxa"/>
            </w:tcMar>
            <w:vAlign w:val="top"/>
          </w:tcPr>
          <w:p w:rsidR="00000000" w:rsidDel="00000000" w:rsidP="00000000" w:rsidRDefault="00000000" w:rsidRPr="00000000" w14:paraId="00000291">
            <w:pPr>
              <w:pStyle w:val="Subtitle"/>
              <w:widowControl w:val="0"/>
              <w:jc w:val="left"/>
              <w:rPr/>
            </w:pPr>
            <w:bookmarkStart w:colFirst="0" w:colLast="0" w:name="_7elkat1pz5bf" w:id="208"/>
            <w:bookmarkEnd w:id="208"/>
            <w:r w:rsidDel="00000000" w:rsidR="00000000" w:rsidRPr="00000000">
              <w:rPr>
                <w:rtl w:val="0"/>
              </w:rPr>
              <w:t xml:space="preserve">XI input must be enabled by %CC. Allow 10 ms for crystal+PLL to stabilize before switching over to PLL clock source.</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292">
            <w:pPr>
              <w:pStyle w:val="Subtitle"/>
              <w:widowControl w:val="0"/>
              <w:jc w:val="left"/>
              <w:rPr/>
            </w:pPr>
            <w:bookmarkStart w:colFirst="0" w:colLast="0" w:name="_7elkat1pz5bf" w:id="208"/>
            <w:bookmarkEnd w:id="208"/>
            <w:r w:rsidDel="00000000" w:rsidR="00000000" w:rsidRPr="00000000">
              <w:rPr>
                <w:rtl w:val="0"/>
              </w:rPr>
              <w:t xml:space="preserve">%DDDDDD</w:t>
            </w:r>
          </w:p>
        </w:tc>
        <w:tc>
          <w:tcPr>
            <w:shd w:fill="auto" w:val="clear"/>
            <w:tcMar>
              <w:top w:w="72.0" w:type="dxa"/>
              <w:left w:w="72.0" w:type="dxa"/>
              <w:bottom w:w="72.0" w:type="dxa"/>
              <w:right w:w="72.0" w:type="dxa"/>
            </w:tcMar>
            <w:vAlign w:val="top"/>
          </w:tcPr>
          <w:p w:rsidR="00000000" w:rsidDel="00000000" w:rsidP="00000000" w:rsidRDefault="00000000" w:rsidRPr="00000000" w14:paraId="00000293">
            <w:pPr>
              <w:pStyle w:val="Subtitle"/>
              <w:widowControl w:val="0"/>
              <w:jc w:val="left"/>
              <w:rPr/>
            </w:pPr>
            <w:bookmarkStart w:colFirst="0" w:colLast="0" w:name="_7elkat1pz5bf" w:id="208"/>
            <w:bookmarkEnd w:id="208"/>
            <w:r w:rsidDel="00000000" w:rsidR="00000000" w:rsidRPr="00000000">
              <w:rPr>
                <w:rtl w:val="0"/>
              </w:rPr>
              <w:t xml:space="preserve">0..63</w:t>
            </w:r>
          </w:p>
        </w:tc>
        <w:tc>
          <w:tcPr>
            <w:shd w:fill="auto" w:val="clear"/>
            <w:tcMar>
              <w:top w:w="72.0" w:type="dxa"/>
              <w:left w:w="72.0" w:type="dxa"/>
              <w:bottom w:w="72.0" w:type="dxa"/>
              <w:right w:w="72.0" w:type="dxa"/>
            </w:tcMar>
            <w:vAlign w:val="top"/>
          </w:tcPr>
          <w:p w:rsidR="00000000" w:rsidDel="00000000" w:rsidP="00000000" w:rsidRDefault="00000000" w:rsidRPr="00000000" w14:paraId="00000294">
            <w:pPr>
              <w:pStyle w:val="Subtitle"/>
              <w:widowControl w:val="0"/>
              <w:jc w:val="left"/>
              <w:rPr/>
            </w:pPr>
            <w:bookmarkStart w:colFirst="0" w:colLast="0" w:name="_7elkat1pz5bf" w:id="208"/>
            <w:bookmarkEnd w:id="208"/>
            <w:r w:rsidDel="00000000" w:rsidR="00000000" w:rsidRPr="00000000">
              <w:rPr>
                <w:rtl w:val="0"/>
              </w:rPr>
              <w:t xml:space="preserve">1..64 division of XI pin frequency</w:t>
            </w:r>
          </w:p>
        </w:tc>
        <w:tc>
          <w:tcPr>
            <w:shd w:fill="auto" w:val="clear"/>
            <w:tcMar>
              <w:top w:w="72.0" w:type="dxa"/>
              <w:left w:w="72.0" w:type="dxa"/>
              <w:bottom w:w="72.0" w:type="dxa"/>
              <w:right w:w="72.0" w:type="dxa"/>
            </w:tcMar>
            <w:vAlign w:val="top"/>
          </w:tcPr>
          <w:p w:rsidR="00000000" w:rsidDel="00000000" w:rsidP="00000000" w:rsidRDefault="00000000" w:rsidRPr="00000000" w14:paraId="00000295">
            <w:pPr>
              <w:pStyle w:val="Subtitle"/>
              <w:widowControl w:val="0"/>
              <w:jc w:val="left"/>
              <w:rPr/>
            </w:pPr>
            <w:bookmarkStart w:colFirst="0" w:colLast="0" w:name="_7elkat1pz5bf" w:id="208"/>
            <w:bookmarkEnd w:id="208"/>
            <w:r w:rsidDel="00000000" w:rsidR="00000000" w:rsidRPr="00000000">
              <w:rPr>
                <w:rtl w:val="0"/>
              </w:rPr>
              <w:t xml:space="preserve">This divided XI frequency feeds into the phase-frequency comparator's 'reference' input.</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296">
            <w:pPr>
              <w:pStyle w:val="Subtitle"/>
              <w:widowControl w:val="0"/>
              <w:jc w:val="left"/>
              <w:rPr/>
            </w:pPr>
            <w:bookmarkStart w:colFirst="0" w:colLast="0" w:name="_7elkat1pz5bf" w:id="208"/>
            <w:bookmarkEnd w:id="208"/>
            <w:r w:rsidDel="00000000" w:rsidR="00000000" w:rsidRPr="00000000">
              <w:rPr>
                <w:rtl w:val="0"/>
              </w:rPr>
              <w:t xml:space="preserve">%MMMMMMMMMM</w:t>
            </w:r>
          </w:p>
        </w:tc>
        <w:tc>
          <w:tcPr>
            <w:shd w:fill="auto" w:val="clear"/>
            <w:tcMar>
              <w:top w:w="72.0" w:type="dxa"/>
              <w:left w:w="72.0" w:type="dxa"/>
              <w:bottom w:w="72.0" w:type="dxa"/>
              <w:right w:w="72.0" w:type="dxa"/>
            </w:tcMar>
            <w:vAlign w:val="top"/>
          </w:tcPr>
          <w:p w:rsidR="00000000" w:rsidDel="00000000" w:rsidP="00000000" w:rsidRDefault="00000000" w:rsidRPr="00000000" w14:paraId="00000297">
            <w:pPr>
              <w:pStyle w:val="Subtitle"/>
              <w:widowControl w:val="0"/>
              <w:jc w:val="left"/>
              <w:rPr/>
            </w:pPr>
            <w:bookmarkStart w:colFirst="0" w:colLast="0" w:name="_7elkat1pz5bf" w:id="208"/>
            <w:bookmarkEnd w:id="208"/>
            <w:r w:rsidDel="00000000" w:rsidR="00000000" w:rsidRPr="00000000">
              <w:rPr>
                <w:rtl w:val="0"/>
              </w:rPr>
              <w:t xml:space="preserve">0..1023</w:t>
            </w:r>
          </w:p>
        </w:tc>
        <w:tc>
          <w:tcPr>
            <w:shd w:fill="auto" w:val="clear"/>
            <w:tcMar>
              <w:top w:w="72.0" w:type="dxa"/>
              <w:left w:w="72.0" w:type="dxa"/>
              <w:bottom w:w="72.0" w:type="dxa"/>
              <w:right w:w="72.0" w:type="dxa"/>
            </w:tcMar>
            <w:vAlign w:val="top"/>
          </w:tcPr>
          <w:p w:rsidR="00000000" w:rsidDel="00000000" w:rsidP="00000000" w:rsidRDefault="00000000" w:rsidRPr="00000000" w14:paraId="00000298">
            <w:pPr>
              <w:pStyle w:val="Subtitle"/>
              <w:widowControl w:val="0"/>
              <w:jc w:val="left"/>
              <w:rPr/>
            </w:pPr>
            <w:bookmarkStart w:colFirst="0" w:colLast="0" w:name="_7elkat1pz5bf" w:id="208"/>
            <w:bookmarkEnd w:id="208"/>
            <w:r w:rsidDel="00000000" w:rsidR="00000000" w:rsidRPr="00000000">
              <w:rPr>
                <w:rtl w:val="0"/>
              </w:rPr>
              <w:t xml:space="preserve">1..1024 division of VCO frequency</w:t>
            </w:r>
          </w:p>
        </w:tc>
        <w:tc>
          <w:tcPr>
            <w:shd w:fill="auto" w:val="clear"/>
            <w:tcMar>
              <w:top w:w="72.0" w:type="dxa"/>
              <w:left w:w="72.0" w:type="dxa"/>
              <w:bottom w:w="72.0" w:type="dxa"/>
              <w:right w:w="72.0" w:type="dxa"/>
            </w:tcMar>
            <w:vAlign w:val="top"/>
          </w:tcPr>
          <w:p w:rsidR="00000000" w:rsidDel="00000000" w:rsidP="00000000" w:rsidRDefault="00000000" w:rsidRPr="00000000" w14:paraId="00000299">
            <w:pPr>
              <w:pStyle w:val="Subtitle"/>
              <w:widowControl w:val="0"/>
              <w:jc w:val="left"/>
              <w:rPr/>
            </w:pPr>
            <w:bookmarkStart w:colFirst="0" w:colLast="0" w:name="_7elkat1pz5bf" w:id="208"/>
            <w:bookmarkEnd w:id="208"/>
            <w:r w:rsidDel="00000000" w:rsidR="00000000" w:rsidRPr="00000000">
              <w:rPr>
                <w:rtl w:val="0"/>
              </w:rPr>
              <w:t xml:space="preserve">This </w:t>
            </w:r>
            <w:r w:rsidDel="00000000" w:rsidR="00000000" w:rsidRPr="00000000">
              <w:rPr>
                <w:rtl w:val="0"/>
              </w:rPr>
              <w:t xml:space="preserve">divided</w:t>
            </w:r>
            <w:r w:rsidDel="00000000" w:rsidR="00000000" w:rsidRPr="00000000">
              <w:rPr>
                <w:rtl w:val="0"/>
              </w:rPr>
              <w:t xml:space="preserve"> VCO frequency feeds into the phase-frequency comparator's 'feedback' input. This frequency division has the effect of </w:t>
            </w:r>
            <w:r w:rsidDel="00000000" w:rsidR="00000000" w:rsidRPr="00000000">
              <w:rPr>
                <w:i w:val="1"/>
                <w:rtl w:val="0"/>
              </w:rPr>
              <w:t xml:space="preserve">multiplying </w:t>
            </w:r>
            <w:r w:rsidDel="00000000" w:rsidR="00000000" w:rsidRPr="00000000">
              <w:rPr>
                <w:rtl w:val="0"/>
              </w:rPr>
              <w:t xml:space="preserve">the divided XI frequency (per %DDDDDD) inside the VCO. The VCO frequency should be kept within 100 MHz to 350 MHz.</w:t>
            </w:r>
          </w:p>
        </w:tc>
      </w:tr>
      <w:tr>
        <w:trPr>
          <w:cantSplit w:val="0"/>
          <w:trHeight w:val="1240" w:hRule="atLeast"/>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29A">
            <w:pPr>
              <w:pStyle w:val="Subtitle"/>
              <w:widowControl w:val="0"/>
              <w:jc w:val="left"/>
              <w:rPr/>
            </w:pPr>
            <w:bookmarkStart w:colFirst="0" w:colLast="0" w:name="_7elkat1pz5bf" w:id="208"/>
            <w:bookmarkEnd w:id="208"/>
            <w:r w:rsidDel="00000000" w:rsidR="00000000" w:rsidRPr="00000000">
              <w:rPr>
                <w:rtl w:val="0"/>
              </w:rPr>
              <w:t xml:space="preserve">%PPPP</w:t>
            </w:r>
          </w:p>
        </w:tc>
        <w:tc>
          <w:tcPr>
            <w:shd w:fill="auto" w:val="clear"/>
            <w:tcMar>
              <w:top w:w="72.0" w:type="dxa"/>
              <w:left w:w="72.0" w:type="dxa"/>
              <w:bottom w:w="72.0" w:type="dxa"/>
              <w:right w:w="72.0" w:type="dxa"/>
            </w:tcMar>
            <w:vAlign w:val="top"/>
          </w:tcPr>
          <w:p w:rsidR="00000000" w:rsidDel="00000000" w:rsidP="00000000" w:rsidRDefault="00000000" w:rsidRPr="00000000" w14:paraId="0000029B">
            <w:pPr>
              <w:pStyle w:val="Subtitle"/>
              <w:widowControl w:val="0"/>
              <w:jc w:val="left"/>
              <w:rPr/>
            </w:pPr>
            <w:bookmarkStart w:colFirst="0" w:colLast="0" w:name="_7elkat1pz5bf" w:id="208"/>
            <w:bookmarkEnd w:id="208"/>
            <w:r w:rsidDel="00000000" w:rsidR="00000000" w:rsidRPr="00000000">
              <w:rPr>
                <w:rtl w:val="0"/>
              </w:rPr>
              <w:t xml:space="preserve">0</w:t>
            </w:r>
          </w:p>
          <w:p w:rsidR="00000000" w:rsidDel="00000000" w:rsidP="00000000" w:rsidRDefault="00000000" w:rsidRPr="00000000" w14:paraId="0000029C">
            <w:pPr>
              <w:pStyle w:val="Subtitle"/>
              <w:widowControl w:val="0"/>
              <w:jc w:val="left"/>
              <w:rPr/>
            </w:pPr>
            <w:bookmarkStart w:colFirst="0" w:colLast="0" w:name="_7elkat1pz5bf" w:id="208"/>
            <w:bookmarkEnd w:id="208"/>
            <w:r w:rsidDel="00000000" w:rsidR="00000000" w:rsidRPr="00000000">
              <w:rPr>
                <w:rtl w:val="0"/>
              </w:rPr>
              <w:t xml:space="preserve">1</w:t>
            </w:r>
          </w:p>
          <w:p w:rsidR="00000000" w:rsidDel="00000000" w:rsidP="00000000" w:rsidRDefault="00000000" w:rsidRPr="00000000" w14:paraId="0000029D">
            <w:pPr>
              <w:pStyle w:val="Subtitle"/>
              <w:widowControl w:val="0"/>
              <w:jc w:val="left"/>
              <w:rPr/>
            </w:pPr>
            <w:bookmarkStart w:colFirst="0" w:colLast="0" w:name="_7elkat1pz5bf" w:id="208"/>
            <w:bookmarkEnd w:id="208"/>
            <w:r w:rsidDel="00000000" w:rsidR="00000000" w:rsidRPr="00000000">
              <w:rPr>
                <w:rtl w:val="0"/>
              </w:rPr>
              <w:t xml:space="preserve">2</w:t>
            </w:r>
          </w:p>
          <w:p w:rsidR="00000000" w:rsidDel="00000000" w:rsidP="00000000" w:rsidRDefault="00000000" w:rsidRPr="00000000" w14:paraId="0000029E">
            <w:pPr>
              <w:pStyle w:val="Subtitle"/>
              <w:widowControl w:val="0"/>
              <w:jc w:val="left"/>
              <w:rPr/>
            </w:pPr>
            <w:bookmarkStart w:colFirst="0" w:colLast="0" w:name="_7elkat1pz5bf" w:id="208"/>
            <w:bookmarkEnd w:id="208"/>
            <w:r w:rsidDel="00000000" w:rsidR="00000000" w:rsidRPr="00000000">
              <w:rPr>
                <w:rtl w:val="0"/>
              </w:rPr>
              <w:t xml:space="preserve">3</w:t>
            </w:r>
          </w:p>
          <w:p w:rsidR="00000000" w:rsidDel="00000000" w:rsidP="00000000" w:rsidRDefault="00000000" w:rsidRPr="00000000" w14:paraId="0000029F">
            <w:pPr>
              <w:pStyle w:val="Subtitle"/>
              <w:widowControl w:val="0"/>
              <w:jc w:val="left"/>
              <w:rPr/>
            </w:pPr>
            <w:bookmarkStart w:colFirst="0" w:colLast="0" w:name="_7elkat1pz5bf" w:id="208"/>
            <w:bookmarkEnd w:id="208"/>
            <w:r w:rsidDel="00000000" w:rsidR="00000000" w:rsidRPr="00000000">
              <w:rPr>
                <w:rtl w:val="0"/>
              </w:rPr>
              <w:t xml:space="preserve">4</w:t>
            </w:r>
          </w:p>
          <w:p w:rsidR="00000000" w:rsidDel="00000000" w:rsidP="00000000" w:rsidRDefault="00000000" w:rsidRPr="00000000" w14:paraId="000002A0">
            <w:pPr>
              <w:pStyle w:val="Subtitle"/>
              <w:widowControl w:val="0"/>
              <w:jc w:val="left"/>
              <w:rPr/>
            </w:pPr>
            <w:bookmarkStart w:colFirst="0" w:colLast="0" w:name="_7elkat1pz5bf" w:id="208"/>
            <w:bookmarkEnd w:id="208"/>
            <w:r w:rsidDel="00000000" w:rsidR="00000000" w:rsidRPr="00000000">
              <w:rPr>
                <w:rtl w:val="0"/>
              </w:rPr>
              <w:t xml:space="preserve">5</w:t>
            </w:r>
          </w:p>
          <w:p w:rsidR="00000000" w:rsidDel="00000000" w:rsidP="00000000" w:rsidRDefault="00000000" w:rsidRPr="00000000" w14:paraId="000002A1">
            <w:pPr>
              <w:pStyle w:val="Subtitle"/>
              <w:widowControl w:val="0"/>
              <w:jc w:val="left"/>
              <w:rPr/>
            </w:pPr>
            <w:bookmarkStart w:colFirst="0" w:colLast="0" w:name="_7elkat1pz5bf" w:id="208"/>
            <w:bookmarkEnd w:id="208"/>
            <w:r w:rsidDel="00000000" w:rsidR="00000000" w:rsidRPr="00000000">
              <w:rPr>
                <w:rtl w:val="0"/>
              </w:rPr>
              <w:t xml:space="preserve">6</w:t>
            </w:r>
          </w:p>
          <w:p w:rsidR="00000000" w:rsidDel="00000000" w:rsidP="00000000" w:rsidRDefault="00000000" w:rsidRPr="00000000" w14:paraId="000002A2">
            <w:pPr>
              <w:pStyle w:val="Subtitle"/>
              <w:widowControl w:val="0"/>
              <w:jc w:val="left"/>
              <w:rPr/>
            </w:pPr>
            <w:bookmarkStart w:colFirst="0" w:colLast="0" w:name="_7elkat1pz5bf" w:id="208"/>
            <w:bookmarkEnd w:id="208"/>
            <w:r w:rsidDel="00000000" w:rsidR="00000000" w:rsidRPr="00000000">
              <w:rPr>
                <w:rtl w:val="0"/>
              </w:rPr>
              <w:t xml:space="preserve">7</w:t>
            </w:r>
          </w:p>
          <w:p w:rsidR="00000000" w:rsidDel="00000000" w:rsidP="00000000" w:rsidRDefault="00000000" w:rsidRPr="00000000" w14:paraId="000002A3">
            <w:pPr>
              <w:pStyle w:val="Subtitle"/>
              <w:widowControl w:val="0"/>
              <w:jc w:val="left"/>
              <w:rPr/>
            </w:pPr>
            <w:bookmarkStart w:colFirst="0" w:colLast="0" w:name="_7elkat1pz5bf" w:id="208"/>
            <w:bookmarkEnd w:id="208"/>
            <w:r w:rsidDel="00000000" w:rsidR="00000000" w:rsidRPr="00000000">
              <w:rPr>
                <w:rtl w:val="0"/>
              </w:rPr>
              <w:t xml:space="preserve">8</w:t>
            </w:r>
          </w:p>
          <w:p w:rsidR="00000000" w:rsidDel="00000000" w:rsidP="00000000" w:rsidRDefault="00000000" w:rsidRPr="00000000" w14:paraId="000002A4">
            <w:pPr>
              <w:pStyle w:val="Subtitle"/>
              <w:widowControl w:val="0"/>
              <w:jc w:val="left"/>
              <w:rPr/>
            </w:pPr>
            <w:bookmarkStart w:colFirst="0" w:colLast="0" w:name="_7elkat1pz5bf" w:id="208"/>
            <w:bookmarkEnd w:id="208"/>
            <w:r w:rsidDel="00000000" w:rsidR="00000000" w:rsidRPr="00000000">
              <w:rPr>
                <w:rtl w:val="0"/>
              </w:rPr>
              <w:t xml:space="preserve">9</w:t>
            </w:r>
          </w:p>
          <w:p w:rsidR="00000000" w:rsidDel="00000000" w:rsidP="00000000" w:rsidRDefault="00000000" w:rsidRPr="00000000" w14:paraId="000002A5">
            <w:pPr>
              <w:pStyle w:val="Subtitle"/>
              <w:widowControl w:val="0"/>
              <w:jc w:val="left"/>
              <w:rPr/>
            </w:pPr>
            <w:bookmarkStart w:colFirst="0" w:colLast="0" w:name="_7elkat1pz5bf" w:id="208"/>
            <w:bookmarkEnd w:id="208"/>
            <w:r w:rsidDel="00000000" w:rsidR="00000000" w:rsidRPr="00000000">
              <w:rPr>
                <w:rtl w:val="0"/>
              </w:rPr>
              <w:t xml:space="preserve">10</w:t>
            </w:r>
          </w:p>
          <w:p w:rsidR="00000000" w:rsidDel="00000000" w:rsidP="00000000" w:rsidRDefault="00000000" w:rsidRPr="00000000" w14:paraId="000002A6">
            <w:pPr>
              <w:pStyle w:val="Subtitle"/>
              <w:widowControl w:val="0"/>
              <w:jc w:val="left"/>
              <w:rPr/>
            </w:pPr>
            <w:bookmarkStart w:colFirst="0" w:colLast="0" w:name="_7elkat1pz5bf" w:id="208"/>
            <w:bookmarkEnd w:id="208"/>
            <w:r w:rsidDel="00000000" w:rsidR="00000000" w:rsidRPr="00000000">
              <w:rPr>
                <w:rtl w:val="0"/>
              </w:rPr>
              <w:t xml:space="preserve">11</w:t>
            </w:r>
          </w:p>
          <w:p w:rsidR="00000000" w:rsidDel="00000000" w:rsidP="00000000" w:rsidRDefault="00000000" w:rsidRPr="00000000" w14:paraId="000002A7">
            <w:pPr>
              <w:pStyle w:val="Subtitle"/>
              <w:widowControl w:val="0"/>
              <w:jc w:val="left"/>
              <w:rPr/>
            </w:pPr>
            <w:bookmarkStart w:colFirst="0" w:colLast="0" w:name="_7elkat1pz5bf" w:id="208"/>
            <w:bookmarkEnd w:id="208"/>
            <w:r w:rsidDel="00000000" w:rsidR="00000000" w:rsidRPr="00000000">
              <w:rPr>
                <w:rtl w:val="0"/>
              </w:rPr>
              <w:t xml:space="preserve">12</w:t>
            </w:r>
          </w:p>
          <w:p w:rsidR="00000000" w:rsidDel="00000000" w:rsidP="00000000" w:rsidRDefault="00000000" w:rsidRPr="00000000" w14:paraId="000002A8">
            <w:pPr>
              <w:pStyle w:val="Subtitle"/>
              <w:widowControl w:val="0"/>
              <w:jc w:val="left"/>
              <w:rPr/>
            </w:pPr>
            <w:bookmarkStart w:colFirst="0" w:colLast="0" w:name="_7elkat1pz5bf" w:id="208"/>
            <w:bookmarkEnd w:id="208"/>
            <w:r w:rsidDel="00000000" w:rsidR="00000000" w:rsidRPr="00000000">
              <w:rPr>
                <w:rtl w:val="0"/>
              </w:rPr>
              <w:t xml:space="preserve">13</w:t>
            </w:r>
          </w:p>
          <w:p w:rsidR="00000000" w:rsidDel="00000000" w:rsidP="00000000" w:rsidRDefault="00000000" w:rsidRPr="00000000" w14:paraId="000002A9">
            <w:pPr>
              <w:pStyle w:val="Subtitle"/>
              <w:widowControl w:val="0"/>
              <w:jc w:val="left"/>
              <w:rPr/>
            </w:pPr>
            <w:bookmarkStart w:colFirst="0" w:colLast="0" w:name="_7elkat1pz5bf" w:id="208"/>
            <w:bookmarkEnd w:id="208"/>
            <w:r w:rsidDel="00000000" w:rsidR="00000000" w:rsidRPr="00000000">
              <w:rPr>
                <w:rtl w:val="0"/>
              </w:rPr>
              <w:t xml:space="preserve">14</w:t>
            </w:r>
          </w:p>
          <w:p w:rsidR="00000000" w:rsidDel="00000000" w:rsidP="00000000" w:rsidRDefault="00000000" w:rsidRPr="00000000" w14:paraId="000002AA">
            <w:pPr>
              <w:pStyle w:val="Subtitle"/>
              <w:widowControl w:val="0"/>
              <w:jc w:val="left"/>
              <w:rPr/>
            </w:pPr>
            <w:bookmarkStart w:colFirst="0" w:colLast="0" w:name="_7elkat1pz5bf" w:id="208"/>
            <w:bookmarkEnd w:id="208"/>
            <w:r w:rsidDel="00000000" w:rsidR="00000000" w:rsidRPr="00000000">
              <w:rPr>
                <w:rtl w:val="0"/>
              </w:rPr>
              <w:t xml:space="preserve">15</w:t>
            </w:r>
          </w:p>
        </w:tc>
        <w:tc>
          <w:tcPr>
            <w:shd w:fill="auto" w:val="clear"/>
            <w:tcMar>
              <w:top w:w="72.0" w:type="dxa"/>
              <w:left w:w="72.0" w:type="dxa"/>
              <w:bottom w:w="72.0" w:type="dxa"/>
              <w:right w:w="72.0" w:type="dxa"/>
            </w:tcMar>
            <w:vAlign w:val="top"/>
          </w:tcPr>
          <w:p w:rsidR="00000000" w:rsidDel="00000000" w:rsidP="00000000" w:rsidRDefault="00000000" w:rsidRPr="00000000" w14:paraId="000002AB">
            <w:pPr>
              <w:pStyle w:val="Subtitle"/>
              <w:widowControl w:val="0"/>
              <w:jc w:val="left"/>
              <w:rPr/>
            </w:pPr>
            <w:bookmarkStart w:colFirst="0" w:colLast="0" w:name="_7elkat1pz5bf" w:id="208"/>
            <w:bookmarkEnd w:id="208"/>
            <w:r w:rsidDel="00000000" w:rsidR="00000000" w:rsidRPr="00000000">
              <w:rPr>
                <w:rtl w:val="0"/>
              </w:rPr>
              <w:t xml:space="preserve">VCO / 2</w:t>
            </w:r>
          </w:p>
          <w:p w:rsidR="00000000" w:rsidDel="00000000" w:rsidP="00000000" w:rsidRDefault="00000000" w:rsidRPr="00000000" w14:paraId="000002AC">
            <w:pPr>
              <w:pStyle w:val="Subtitle"/>
              <w:widowControl w:val="0"/>
              <w:jc w:val="left"/>
              <w:rPr/>
            </w:pPr>
            <w:bookmarkStart w:colFirst="0" w:colLast="0" w:name="_7elkat1pz5bf" w:id="208"/>
            <w:bookmarkEnd w:id="208"/>
            <w:r w:rsidDel="00000000" w:rsidR="00000000" w:rsidRPr="00000000">
              <w:rPr>
                <w:rtl w:val="0"/>
              </w:rPr>
              <w:t xml:space="preserve">VCO / 4</w:t>
            </w:r>
          </w:p>
          <w:p w:rsidR="00000000" w:rsidDel="00000000" w:rsidP="00000000" w:rsidRDefault="00000000" w:rsidRPr="00000000" w14:paraId="000002AD">
            <w:pPr>
              <w:pStyle w:val="Subtitle"/>
              <w:widowControl w:val="0"/>
              <w:jc w:val="left"/>
              <w:rPr/>
            </w:pPr>
            <w:bookmarkStart w:colFirst="0" w:colLast="0" w:name="_7elkat1pz5bf" w:id="208"/>
            <w:bookmarkEnd w:id="208"/>
            <w:r w:rsidDel="00000000" w:rsidR="00000000" w:rsidRPr="00000000">
              <w:rPr>
                <w:rtl w:val="0"/>
              </w:rPr>
              <w:t xml:space="preserve">VCO / 6</w:t>
            </w:r>
          </w:p>
          <w:p w:rsidR="00000000" w:rsidDel="00000000" w:rsidP="00000000" w:rsidRDefault="00000000" w:rsidRPr="00000000" w14:paraId="000002AE">
            <w:pPr>
              <w:pStyle w:val="Subtitle"/>
              <w:widowControl w:val="0"/>
              <w:jc w:val="left"/>
              <w:rPr/>
            </w:pPr>
            <w:bookmarkStart w:colFirst="0" w:colLast="0" w:name="_7elkat1pz5bf" w:id="208"/>
            <w:bookmarkEnd w:id="208"/>
            <w:r w:rsidDel="00000000" w:rsidR="00000000" w:rsidRPr="00000000">
              <w:rPr>
                <w:rtl w:val="0"/>
              </w:rPr>
              <w:t xml:space="preserve">VCO / 8</w:t>
            </w:r>
          </w:p>
          <w:p w:rsidR="00000000" w:rsidDel="00000000" w:rsidP="00000000" w:rsidRDefault="00000000" w:rsidRPr="00000000" w14:paraId="000002AF">
            <w:pPr>
              <w:pStyle w:val="Subtitle"/>
              <w:widowControl w:val="0"/>
              <w:jc w:val="left"/>
              <w:rPr/>
            </w:pPr>
            <w:bookmarkStart w:colFirst="0" w:colLast="0" w:name="_7elkat1pz5bf" w:id="208"/>
            <w:bookmarkEnd w:id="208"/>
            <w:r w:rsidDel="00000000" w:rsidR="00000000" w:rsidRPr="00000000">
              <w:rPr>
                <w:rtl w:val="0"/>
              </w:rPr>
              <w:t xml:space="preserve">VCO / 10</w:t>
            </w:r>
          </w:p>
          <w:p w:rsidR="00000000" w:rsidDel="00000000" w:rsidP="00000000" w:rsidRDefault="00000000" w:rsidRPr="00000000" w14:paraId="000002B0">
            <w:pPr>
              <w:pStyle w:val="Subtitle"/>
              <w:widowControl w:val="0"/>
              <w:jc w:val="left"/>
              <w:rPr/>
            </w:pPr>
            <w:bookmarkStart w:colFirst="0" w:colLast="0" w:name="_7elkat1pz5bf" w:id="208"/>
            <w:bookmarkEnd w:id="208"/>
            <w:r w:rsidDel="00000000" w:rsidR="00000000" w:rsidRPr="00000000">
              <w:rPr>
                <w:rtl w:val="0"/>
              </w:rPr>
              <w:t xml:space="preserve">VCO / 12</w:t>
            </w:r>
          </w:p>
          <w:p w:rsidR="00000000" w:rsidDel="00000000" w:rsidP="00000000" w:rsidRDefault="00000000" w:rsidRPr="00000000" w14:paraId="000002B1">
            <w:pPr>
              <w:pStyle w:val="Subtitle"/>
              <w:widowControl w:val="0"/>
              <w:jc w:val="left"/>
              <w:rPr/>
            </w:pPr>
            <w:bookmarkStart w:colFirst="0" w:colLast="0" w:name="_7elkat1pz5bf" w:id="208"/>
            <w:bookmarkEnd w:id="208"/>
            <w:r w:rsidDel="00000000" w:rsidR="00000000" w:rsidRPr="00000000">
              <w:rPr>
                <w:rtl w:val="0"/>
              </w:rPr>
              <w:t xml:space="preserve">VCO / 14</w:t>
            </w:r>
          </w:p>
          <w:p w:rsidR="00000000" w:rsidDel="00000000" w:rsidP="00000000" w:rsidRDefault="00000000" w:rsidRPr="00000000" w14:paraId="000002B2">
            <w:pPr>
              <w:pStyle w:val="Subtitle"/>
              <w:widowControl w:val="0"/>
              <w:jc w:val="left"/>
              <w:rPr/>
            </w:pPr>
            <w:bookmarkStart w:colFirst="0" w:colLast="0" w:name="_7elkat1pz5bf" w:id="208"/>
            <w:bookmarkEnd w:id="208"/>
            <w:r w:rsidDel="00000000" w:rsidR="00000000" w:rsidRPr="00000000">
              <w:rPr>
                <w:rtl w:val="0"/>
              </w:rPr>
              <w:t xml:space="preserve">VCO / 16</w:t>
            </w:r>
          </w:p>
          <w:p w:rsidR="00000000" w:rsidDel="00000000" w:rsidP="00000000" w:rsidRDefault="00000000" w:rsidRPr="00000000" w14:paraId="000002B3">
            <w:pPr>
              <w:pStyle w:val="Subtitle"/>
              <w:widowControl w:val="0"/>
              <w:jc w:val="left"/>
              <w:rPr/>
            </w:pPr>
            <w:bookmarkStart w:colFirst="0" w:colLast="0" w:name="_7elkat1pz5bf" w:id="208"/>
            <w:bookmarkEnd w:id="208"/>
            <w:r w:rsidDel="00000000" w:rsidR="00000000" w:rsidRPr="00000000">
              <w:rPr>
                <w:rtl w:val="0"/>
              </w:rPr>
              <w:t xml:space="preserve">VCO / 18</w:t>
            </w:r>
          </w:p>
          <w:p w:rsidR="00000000" w:rsidDel="00000000" w:rsidP="00000000" w:rsidRDefault="00000000" w:rsidRPr="00000000" w14:paraId="000002B4">
            <w:pPr>
              <w:pStyle w:val="Subtitle"/>
              <w:widowControl w:val="0"/>
              <w:jc w:val="left"/>
              <w:rPr/>
            </w:pPr>
            <w:bookmarkStart w:colFirst="0" w:colLast="0" w:name="_7elkat1pz5bf" w:id="208"/>
            <w:bookmarkEnd w:id="208"/>
            <w:r w:rsidDel="00000000" w:rsidR="00000000" w:rsidRPr="00000000">
              <w:rPr>
                <w:rtl w:val="0"/>
              </w:rPr>
              <w:t xml:space="preserve">VCO / 20</w:t>
            </w:r>
          </w:p>
          <w:p w:rsidR="00000000" w:rsidDel="00000000" w:rsidP="00000000" w:rsidRDefault="00000000" w:rsidRPr="00000000" w14:paraId="000002B5">
            <w:pPr>
              <w:pStyle w:val="Subtitle"/>
              <w:widowControl w:val="0"/>
              <w:jc w:val="left"/>
              <w:rPr/>
            </w:pPr>
            <w:bookmarkStart w:colFirst="0" w:colLast="0" w:name="_7elkat1pz5bf" w:id="208"/>
            <w:bookmarkEnd w:id="208"/>
            <w:r w:rsidDel="00000000" w:rsidR="00000000" w:rsidRPr="00000000">
              <w:rPr>
                <w:rtl w:val="0"/>
              </w:rPr>
              <w:t xml:space="preserve">VCO / 22</w:t>
            </w:r>
          </w:p>
          <w:p w:rsidR="00000000" w:rsidDel="00000000" w:rsidP="00000000" w:rsidRDefault="00000000" w:rsidRPr="00000000" w14:paraId="000002B6">
            <w:pPr>
              <w:pStyle w:val="Subtitle"/>
              <w:widowControl w:val="0"/>
              <w:jc w:val="left"/>
              <w:rPr/>
            </w:pPr>
            <w:bookmarkStart w:colFirst="0" w:colLast="0" w:name="_7elkat1pz5bf" w:id="208"/>
            <w:bookmarkEnd w:id="208"/>
            <w:r w:rsidDel="00000000" w:rsidR="00000000" w:rsidRPr="00000000">
              <w:rPr>
                <w:rtl w:val="0"/>
              </w:rPr>
              <w:t xml:space="preserve">VCO / 24</w:t>
            </w:r>
          </w:p>
          <w:p w:rsidR="00000000" w:rsidDel="00000000" w:rsidP="00000000" w:rsidRDefault="00000000" w:rsidRPr="00000000" w14:paraId="000002B7">
            <w:pPr>
              <w:pStyle w:val="Subtitle"/>
              <w:widowControl w:val="0"/>
              <w:jc w:val="left"/>
              <w:rPr/>
            </w:pPr>
            <w:bookmarkStart w:colFirst="0" w:colLast="0" w:name="_7elkat1pz5bf" w:id="208"/>
            <w:bookmarkEnd w:id="208"/>
            <w:r w:rsidDel="00000000" w:rsidR="00000000" w:rsidRPr="00000000">
              <w:rPr>
                <w:rtl w:val="0"/>
              </w:rPr>
              <w:t xml:space="preserve">VCO / 26</w:t>
            </w:r>
          </w:p>
          <w:p w:rsidR="00000000" w:rsidDel="00000000" w:rsidP="00000000" w:rsidRDefault="00000000" w:rsidRPr="00000000" w14:paraId="000002B8">
            <w:pPr>
              <w:pStyle w:val="Subtitle"/>
              <w:widowControl w:val="0"/>
              <w:jc w:val="left"/>
              <w:rPr/>
            </w:pPr>
            <w:bookmarkStart w:colFirst="0" w:colLast="0" w:name="_7elkat1pz5bf" w:id="208"/>
            <w:bookmarkEnd w:id="208"/>
            <w:r w:rsidDel="00000000" w:rsidR="00000000" w:rsidRPr="00000000">
              <w:rPr>
                <w:rtl w:val="0"/>
              </w:rPr>
              <w:t xml:space="preserve">VCO / 28</w:t>
            </w:r>
          </w:p>
          <w:p w:rsidR="00000000" w:rsidDel="00000000" w:rsidP="00000000" w:rsidRDefault="00000000" w:rsidRPr="00000000" w14:paraId="000002B9">
            <w:pPr>
              <w:pStyle w:val="Subtitle"/>
              <w:widowControl w:val="0"/>
              <w:jc w:val="left"/>
              <w:rPr/>
            </w:pPr>
            <w:bookmarkStart w:colFirst="0" w:colLast="0" w:name="_7elkat1pz5bf" w:id="208"/>
            <w:bookmarkEnd w:id="208"/>
            <w:r w:rsidDel="00000000" w:rsidR="00000000" w:rsidRPr="00000000">
              <w:rPr>
                <w:rtl w:val="0"/>
              </w:rPr>
              <w:t xml:space="preserve">VCO / 30</w:t>
            </w:r>
          </w:p>
          <w:p w:rsidR="00000000" w:rsidDel="00000000" w:rsidP="00000000" w:rsidRDefault="00000000" w:rsidRPr="00000000" w14:paraId="000002BA">
            <w:pPr>
              <w:pStyle w:val="Subtitle"/>
              <w:widowControl w:val="0"/>
              <w:jc w:val="left"/>
              <w:rPr/>
            </w:pPr>
            <w:bookmarkStart w:colFirst="0" w:colLast="0" w:name="_7elkat1pz5bf" w:id="208"/>
            <w:bookmarkEnd w:id="208"/>
            <w:r w:rsidDel="00000000" w:rsidR="00000000" w:rsidRPr="00000000">
              <w:rPr>
                <w:rtl w:val="0"/>
              </w:rPr>
              <w:t xml:space="preserve">VCO / 1</w:t>
            </w:r>
          </w:p>
        </w:tc>
        <w:tc>
          <w:tcPr>
            <w:shd w:fill="auto" w:val="clear"/>
            <w:tcMar>
              <w:top w:w="72.0" w:type="dxa"/>
              <w:left w:w="72.0" w:type="dxa"/>
              <w:bottom w:w="72.0" w:type="dxa"/>
              <w:right w:w="72.0" w:type="dxa"/>
            </w:tcMar>
            <w:vAlign w:val="top"/>
          </w:tcPr>
          <w:p w:rsidR="00000000" w:rsidDel="00000000" w:rsidP="00000000" w:rsidRDefault="00000000" w:rsidRPr="00000000" w14:paraId="000002BB">
            <w:pPr>
              <w:pStyle w:val="Subtitle"/>
              <w:widowControl w:val="0"/>
              <w:jc w:val="left"/>
              <w:rPr/>
            </w:pPr>
            <w:bookmarkStart w:colFirst="0" w:colLast="0" w:name="_7elkat1pz5bf" w:id="208"/>
            <w:bookmarkEnd w:id="208"/>
            <w:r w:rsidDel="00000000" w:rsidR="00000000" w:rsidRPr="00000000">
              <w:rPr>
                <w:rtl w:val="0"/>
              </w:rPr>
              <w:t xml:space="preserve">This divided VCO frequency is selectable as the system clock when SS = %11.</w:t>
            </w:r>
          </w:p>
          <w:p w:rsidR="00000000" w:rsidDel="00000000" w:rsidP="00000000" w:rsidRDefault="00000000" w:rsidRPr="00000000" w14:paraId="000002BC">
            <w:pPr>
              <w:pStyle w:val="Subtitle"/>
              <w:widowControl w:val="0"/>
              <w:jc w:val="left"/>
              <w:rPr/>
            </w:pPr>
            <w:bookmarkStart w:colFirst="0" w:colLast="0" w:name="_7elkat1pz5bf" w:id="208"/>
            <w:bookmarkEnd w:id="208"/>
            <w:r w:rsidDel="00000000" w:rsidR="00000000" w:rsidRPr="00000000">
              <w:rPr>
                <w:rtl w:val="0"/>
              </w:rPr>
            </w:r>
          </w:p>
        </w:tc>
      </w:tr>
    </w:tbl>
    <w:p w:rsidR="00000000" w:rsidDel="00000000" w:rsidP="00000000" w:rsidRDefault="00000000" w:rsidRPr="00000000" w14:paraId="000002BD">
      <w:pPr>
        <w:widowControl w:val="0"/>
        <w:rPr/>
      </w:pPr>
      <w:r w:rsidDel="00000000" w:rsidR="00000000" w:rsidRPr="00000000">
        <w:rPr>
          <w:rtl w:val="0"/>
        </w:rPr>
      </w:r>
    </w:p>
    <w:tbl>
      <w:tblPr>
        <w:tblStyle w:val="Table1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425"/>
        <w:gridCol w:w="1830"/>
        <w:gridCol w:w="2835"/>
        <w:gridCol w:w="3015"/>
        <w:tblGridChange w:id="0">
          <w:tblGrid>
            <w:gridCol w:w="975"/>
            <w:gridCol w:w="1425"/>
            <w:gridCol w:w="1830"/>
            <w:gridCol w:w="2835"/>
            <w:gridCol w:w="3015"/>
          </w:tblGrid>
        </w:tblGridChange>
      </w:tblGrid>
      <w:tr>
        <w:trPr>
          <w:cantSplit w:val="0"/>
          <w:tblHeader w:val="0"/>
        </w:trPr>
        <w:tc>
          <w:tcPr>
            <w:shd w:fill="cccccc" w:val="clear"/>
            <w:tcMar>
              <w:top w:w="72.0" w:type="dxa"/>
              <w:left w:w="72.0" w:type="dxa"/>
              <w:bottom w:w="72.0" w:type="dxa"/>
              <w:right w:w="72.0" w:type="dxa"/>
            </w:tcMar>
            <w:vAlign w:val="top"/>
          </w:tcPr>
          <w:p w:rsidR="00000000" w:rsidDel="00000000" w:rsidP="00000000" w:rsidRDefault="00000000" w:rsidRPr="00000000" w14:paraId="000002BE">
            <w:pPr>
              <w:pStyle w:val="Subtitle"/>
              <w:widowControl w:val="0"/>
              <w:rPr>
                <w:b w:val="1"/>
              </w:rPr>
            </w:pPr>
            <w:bookmarkStart w:colFirst="0" w:colLast="0" w:name="_fuwyf0oi7k48" w:id="209"/>
            <w:bookmarkEnd w:id="209"/>
            <w:r w:rsidDel="00000000" w:rsidR="00000000" w:rsidRPr="00000000">
              <w:rPr>
                <w:b w:val="1"/>
                <w:rtl w:val="0"/>
              </w:rPr>
              <w:t xml:space="preserve">%CC</w:t>
            </w:r>
          </w:p>
        </w:tc>
        <w:tc>
          <w:tcPr>
            <w:shd w:fill="cccccc" w:val="clear"/>
            <w:tcMar>
              <w:top w:w="72.0" w:type="dxa"/>
              <w:left w:w="72.0" w:type="dxa"/>
              <w:bottom w:w="72.0" w:type="dxa"/>
              <w:right w:w="72.0" w:type="dxa"/>
            </w:tcMar>
            <w:vAlign w:val="top"/>
          </w:tcPr>
          <w:p w:rsidR="00000000" w:rsidDel="00000000" w:rsidP="00000000" w:rsidRDefault="00000000" w:rsidRPr="00000000" w14:paraId="000002BF">
            <w:pPr>
              <w:pStyle w:val="Subtitle"/>
              <w:widowControl w:val="0"/>
              <w:rPr>
                <w:b w:val="1"/>
              </w:rPr>
            </w:pPr>
            <w:bookmarkStart w:colFirst="0" w:colLast="0" w:name="_fuwyf0oi7k48" w:id="209"/>
            <w:bookmarkEnd w:id="209"/>
            <w:r w:rsidDel="00000000" w:rsidR="00000000" w:rsidRPr="00000000">
              <w:rPr>
                <w:b w:val="1"/>
                <w:rtl w:val="0"/>
              </w:rPr>
              <w:t xml:space="preserve">XI status</w:t>
            </w:r>
          </w:p>
        </w:tc>
        <w:tc>
          <w:tcPr>
            <w:shd w:fill="cccccc" w:val="clear"/>
            <w:tcMar>
              <w:top w:w="72.0" w:type="dxa"/>
              <w:left w:w="72.0" w:type="dxa"/>
              <w:bottom w:w="72.0" w:type="dxa"/>
              <w:right w:w="72.0" w:type="dxa"/>
            </w:tcMar>
            <w:vAlign w:val="top"/>
          </w:tcPr>
          <w:p w:rsidR="00000000" w:rsidDel="00000000" w:rsidP="00000000" w:rsidRDefault="00000000" w:rsidRPr="00000000" w14:paraId="000002C0">
            <w:pPr>
              <w:pStyle w:val="Subtitle"/>
              <w:widowControl w:val="0"/>
              <w:rPr>
                <w:b w:val="1"/>
              </w:rPr>
            </w:pPr>
            <w:bookmarkStart w:colFirst="0" w:colLast="0" w:name="_fuwyf0oi7k48" w:id="209"/>
            <w:bookmarkEnd w:id="209"/>
            <w:r w:rsidDel="00000000" w:rsidR="00000000" w:rsidRPr="00000000">
              <w:rPr>
                <w:b w:val="1"/>
                <w:rtl w:val="0"/>
              </w:rPr>
              <w:t xml:space="preserve">XO status</w:t>
            </w:r>
          </w:p>
        </w:tc>
        <w:tc>
          <w:tcPr>
            <w:shd w:fill="cccccc" w:val="clear"/>
            <w:tcMar>
              <w:top w:w="72.0" w:type="dxa"/>
              <w:left w:w="72.0" w:type="dxa"/>
              <w:bottom w:w="72.0" w:type="dxa"/>
              <w:right w:w="72.0" w:type="dxa"/>
            </w:tcMar>
            <w:vAlign w:val="top"/>
          </w:tcPr>
          <w:p w:rsidR="00000000" w:rsidDel="00000000" w:rsidP="00000000" w:rsidRDefault="00000000" w:rsidRPr="00000000" w14:paraId="000002C1">
            <w:pPr>
              <w:pStyle w:val="Subtitle"/>
              <w:widowControl w:val="0"/>
              <w:rPr>
                <w:b w:val="1"/>
              </w:rPr>
            </w:pPr>
            <w:bookmarkStart w:colFirst="0" w:colLast="0" w:name="_dm7zi91wg9wc" w:id="210"/>
            <w:bookmarkEnd w:id="210"/>
            <w:r w:rsidDel="00000000" w:rsidR="00000000" w:rsidRPr="00000000">
              <w:rPr>
                <w:b w:val="1"/>
                <w:rtl w:val="0"/>
              </w:rPr>
              <w:t xml:space="preserve">XI / XO impedance</w:t>
            </w:r>
          </w:p>
        </w:tc>
        <w:tc>
          <w:tcPr>
            <w:shd w:fill="cccccc" w:val="clear"/>
            <w:tcMar>
              <w:top w:w="72.0" w:type="dxa"/>
              <w:left w:w="72.0" w:type="dxa"/>
              <w:bottom w:w="72.0" w:type="dxa"/>
              <w:right w:w="72.0" w:type="dxa"/>
            </w:tcMar>
            <w:vAlign w:val="top"/>
          </w:tcPr>
          <w:p w:rsidR="00000000" w:rsidDel="00000000" w:rsidP="00000000" w:rsidRDefault="00000000" w:rsidRPr="00000000" w14:paraId="000002C2">
            <w:pPr>
              <w:pStyle w:val="Subtitle"/>
              <w:widowControl w:val="0"/>
              <w:rPr>
                <w:b w:val="1"/>
              </w:rPr>
            </w:pPr>
            <w:bookmarkStart w:colFirst="0" w:colLast="0" w:name="_s0m61scvl44" w:id="211"/>
            <w:bookmarkEnd w:id="211"/>
            <w:r w:rsidDel="00000000" w:rsidR="00000000" w:rsidRPr="00000000">
              <w:rPr>
                <w:b w:val="1"/>
                <w:rtl w:val="0"/>
              </w:rPr>
              <w:t xml:space="preserve">XI / XO loading caps</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2C3">
            <w:pPr>
              <w:pStyle w:val="Subtitle"/>
              <w:widowControl w:val="0"/>
              <w:rPr/>
            </w:pPr>
            <w:bookmarkStart w:colFirst="0" w:colLast="0" w:name="_fuwyf0oi7k48" w:id="209"/>
            <w:bookmarkEnd w:id="209"/>
            <w:r w:rsidDel="00000000" w:rsidR="00000000" w:rsidRPr="00000000">
              <w:rPr>
                <w:rtl w:val="0"/>
              </w:rPr>
              <w:t xml:space="preserve">%00</w:t>
            </w:r>
          </w:p>
        </w:tc>
        <w:tc>
          <w:tcPr>
            <w:shd w:fill="auto" w:val="clear"/>
            <w:tcMar>
              <w:top w:w="72.0" w:type="dxa"/>
              <w:left w:w="72.0" w:type="dxa"/>
              <w:bottom w:w="72.0" w:type="dxa"/>
              <w:right w:w="72.0" w:type="dxa"/>
            </w:tcMar>
            <w:vAlign w:val="top"/>
          </w:tcPr>
          <w:p w:rsidR="00000000" w:rsidDel="00000000" w:rsidP="00000000" w:rsidRDefault="00000000" w:rsidRPr="00000000" w14:paraId="000002C4">
            <w:pPr>
              <w:pStyle w:val="Subtitle"/>
              <w:widowControl w:val="0"/>
              <w:rPr/>
            </w:pPr>
            <w:bookmarkStart w:colFirst="0" w:colLast="0" w:name="_fuwyf0oi7k48" w:id="209"/>
            <w:bookmarkEnd w:id="209"/>
            <w:r w:rsidDel="00000000" w:rsidR="00000000" w:rsidRPr="00000000">
              <w:rPr>
                <w:rtl w:val="0"/>
              </w:rPr>
              <w:t xml:space="preserve">ignored</w:t>
            </w:r>
          </w:p>
        </w:tc>
        <w:tc>
          <w:tcPr>
            <w:shd w:fill="auto" w:val="clear"/>
            <w:tcMar>
              <w:top w:w="72.0" w:type="dxa"/>
              <w:left w:w="72.0" w:type="dxa"/>
              <w:bottom w:w="72.0" w:type="dxa"/>
              <w:right w:w="72.0" w:type="dxa"/>
            </w:tcMar>
            <w:vAlign w:val="top"/>
          </w:tcPr>
          <w:p w:rsidR="00000000" w:rsidDel="00000000" w:rsidP="00000000" w:rsidRDefault="00000000" w:rsidRPr="00000000" w14:paraId="000002C5">
            <w:pPr>
              <w:pStyle w:val="Subtitle"/>
              <w:widowControl w:val="0"/>
              <w:rPr/>
            </w:pPr>
            <w:bookmarkStart w:colFirst="0" w:colLast="0" w:name="_fuwyf0oi7k48" w:id="209"/>
            <w:bookmarkEnd w:id="209"/>
            <w:r w:rsidDel="00000000" w:rsidR="00000000" w:rsidRPr="00000000">
              <w:rPr>
                <w:rtl w:val="0"/>
              </w:rPr>
              <w:t xml:space="preserve">float</w:t>
            </w:r>
          </w:p>
        </w:tc>
        <w:tc>
          <w:tcPr>
            <w:shd w:fill="auto" w:val="clear"/>
            <w:tcMar>
              <w:top w:w="72.0" w:type="dxa"/>
              <w:left w:w="72.0" w:type="dxa"/>
              <w:bottom w:w="72.0" w:type="dxa"/>
              <w:right w:w="72.0" w:type="dxa"/>
            </w:tcMar>
            <w:vAlign w:val="top"/>
          </w:tcPr>
          <w:p w:rsidR="00000000" w:rsidDel="00000000" w:rsidP="00000000" w:rsidRDefault="00000000" w:rsidRPr="00000000" w14:paraId="000002C6">
            <w:pPr>
              <w:pStyle w:val="Subtitle"/>
              <w:widowControl w:val="0"/>
              <w:rPr/>
            </w:pPr>
            <w:bookmarkStart w:colFirst="0" w:colLast="0" w:name="_fuwyf0oi7k48" w:id="209"/>
            <w:bookmarkEnd w:id="209"/>
            <w:r w:rsidDel="00000000" w:rsidR="00000000" w:rsidRPr="00000000">
              <w:rPr>
                <w:rtl w:val="0"/>
              </w:rPr>
              <w:t xml:space="preserve">Hi-Z</w:t>
            </w:r>
          </w:p>
        </w:tc>
        <w:tc>
          <w:tcPr>
            <w:shd w:fill="auto" w:val="clear"/>
            <w:tcMar>
              <w:top w:w="72.0" w:type="dxa"/>
              <w:left w:w="72.0" w:type="dxa"/>
              <w:bottom w:w="72.0" w:type="dxa"/>
              <w:right w:w="72.0" w:type="dxa"/>
            </w:tcMar>
            <w:vAlign w:val="top"/>
          </w:tcPr>
          <w:p w:rsidR="00000000" w:rsidDel="00000000" w:rsidP="00000000" w:rsidRDefault="00000000" w:rsidRPr="00000000" w14:paraId="000002C7">
            <w:pPr>
              <w:pStyle w:val="Subtitle"/>
              <w:widowControl w:val="0"/>
              <w:rPr/>
            </w:pPr>
            <w:bookmarkStart w:colFirst="0" w:colLast="0" w:name="_fuwyf0oi7k48" w:id="209"/>
            <w:bookmarkEnd w:id="209"/>
            <w:r w:rsidDel="00000000" w:rsidR="00000000" w:rsidRPr="00000000">
              <w:rPr>
                <w:rtl w:val="0"/>
              </w:rPr>
              <w:t xml:space="preserve">OFF</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2C8">
            <w:pPr>
              <w:pStyle w:val="Subtitle"/>
              <w:widowControl w:val="0"/>
              <w:rPr/>
            </w:pPr>
            <w:bookmarkStart w:colFirst="0" w:colLast="0" w:name="_fuwyf0oi7k48" w:id="209"/>
            <w:bookmarkEnd w:id="209"/>
            <w:r w:rsidDel="00000000" w:rsidR="00000000" w:rsidRPr="00000000">
              <w:rPr>
                <w:rtl w:val="0"/>
              </w:rPr>
              <w:t xml:space="preserve">%01</w:t>
            </w:r>
          </w:p>
        </w:tc>
        <w:tc>
          <w:tcPr>
            <w:shd w:fill="auto" w:val="clear"/>
            <w:tcMar>
              <w:top w:w="72.0" w:type="dxa"/>
              <w:left w:w="72.0" w:type="dxa"/>
              <w:bottom w:w="72.0" w:type="dxa"/>
              <w:right w:w="72.0" w:type="dxa"/>
            </w:tcMar>
            <w:vAlign w:val="top"/>
          </w:tcPr>
          <w:p w:rsidR="00000000" w:rsidDel="00000000" w:rsidP="00000000" w:rsidRDefault="00000000" w:rsidRPr="00000000" w14:paraId="000002C9">
            <w:pPr>
              <w:pStyle w:val="Subtitle"/>
              <w:widowControl w:val="0"/>
              <w:rPr/>
            </w:pPr>
            <w:bookmarkStart w:colFirst="0" w:colLast="0" w:name="_fuwyf0oi7k48" w:id="209"/>
            <w:bookmarkEnd w:id="209"/>
            <w:r w:rsidDel="00000000" w:rsidR="00000000" w:rsidRPr="00000000">
              <w:rPr>
                <w:rtl w:val="0"/>
              </w:rPr>
              <w:t xml:space="preserve">input</w:t>
            </w:r>
          </w:p>
        </w:tc>
        <w:tc>
          <w:tcPr>
            <w:shd w:fill="auto" w:val="clear"/>
            <w:tcMar>
              <w:top w:w="72.0" w:type="dxa"/>
              <w:left w:w="72.0" w:type="dxa"/>
              <w:bottom w:w="72.0" w:type="dxa"/>
              <w:right w:w="72.0" w:type="dxa"/>
            </w:tcMar>
            <w:vAlign w:val="top"/>
          </w:tcPr>
          <w:p w:rsidR="00000000" w:rsidDel="00000000" w:rsidP="00000000" w:rsidRDefault="00000000" w:rsidRPr="00000000" w14:paraId="000002CA">
            <w:pPr>
              <w:pStyle w:val="Subtitle"/>
              <w:widowControl w:val="0"/>
              <w:rPr/>
            </w:pPr>
            <w:bookmarkStart w:colFirst="0" w:colLast="0" w:name="_fuwyf0oi7k48" w:id="209"/>
            <w:bookmarkEnd w:id="209"/>
            <w:r w:rsidDel="00000000" w:rsidR="00000000" w:rsidRPr="00000000">
              <w:rPr>
                <w:rtl w:val="0"/>
              </w:rPr>
              <w:t xml:space="preserve">600-ohm drive</w:t>
            </w:r>
          </w:p>
        </w:tc>
        <w:tc>
          <w:tcPr>
            <w:shd w:fill="auto" w:val="clear"/>
            <w:tcMar>
              <w:top w:w="72.0" w:type="dxa"/>
              <w:left w:w="72.0" w:type="dxa"/>
              <w:bottom w:w="72.0" w:type="dxa"/>
              <w:right w:w="72.0" w:type="dxa"/>
            </w:tcMar>
            <w:vAlign w:val="top"/>
          </w:tcPr>
          <w:p w:rsidR="00000000" w:rsidDel="00000000" w:rsidP="00000000" w:rsidRDefault="00000000" w:rsidRPr="00000000" w14:paraId="000002CB">
            <w:pPr>
              <w:pStyle w:val="Subtitle"/>
              <w:widowControl w:val="0"/>
              <w:rPr/>
            </w:pPr>
            <w:bookmarkStart w:colFirst="0" w:colLast="0" w:name="_fuwyf0oi7k48" w:id="209"/>
            <w:bookmarkEnd w:id="209"/>
            <w:r w:rsidDel="00000000" w:rsidR="00000000" w:rsidRPr="00000000">
              <w:rPr>
                <w:rtl w:val="0"/>
              </w:rPr>
              <w:t xml:space="preserve">1M-ohm</w:t>
            </w:r>
          </w:p>
        </w:tc>
        <w:tc>
          <w:tcPr>
            <w:shd w:fill="auto" w:val="clear"/>
            <w:tcMar>
              <w:top w:w="72.0" w:type="dxa"/>
              <w:left w:w="72.0" w:type="dxa"/>
              <w:bottom w:w="72.0" w:type="dxa"/>
              <w:right w:w="72.0" w:type="dxa"/>
            </w:tcMar>
            <w:vAlign w:val="top"/>
          </w:tcPr>
          <w:p w:rsidR="00000000" w:rsidDel="00000000" w:rsidP="00000000" w:rsidRDefault="00000000" w:rsidRPr="00000000" w14:paraId="000002CC">
            <w:pPr>
              <w:pStyle w:val="Subtitle"/>
              <w:widowControl w:val="0"/>
              <w:rPr/>
            </w:pPr>
            <w:bookmarkStart w:colFirst="0" w:colLast="0" w:name="_fuwyf0oi7k48" w:id="209"/>
            <w:bookmarkEnd w:id="209"/>
            <w:r w:rsidDel="00000000" w:rsidR="00000000" w:rsidRPr="00000000">
              <w:rPr>
                <w:rtl w:val="0"/>
              </w:rPr>
              <w:t xml:space="preserve">OFF</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2CD">
            <w:pPr>
              <w:pStyle w:val="Subtitle"/>
              <w:widowControl w:val="0"/>
              <w:rPr/>
            </w:pPr>
            <w:bookmarkStart w:colFirst="0" w:colLast="0" w:name="_fuwyf0oi7k48" w:id="209"/>
            <w:bookmarkEnd w:id="209"/>
            <w:r w:rsidDel="00000000" w:rsidR="00000000" w:rsidRPr="00000000">
              <w:rPr>
                <w:rtl w:val="0"/>
              </w:rPr>
              <w:t xml:space="preserve">%10</w:t>
            </w:r>
          </w:p>
        </w:tc>
        <w:tc>
          <w:tcPr>
            <w:shd w:fill="auto" w:val="clear"/>
            <w:tcMar>
              <w:top w:w="72.0" w:type="dxa"/>
              <w:left w:w="72.0" w:type="dxa"/>
              <w:bottom w:w="72.0" w:type="dxa"/>
              <w:right w:w="72.0" w:type="dxa"/>
            </w:tcMar>
            <w:vAlign w:val="top"/>
          </w:tcPr>
          <w:p w:rsidR="00000000" w:rsidDel="00000000" w:rsidP="00000000" w:rsidRDefault="00000000" w:rsidRPr="00000000" w14:paraId="000002CE">
            <w:pPr>
              <w:pStyle w:val="Subtitle"/>
              <w:widowControl w:val="0"/>
              <w:rPr/>
            </w:pPr>
            <w:bookmarkStart w:colFirst="0" w:colLast="0" w:name="_fuwyf0oi7k48" w:id="209"/>
            <w:bookmarkEnd w:id="209"/>
            <w:r w:rsidDel="00000000" w:rsidR="00000000" w:rsidRPr="00000000">
              <w:rPr>
                <w:rtl w:val="0"/>
              </w:rPr>
              <w:t xml:space="preserve">input</w:t>
            </w:r>
          </w:p>
        </w:tc>
        <w:tc>
          <w:tcPr>
            <w:shd w:fill="auto" w:val="clear"/>
            <w:tcMar>
              <w:top w:w="72.0" w:type="dxa"/>
              <w:left w:w="72.0" w:type="dxa"/>
              <w:bottom w:w="72.0" w:type="dxa"/>
              <w:right w:w="72.0" w:type="dxa"/>
            </w:tcMar>
            <w:vAlign w:val="top"/>
          </w:tcPr>
          <w:p w:rsidR="00000000" w:rsidDel="00000000" w:rsidP="00000000" w:rsidRDefault="00000000" w:rsidRPr="00000000" w14:paraId="000002CF">
            <w:pPr>
              <w:pStyle w:val="Subtitle"/>
              <w:widowControl w:val="0"/>
              <w:rPr/>
            </w:pPr>
            <w:bookmarkStart w:colFirst="0" w:colLast="0" w:name="_fuwyf0oi7k48" w:id="209"/>
            <w:bookmarkEnd w:id="209"/>
            <w:r w:rsidDel="00000000" w:rsidR="00000000" w:rsidRPr="00000000">
              <w:rPr>
                <w:rtl w:val="0"/>
              </w:rPr>
              <w:t xml:space="preserve">600-ohm drive</w:t>
            </w:r>
          </w:p>
        </w:tc>
        <w:tc>
          <w:tcPr>
            <w:shd w:fill="auto" w:val="clear"/>
            <w:tcMar>
              <w:top w:w="72.0" w:type="dxa"/>
              <w:left w:w="72.0" w:type="dxa"/>
              <w:bottom w:w="72.0" w:type="dxa"/>
              <w:right w:w="72.0" w:type="dxa"/>
            </w:tcMar>
            <w:vAlign w:val="top"/>
          </w:tcPr>
          <w:p w:rsidR="00000000" w:rsidDel="00000000" w:rsidP="00000000" w:rsidRDefault="00000000" w:rsidRPr="00000000" w14:paraId="000002D0">
            <w:pPr>
              <w:pStyle w:val="Subtitle"/>
              <w:widowControl w:val="0"/>
              <w:rPr/>
            </w:pPr>
            <w:bookmarkStart w:colFirst="0" w:colLast="0" w:name="_fuwyf0oi7k48" w:id="209"/>
            <w:bookmarkEnd w:id="209"/>
            <w:r w:rsidDel="00000000" w:rsidR="00000000" w:rsidRPr="00000000">
              <w:rPr>
                <w:rtl w:val="0"/>
              </w:rPr>
              <w:t xml:space="preserve">1M-ohm</w:t>
            </w:r>
          </w:p>
        </w:tc>
        <w:tc>
          <w:tcPr>
            <w:shd w:fill="auto" w:val="clear"/>
            <w:tcMar>
              <w:top w:w="72.0" w:type="dxa"/>
              <w:left w:w="72.0" w:type="dxa"/>
              <w:bottom w:w="72.0" w:type="dxa"/>
              <w:right w:w="72.0" w:type="dxa"/>
            </w:tcMar>
            <w:vAlign w:val="top"/>
          </w:tcPr>
          <w:p w:rsidR="00000000" w:rsidDel="00000000" w:rsidP="00000000" w:rsidRDefault="00000000" w:rsidRPr="00000000" w14:paraId="000002D1">
            <w:pPr>
              <w:pStyle w:val="Subtitle"/>
              <w:widowControl w:val="0"/>
              <w:rPr/>
            </w:pPr>
            <w:bookmarkStart w:colFirst="0" w:colLast="0" w:name="_fuwyf0oi7k48" w:id="209"/>
            <w:bookmarkEnd w:id="209"/>
            <w:r w:rsidDel="00000000" w:rsidR="00000000" w:rsidRPr="00000000">
              <w:rPr>
                <w:rtl w:val="0"/>
              </w:rPr>
              <w:t xml:space="preserve">15pF per pin</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2D2">
            <w:pPr>
              <w:pStyle w:val="Subtitle"/>
              <w:widowControl w:val="0"/>
              <w:rPr/>
            </w:pPr>
            <w:bookmarkStart w:colFirst="0" w:colLast="0" w:name="_fuwyf0oi7k48" w:id="209"/>
            <w:bookmarkEnd w:id="209"/>
            <w:r w:rsidDel="00000000" w:rsidR="00000000" w:rsidRPr="00000000">
              <w:rPr>
                <w:rtl w:val="0"/>
              </w:rPr>
              <w:t xml:space="preserve">%11</w:t>
            </w:r>
          </w:p>
        </w:tc>
        <w:tc>
          <w:tcPr>
            <w:shd w:fill="auto" w:val="clear"/>
            <w:tcMar>
              <w:top w:w="72.0" w:type="dxa"/>
              <w:left w:w="72.0" w:type="dxa"/>
              <w:bottom w:w="72.0" w:type="dxa"/>
              <w:right w:w="72.0" w:type="dxa"/>
            </w:tcMar>
            <w:vAlign w:val="top"/>
          </w:tcPr>
          <w:p w:rsidR="00000000" w:rsidDel="00000000" w:rsidP="00000000" w:rsidRDefault="00000000" w:rsidRPr="00000000" w14:paraId="000002D3">
            <w:pPr>
              <w:pStyle w:val="Subtitle"/>
              <w:widowControl w:val="0"/>
              <w:rPr/>
            </w:pPr>
            <w:bookmarkStart w:colFirst="0" w:colLast="0" w:name="_fuwyf0oi7k48" w:id="209"/>
            <w:bookmarkEnd w:id="209"/>
            <w:r w:rsidDel="00000000" w:rsidR="00000000" w:rsidRPr="00000000">
              <w:rPr>
                <w:rtl w:val="0"/>
              </w:rPr>
              <w:t xml:space="preserve">input</w:t>
            </w:r>
          </w:p>
        </w:tc>
        <w:tc>
          <w:tcPr>
            <w:shd w:fill="auto" w:val="clear"/>
            <w:tcMar>
              <w:top w:w="72.0" w:type="dxa"/>
              <w:left w:w="72.0" w:type="dxa"/>
              <w:bottom w:w="72.0" w:type="dxa"/>
              <w:right w:w="72.0" w:type="dxa"/>
            </w:tcMar>
            <w:vAlign w:val="top"/>
          </w:tcPr>
          <w:p w:rsidR="00000000" w:rsidDel="00000000" w:rsidP="00000000" w:rsidRDefault="00000000" w:rsidRPr="00000000" w14:paraId="000002D4">
            <w:pPr>
              <w:pStyle w:val="Subtitle"/>
              <w:widowControl w:val="0"/>
              <w:rPr/>
            </w:pPr>
            <w:bookmarkStart w:colFirst="0" w:colLast="0" w:name="_fuwyf0oi7k48" w:id="209"/>
            <w:bookmarkEnd w:id="209"/>
            <w:r w:rsidDel="00000000" w:rsidR="00000000" w:rsidRPr="00000000">
              <w:rPr>
                <w:rtl w:val="0"/>
              </w:rPr>
              <w:t xml:space="preserve">600-ohm drive</w:t>
            </w:r>
          </w:p>
        </w:tc>
        <w:tc>
          <w:tcPr>
            <w:shd w:fill="auto" w:val="clear"/>
            <w:tcMar>
              <w:top w:w="72.0" w:type="dxa"/>
              <w:left w:w="72.0" w:type="dxa"/>
              <w:bottom w:w="72.0" w:type="dxa"/>
              <w:right w:w="72.0" w:type="dxa"/>
            </w:tcMar>
            <w:vAlign w:val="top"/>
          </w:tcPr>
          <w:p w:rsidR="00000000" w:rsidDel="00000000" w:rsidP="00000000" w:rsidRDefault="00000000" w:rsidRPr="00000000" w14:paraId="000002D5">
            <w:pPr>
              <w:pStyle w:val="Subtitle"/>
              <w:widowControl w:val="0"/>
              <w:rPr/>
            </w:pPr>
            <w:bookmarkStart w:colFirst="0" w:colLast="0" w:name="_fuwyf0oi7k48" w:id="209"/>
            <w:bookmarkEnd w:id="209"/>
            <w:r w:rsidDel="00000000" w:rsidR="00000000" w:rsidRPr="00000000">
              <w:rPr>
                <w:rtl w:val="0"/>
              </w:rPr>
              <w:t xml:space="preserve">1M-ohm</w:t>
            </w:r>
          </w:p>
        </w:tc>
        <w:tc>
          <w:tcPr>
            <w:shd w:fill="auto" w:val="clear"/>
            <w:tcMar>
              <w:top w:w="72.0" w:type="dxa"/>
              <w:left w:w="72.0" w:type="dxa"/>
              <w:bottom w:w="72.0" w:type="dxa"/>
              <w:right w:w="72.0" w:type="dxa"/>
            </w:tcMar>
            <w:vAlign w:val="top"/>
          </w:tcPr>
          <w:p w:rsidR="00000000" w:rsidDel="00000000" w:rsidP="00000000" w:rsidRDefault="00000000" w:rsidRPr="00000000" w14:paraId="000002D6">
            <w:pPr>
              <w:pStyle w:val="Subtitle"/>
              <w:widowControl w:val="0"/>
              <w:rPr/>
            </w:pPr>
            <w:bookmarkStart w:colFirst="0" w:colLast="0" w:name="_fuwyf0oi7k48" w:id="209"/>
            <w:bookmarkEnd w:id="209"/>
            <w:r w:rsidDel="00000000" w:rsidR="00000000" w:rsidRPr="00000000">
              <w:rPr>
                <w:rtl w:val="0"/>
              </w:rPr>
              <w:t xml:space="preserve">30pF per pin</w:t>
            </w:r>
          </w:p>
        </w:tc>
      </w:tr>
    </w:tbl>
    <w:p w:rsidR="00000000" w:rsidDel="00000000" w:rsidP="00000000" w:rsidRDefault="00000000" w:rsidRPr="00000000" w14:paraId="000002D7">
      <w:pPr>
        <w:widowControl w:val="0"/>
        <w:rPr/>
      </w:pPr>
      <w:r w:rsidDel="00000000" w:rsidR="00000000" w:rsidRPr="00000000">
        <w:rPr>
          <w:rtl w:val="0"/>
        </w:rPr>
      </w:r>
    </w:p>
    <w:tbl>
      <w:tblPr>
        <w:tblStyle w:val="Table12"/>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425"/>
        <w:gridCol w:w="7500"/>
        <w:tblGridChange w:id="0">
          <w:tblGrid>
            <w:gridCol w:w="975"/>
            <w:gridCol w:w="1425"/>
            <w:gridCol w:w="7500"/>
          </w:tblGrid>
        </w:tblGridChange>
      </w:tblGrid>
      <w:tr>
        <w:trPr>
          <w:cantSplit w:val="0"/>
          <w:tblHeader w:val="0"/>
        </w:trPr>
        <w:tc>
          <w:tcPr>
            <w:shd w:fill="cccccc" w:val="clear"/>
            <w:tcMar>
              <w:top w:w="72.0" w:type="dxa"/>
              <w:left w:w="72.0" w:type="dxa"/>
              <w:bottom w:w="72.0" w:type="dxa"/>
              <w:right w:w="72.0" w:type="dxa"/>
            </w:tcMar>
            <w:vAlign w:val="top"/>
          </w:tcPr>
          <w:p w:rsidR="00000000" w:rsidDel="00000000" w:rsidP="00000000" w:rsidRDefault="00000000" w:rsidRPr="00000000" w14:paraId="000002D8">
            <w:pPr>
              <w:pStyle w:val="Subtitle"/>
              <w:widowControl w:val="0"/>
              <w:rPr>
                <w:b w:val="1"/>
              </w:rPr>
            </w:pPr>
            <w:bookmarkStart w:colFirst="0" w:colLast="0" w:name="_9s9rsioxx0py" w:id="212"/>
            <w:bookmarkEnd w:id="212"/>
            <w:r w:rsidDel="00000000" w:rsidR="00000000" w:rsidRPr="00000000">
              <w:rPr>
                <w:b w:val="1"/>
                <w:rtl w:val="0"/>
              </w:rPr>
              <w:t xml:space="preserve">%SS</w:t>
            </w:r>
          </w:p>
        </w:tc>
        <w:tc>
          <w:tcPr>
            <w:shd w:fill="cccccc" w:val="clear"/>
            <w:tcMar>
              <w:top w:w="72.0" w:type="dxa"/>
              <w:left w:w="72.0" w:type="dxa"/>
              <w:bottom w:w="72.0" w:type="dxa"/>
              <w:right w:w="72.0" w:type="dxa"/>
            </w:tcMar>
            <w:vAlign w:val="top"/>
          </w:tcPr>
          <w:p w:rsidR="00000000" w:rsidDel="00000000" w:rsidP="00000000" w:rsidRDefault="00000000" w:rsidRPr="00000000" w14:paraId="000002D9">
            <w:pPr>
              <w:pStyle w:val="Subtitle"/>
              <w:widowControl w:val="0"/>
              <w:rPr>
                <w:b w:val="1"/>
              </w:rPr>
            </w:pPr>
            <w:bookmarkStart w:colFirst="0" w:colLast="0" w:name="_9s9rsioxx0py" w:id="212"/>
            <w:bookmarkEnd w:id="212"/>
            <w:r w:rsidDel="00000000" w:rsidR="00000000" w:rsidRPr="00000000">
              <w:rPr>
                <w:b w:val="1"/>
                <w:rtl w:val="0"/>
              </w:rPr>
              <w:t xml:space="preserve">Clock Source</w:t>
            </w:r>
          </w:p>
        </w:tc>
        <w:tc>
          <w:tcPr>
            <w:shd w:fill="cccccc" w:val="clear"/>
            <w:tcMar>
              <w:top w:w="72.0" w:type="dxa"/>
              <w:left w:w="72.0" w:type="dxa"/>
              <w:bottom w:w="72.0" w:type="dxa"/>
              <w:right w:w="72.0" w:type="dxa"/>
            </w:tcMar>
            <w:vAlign w:val="top"/>
          </w:tcPr>
          <w:p w:rsidR="00000000" w:rsidDel="00000000" w:rsidP="00000000" w:rsidRDefault="00000000" w:rsidRPr="00000000" w14:paraId="000002DA">
            <w:pPr>
              <w:pStyle w:val="Subtitle"/>
              <w:widowControl w:val="0"/>
              <w:jc w:val="left"/>
              <w:rPr>
                <w:b w:val="1"/>
              </w:rPr>
            </w:pPr>
            <w:bookmarkStart w:colFirst="0" w:colLast="0" w:name="_9s9rsioxx0py" w:id="212"/>
            <w:bookmarkEnd w:id="212"/>
            <w:r w:rsidDel="00000000" w:rsidR="00000000" w:rsidRPr="00000000">
              <w:rPr>
                <w:b w:val="1"/>
                <w:rtl w:val="0"/>
              </w:rPr>
              <w:t xml:space="preserve">Notes</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2DB">
            <w:pPr>
              <w:pStyle w:val="Subtitle"/>
              <w:widowControl w:val="0"/>
              <w:rPr/>
            </w:pPr>
            <w:bookmarkStart w:colFirst="0" w:colLast="0" w:name="_9s9rsioxx0py" w:id="212"/>
            <w:bookmarkEnd w:id="212"/>
            <w:r w:rsidDel="00000000" w:rsidR="00000000" w:rsidRPr="00000000">
              <w:rPr>
                <w:rtl w:val="0"/>
              </w:rPr>
              <w:t xml:space="preserve">%11</w:t>
            </w:r>
          </w:p>
        </w:tc>
        <w:tc>
          <w:tcPr>
            <w:shd w:fill="auto" w:val="clear"/>
            <w:tcMar>
              <w:top w:w="72.0" w:type="dxa"/>
              <w:left w:w="72.0" w:type="dxa"/>
              <w:bottom w:w="72.0" w:type="dxa"/>
              <w:right w:w="72.0" w:type="dxa"/>
            </w:tcMar>
            <w:vAlign w:val="top"/>
          </w:tcPr>
          <w:p w:rsidR="00000000" w:rsidDel="00000000" w:rsidP="00000000" w:rsidRDefault="00000000" w:rsidRPr="00000000" w14:paraId="000002DC">
            <w:pPr>
              <w:pStyle w:val="Subtitle"/>
              <w:widowControl w:val="0"/>
              <w:rPr/>
            </w:pPr>
            <w:bookmarkStart w:colFirst="0" w:colLast="0" w:name="_9s9rsioxx0py" w:id="212"/>
            <w:bookmarkEnd w:id="212"/>
            <w:r w:rsidDel="00000000" w:rsidR="00000000" w:rsidRPr="00000000">
              <w:rPr>
                <w:rtl w:val="0"/>
              </w:rPr>
              <w:t xml:space="preserve">PLL</w:t>
            </w:r>
          </w:p>
        </w:tc>
        <w:tc>
          <w:tcPr>
            <w:shd w:fill="auto" w:val="clear"/>
            <w:tcMar>
              <w:top w:w="72.0" w:type="dxa"/>
              <w:left w:w="72.0" w:type="dxa"/>
              <w:bottom w:w="72.0" w:type="dxa"/>
              <w:right w:w="72.0" w:type="dxa"/>
            </w:tcMar>
            <w:vAlign w:val="top"/>
          </w:tcPr>
          <w:p w:rsidR="00000000" w:rsidDel="00000000" w:rsidP="00000000" w:rsidRDefault="00000000" w:rsidRPr="00000000" w14:paraId="000002DD">
            <w:pPr>
              <w:pStyle w:val="Subtitle"/>
              <w:widowControl w:val="0"/>
              <w:jc w:val="left"/>
              <w:rPr/>
            </w:pPr>
            <w:bookmarkStart w:colFirst="0" w:colLast="0" w:name="_9s9rsioxx0py" w:id="212"/>
            <w:bookmarkEnd w:id="212"/>
            <w:r w:rsidDel="00000000" w:rsidR="00000000" w:rsidRPr="00000000">
              <w:rPr>
                <w:rtl w:val="0"/>
              </w:rPr>
              <w:t xml:space="preserve">CC != %00 and E=1, allow 10ms for crystal+PLL to stabilize before switching to PLL</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2DE">
            <w:pPr>
              <w:pStyle w:val="Subtitle"/>
              <w:widowControl w:val="0"/>
              <w:rPr/>
            </w:pPr>
            <w:bookmarkStart w:colFirst="0" w:colLast="0" w:name="_9s9rsioxx0py" w:id="212"/>
            <w:bookmarkEnd w:id="212"/>
            <w:r w:rsidDel="00000000" w:rsidR="00000000" w:rsidRPr="00000000">
              <w:rPr>
                <w:rtl w:val="0"/>
              </w:rPr>
              <w:t xml:space="preserve">%10</w:t>
            </w:r>
          </w:p>
        </w:tc>
        <w:tc>
          <w:tcPr>
            <w:shd w:fill="auto" w:val="clear"/>
            <w:tcMar>
              <w:top w:w="72.0" w:type="dxa"/>
              <w:left w:w="72.0" w:type="dxa"/>
              <w:bottom w:w="72.0" w:type="dxa"/>
              <w:right w:w="72.0" w:type="dxa"/>
            </w:tcMar>
            <w:vAlign w:val="top"/>
          </w:tcPr>
          <w:p w:rsidR="00000000" w:rsidDel="00000000" w:rsidP="00000000" w:rsidRDefault="00000000" w:rsidRPr="00000000" w14:paraId="000002DF">
            <w:pPr>
              <w:pStyle w:val="Subtitle"/>
              <w:widowControl w:val="0"/>
              <w:rPr/>
            </w:pPr>
            <w:bookmarkStart w:colFirst="0" w:colLast="0" w:name="_9s9rsioxx0py" w:id="212"/>
            <w:bookmarkEnd w:id="212"/>
            <w:r w:rsidDel="00000000" w:rsidR="00000000" w:rsidRPr="00000000">
              <w:rPr>
                <w:rtl w:val="0"/>
              </w:rPr>
              <w:t xml:space="preserve">XI</w:t>
            </w:r>
          </w:p>
        </w:tc>
        <w:tc>
          <w:tcPr>
            <w:shd w:fill="auto" w:val="clear"/>
            <w:tcMar>
              <w:top w:w="72.0" w:type="dxa"/>
              <w:left w:w="72.0" w:type="dxa"/>
              <w:bottom w:w="72.0" w:type="dxa"/>
              <w:right w:w="72.0" w:type="dxa"/>
            </w:tcMar>
            <w:vAlign w:val="top"/>
          </w:tcPr>
          <w:p w:rsidR="00000000" w:rsidDel="00000000" w:rsidP="00000000" w:rsidRDefault="00000000" w:rsidRPr="00000000" w14:paraId="000002E0">
            <w:pPr>
              <w:pStyle w:val="Subtitle"/>
              <w:widowControl w:val="0"/>
              <w:jc w:val="left"/>
              <w:rPr/>
            </w:pPr>
            <w:bookmarkStart w:colFirst="0" w:colLast="0" w:name="_9s9rsioxx0py" w:id="212"/>
            <w:bookmarkEnd w:id="212"/>
            <w:r w:rsidDel="00000000" w:rsidR="00000000" w:rsidRPr="00000000">
              <w:rPr>
                <w:rtl w:val="0"/>
              </w:rPr>
              <w:t xml:space="preserve">CC != %00, allow 5ms for crystal to stabilize before switching to XI pin</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2E1">
            <w:pPr>
              <w:pStyle w:val="Subtitle"/>
              <w:widowControl w:val="0"/>
              <w:rPr/>
            </w:pPr>
            <w:bookmarkStart w:colFirst="0" w:colLast="0" w:name="_9s9rsioxx0py" w:id="212"/>
            <w:bookmarkEnd w:id="212"/>
            <w:r w:rsidDel="00000000" w:rsidR="00000000" w:rsidRPr="00000000">
              <w:rPr>
                <w:rtl w:val="0"/>
              </w:rPr>
              <w:t xml:space="preserve">%01</w:t>
            </w:r>
          </w:p>
        </w:tc>
        <w:tc>
          <w:tcPr>
            <w:shd w:fill="auto" w:val="clear"/>
            <w:tcMar>
              <w:top w:w="72.0" w:type="dxa"/>
              <w:left w:w="72.0" w:type="dxa"/>
              <w:bottom w:w="72.0" w:type="dxa"/>
              <w:right w:w="72.0" w:type="dxa"/>
            </w:tcMar>
            <w:vAlign w:val="top"/>
          </w:tcPr>
          <w:p w:rsidR="00000000" w:rsidDel="00000000" w:rsidP="00000000" w:rsidRDefault="00000000" w:rsidRPr="00000000" w14:paraId="000002E2">
            <w:pPr>
              <w:pStyle w:val="Subtitle"/>
              <w:widowControl w:val="0"/>
              <w:rPr/>
            </w:pPr>
            <w:bookmarkStart w:colFirst="0" w:colLast="0" w:name="_9s9rsioxx0py" w:id="212"/>
            <w:bookmarkEnd w:id="212"/>
            <w:r w:rsidDel="00000000" w:rsidR="00000000" w:rsidRPr="00000000">
              <w:rPr>
                <w:rtl w:val="0"/>
              </w:rPr>
              <w:t xml:space="preserve">RCSLOW</w:t>
            </w:r>
          </w:p>
        </w:tc>
        <w:tc>
          <w:tcPr>
            <w:shd w:fill="auto" w:val="clear"/>
            <w:tcMar>
              <w:top w:w="72.0" w:type="dxa"/>
              <w:left w:w="72.0" w:type="dxa"/>
              <w:bottom w:w="72.0" w:type="dxa"/>
              <w:right w:w="72.0" w:type="dxa"/>
            </w:tcMar>
            <w:vAlign w:val="top"/>
          </w:tcPr>
          <w:p w:rsidR="00000000" w:rsidDel="00000000" w:rsidP="00000000" w:rsidRDefault="00000000" w:rsidRPr="00000000" w14:paraId="000002E3">
            <w:pPr>
              <w:pStyle w:val="Subtitle"/>
              <w:widowControl w:val="0"/>
              <w:jc w:val="left"/>
              <w:rPr/>
            </w:pPr>
            <w:bookmarkStart w:colFirst="0" w:colLast="0" w:name="_9s9rsioxx0py" w:id="212"/>
            <w:bookmarkEnd w:id="212"/>
            <w:r w:rsidDel="00000000" w:rsidR="00000000" w:rsidRPr="00000000">
              <w:rPr>
                <w:rtl w:val="0"/>
              </w:rPr>
              <w:t xml:space="preserve">~20 kHz, can be switched to at any time, low-power</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2E4">
            <w:pPr>
              <w:pStyle w:val="Subtitle"/>
              <w:widowControl w:val="0"/>
              <w:rPr/>
            </w:pPr>
            <w:bookmarkStart w:colFirst="0" w:colLast="0" w:name="_9s9rsioxx0py" w:id="212"/>
            <w:bookmarkEnd w:id="212"/>
            <w:r w:rsidDel="00000000" w:rsidR="00000000" w:rsidRPr="00000000">
              <w:rPr>
                <w:rtl w:val="0"/>
              </w:rPr>
              <w:t xml:space="preserve">%00</w:t>
            </w:r>
          </w:p>
        </w:tc>
        <w:tc>
          <w:tcPr>
            <w:shd w:fill="auto" w:val="clear"/>
            <w:tcMar>
              <w:top w:w="72.0" w:type="dxa"/>
              <w:left w:w="72.0" w:type="dxa"/>
              <w:bottom w:w="72.0" w:type="dxa"/>
              <w:right w:w="72.0" w:type="dxa"/>
            </w:tcMar>
            <w:vAlign w:val="top"/>
          </w:tcPr>
          <w:p w:rsidR="00000000" w:rsidDel="00000000" w:rsidP="00000000" w:rsidRDefault="00000000" w:rsidRPr="00000000" w14:paraId="000002E5">
            <w:pPr>
              <w:pStyle w:val="Subtitle"/>
              <w:widowControl w:val="0"/>
              <w:rPr/>
            </w:pPr>
            <w:bookmarkStart w:colFirst="0" w:colLast="0" w:name="_9s9rsioxx0py" w:id="212"/>
            <w:bookmarkEnd w:id="212"/>
            <w:r w:rsidDel="00000000" w:rsidR="00000000" w:rsidRPr="00000000">
              <w:rPr>
                <w:rtl w:val="0"/>
              </w:rPr>
              <w:t xml:space="preserve">RCFAST</w:t>
            </w:r>
          </w:p>
        </w:tc>
        <w:tc>
          <w:tcPr>
            <w:shd w:fill="auto" w:val="clear"/>
            <w:tcMar>
              <w:top w:w="72.0" w:type="dxa"/>
              <w:left w:w="72.0" w:type="dxa"/>
              <w:bottom w:w="72.0" w:type="dxa"/>
              <w:right w:w="72.0" w:type="dxa"/>
            </w:tcMar>
            <w:vAlign w:val="top"/>
          </w:tcPr>
          <w:p w:rsidR="00000000" w:rsidDel="00000000" w:rsidP="00000000" w:rsidRDefault="00000000" w:rsidRPr="00000000" w14:paraId="000002E6">
            <w:pPr>
              <w:pStyle w:val="Subtitle"/>
              <w:widowControl w:val="0"/>
              <w:jc w:val="left"/>
              <w:rPr/>
            </w:pPr>
            <w:bookmarkStart w:colFirst="0" w:colLast="0" w:name="_9s9rsioxx0py" w:id="212"/>
            <w:bookmarkEnd w:id="212"/>
            <w:r w:rsidDel="00000000" w:rsidR="00000000" w:rsidRPr="00000000">
              <w:rPr>
                <w:rtl w:val="0"/>
              </w:rPr>
              <w:t xml:space="preserve">20 MHz+</w:t>
            </w:r>
            <w:r w:rsidDel="00000000" w:rsidR="00000000" w:rsidRPr="00000000">
              <w:rPr>
                <w:vertAlign w:val="superscript"/>
                <w:rtl w:val="0"/>
              </w:rPr>
              <w:t xml:space="preserve">1</w:t>
            </w:r>
            <w:r w:rsidDel="00000000" w:rsidR="00000000" w:rsidRPr="00000000">
              <w:rPr>
                <w:rtl w:val="0"/>
              </w:rPr>
              <w:t xml:space="preserve">, can be switched to at any time, used on boot up</w:t>
            </w:r>
          </w:p>
        </w:tc>
      </w:tr>
    </w:tbl>
    <w:p w:rsidR="00000000" w:rsidDel="00000000" w:rsidP="00000000" w:rsidRDefault="00000000" w:rsidRPr="00000000" w14:paraId="000002E7">
      <w:pPr>
        <w:rPr/>
      </w:pPr>
      <w:r w:rsidDel="00000000" w:rsidR="00000000" w:rsidRPr="00000000">
        <w:rPr>
          <w:vertAlign w:val="superscript"/>
          <w:rtl w:val="0"/>
        </w:rPr>
        <w:t xml:space="preserve">1</w:t>
      </w:r>
      <w:r w:rsidDel="00000000" w:rsidR="00000000" w:rsidRPr="00000000">
        <w:rPr>
          <w:rtl w:val="0"/>
        </w:rPr>
        <w:t xml:space="preserve"> Designed to run a least 20 MHz, worst case, to accommodate 2 MBaud serial loading during boot</w:t>
      </w:r>
    </w:p>
    <w:p w:rsidR="00000000" w:rsidDel="00000000" w:rsidP="00000000" w:rsidRDefault="00000000" w:rsidRPr="00000000" w14:paraId="000002E8">
      <w:pPr>
        <w:rPr/>
      </w:pPr>
      <w:r w:rsidDel="00000000" w:rsidR="00000000" w:rsidRPr="00000000">
        <w:rPr>
          <w:b w:val="1"/>
          <w:rtl w:val="0"/>
        </w:rPr>
        <w:t xml:space="preserve">WARNING</w:t>
      </w:r>
      <w:r w:rsidDel="00000000" w:rsidR="00000000" w:rsidRPr="00000000">
        <w:rPr>
          <w:rtl w:val="0"/>
        </w:rPr>
        <w:t xml:space="preserve">: Incorrectly switching away from the PLL setting (%SS = %11) can cause a glitch which will hang the clock circuit.  To safely switch, always start by switching to an internal oscillator using either </w:t>
      </w:r>
      <w:r w:rsidDel="00000000" w:rsidR="00000000" w:rsidRPr="00000000">
        <w:rPr>
          <w:rFonts w:ascii="Roboto Mono Medium" w:cs="Roboto Mono Medium" w:eastAsia="Roboto Mono Medium" w:hAnsi="Roboto Mono Medium"/>
          <w:rtl w:val="0"/>
        </w:rPr>
        <w:t xml:space="preserve">HUBSET #$F0</w:t>
      </w:r>
      <w:r w:rsidDel="00000000" w:rsidR="00000000" w:rsidRPr="00000000">
        <w:rPr>
          <w:rtl w:val="0"/>
        </w:rPr>
        <w:t xml:space="preserve"> (for RCFAST) or </w:t>
      </w:r>
      <w:r w:rsidDel="00000000" w:rsidR="00000000" w:rsidRPr="00000000">
        <w:rPr>
          <w:rFonts w:ascii="Roboto Mono Medium" w:cs="Roboto Mono Medium" w:eastAsia="Roboto Mono Medium" w:hAnsi="Roboto Mono Medium"/>
          <w:rtl w:val="0"/>
        </w:rPr>
        <w:t xml:space="preserve">HUBSET #$F1</w:t>
      </w:r>
      <w:r w:rsidDel="00000000" w:rsidR="00000000" w:rsidRPr="00000000">
        <w:rPr>
          <w:rtl w:val="0"/>
        </w:rPr>
        <w:t xml:space="preserve"> (for RCSLOW).</w:t>
      </w:r>
    </w:p>
    <w:p w:rsidR="00000000" w:rsidDel="00000000" w:rsidP="00000000" w:rsidRDefault="00000000" w:rsidRPr="00000000" w14:paraId="000002E9">
      <w:pPr>
        <w:pStyle w:val="Heading3"/>
        <w:rPr/>
      </w:pPr>
      <w:bookmarkStart w:colFirst="0" w:colLast="0" w:name="_rtz6oinudn49" w:id="213"/>
      <w:bookmarkEnd w:id="213"/>
      <w:r w:rsidDel="00000000" w:rsidR="00000000" w:rsidRPr="00000000">
        <w:rPr>
          <w:rtl w:val="0"/>
        </w:rPr>
        <w:t xml:space="preserve">PLL Example</w:t>
      </w:r>
    </w:p>
    <w:p w:rsidR="00000000" w:rsidDel="00000000" w:rsidP="00000000" w:rsidRDefault="00000000" w:rsidRPr="00000000" w14:paraId="000002EA">
      <w:pPr>
        <w:rPr/>
      </w:pPr>
      <w:r w:rsidDel="00000000" w:rsidR="00000000" w:rsidRPr="00000000">
        <w:rPr>
          <w:rtl w:val="0"/>
        </w:rPr>
        <w:t xml:space="preserve">The PLL divides the XI pin frequency from 1 to 64, then multiplies the resulting frequency from 1 to 1024 in the VCO. The VCO frequency can be used directly, or divided by 2, 4, 6, ...30, to get the final PLL clock frequency which can be used as the system clock.</w:t>
      </w:r>
    </w:p>
    <w:p w:rsidR="00000000" w:rsidDel="00000000" w:rsidP="00000000" w:rsidRDefault="00000000" w:rsidRPr="00000000" w14:paraId="000002EB">
      <w:pPr>
        <w:widowControl w:val="0"/>
        <w:rPr/>
      </w:pPr>
      <w:r w:rsidDel="00000000" w:rsidR="00000000" w:rsidRPr="00000000">
        <w:rPr>
          <w:rtl w:val="0"/>
        </w:rPr>
        <w:t xml:space="preserve">The PLL's VCO is designed to run between 100 MHz and 200 MHz and should be kept within that range.</w:t>
      </w:r>
    </w:p>
    <w:tbl>
      <w:tblPr>
        <w:tblStyle w:val="Table13"/>
        <w:tblW w:w="5760.0" w:type="dxa"/>
        <w:jc w:val="left"/>
        <w:tblInd w:w="2880.0" w:type="dxa"/>
        <w:tblLayout w:type="fixed"/>
        <w:tblLook w:val="0600"/>
      </w:tblPr>
      <w:tblGrid>
        <w:gridCol w:w="5760"/>
        <w:tblGridChange w:id="0">
          <w:tblGrid>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Rule="auto"/>
              <w:rPr/>
            </w:pPr>
            <m:oMath>
              <m:r>
                <w:rPr/>
                <m:t xml:space="preserve">VCO= </m:t>
              </m:r>
              <m:f>
                <m:fPr>
                  <m:ctrlPr>
                    <w:rPr/>
                  </m:ctrlPr>
                </m:fPr>
                <m:num>
                  <m:r>
                    <w:rPr/>
                    <m:t xml:space="preserve">Freq(XI) </m:t>
                  </m:r>
                  <m:r>
                    <w:rPr/>
                    <m:t>×</m:t>
                  </m:r>
                  <m:r>
                    <w:rPr/>
                    <m:t xml:space="preserve"> (%MMMMMMMMMM + 1)</m:t>
                  </m:r>
                </m:num>
                <m:den>
                  <m:r>
                    <w:rPr/>
                    <m:t xml:space="preserve">(%DDDDDD + 1)</m:t>
                  </m:r>
                </m:den>
              </m:f>
            </m:oMath>
            <w:r w:rsidDel="00000000" w:rsidR="00000000" w:rsidRPr="00000000">
              <w:rPr>
                <w:rtl w:val="0"/>
              </w:rPr>
            </w:r>
          </w:p>
          <w:p w:rsidR="00000000" w:rsidDel="00000000" w:rsidP="00000000" w:rsidRDefault="00000000" w:rsidRPr="00000000" w14:paraId="000002ED">
            <w:pPr>
              <w:widowControl w:val="0"/>
              <w:spacing w:after="0" w:lineRule="auto"/>
              <w:rPr/>
            </w:pPr>
            <m:oMath>
              <m:r>
                <w:rPr/>
                <m:t xml:space="preserve">PLL =if(%PPPP=15) </m:t>
              </m:r>
              <m:r>
                <w:rPr/>
                <m:t>⇒</m:t>
              </m:r>
              <m:r>
                <w:rPr/>
                <m:t xml:space="preserve">VCO</m:t>
              </m:r>
            </m:oMath>
            <w:r w:rsidDel="00000000" w:rsidR="00000000" w:rsidRPr="00000000">
              <w:rPr>
                <w:rtl w:val="0"/>
              </w:rPr>
            </w:r>
          </w:p>
          <w:p w:rsidR="00000000" w:rsidDel="00000000" w:rsidP="00000000" w:rsidRDefault="00000000" w:rsidRPr="00000000" w14:paraId="000002EE">
            <w:pPr>
              <w:widowControl w:val="0"/>
              <w:spacing w:after="0" w:lineRule="auto"/>
              <w:rPr/>
            </w:pPr>
            <m:oMath>
              <m:r>
                <w:rPr/>
                <m:t xml:space="preserve">PLL =if(%PPPP </m:t>
              </m:r>
              <m:r>
                <w:rPr/>
                <m:t>≠</m:t>
              </m:r>
              <m:r>
                <w:rPr/>
                <m:t xml:space="preserve">15)</m:t>
              </m:r>
              <m:r>
                <w:rPr/>
                <m:t>⇒</m:t>
              </m:r>
              <m:f>
                <m:fPr>
                  <m:ctrlPr>
                    <w:rPr/>
                  </m:ctrlPr>
                </m:fPr>
                <m:num>
                  <m:r>
                    <w:rPr/>
                    <m:t xml:space="preserve">VCO</m:t>
                  </m:r>
                </m:num>
                <m:den>
                  <m:r>
                    <w:rPr/>
                    <m:t xml:space="preserve">(%PPPP + 1) </m:t>
                  </m:r>
                  <m:r>
                    <w:rPr/>
                    <m:t>×</m:t>
                  </m:r>
                  <m:r>
                    <w:rPr/>
                    <m:t xml:space="preserve"> 2</m:t>
                  </m:r>
                </m:den>
              </m:f>
            </m:oMath>
            <w:r w:rsidDel="00000000" w:rsidR="00000000" w:rsidRPr="00000000">
              <w:rPr>
                <w:rtl w:val="0"/>
              </w:rPr>
            </w:r>
          </w:p>
        </w:tc>
      </w:tr>
    </w:tbl>
    <w:p w:rsidR="00000000" w:rsidDel="00000000" w:rsidP="00000000" w:rsidRDefault="00000000" w:rsidRPr="00000000" w14:paraId="000002EF">
      <w:pPr>
        <w:widowControl w:val="0"/>
        <w:rPr/>
      </w:pPr>
      <w:r w:rsidDel="00000000" w:rsidR="00000000" w:rsidRPr="00000000">
        <w:rPr>
          <w:rtl w:val="0"/>
        </w:rPr>
        <w:t xml:space="preserve">Let's say you have a 20 MHz crystal attached to XI and XO and you want to run the Prop2 at 148.5 MHz.  You could divide the crystal by 40 (%DDDDDD = 39) to get a 500 kHz reference, then multiply that by 297 (%MMMMMMMMMM = 296) in the VCO to get 148.5 MHz.  You would set %PPPP to %1111 to use the VCO output directly. The configuration value would be %1_100111_0100101000_1111_10_11. The last two 2-bit fields select 15 pf crystal mode and the PLL.  In order to realize this clock setting, though, it must be done over a few steps:</w:t>
      </w:r>
    </w:p>
    <w:p w:rsidR="00000000" w:rsidDel="00000000" w:rsidP="00000000" w:rsidRDefault="00000000" w:rsidRPr="00000000" w14:paraId="000002F0">
      <w:pPr>
        <w:pStyle w:val="Title"/>
        <w:spacing w:line="331.2" w:lineRule="auto"/>
        <w:rPr/>
      </w:pPr>
      <w:bookmarkStart w:colFirst="0" w:colLast="0" w:name="_56815ilzyh3p" w:id="214"/>
      <w:bookmarkEnd w:id="214"/>
      <w:r w:rsidDel="00000000" w:rsidR="00000000" w:rsidRPr="00000000">
        <w:rPr>
          <w:rtl w:val="0"/>
        </w:rPr>
        <w:t xml:space="preserve">        HUBSET  #$F0                                'set 20 MHz+ (RCFAST) mode</w:t>
      </w:r>
    </w:p>
    <w:p w:rsidR="00000000" w:rsidDel="00000000" w:rsidP="00000000" w:rsidRDefault="00000000" w:rsidRPr="00000000" w14:paraId="000002F1">
      <w:pPr>
        <w:pStyle w:val="Title"/>
        <w:spacing w:line="331.2" w:lineRule="auto"/>
        <w:rPr/>
      </w:pPr>
      <w:bookmarkStart w:colFirst="0" w:colLast="0" w:name="_56815ilzyh3p" w:id="214"/>
      <w:bookmarkEnd w:id="214"/>
      <w:r w:rsidDel="00000000" w:rsidR="00000000" w:rsidRPr="00000000">
        <w:rPr>
          <w:rtl w:val="0"/>
        </w:rPr>
        <w:t xml:space="preserve">        HUBSET  ##%1_100111_0100101000_1111_10_00   'enable crystal+PLL, stay in RCFAST mode</w:t>
      </w:r>
    </w:p>
    <w:p w:rsidR="00000000" w:rsidDel="00000000" w:rsidP="00000000" w:rsidRDefault="00000000" w:rsidRPr="00000000" w14:paraId="000002F2">
      <w:pPr>
        <w:pStyle w:val="Title"/>
        <w:spacing w:line="331.2" w:lineRule="auto"/>
        <w:rPr/>
      </w:pPr>
      <w:bookmarkStart w:colFirst="0" w:colLast="0" w:name="_56815ilzyh3p" w:id="214"/>
      <w:bookmarkEnd w:id="214"/>
      <w:r w:rsidDel="00000000" w:rsidR="00000000" w:rsidRPr="00000000">
        <w:rPr>
          <w:rtl w:val="0"/>
        </w:rPr>
        <w:t xml:space="preserve">        WAITX   ##20_000_000/100                    'wait ~10ms for crystal+PLL to stabilize</w:t>
      </w:r>
    </w:p>
    <w:p w:rsidR="00000000" w:rsidDel="00000000" w:rsidP="00000000" w:rsidRDefault="00000000" w:rsidRPr="00000000" w14:paraId="000002F3">
      <w:pPr>
        <w:pStyle w:val="Title"/>
        <w:spacing w:line="331.2" w:lineRule="auto"/>
        <w:rPr/>
      </w:pPr>
      <w:bookmarkStart w:colFirst="0" w:colLast="0" w:name="_56815ilzyh3p" w:id="214"/>
      <w:bookmarkEnd w:id="214"/>
      <w:r w:rsidDel="00000000" w:rsidR="00000000" w:rsidRPr="00000000">
        <w:rPr>
          <w:rtl w:val="0"/>
        </w:rPr>
        <w:t xml:space="preserve">        HUBSET  ##%1_100111_0100101000_1111_10_11   'now switch to PLL running at 148.5 MHz</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The clock selector controlled by the %SS bits has a deglitching circuit which waits for a positive edge on the old clock source before disengaging, holding its output high, and then waiting for a positive edge on the new clock source before switching over to it. It is necessary to select mode %00 or %01 while waiting for the crystal and/or PLL to settle into operation, before switching over to either.</w:t>
      </w:r>
      <w:r w:rsidDel="00000000" w:rsidR="00000000" w:rsidRPr="00000000">
        <w:rPr>
          <w:rtl w:val="0"/>
        </w:rPr>
      </w:r>
    </w:p>
    <w:p w:rsidR="00000000" w:rsidDel="00000000" w:rsidP="00000000" w:rsidRDefault="00000000" w:rsidRPr="00000000" w14:paraId="000002F6">
      <w:pPr>
        <w:pStyle w:val="Heading2"/>
        <w:spacing w:line="331.2" w:lineRule="auto"/>
        <w:rPr/>
      </w:pPr>
      <w:bookmarkStart w:colFirst="0" w:colLast="0" w:name="_5ra3z1f8dfp8" w:id="215"/>
      <w:bookmarkEnd w:id="215"/>
      <w:r w:rsidDel="00000000" w:rsidR="00000000" w:rsidRPr="00000000">
        <w:rPr>
          <w:rtl w:val="0"/>
        </w:rPr>
        <w:t xml:space="preserve">Locks (Semaphores)</w:t>
      </w: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For application-defined cog coordination, the hub provides a pool of 16 semaphore bits, called locks.  Cogs may use locks, for example, to manage exclusive access of a resource or to represent an exclusive state, shared among multiple cogs.  What a lock represents is completely up to the application using it; they are a means of allowing one cog at a time the exclusive status of 'owner' of a particular lock ID.  In order to be useful, all participant cogs must agree on a lock's ID and what purpose it serves.</w:t>
      </w:r>
    </w:p>
    <w:p w:rsidR="00000000" w:rsidDel="00000000" w:rsidP="00000000" w:rsidRDefault="00000000" w:rsidRPr="00000000" w14:paraId="000002F8">
      <w:pPr>
        <w:widowControl w:val="0"/>
        <w:spacing w:after="0" w:line="331.2" w:lineRule="auto"/>
        <w:rPr/>
      </w:pPr>
      <w:r w:rsidDel="00000000" w:rsidR="00000000" w:rsidRPr="00000000">
        <w:rPr>
          <w:rtl w:val="0"/>
        </w:rPr>
        <w:t xml:space="preserve">The LOCK instructions are:</w:t>
      </w:r>
    </w:p>
    <w:p w:rsidR="00000000" w:rsidDel="00000000" w:rsidP="00000000" w:rsidRDefault="00000000" w:rsidRPr="00000000" w14:paraId="000002F9">
      <w:pPr>
        <w:pStyle w:val="Title"/>
        <w:spacing w:before="200" w:line="331.2" w:lineRule="auto"/>
        <w:ind w:left="720" w:firstLine="0"/>
        <w:rPr/>
      </w:pPr>
      <w:bookmarkStart w:colFirst="0" w:colLast="0" w:name="_d6xvpyhc61kr" w:id="216"/>
      <w:bookmarkEnd w:id="216"/>
      <w:r w:rsidDel="00000000" w:rsidR="00000000" w:rsidRPr="00000000">
        <w:rPr>
          <w:rtl w:val="0"/>
        </w:rPr>
        <w:t xml:space="preserve">LOCKNEW    D {WC}</w:t>
        <w:br w:type="textWrapping"/>
        <w:t xml:space="preserve">LOCKRET {#}D</w:t>
        <w:br w:type="textWrapping"/>
        <w:t xml:space="preserve">LOCKTRY {#}D {WC}</w:t>
        <w:br w:type="textWrapping"/>
        <w:t xml:space="preserve">LOCKREL {#}D {WC}</w:t>
      </w:r>
    </w:p>
    <w:p w:rsidR="00000000" w:rsidDel="00000000" w:rsidP="00000000" w:rsidRDefault="00000000" w:rsidRPr="00000000" w14:paraId="000002FA">
      <w:pPr>
        <w:pStyle w:val="Heading3"/>
        <w:widowControl w:val="0"/>
        <w:spacing w:line="331.2" w:lineRule="auto"/>
        <w:rPr/>
      </w:pPr>
      <w:bookmarkStart w:colFirst="0" w:colLast="0" w:name="_qm1a3yc11h3i" w:id="217"/>
      <w:bookmarkEnd w:id="217"/>
      <w:r w:rsidDel="00000000" w:rsidR="00000000" w:rsidRPr="00000000">
        <w:rPr>
          <w:rtl w:val="0"/>
        </w:rPr>
        <w:t xml:space="preserve">Lock Usage</w:t>
      </w:r>
    </w:p>
    <w:p w:rsidR="00000000" w:rsidDel="00000000" w:rsidP="00000000" w:rsidRDefault="00000000" w:rsidRPr="00000000" w14:paraId="000002FB">
      <w:pPr>
        <w:rPr/>
      </w:pPr>
      <w:r w:rsidDel="00000000" w:rsidR="00000000" w:rsidRPr="00000000">
        <w:rPr>
          <w:rtl w:val="0"/>
        </w:rPr>
        <w:t xml:space="preserve">In order to use a lock, one cog must first allocate a lock from the lock pool with </w:t>
      </w:r>
      <w:r w:rsidDel="00000000" w:rsidR="00000000" w:rsidRPr="00000000">
        <w:rPr>
          <w:rFonts w:ascii="Roboto Mono Medium" w:cs="Roboto Mono Medium" w:eastAsia="Roboto Mono Medium" w:hAnsi="Roboto Mono Medium"/>
          <w:rtl w:val="0"/>
        </w:rPr>
        <w:t xml:space="preserve">LOCKNEW</w:t>
      </w:r>
      <w:r w:rsidDel="00000000" w:rsidR="00000000" w:rsidRPr="00000000">
        <w:rPr>
          <w:rtl w:val="0"/>
        </w:rPr>
        <w:t xml:space="preserve"> and communicate that lock's ID with other cooperative cogs.  If successful, </w:t>
      </w:r>
      <w:r w:rsidDel="00000000" w:rsidR="00000000" w:rsidRPr="00000000">
        <w:rPr>
          <w:rFonts w:ascii="Roboto Mono Medium" w:cs="Roboto Mono Medium" w:eastAsia="Roboto Mono Medium" w:hAnsi="Roboto Mono Medium"/>
          <w:rtl w:val="0"/>
        </w:rPr>
        <w:t xml:space="preserve">LOCKNEW</w:t>
      </w:r>
      <w:r w:rsidDel="00000000" w:rsidR="00000000" w:rsidRPr="00000000">
        <w:rPr>
          <w:rtl w:val="0"/>
        </w:rPr>
        <w:t xml:space="preserve"> returns the lock ID in D and, if WC is given, will clear C (0) if a lock was available or set C (1) if all locks were already allocated.  A cog may allocate more than one lock if needed.</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Cooperative cogs then use </w:t>
      </w:r>
      <w:r w:rsidDel="00000000" w:rsidR="00000000" w:rsidRPr="00000000">
        <w:rPr>
          <w:rFonts w:ascii="Roboto Mono Medium" w:cs="Roboto Mono Medium" w:eastAsia="Roboto Mono Medium" w:hAnsi="Roboto Mono Medium"/>
          <w:rtl w:val="0"/>
        </w:rPr>
        <w:t xml:space="preserve">LOCKTRY</w:t>
      </w:r>
      <w:r w:rsidDel="00000000" w:rsidR="00000000" w:rsidRPr="00000000">
        <w:rPr>
          <w:rtl w:val="0"/>
        </w:rPr>
        <w:t xml:space="preserve"> to </w:t>
      </w:r>
      <w:r w:rsidDel="00000000" w:rsidR="00000000" w:rsidRPr="00000000">
        <w:rPr>
          <w:i w:val="1"/>
          <w:rtl w:val="0"/>
        </w:rPr>
        <w:t xml:space="preserve">take </w:t>
      </w:r>
      <w:r w:rsidDel="00000000" w:rsidR="00000000" w:rsidRPr="00000000">
        <w:rPr>
          <w:rtl w:val="0"/>
        </w:rPr>
        <w:t xml:space="preserve">ownership of the state which that lock represents.  The Hub arbitrates lock ownership in a round-robin fashion (as with all exclusive resources) so any cog waiting to take ownership of a lock will get its fair turn and only one will be awarded ownership at any given time.  Here's an example of  looping until ownership of a lock is successful:</w:t>
      </w:r>
    </w:p>
    <w:p w:rsidR="00000000" w:rsidDel="00000000" w:rsidP="00000000" w:rsidRDefault="00000000" w:rsidRPr="00000000" w14:paraId="000002FD">
      <w:pPr>
        <w:pStyle w:val="Title"/>
        <w:ind w:left="720" w:firstLine="0"/>
        <w:rPr/>
      </w:pPr>
      <w:bookmarkStart w:colFirst="0" w:colLast="0" w:name="_bn8d53jyfx5" w:id="218"/>
      <w:bookmarkEnd w:id="218"/>
      <w:r w:rsidDel="00000000" w:rsidR="00000000" w:rsidRPr="00000000">
        <w:rPr>
          <w:rtl w:val="0"/>
        </w:rPr>
        <w:t xml:space="preserve">'Keep trying to capture lock until successful</w:t>
      </w:r>
    </w:p>
    <w:p w:rsidR="00000000" w:rsidDel="00000000" w:rsidP="00000000" w:rsidRDefault="00000000" w:rsidRPr="00000000" w14:paraId="000002FE">
      <w:pPr>
        <w:pStyle w:val="Title"/>
        <w:ind w:left="720" w:firstLine="0"/>
        <w:rPr/>
      </w:pPr>
      <w:bookmarkStart w:colFirst="0" w:colLast="0" w:name="_cqpi3rr8gvt8" w:id="219"/>
      <w:bookmarkEnd w:id="219"/>
      <w:r w:rsidDel="00000000" w:rsidR="00000000" w:rsidRPr="00000000">
        <w:rPr>
          <w:rtl w:val="0"/>
        </w:rPr>
        <w:t xml:space="preserve">.try            LOCKTRY write_lock WC     </w:t>
      </w:r>
    </w:p>
    <w:p w:rsidR="00000000" w:rsidDel="00000000" w:rsidP="00000000" w:rsidRDefault="00000000" w:rsidRPr="00000000" w14:paraId="000002FF">
      <w:pPr>
        <w:pStyle w:val="Title"/>
        <w:spacing w:after="200" w:lineRule="auto"/>
        <w:ind w:left="720" w:firstLine="0"/>
        <w:rPr/>
      </w:pPr>
      <w:bookmarkStart w:colFirst="0" w:colLast="0" w:name="_uj104kfjeuw5" w:id="220"/>
      <w:bookmarkEnd w:id="220"/>
      <w:r w:rsidDel="00000000" w:rsidR="00000000" w:rsidRPr="00000000">
        <w:rPr>
          <w:rtl w:val="0"/>
        </w:rPr>
        <w:t xml:space="preserve">        IF_NC   JMP #.try</w:t>
      </w:r>
    </w:p>
    <w:p w:rsidR="00000000" w:rsidDel="00000000" w:rsidP="00000000" w:rsidRDefault="00000000" w:rsidRPr="00000000" w14:paraId="00000300">
      <w:pPr>
        <w:rPr/>
      </w:pPr>
      <w:r w:rsidDel="00000000" w:rsidR="00000000" w:rsidRPr="00000000">
        <w:rPr>
          <w:rtl w:val="0"/>
        </w:rPr>
        <w:t xml:space="preserve">Once lock ownership is successful, the cog should perform the task the lock was designed to protect while all other cogs in this cooperative arrangement should be busy with other tasks or waiting for lock ownership approval in a loop similar to the above.  It is recommended that lock-protected steps be intentionally swift so as not to hold up other cogs waiting for ownership to perform their lock-protected counter steps.</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After the designated task is performed, the cog must immediately use </w:t>
      </w:r>
      <w:r w:rsidDel="00000000" w:rsidR="00000000" w:rsidRPr="00000000">
        <w:rPr>
          <w:rFonts w:ascii="Roboto Mono Medium" w:cs="Roboto Mono Medium" w:eastAsia="Roboto Mono Medium" w:hAnsi="Roboto Mono Medium"/>
          <w:rtl w:val="0"/>
        </w:rPr>
        <w:t xml:space="preserve">LOCKREL</w:t>
      </w:r>
      <w:r w:rsidDel="00000000" w:rsidR="00000000" w:rsidRPr="00000000">
        <w:rPr>
          <w:rtl w:val="0"/>
        </w:rPr>
        <w:t xml:space="preserve"> to </w:t>
      </w:r>
      <w:r w:rsidDel="00000000" w:rsidR="00000000" w:rsidRPr="00000000">
        <w:rPr>
          <w:i w:val="1"/>
          <w:rtl w:val="0"/>
        </w:rPr>
        <w:t xml:space="preserve">release</w:t>
      </w:r>
      <w:r w:rsidDel="00000000" w:rsidR="00000000" w:rsidRPr="00000000">
        <w:rPr>
          <w:rtl w:val="0"/>
        </w:rPr>
        <w:t xml:space="preserve"> ownership of the lock; allowing other cogs potential ownership of the lock.  Only the cog that has taken ownership of the lock can release it; however, a lock will also be implicitly released if the cog that's holding ownership is stopped (</w:t>
      </w:r>
      <w:r w:rsidDel="00000000" w:rsidR="00000000" w:rsidRPr="00000000">
        <w:rPr>
          <w:rFonts w:ascii="Roboto Mono Medium" w:cs="Roboto Mono Medium" w:eastAsia="Roboto Mono Medium" w:hAnsi="Roboto Mono Medium"/>
          <w:rtl w:val="0"/>
        </w:rPr>
        <w:t xml:space="preserve">COGSTOP</w:t>
      </w:r>
      <w:r w:rsidDel="00000000" w:rsidR="00000000" w:rsidRPr="00000000">
        <w:rPr>
          <w:rtl w:val="0"/>
        </w:rPr>
        <w:t xml:space="preserve">), restarted (</w:t>
      </w:r>
      <w:r w:rsidDel="00000000" w:rsidR="00000000" w:rsidRPr="00000000">
        <w:rPr>
          <w:rFonts w:ascii="Roboto Mono Medium" w:cs="Roboto Mono Medium" w:eastAsia="Roboto Mono Medium" w:hAnsi="Roboto Mono Medium"/>
          <w:rtl w:val="0"/>
        </w:rPr>
        <w:t xml:space="preserve">COGINIT</w:t>
      </w:r>
      <w:r w:rsidDel="00000000" w:rsidR="00000000" w:rsidRPr="00000000">
        <w:rPr>
          <w:rtl w:val="0"/>
        </w:rPr>
        <w:t xml:space="preserve">), or if </w:t>
      </w:r>
      <w:r w:rsidDel="00000000" w:rsidR="00000000" w:rsidRPr="00000000">
        <w:rPr>
          <w:rFonts w:ascii="Roboto Mono Medium" w:cs="Roboto Mono Medium" w:eastAsia="Roboto Mono Medium" w:hAnsi="Roboto Mono Medium"/>
          <w:rtl w:val="0"/>
        </w:rPr>
        <w:t xml:space="preserve">LOCKRET</w:t>
      </w:r>
      <w:r w:rsidDel="00000000" w:rsidR="00000000" w:rsidRPr="00000000">
        <w:rPr>
          <w:rtl w:val="0"/>
        </w:rPr>
        <w:t xml:space="preserve"> is executed for that lock.</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If the lock is no longer needed by the application (i.e. no cogs need it for the designed purpose), it may be returned to the unallocated lock pool by executing </w:t>
      </w:r>
      <w:r w:rsidDel="00000000" w:rsidR="00000000" w:rsidRPr="00000000">
        <w:rPr>
          <w:rFonts w:ascii="Roboto Mono Medium" w:cs="Roboto Mono Medium" w:eastAsia="Roboto Mono Medium" w:hAnsi="Roboto Mono Medium"/>
          <w:rtl w:val="0"/>
        </w:rPr>
        <w:t xml:space="preserve">LOCKRET</w:t>
      </w:r>
      <w:r w:rsidDel="00000000" w:rsidR="00000000" w:rsidRPr="00000000">
        <w:rPr>
          <w:rtl w:val="0"/>
        </w:rPr>
        <w:t xml:space="preserve">.  Any cog can return a lock, even if it wasn't the cog that allocated it with </w:t>
      </w:r>
      <w:r w:rsidDel="00000000" w:rsidR="00000000" w:rsidRPr="00000000">
        <w:rPr>
          <w:rFonts w:ascii="Roboto Mono Medium" w:cs="Roboto Mono Medium" w:eastAsia="Roboto Mono Medium" w:hAnsi="Roboto Mono Medium"/>
          <w:rtl w:val="0"/>
        </w:rPr>
        <w:t xml:space="preserve">LOCKNEW</w:t>
      </w:r>
      <w:r w:rsidDel="00000000" w:rsidR="00000000" w:rsidRPr="00000000">
        <w:rPr>
          <w:rtl w:val="0"/>
        </w:rPr>
        <w:t xml:space="preserve">.</w:t>
      </w:r>
    </w:p>
    <w:p w:rsidR="00000000" w:rsidDel="00000000" w:rsidP="00000000" w:rsidRDefault="00000000" w:rsidRPr="00000000" w14:paraId="00000303">
      <w:pPr>
        <w:pStyle w:val="Heading2"/>
        <w:widowControl w:val="0"/>
        <w:rPr/>
        <w:sectPr>
          <w:type w:val="nextPage"/>
          <w:pgSz w:h="15840" w:w="12240" w:orient="portrait"/>
          <w:pgMar w:bottom="720" w:top="720" w:left="1080" w:right="1080" w:header="720" w:footer="360"/>
        </w:sectPr>
      </w:pPr>
      <w:bookmarkStart w:colFirst="0" w:colLast="0" w:name="_ihh0p7cihx2l" w:id="221"/>
      <w:bookmarkEnd w:id="221"/>
      <w:r w:rsidDel="00000000" w:rsidR="00000000" w:rsidRPr="00000000">
        <w:rPr>
          <w:rtl w:val="0"/>
        </w:rPr>
      </w:r>
    </w:p>
    <w:p w:rsidR="00000000" w:rsidDel="00000000" w:rsidP="00000000" w:rsidRDefault="00000000" w:rsidRPr="00000000" w14:paraId="00000304">
      <w:pPr>
        <w:pStyle w:val="Heading2"/>
        <w:widowControl w:val="0"/>
        <w:rPr/>
      </w:pPr>
      <w:bookmarkStart w:colFirst="0" w:colLast="0" w:name="_iuvmkq25g2a2" w:id="222"/>
      <w:bookmarkEnd w:id="222"/>
      <w:r w:rsidDel="00000000" w:rsidR="00000000" w:rsidRPr="00000000">
        <w:rPr>
          <w:rtl w:val="0"/>
        </w:rPr>
        <w:t xml:space="preserve">CORDIC Solver</w:t>
      </w:r>
    </w:p>
    <w:p w:rsidR="00000000" w:rsidDel="00000000" w:rsidP="00000000" w:rsidRDefault="00000000" w:rsidRPr="00000000" w14:paraId="00000305">
      <w:pPr>
        <w:rPr/>
      </w:pPr>
      <w:r w:rsidDel="00000000" w:rsidR="00000000" w:rsidRPr="00000000">
        <w:rPr>
          <w:rtl w:val="0"/>
        </w:rPr>
        <w:t xml:space="preserve">The Hub contains a 54-stage pipelined CORDIC solver (Coordinate Rotation Digital Computer) that can compute the following functions for all cogs:</w:t>
      </w:r>
    </w:p>
    <w:p w:rsidR="00000000" w:rsidDel="00000000" w:rsidP="00000000" w:rsidRDefault="00000000" w:rsidRPr="00000000" w14:paraId="00000306">
      <w:pPr>
        <w:numPr>
          <w:ilvl w:val="0"/>
          <w:numId w:val="24"/>
        </w:numPr>
        <w:spacing w:after="0" w:lineRule="auto"/>
        <w:ind w:left="720" w:hanging="360"/>
      </w:pPr>
      <w:hyperlink w:anchor="_nl9e8nr2tade">
        <w:r w:rsidDel="00000000" w:rsidR="00000000" w:rsidRPr="00000000">
          <w:rPr>
            <w:b w:val="1"/>
            <w:color w:val="1155cc"/>
            <w:u w:val="single"/>
            <w:rtl w:val="0"/>
          </w:rPr>
          <w:t xml:space="preserve">Multiply</w:t>
        </w:r>
      </w:hyperlink>
      <w:r w:rsidDel="00000000" w:rsidR="00000000" w:rsidRPr="00000000">
        <w:rPr>
          <w:b w:val="1"/>
          <w:rtl w:val="0"/>
        </w:rPr>
        <w:t xml:space="preserve">:</w:t>
      </w:r>
      <w:r w:rsidDel="00000000" w:rsidR="00000000" w:rsidRPr="00000000">
        <w:rPr>
          <w:rtl w:val="0"/>
        </w:rPr>
        <w:t xml:space="preserve"> 32 x 32 unsigned multiply with 64-bit product</w:t>
      </w:r>
    </w:p>
    <w:p w:rsidR="00000000" w:rsidDel="00000000" w:rsidP="00000000" w:rsidRDefault="00000000" w:rsidRPr="00000000" w14:paraId="00000307">
      <w:pPr>
        <w:numPr>
          <w:ilvl w:val="0"/>
          <w:numId w:val="24"/>
        </w:numPr>
        <w:spacing w:after="0" w:lineRule="auto"/>
        <w:ind w:left="720" w:hanging="360"/>
      </w:pPr>
      <w:hyperlink w:anchor="_kx8d8cnmoiaw">
        <w:r w:rsidDel="00000000" w:rsidR="00000000" w:rsidRPr="00000000">
          <w:rPr>
            <w:b w:val="1"/>
            <w:color w:val="1155cc"/>
            <w:u w:val="single"/>
            <w:rtl w:val="0"/>
          </w:rPr>
          <w:t xml:space="preserve">Divide</w:t>
        </w:r>
      </w:hyperlink>
      <w:r w:rsidDel="00000000" w:rsidR="00000000" w:rsidRPr="00000000">
        <w:rPr>
          <w:b w:val="1"/>
          <w:rtl w:val="0"/>
        </w:rPr>
        <w:t xml:space="preserve">:</w:t>
      </w:r>
      <w:r w:rsidDel="00000000" w:rsidR="00000000" w:rsidRPr="00000000">
        <w:rPr>
          <w:rtl w:val="0"/>
        </w:rPr>
        <w:t xml:space="preserve"> 64 / 32 unsigned divide with 32-bit quotient and 32-bit remainder</w:t>
      </w:r>
    </w:p>
    <w:p w:rsidR="00000000" w:rsidDel="00000000" w:rsidP="00000000" w:rsidRDefault="00000000" w:rsidRPr="00000000" w14:paraId="00000308">
      <w:pPr>
        <w:numPr>
          <w:ilvl w:val="0"/>
          <w:numId w:val="24"/>
        </w:numPr>
        <w:spacing w:after="0" w:lineRule="auto"/>
        <w:ind w:left="720" w:hanging="360"/>
      </w:pPr>
      <w:hyperlink w:anchor="_kntpsgy4veqt">
        <w:r w:rsidDel="00000000" w:rsidR="00000000" w:rsidRPr="00000000">
          <w:rPr>
            <w:b w:val="1"/>
            <w:color w:val="1155cc"/>
            <w:u w:val="single"/>
            <w:rtl w:val="0"/>
          </w:rPr>
          <w:t xml:space="preserve">Square Root</w:t>
        </w:r>
      </w:hyperlink>
      <w:r w:rsidDel="00000000" w:rsidR="00000000" w:rsidRPr="00000000">
        <w:rPr>
          <w:b w:val="1"/>
          <w:rtl w:val="0"/>
        </w:rPr>
        <w:t xml:space="preserve">:</w:t>
      </w:r>
      <w:r w:rsidDel="00000000" w:rsidR="00000000" w:rsidRPr="00000000">
        <w:rPr>
          <w:rtl w:val="0"/>
        </w:rPr>
        <w:t xml:space="preserve"> root of 64-bit unsigned value with 32-bit result</w:t>
      </w:r>
    </w:p>
    <w:p w:rsidR="00000000" w:rsidDel="00000000" w:rsidP="00000000" w:rsidRDefault="00000000" w:rsidRPr="00000000" w14:paraId="00000309">
      <w:pPr>
        <w:numPr>
          <w:ilvl w:val="0"/>
          <w:numId w:val="24"/>
        </w:numPr>
        <w:spacing w:after="0" w:lineRule="auto"/>
        <w:ind w:left="720" w:hanging="360"/>
      </w:pPr>
      <w:hyperlink w:anchor="_m9zo223xec2s">
        <w:r w:rsidDel="00000000" w:rsidR="00000000" w:rsidRPr="00000000">
          <w:rPr>
            <w:b w:val="1"/>
            <w:color w:val="1155cc"/>
            <w:u w:val="single"/>
            <w:rtl w:val="0"/>
          </w:rPr>
          <w:t xml:space="preserve">Rotation</w:t>
        </w:r>
      </w:hyperlink>
      <w:r w:rsidDel="00000000" w:rsidR="00000000" w:rsidRPr="00000000">
        <w:rPr>
          <w:b w:val="1"/>
          <w:rtl w:val="0"/>
        </w:rPr>
        <w:t xml:space="preserve">:</w:t>
      </w:r>
      <w:r w:rsidDel="00000000" w:rsidR="00000000" w:rsidRPr="00000000">
        <w:rPr>
          <w:rtl w:val="0"/>
        </w:rPr>
        <w:t xml:space="preserve"> 32-bit signed (X, Y) rotation around (0, 0) by a 32-bit angle with 32-bit signed (X, Y) results</w:t>
      </w:r>
    </w:p>
    <w:p w:rsidR="00000000" w:rsidDel="00000000" w:rsidP="00000000" w:rsidRDefault="00000000" w:rsidRPr="00000000" w14:paraId="0000030A">
      <w:pPr>
        <w:numPr>
          <w:ilvl w:val="0"/>
          <w:numId w:val="24"/>
        </w:numPr>
        <w:spacing w:after="0" w:lineRule="auto"/>
        <w:ind w:left="720" w:hanging="360"/>
      </w:pPr>
      <w:hyperlink w:anchor="_ggvu5xig3t9a">
        <w:r w:rsidDel="00000000" w:rsidR="00000000" w:rsidRPr="00000000">
          <w:rPr>
            <w:b w:val="1"/>
            <w:color w:val="1155cc"/>
            <w:u w:val="single"/>
            <w:rtl w:val="0"/>
          </w:rPr>
          <w:t xml:space="preserve">Cartesian to Polar</w:t>
        </w:r>
      </w:hyperlink>
      <w:r w:rsidDel="00000000" w:rsidR="00000000" w:rsidRPr="00000000">
        <w:rPr>
          <w:b w:val="1"/>
          <w:rtl w:val="0"/>
        </w:rPr>
        <w:t xml:space="preserve">:</w:t>
      </w:r>
      <w:r w:rsidDel="00000000" w:rsidR="00000000" w:rsidRPr="00000000">
        <w:rPr>
          <w:rtl w:val="0"/>
        </w:rPr>
        <w:t xml:space="preserve"> 32-bit signed (X, Y) to 32-bit (length, angle) cartesian to polar operation</w:t>
      </w:r>
    </w:p>
    <w:p w:rsidR="00000000" w:rsidDel="00000000" w:rsidP="00000000" w:rsidRDefault="00000000" w:rsidRPr="00000000" w14:paraId="0000030B">
      <w:pPr>
        <w:numPr>
          <w:ilvl w:val="0"/>
          <w:numId w:val="24"/>
        </w:numPr>
        <w:spacing w:after="0" w:lineRule="auto"/>
        <w:ind w:left="720" w:hanging="360"/>
      </w:pPr>
      <w:hyperlink w:anchor="_h0cx7gb9ecfq">
        <w:r w:rsidDel="00000000" w:rsidR="00000000" w:rsidRPr="00000000">
          <w:rPr>
            <w:b w:val="1"/>
            <w:color w:val="1155cc"/>
            <w:u w:val="single"/>
            <w:rtl w:val="0"/>
          </w:rPr>
          <w:t xml:space="preserve">Polar to Cartesian</w:t>
        </w:r>
      </w:hyperlink>
      <w:r w:rsidDel="00000000" w:rsidR="00000000" w:rsidRPr="00000000">
        <w:rPr>
          <w:b w:val="1"/>
          <w:rtl w:val="0"/>
        </w:rPr>
        <w:t xml:space="preserve">:</w:t>
      </w:r>
      <w:r w:rsidDel="00000000" w:rsidR="00000000" w:rsidRPr="00000000">
        <w:rPr>
          <w:rtl w:val="0"/>
        </w:rPr>
        <w:t xml:space="preserve"> 32-bit (length, angle) to 32-bit signed (X, Y) polar to cartesian operation</w:t>
      </w:r>
    </w:p>
    <w:p w:rsidR="00000000" w:rsidDel="00000000" w:rsidP="00000000" w:rsidRDefault="00000000" w:rsidRPr="00000000" w14:paraId="0000030C">
      <w:pPr>
        <w:numPr>
          <w:ilvl w:val="0"/>
          <w:numId w:val="24"/>
        </w:numPr>
        <w:spacing w:after="0" w:lineRule="auto"/>
        <w:ind w:left="720" w:hanging="360"/>
      </w:pPr>
      <w:hyperlink w:anchor="_atz9l1jtixiu">
        <w:r w:rsidDel="00000000" w:rsidR="00000000" w:rsidRPr="00000000">
          <w:rPr>
            <w:b w:val="1"/>
            <w:color w:val="1155cc"/>
            <w:u w:val="single"/>
            <w:rtl w:val="0"/>
          </w:rPr>
          <w:t xml:space="preserve">Integer to Logarithm</w:t>
        </w:r>
      </w:hyperlink>
      <w:r w:rsidDel="00000000" w:rsidR="00000000" w:rsidRPr="00000000">
        <w:rPr>
          <w:b w:val="1"/>
          <w:rtl w:val="0"/>
        </w:rPr>
        <w:t xml:space="preserve">:</w:t>
      </w:r>
      <w:r w:rsidDel="00000000" w:rsidR="00000000" w:rsidRPr="00000000">
        <w:rPr>
          <w:rtl w:val="0"/>
        </w:rPr>
        <w:t xml:space="preserve"> 32-bit unsigned integer to 5:27-bit logarithm</w:t>
      </w:r>
    </w:p>
    <w:p w:rsidR="00000000" w:rsidDel="00000000" w:rsidP="00000000" w:rsidRDefault="00000000" w:rsidRPr="00000000" w14:paraId="0000030D">
      <w:pPr>
        <w:numPr>
          <w:ilvl w:val="0"/>
          <w:numId w:val="24"/>
        </w:numPr>
        <w:ind w:left="720" w:hanging="360"/>
      </w:pPr>
      <w:hyperlink w:anchor="_twkpx8ws37vd">
        <w:r w:rsidDel="00000000" w:rsidR="00000000" w:rsidRPr="00000000">
          <w:rPr>
            <w:b w:val="1"/>
            <w:color w:val="1155cc"/>
            <w:u w:val="single"/>
            <w:rtl w:val="0"/>
          </w:rPr>
          <w:t xml:space="preserve">Logarithm to Integer</w:t>
        </w:r>
      </w:hyperlink>
      <w:r w:rsidDel="00000000" w:rsidR="00000000" w:rsidRPr="00000000">
        <w:rPr>
          <w:b w:val="1"/>
          <w:rtl w:val="0"/>
        </w:rPr>
        <w:t xml:space="preserve">:</w:t>
      </w:r>
      <w:r w:rsidDel="00000000" w:rsidR="00000000" w:rsidRPr="00000000">
        <w:rPr>
          <w:rtl w:val="0"/>
        </w:rPr>
        <w:t xml:space="preserve"> 5:27-bit logarithm to 32-bit unsigned integer</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trike w:val="1"/>
          <w:highlight w:val="yellow"/>
        </w:rPr>
      </w:pPr>
      <w:r w:rsidDel="00000000" w:rsidR="00000000" w:rsidRPr="00000000">
        <w:rPr>
          <w:rtl w:val="0"/>
        </w:rPr>
        <w:t xml:space="preserve">Each cog can issue one CORDIC instruction per its hub access window, which occurs once every eight clocks, and retrieve the result 55 clocks later via the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GETQY</w:t>
      </w:r>
      <w:r w:rsidDel="00000000" w:rsidR="00000000" w:rsidRPr="00000000">
        <w:rPr>
          <w:rtl w:val="0"/>
        </w:rPr>
        <w:t xml:space="preserve"> instructions.  For faster throughput, cogs can take advantage of the hub access window and CORDIC pipeline relationship to issue a stream of CORDIC instructions interleaved with retrieving corresponding results, achieving up to one CORDIC result every eight clocks.  Each cog's active CORDIC instructions and forthcoming results are completely isolated from each other, as well as from other cogs; however, each result must be retrieved on time or else it will be overwritten by the following result, if any.  As soon as a CORDIC result is calculated, it is automatically </w:t>
      </w:r>
      <w:r w:rsidDel="00000000" w:rsidR="00000000" w:rsidRPr="00000000">
        <w:rPr>
          <w:i w:val="1"/>
          <w:rtl w:val="0"/>
        </w:rPr>
        <w:t xml:space="preserve">deposited</w:t>
      </w:r>
      <w:r w:rsidDel="00000000" w:rsidR="00000000" w:rsidRPr="00000000">
        <w:rPr>
          <w:rtl w:val="0"/>
        </w:rPr>
        <w:t xml:space="preserve"> into the cog's hidden "X" and "Y" registers, ready to be picked up at any moment by the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GETQY</w:t>
      </w:r>
      <w:r w:rsidDel="00000000" w:rsidR="00000000" w:rsidRPr="00000000">
        <w:rPr>
          <w:rtl w:val="0"/>
        </w:rPr>
        <w:t xml:space="preserve"> instructions (independent of the hub access window).</w:t>
      </w:r>
      <w:r w:rsidDel="00000000" w:rsidR="00000000" w:rsidRPr="00000000">
        <w:rPr>
          <w:rtl w:val="0"/>
        </w:rPr>
      </w:r>
    </w:p>
    <w:p w:rsidR="00000000" w:rsidDel="00000000" w:rsidP="00000000" w:rsidRDefault="00000000" w:rsidRPr="00000000" w14:paraId="0000030F">
      <w:pPr>
        <w:pStyle w:val="Heading3"/>
        <w:widowControl w:val="0"/>
        <w:rPr/>
      </w:pPr>
      <w:bookmarkStart w:colFirst="0" w:colLast="0" w:name="_nl9e8nr2tade" w:id="223"/>
      <w:bookmarkEnd w:id="223"/>
      <w:r w:rsidDel="00000000" w:rsidR="00000000" w:rsidRPr="00000000">
        <w:rPr>
          <w:rtl w:val="0"/>
        </w:rPr>
        <w:t xml:space="preserve">Multiply</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Use the </w:t>
      </w:r>
      <w:r w:rsidDel="00000000" w:rsidR="00000000" w:rsidRPr="00000000">
        <w:rPr>
          <w:rFonts w:ascii="Roboto Mono Medium" w:cs="Roboto Mono Medium" w:eastAsia="Roboto Mono Medium" w:hAnsi="Roboto Mono Medium"/>
          <w:rtl w:val="0"/>
        </w:rPr>
        <w:t xml:space="preserve">QMUL</w:t>
      </w:r>
      <w:r w:rsidDel="00000000" w:rsidR="00000000" w:rsidRPr="00000000">
        <w:rPr>
          <w:rtl w:val="0"/>
        </w:rPr>
        <w:t xml:space="preserve"> instruction to multiply two unsigned 32-bit numbers together and retrieve the CORDIC result with the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GETQY</w:t>
      </w:r>
      <w:r w:rsidDel="00000000" w:rsidR="00000000" w:rsidRPr="00000000">
        <w:rPr>
          <w:rtl w:val="0"/>
        </w:rPr>
        <w:t xml:space="preserve"> instructions (for lower and upper long, respectively).  </w:t>
      </w:r>
      <w:r w:rsidDel="00000000" w:rsidR="00000000" w:rsidRPr="00000000">
        <w:rPr>
          <w:rFonts w:ascii="Roboto Mono Medium" w:cs="Roboto Mono Medium" w:eastAsia="Roboto Mono Medium" w:hAnsi="Roboto Mono Medium"/>
          <w:rtl w:val="0"/>
        </w:rPr>
        <w:t xml:space="preserve">QMUL</w:t>
      </w:r>
      <w:r w:rsidDel="00000000" w:rsidR="00000000" w:rsidRPr="00000000">
        <w:rPr>
          <w:rtl w:val="0"/>
        </w:rPr>
        <w:t xml:space="preserve"> will wait for the hub access window and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GETQY</w:t>
      </w:r>
      <w:r w:rsidDel="00000000" w:rsidR="00000000" w:rsidRPr="00000000">
        <w:rPr>
          <w:rtl w:val="0"/>
        </w:rPr>
        <w:t xml:space="preserve"> will wait for the CORDIC results.</w:t>
      </w:r>
    </w:p>
    <w:p w:rsidR="00000000" w:rsidDel="00000000" w:rsidP="00000000" w:rsidRDefault="00000000" w:rsidRPr="00000000" w14:paraId="00000311">
      <w:pPr>
        <w:pStyle w:val="Title"/>
        <w:spacing w:after="200" w:lineRule="auto"/>
        <w:ind w:firstLine="720"/>
        <w:rPr/>
      </w:pPr>
      <w:bookmarkStart w:colFirst="0" w:colLast="0" w:name="_s02iar2t7kjq" w:id="224"/>
      <w:bookmarkEnd w:id="224"/>
      <w:r w:rsidDel="00000000" w:rsidR="00000000" w:rsidRPr="00000000">
        <w:rPr>
          <w:rtl w:val="0"/>
        </w:rPr>
        <w:t xml:space="preserve">QMUL    D/#,S/#</w:t>
        <w:tab/>
        <w:tab/>
        <w:t xml:space="preserve">- Multiply D by S</w:t>
      </w:r>
    </w:p>
    <w:p w:rsidR="00000000" w:rsidDel="00000000" w:rsidP="00000000" w:rsidRDefault="00000000" w:rsidRPr="00000000" w14:paraId="00000312">
      <w:pPr>
        <w:rPr/>
      </w:pPr>
      <w:r w:rsidDel="00000000" w:rsidR="00000000" w:rsidRPr="00000000">
        <w:rPr>
          <w:rtl w:val="0"/>
        </w:rPr>
        <w:t xml:space="preserve">To get the results (these instructions wait for the CORDIC results):</w:t>
      </w:r>
    </w:p>
    <w:p w:rsidR="00000000" w:rsidDel="00000000" w:rsidP="00000000" w:rsidRDefault="00000000" w:rsidRPr="00000000" w14:paraId="00000313">
      <w:pPr>
        <w:pStyle w:val="Title"/>
        <w:rPr/>
      </w:pPr>
      <w:bookmarkStart w:colFirst="0" w:colLast="0" w:name="_68kvpe9mgbgx" w:id="225"/>
      <w:bookmarkEnd w:id="225"/>
      <w:r w:rsidDel="00000000" w:rsidR="00000000" w:rsidRPr="00000000">
        <w:rPr>
          <w:rtl w:val="0"/>
        </w:rPr>
        <w:tab/>
        <w:t xml:space="preserve">GETQX   lower_long</w:t>
      </w:r>
    </w:p>
    <w:p w:rsidR="00000000" w:rsidDel="00000000" w:rsidP="00000000" w:rsidRDefault="00000000" w:rsidRPr="00000000" w14:paraId="00000314">
      <w:pPr>
        <w:pStyle w:val="Title"/>
        <w:rPr/>
      </w:pPr>
      <w:bookmarkStart w:colFirst="0" w:colLast="0" w:name="_gtm5eko7wsol" w:id="226"/>
      <w:bookmarkEnd w:id="226"/>
      <w:r w:rsidDel="00000000" w:rsidR="00000000" w:rsidRPr="00000000">
        <w:rPr>
          <w:rtl w:val="0"/>
        </w:rPr>
        <w:tab/>
        <w:t xml:space="preserve">GETQY   upper_long</w:t>
      </w:r>
      <w:r w:rsidDel="00000000" w:rsidR="00000000" w:rsidRPr="00000000">
        <w:rPr>
          <w:rtl w:val="0"/>
        </w:rPr>
      </w:r>
    </w:p>
    <w:p w:rsidR="00000000" w:rsidDel="00000000" w:rsidP="00000000" w:rsidRDefault="00000000" w:rsidRPr="00000000" w14:paraId="00000315">
      <w:pPr>
        <w:pStyle w:val="Heading3"/>
        <w:widowControl w:val="0"/>
        <w:rPr/>
      </w:pPr>
      <w:bookmarkStart w:colFirst="0" w:colLast="0" w:name="_kx8d8cnmoiaw" w:id="227"/>
      <w:bookmarkEnd w:id="227"/>
      <w:r w:rsidDel="00000000" w:rsidR="00000000" w:rsidRPr="00000000">
        <w:rPr>
          <w:rtl w:val="0"/>
        </w:rPr>
        <w:t xml:space="preserve">Divide</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Use the </w:t>
      </w:r>
      <w:r w:rsidDel="00000000" w:rsidR="00000000" w:rsidRPr="00000000">
        <w:rPr>
          <w:rFonts w:ascii="Roboto Mono Medium" w:cs="Roboto Mono Medium" w:eastAsia="Roboto Mono Medium" w:hAnsi="Roboto Mono Medium"/>
          <w:rtl w:val="0"/>
        </w:rPr>
        <w:t xml:space="preserve">QDIV</w:t>
      </w:r>
      <w:r w:rsidDel="00000000" w:rsidR="00000000" w:rsidRPr="00000000">
        <w:rPr>
          <w:rtl w:val="0"/>
        </w:rPr>
        <w:t xml:space="preserve"> or </w:t>
      </w:r>
      <w:r w:rsidDel="00000000" w:rsidR="00000000" w:rsidRPr="00000000">
        <w:rPr>
          <w:rFonts w:ascii="Roboto Mono Medium" w:cs="Roboto Mono Medium" w:eastAsia="Roboto Mono Medium" w:hAnsi="Roboto Mono Medium"/>
          <w:rtl w:val="0"/>
        </w:rPr>
        <w:t xml:space="preserve">QFRAC</w:t>
      </w:r>
      <w:r w:rsidDel="00000000" w:rsidR="00000000" w:rsidRPr="00000000">
        <w:rPr>
          <w:rtl w:val="0"/>
        </w:rPr>
        <w:t xml:space="preserve"> instruction (either with optional preceding </w:t>
      </w:r>
      <w:r w:rsidDel="00000000" w:rsidR="00000000" w:rsidRPr="00000000">
        <w:rPr>
          <w:rFonts w:ascii="Roboto Mono Medium" w:cs="Roboto Mono Medium" w:eastAsia="Roboto Mono Medium" w:hAnsi="Roboto Mono Medium"/>
          <w:rtl w:val="0"/>
        </w:rPr>
        <w:t xml:space="preserve">SETQ</w:t>
      </w:r>
      <w:r w:rsidDel="00000000" w:rsidR="00000000" w:rsidRPr="00000000">
        <w:rPr>
          <w:rtl w:val="0"/>
        </w:rPr>
        <w:t xml:space="preserve"> instruction) to divide a 64-bit numerator by a 32-bit denominator, then retrieve the CORDIC results with the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GETQY</w:t>
      </w:r>
      <w:r w:rsidDel="00000000" w:rsidR="00000000" w:rsidRPr="00000000">
        <w:rPr>
          <w:rtl w:val="0"/>
        </w:rPr>
        <w:t xml:space="preserve"> instructions (f</w:t>
      </w:r>
      <w:ins w:author="Bill Gertz" w:id="4" w:date="2024-12-30T10:07:57Z">
        <w:r w:rsidDel="00000000" w:rsidR="00000000" w:rsidRPr="00000000">
          <w:rPr>
            <w:rtl w:val="0"/>
          </w:rPr>
          <w:t xml:space="preserve">$</w:t>
        </w:r>
      </w:ins>
      <w:r w:rsidDel="00000000" w:rsidR="00000000" w:rsidRPr="00000000">
        <w:rPr>
          <w:rtl w:val="0"/>
        </w:rPr>
        <w:t xml:space="preserve">or quotient and remainder, respectively).  </w:t>
      </w:r>
      <w:r w:rsidDel="00000000" w:rsidR="00000000" w:rsidRPr="00000000">
        <w:rPr>
          <w:rFonts w:ascii="Roboto Mono Medium" w:cs="Roboto Mono Medium" w:eastAsia="Roboto Mono Medium" w:hAnsi="Roboto Mono Medium"/>
          <w:rtl w:val="0"/>
        </w:rPr>
        <w:t xml:space="preserve">QDIV</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QFRAC</w:t>
      </w:r>
      <w:r w:rsidDel="00000000" w:rsidR="00000000" w:rsidRPr="00000000">
        <w:rPr>
          <w:rtl w:val="0"/>
        </w:rPr>
        <w:t xml:space="preserve"> will wait for the hub access window and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GETQY</w:t>
      </w:r>
      <w:r w:rsidDel="00000000" w:rsidR="00000000" w:rsidRPr="00000000">
        <w:rPr>
          <w:rtl w:val="0"/>
        </w:rPr>
        <w:t xml:space="preserve"> will wait for the CORDIC results.</w:t>
      </w:r>
    </w:p>
    <w:p w:rsidR="00000000" w:rsidDel="00000000" w:rsidP="00000000" w:rsidRDefault="00000000" w:rsidRPr="00000000" w14:paraId="00000317">
      <w:pPr>
        <w:pStyle w:val="Title"/>
        <w:rPr/>
      </w:pPr>
      <w:bookmarkStart w:colFirst="0" w:colLast="0" w:name="_f5sj0rbxxtp4" w:id="228"/>
      <w:bookmarkEnd w:id="228"/>
      <w:r w:rsidDel="00000000" w:rsidR="00000000" w:rsidRPr="00000000">
        <w:rPr>
          <w:rtl w:val="0"/>
        </w:rPr>
        <w:tab/>
        <w:t xml:space="preserve">QDIV    D/#,S,#</w:t>
        <w:tab/>
        <w:tab/>
        <w:t xml:space="preserve">- Divide {$00000000:D} by S</w:t>
      </w:r>
    </w:p>
    <w:p w:rsidR="00000000" w:rsidDel="00000000" w:rsidP="00000000" w:rsidRDefault="00000000" w:rsidRPr="00000000" w14:paraId="00000318">
      <w:pPr>
        <w:spacing w:after="0" w:lineRule="auto"/>
        <w:rPr/>
      </w:pPr>
      <w:r w:rsidDel="00000000" w:rsidR="00000000" w:rsidRPr="00000000">
        <w:rPr>
          <w:rtl w:val="0"/>
        </w:rPr>
        <w:t xml:space="preserve">...or...</w:t>
      </w:r>
    </w:p>
    <w:p w:rsidR="00000000" w:rsidDel="00000000" w:rsidP="00000000" w:rsidRDefault="00000000" w:rsidRPr="00000000" w14:paraId="00000319">
      <w:pPr>
        <w:pStyle w:val="Title"/>
        <w:rPr/>
      </w:pPr>
      <w:bookmarkStart w:colFirst="0" w:colLast="0" w:name="_2d7utb468imm" w:id="229"/>
      <w:bookmarkEnd w:id="229"/>
      <w:r w:rsidDel="00000000" w:rsidR="00000000" w:rsidRPr="00000000">
        <w:rPr>
          <w:rtl w:val="0"/>
        </w:rPr>
        <w:tab/>
        <w:t xml:space="preserve">SETQ    Q/#</w:t>
        <w:tab/>
        <w:tab/>
        <w:tab/>
        <w:t xml:space="preserve">- Set top part of numerator</w:t>
      </w:r>
    </w:p>
    <w:p w:rsidR="00000000" w:rsidDel="00000000" w:rsidP="00000000" w:rsidRDefault="00000000" w:rsidRPr="00000000" w14:paraId="0000031A">
      <w:pPr>
        <w:pStyle w:val="Title"/>
        <w:rPr/>
      </w:pPr>
      <w:bookmarkStart w:colFirst="0" w:colLast="0" w:name="_lwf3vi3jke6l" w:id="230"/>
      <w:bookmarkEnd w:id="230"/>
      <w:r w:rsidDel="00000000" w:rsidR="00000000" w:rsidRPr="00000000">
        <w:rPr>
          <w:rtl w:val="0"/>
        </w:rPr>
        <w:tab/>
        <w:t xml:space="preserve">QDIV    D/#,S,#</w:t>
        <w:tab/>
        <w:tab/>
        <w:t xml:space="preserve">- Divide {Q:D} by S</w:t>
      </w:r>
    </w:p>
    <w:p w:rsidR="00000000" w:rsidDel="00000000" w:rsidP="00000000" w:rsidRDefault="00000000" w:rsidRPr="00000000" w14:paraId="0000031B">
      <w:pPr>
        <w:spacing w:after="0" w:lineRule="auto"/>
        <w:rPr/>
      </w:pPr>
      <w:r w:rsidDel="00000000" w:rsidR="00000000" w:rsidRPr="00000000">
        <w:rPr>
          <w:rtl w:val="0"/>
        </w:rPr>
        <w:t xml:space="preserve">...or...</w:t>
      </w:r>
    </w:p>
    <w:p w:rsidR="00000000" w:rsidDel="00000000" w:rsidP="00000000" w:rsidRDefault="00000000" w:rsidRPr="00000000" w14:paraId="0000031C">
      <w:pPr>
        <w:pStyle w:val="Title"/>
        <w:rPr/>
      </w:pPr>
      <w:bookmarkStart w:colFirst="0" w:colLast="0" w:name="_ab2ssi4w5nne" w:id="231"/>
      <w:bookmarkEnd w:id="231"/>
      <w:r w:rsidDel="00000000" w:rsidR="00000000" w:rsidRPr="00000000">
        <w:rPr>
          <w:rtl w:val="0"/>
        </w:rPr>
        <w:tab/>
        <w:t xml:space="preserve">QFRAC   D/#,S,#</w:t>
        <w:tab/>
        <w:tab/>
        <w:t xml:space="preserve">- Divide {D:$00000000} by S</w:t>
      </w:r>
    </w:p>
    <w:p w:rsidR="00000000" w:rsidDel="00000000" w:rsidP="00000000" w:rsidRDefault="00000000" w:rsidRPr="00000000" w14:paraId="0000031D">
      <w:pPr>
        <w:spacing w:after="0" w:lineRule="auto"/>
        <w:rPr/>
      </w:pPr>
      <w:r w:rsidDel="00000000" w:rsidR="00000000" w:rsidRPr="00000000">
        <w:rPr>
          <w:rtl w:val="0"/>
        </w:rPr>
        <w:t xml:space="preserve">...or...</w:t>
      </w:r>
    </w:p>
    <w:p w:rsidR="00000000" w:rsidDel="00000000" w:rsidP="00000000" w:rsidRDefault="00000000" w:rsidRPr="00000000" w14:paraId="0000031E">
      <w:pPr>
        <w:pStyle w:val="Title"/>
        <w:rPr/>
      </w:pPr>
      <w:bookmarkStart w:colFirst="0" w:colLast="0" w:name="_rwtydvwf2a24" w:id="232"/>
      <w:bookmarkEnd w:id="232"/>
      <w:r w:rsidDel="00000000" w:rsidR="00000000" w:rsidRPr="00000000">
        <w:rPr>
          <w:rtl w:val="0"/>
        </w:rPr>
        <w:tab/>
        <w:t xml:space="preserve">SETQ    Q/#</w:t>
        <w:tab/>
        <w:tab/>
        <w:tab/>
        <w:t xml:space="preserve">- Set bottom part of numerator</w:t>
      </w:r>
    </w:p>
    <w:p w:rsidR="00000000" w:rsidDel="00000000" w:rsidP="00000000" w:rsidRDefault="00000000" w:rsidRPr="00000000" w14:paraId="0000031F">
      <w:pPr>
        <w:pStyle w:val="Title"/>
        <w:spacing w:after="200" w:lineRule="auto"/>
        <w:rPr/>
      </w:pPr>
      <w:bookmarkStart w:colFirst="0" w:colLast="0" w:name="_2aghdogllazl" w:id="233"/>
      <w:bookmarkEnd w:id="233"/>
      <w:r w:rsidDel="00000000" w:rsidR="00000000" w:rsidRPr="00000000">
        <w:rPr>
          <w:rtl w:val="0"/>
        </w:rPr>
        <w:tab/>
        <w:t xml:space="preserve">QFRAC   D/#,S,#</w:t>
        <w:tab/>
        <w:tab/>
        <w:t xml:space="preserve">- Divide {D:Q} by S</w:t>
      </w:r>
    </w:p>
    <w:p w:rsidR="00000000" w:rsidDel="00000000" w:rsidP="00000000" w:rsidRDefault="00000000" w:rsidRPr="00000000" w14:paraId="00000320">
      <w:pPr>
        <w:rPr/>
      </w:pPr>
      <w:r w:rsidDel="00000000" w:rsidR="00000000" w:rsidRPr="00000000">
        <w:rPr>
          <w:rtl w:val="0"/>
        </w:rPr>
        <w:t xml:space="preserve">...and t</w:t>
      </w:r>
      <w:r w:rsidDel="00000000" w:rsidR="00000000" w:rsidRPr="00000000">
        <w:rPr>
          <w:rtl w:val="0"/>
        </w:rPr>
        <w:t xml:space="preserve">o get the results:</w:t>
      </w:r>
    </w:p>
    <w:p w:rsidR="00000000" w:rsidDel="00000000" w:rsidP="00000000" w:rsidRDefault="00000000" w:rsidRPr="00000000" w14:paraId="00000321">
      <w:pPr>
        <w:pStyle w:val="Title"/>
        <w:rPr/>
      </w:pPr>
      <w:bookmarkStart w:colFirst="0" w:colLast="0" w:name="_e35sgqfcevrt" w:id="234"/>
      <w:bookmarkEnd w:id="234"/>
      <w:r w:rsidDel="00000000" w:rsidR="00000000" w:rsidRPr="00000000">
        <w:rPr>
          <w:rtl w:val="0"/>
        </w:rPr>
        <w:tab/>
        <w:t xml:space="preserve">GETQX   quotient</w:t>
      </w:r>
    </w:p>
    <w:p w:rsidR="00000000" w:rsidDel="00000000" w:rsidP="00000000" w:rsidRDefault="00000000" w:rsidRPr="00000000" w14:paraId="00000322">
      <w:pPr>
        <w:pStyle w:val="Title"/>
        <w:rPr/>
      </w:pPr>
      <w:bookmarkStart w:colFirst="0" w:colLast="0" w:name="_ppcari6do4at" w:id="235"/>
      <w:bookmarkEnd w:id="235"/>
      <w:r w:rsidDel="00000000" w:rsidR="00000000" w:rsidRPr="00000000">
        <w:rPr>
          <w:rtl w:val="0"/>
        </w:rPr>
        <w:tab/>
        <w:t xml:space="preserve">GETQY   remainder</w:t>
      </w:r>
    </w:p>
    <w:p w:rsidR="00000000" w:rsidDel="00000000" w:rsidP="00000000" w:rsidRDefault="00000000" w:rsidRPr="00000000" w14:paraId="00000323">
      <w:pPr>
        <w:pStyle w:val="Heading3"/>
        <w:widowControl w:val="0"/>
        <w:rPr/>
      </w:pPr>
      <w:bookmarkStart w:colFirst="0" w:colLast="0" w:name="_kntpsgy4veqt" w:id="236"/>
      <w:bookmarkEnd w:id="236"/>
      <w:r w:rsidDel="00000000" w:rsidR="00000000" w:rsidRPr="00000000">
        <w:rPr>
          <w:rtl w:val="0"/>
        </w:rPr>
        <w:t xml:space="preserve">Square Root</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Use the </w:t>
      </w:r>
      <w:r w:rsidDel="00000000" w:rsidR="00000000" w:rsidRPr="00000000">
        <w:rPr>
          <w:rFonts w:ascii="Roboto Mono Medium" w:cs="Roboto Mono Medium" w:eastAsia="Roboto Mono Medium" w:hAnsi="Roboto Mono Medium"/>
          <w:rtl w:val="0"/>
        </w:rPr>
        <w:t xml:space="preserve">QSQRT</w:t>
      </w:r>
      <w:r w:rsidDel="00000000" w:rsidR="00000000" w:rsidRPr="00000000">
        <w:rPr>
          <w:rtl w:val="0"/>
        </w:rPr>
        <w:t xml:space="preserve"> instruction on a 64-bit number and retrieve the square root CORDIC result with the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instruction.  </w:t>
      </w:r>
      <w:r w:rsidDel="00000000" w:rsidR="00000000" w:rsidRPr="00000000">
        <w:rPr>
          <w:rFonts w:ascii="Roboto Mono Medium" w:cs="Roboto Mono Medium" w:eastAsia="Roboto Mono Medium" w:hAnsi="Roboto Mono Medium"/>
          <w:rtl w:val="0"/>
        </w:rPr>
        <w:t xml:space="preserve">QSQRT</w:t>
      </w:r>
      <w:r w:rsidDel="00000000" w:rsidR="00000000" w:rsidRPr="00000000">
        <w:rPr>
          <w:rtl w:val="0"/>
        </w:rPr>
        <w:t xml:space="preserve"> will wait for the hub access window and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will wait for the CORDIC results.</w:t>
      </w:r>
    </w:p>
    <w:p w:rsidR="00000000" w:rsidDel="00000000" w:rsidP="00000000" w:rsidRDefault="00000000" w:rsidRPr="00000000" w14:paraId="00000325">
      <w:pPr>
        <w:pStyle w:val="Title"/>
        <w:ind w:firstLine="720"/>
        <w:rPr/>
      </w:pPr>
      <w:bookmarkStart w:colFirst="0" w:colLast="0" w:name="_d6h39phnx9kz" w:id="237"/>
      <w:bookmarkEnd w:id="237"/>
      <w:r w:rsidDel="00000000" w:rsidR="00000000" w:rsidRPr="00000000">
        <w:rPr>
          <w:rtl w:val="0"/>
        </w:rPr>
        <w:t xml:space="preserve">QSQRT   D/#,S,#</w:t>
        <w:tab/>
        <w:tab/>
        <w:t xml:space="preserve">- Compute square root of {S:D}</w:t>
      </w:r>
    </w:p>
    <w:p w:rsidR="00000000" w:rsidDel="00000000" w:rsidP="00000000" w:rsidRDefault="00000000" w:rsidRPr="00000000" w14:paraId="00000326">
      <w:pPr>
        <w:pStyle w:val="Title"/>
        <w:rPr/>
      </w:pPr>
      <w:bookmarkStart w:colFirst="0" w:colLast="0" w:name="_klgm73j67n4n" w:id="238"/>
      <w:bookmarkEnd w:id="238"/>
      <w:r w:rsidDel="00000000" w:rsidR="00000000" w:rsidRPr="00000000">
        <w:rPr>
          <w:rtl w:val="0"/>
        </w:rPr>
        <w:tab/>
        <w:t xml:space="preserve">GETQX   root</w:t>
      </w:r>
    </w:p>
    <w:p w:rsidR="00000000" w:rsidDel="00000000" w:rsidP="00000000" w:rsidRDefault="00000000" w:rsidRPr="00000000" w14:paraId="00000327">
      <w:pPr>
        <w:pStyle w:val="Heading3"/>
        <w:widowControl w:val="0"/>
        <w:rPr/>
      </w:pPr>
      <w:bookmarkStart w:colFirst="0" w:colLast="0" w:name="_m9zo223xec2s" w:id="239"/>
      <w:bookmarkEnd w:id="239"/>
      <w:r w:rsidDel="00000000" w:rsidR="00000000" w:rsidRPr="00000000">
        <w:rPr>
          <w:rtl w:val="0"/>
        </w:rPr>
        <w:t xml:space="preserve">Rotation</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Use the </w:t>
      </w:r>
      <w:r w:rsidDel="00000000" w:rsidR="00000000" w:rsidRPr="00000000">
        <w:rPr>
          <w:rFonts w:ascii="Roboto Mono Medium" w:cs="Roboto Mono Medium" w:eastAsia="Roboto Mono Medium" w:hAnsi="Roboto Mono Medium"/>
          <w:rtl w:val="0"/>
        </w:rPr>
        <w:t xml:space="preserve">SETQ</w:t>
      </w:r>
      <w:r w:rsidDel="00000000" w:rsidR="00000000" w:rsidRPr="00000000">
        <w:rPr>
          <w:rtl w:val="0"/>
        </w:rPr>
        <w:t xml:space="preserve"> instruction followed by the </w:t>
      </w:r>
      <w:r w:rsidDel="00000000" w:rsidR="00000000" w:rsidRPr="00000000">
        <w:rPr>
          <w:rFonts w:ascii="Roboto Mono Medium" w:cs="Roboto Mono Medium" w:eastAsia="Roboto Mono Medium" w:hAnsi="Roboto Mono Medium"/>
          <w:rtl w:val="0"/>
        </w:rPr>
        <w:t xml:space="preserve">QROTATE</w:t>
      </w:r>
      <w:r w:rsidDel="00000000" w:rsidR="00000000" w:rsidRPr="00000000">
        <w:rPr>
          <w:rtl w:val="0"/>
        </w:rPr>
        <w:t xml:space="preserve"> instruction to rotate a 32-bit signed Y and X point pair by an unsigned 32-bit angle and retrieve the CORDIC results with the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GETQY</w:t>
      </w:r>
      <w:r w:rsidDel="00000000" w:rsidR="00000000" w:rsidRPr="00000000">
        <w:rPr>
          <w:rtl w:val="0"/>
        </w:rPr>
        <w:t xml:space="preserve"> instructions for X and Y, respectively.  For the angle (in S), $00000000..$FFFFFFFF = 0..359.9999999 degrees.  </w:t>
      </w:r>
      <w:r w:rsidDel="00000000" w:rsidR="00000000" w:rsidRPr="00000000">
        <w:rPr>
          <w:rFonts w:ascii="Roboto Mono Medium" w:cs="Roboto Mono Medium" w:eastAsia="Roboto Mono Medium" w:hAnsi="Roboto Mono Medium"/>
          <w:rtl w:val="0"/>
        </w:rPr>
        <w:t xml:space="preserve">QROTATE</w:t>
      </w:r>
      <w:r w:rsidDel="00000000" w:rsidR="00000000" w:rsidRPr="00000000">
        <w:rPr>
          <w:rtl w:val="0"/>
        </w:rPr>
        <w:t xml:space="preserve"> will wait for the hub access window and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GETQY</w:t>
      </w:r>
      <w:r w:rsidDel="00000000" w:rsidR="00000000" w:rsidRPr="00000000">
        <w:rPr>
          <w:rtl w:val="0"/>
        </w:rPr>
        <w:t xml:space="preserve"> will wait for the CORDIC results.</w:t>
      </w:r>
    </w:p>
    <w:p w:rsidR="00000000" w:rsidDel="00000000" w:rsidP="00000000" w:rsidRDefault="00000000" w:rsidRPr="00000000" w14:paraId="00000329">
      <w:pPr>
        <w:pStyle w:val="Title"/>
        <w:rPr/>
      </w:pPr>
      <w:bookmarkStart w:colFirst="0" w:colLast="0" w:name="_4626aw24wkw8" w:id="240"/>
      <w:bookmarkEnd w:id="240"/>
      <w:r w:rsidDel="00000000" w:rsidR="00000000" w:rsidRPr="00000000">
        <w:rPr>
          <w:rtl w:val="0"/>
        </w:rPr>
        <w:tab/>
        <w:t xml:space="preserve">SETQ    Q/#</w:t>
        <w:tab/>
        <w:tab/>
        <w:tab/>
        <w:t xml:space="preserve">- Set Y</w:t>
      </w:r>
    </w:p>
    <w:p w:rsidR="00000000" w:rsidDel="00000000" w:rsidP="00000000" w:rsidRDefault="00000000" w:rsidRPr="00000000" w14:paraId="0000032A">
      <w:pPr>
        <w:pStyle w:val="Title"/>
        <w:rPr/>
      </w:pPr>
      <w:bookmarkStart w:colFirst="0" w:colLast="0" w:name="_5d2ry3erhccb" w:id="241"/>
      <w:bookmarkEnd w:id="241"/>
      <w:r w:rsidDel="00000000" w:rsidR="00000000" w:rsidRPr="00000000">
        <w:rPr>
          <w:rtl w:val="0"/>
        </w:rPr>
        <w:tab/>
        <w:t xml:space="preserve">QROTATE D/#,S,#</w:t>
        <w:tab/>
        <w:tab/>
        <w:t xml:space="preserve">- Rotate (D,Q) by S</w:t>
      </w:r>
    </w:p>
    <w:p w:rsidR="00000000" w:rsidDel="00000000" w:rsidP="00000000" w:rsidRDefault="00000000" w:rsidRPr="00000000" w14:paraId="0000032B">
      <w:pPr>
        <w:pStyle w:val="Title"/>
        <w:rPr/>
      </w:pPr>
      <w:bookmarkStart w:colFirst="0" w:colLast="0" w:name="_e5xyqj76eh0m" w:id="242"/>
      <w:bookmarkEnd w:id="242"/>
      <w:r w:rsidDel="00000000" w:rsidR="00000000" w:rsidRPr="00000000">
        <w:rPr>
          <w:rtl w:val="0"/>
        </w:rPr>
        <w:tab/>
        <w:t xml:space="preserve">GETQX   X</w:t>
      </w:r>
    </w:p>
    <w:p w:rsidR="00000000" w:rsidDel="00000000" w:rsidP="00000000" w:rsidRDefault="00000000" w:rsidRPr="00000000" w14:paraId="0000032C">
      <w:pPr>
        <w:pStyle w:val="Title"/>
        <w:spacing w:after="200" w:lineRule="auto"/>
        <w:rPr/>
      </w:pPr>
      <w:bookmarkStart w:colFirst="0" w:colLast="0" w:name="_ubq8vrpazao" w:id="243"/>
      <w:bookmarkEnd w:id="243"/>
      <w:r w:rsidDel="00000000" w:rsidR="00000000" w:rsidRPr="00000000">
        <w:rPr>
          <w:rtl w:val="0"/>
        </w:rPr>
        <w:tab/>
        <w:t xml:space="preserve">GETQY   Y</w:t>
      </w:r>
    </w:p>
    <w:p w:rsidR="00000000" w:rsidDel="00000000" w:rsidP="00000000" w:rsidRDefault="00000000" w:rsidRPr="00000000" w14:paraId="0000032D">
      <w:pPr>
        <w:pStyle w:val="Heading3"/>
        <w:widowControl w:val="0"/>
        <w:rPr/>
      </w:pPr>
      <w:bookmarkStart w:colFirst="0" w:colLast="0" w:name="_ggvu5xig3t9a" w:id="244"/>
      <w:bookmarkEnd w:id="244"/>
      <w:r w:rsidDel="00000000" w:rsidR="00000000" w:rsidRPr="00000000">
        <w:rPr>
          <w:rtl w:val="0"/>
        </w:rPr>
        <w:t xml:space="preserve">Cartesian to Polar</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Use the </w:t>
      </w:r>
      <w:r w:rsidDel="00000000" w:rsidR="00000000" w:rsidRPr="00000000">
        <w:rPr>
          <w:rFonts w:ascii="Roboto Mono Medium" w:cs="Roboto Mono Medium" w:eastAsia="Roboto Mono Medium" w:hAnsi="Roboto Mono Medium"/>
          <w:rtl w:val="0"/>
        </w:rPr>
        <w:t xml:space="preserve">QVECTOR</w:t>
      </w:r>
      <w:r w:rsidDel="00000000" w:rsidR="00000000" w:rsidRPr="00000000">
        <w:rPr>
          <w:rtl w:val="0"/>
        </w:rPr>
        <w:t xml:space="preserve"> instruction to convert a (X, Y) cartesian coordinate into (length, angle) polar coordinate and retrieve the CORDIC results with the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GETQY</w:t>
      </w:r>
      <w:r w:rsidDel="00000000" w:rsidR="00000000" w:rsidRPr="00000000">
        <w:rPr>
          <w:rtl w:val="0"/>
        </w:rPr>
        <w:t xml:space="preserve"> instructions (for length and angle, respectively).  </w:t>
      </w:r>
      <w:r w:rsidDel="00000000" w:rsidR="00000000" w:rsidRPr="00000000">
        <w:rPr>
          <w:rFonts w:ascii="Roboto Mono Medium" w:cs="Roboto Mono Medium" w:eastAsia="Roboto Mono Medium" w:hAnsi="Roboto Mono Medium"/>
          <w:rtl w:val="0"/>
        </w:rPr>
        <w:t xml:space="preserve">QVECTOR</w:t>
      </w:r>
      <w:r w:rsidDel="00000000" w:rsidR="00000000" w:rsidRPr="00000000">
        <w:rPr>
          <w:rtl w:val="0"/>
        </w:rPr>
        <w:t xml:space="preserve"> will wait for the hub access window and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GETQY</w:t>
      </w:r>
      <w:r w:rsidDel="00000000" w:rsidR="00000000" w:rsidRPr="00000000">
        <w:rPr>
          <w:rtl w:val="0"/>
        </w:rPr>
        <w:t xml:space="preserve"> will wait for the CORDIC results.</w:t>
      </w:r>
    </w:p>
    <w:p w:rsidR="00000000" w:rsidDel="00000000" w:rsidP="00000000" w:rsidRDefault="00000000" w:rsidRPr="00000000" w14:paraId="0000032F">
      <w:pPr>
        <w:pStyle w:val="Title"/>
        <w:rPr/>
      </w:pPr>
      <w:bookmarkStart w:colFirst="0" w:colLast="0" w:name="_ou1hunukmspk" w:id="245"/>
      <w:bookmarkEnd w:id="245"/>
      <w:r w:rsidDel="00000000" w:rsidR="00000000" w:rsidRPr="00000000">
        <w:rPr>
          <w:rtl w:val="0"/>
        </w:rPr>
        <w:tab/>
        <w:t xml:space="preserve">QVECTOR D/#,S,#</w:t>
        <w:tab/>
        <w:tab/>
        <w:t xml:space="preserve">- (X=D,Y=S) cartesian into (length,angle) polar</w:t>
      </w:r>
    </w:p>
    <w:p w:rsidR="00000000" w:rsidDel="00000000" w:rsidP="00000000" w:rsidRDefault="00000000" w:rsidRPr="00000000" w14:paraId="00000330">
      <w:pPr>
        <w:pStyle w:val="Title"/>
        <w:rPr/>
      </w:pPr>
      <w:bookmarkStart w:colFirst="0" w:colLast="0" w:name="_f395ahejzg2j" w:id="246"/>
      <w:bookmarkEnd w:id="246"/>
      <w:r w:rsidDel="00000000" w:rsidR="00000000" w:rsidRPr="00000000">
        <w:rPr>
          <w:rtl w:val="0"/>
        </w:rPr>
        <w:tab/>
        <w:t xml:space="preserve">GETQX   length</w:t>
      </w:r>
    </w:p>
    <w:p w:rsidR="00000000" w:rsidDel="00000000" w:rsidP="00000000" w:rsidRDefault="00000000" w:rsidRPr="00000000" w14:paraId="00000331">
      <w:pPr>
        <w:pStyle w:val="Title"/>
        <w:rPr/>
      </w:pPr>
      <w:bookmarkStart w:colFirst="0" w:colLast="0" w:name="_c64w4fv4dgte" w:id="247"/>
      <w:bookmarkEnd w:id="247"/>
      <w:r w:rsidDel="00000000" w:rsidR="00000000" w:rsidRPr="00000000">
        <w:rPr>
          <w:rtl w:val="0"/>
        </w:rPr>
        <w:tab/>
        <w:t xml:space="preserve">GETQY   angle</w:t>
      </w:r>
    </w:p>
    <w:p w:rsidR="00000000" w:rsidDel="00000000" w:rsidP="00000000" w:rsidRDefault="00000000" w:rsidRPr="00000000" w14:paraId="00000332">
      <w:pPr>
        <w:pStyle w:val="Heading3"/>
        <w:widowControl w:val="0"/>
        <w:rPr/>
      </w:pPr>
      <w:bookmarkStart w:colFirst="0" w:colLast="0" w:name="_h0cx7gb9ecfq" w:id="248"/>
      <w:bookmarkEnd w:id="248"/>
      <w:r w:rsidDel="00000000" w:rsidR="00000000" w:rsidRPr="00000000">
        <w:rPr>
          <w:rtl w:val="0"/>
        </w:rPr>
        <w:t xml:space="preserve">Polar to Cartesian</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Use the </w:t>
      </w:r>
      <w:r w:rsidDel="00000000" w:rsidR="00000000" w:rsidRPr="00000000">
        <w:rPr>
          <w:rFonts w:ascii="Roboto Mono Medium" w:cs="Roboto Mono Medium" w:eastAsia="Roboto Mono Medium" w:hAnsi="Roboto Mono Medium"/>
          <w:rtl w:val="0"/>
        </w:rPr>
        <w:t xml:space="preserve">QROTATE</w:t>
      </w:r>
      <w:r w:rsidDel="00000000" w:rsidR="00000000" w:rsidRPr="00000000">
        <w:rPr>
          <w:rtl w:val="0"/>
        </w:rPr>
        <w:t xml:space="preserve"> instruction to convert a (length, angle) polar coordinate into (X, Y) cartesian coordinate and retrieve the CORDIC results with the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GETQY</w:t>
      </w:r>
      <w:r w:rsidDel="00000000" w:rsidR="00000000" w:rsidRPr="00000000">
        <w:rPr>
          <w:rtl w:val="0"/>
        </w:rPr>
        <w:t xml:space="preserve"> instructions (for X and Y, respectively).  For the angle (in S), $00000000..$FFFFFFFF = 0..359.9999999 degrees.  </w:t>
      </w:r>
      <w:r w:rsidDel="00000000" w:rsidR="00000000" w:rsidRPr="00000000">
        <w:rPr>
          <w:rFonts w:ascii="Roboto Mono Medium" w:cs="Roboto Mono Medium" w:eastAsia="Roboto Mono Medium" w:hAnsi="Roboto Mono Medium"/>
          <w:rtl w:val="0"/>
        </w:rPr>
        <w:t xml:space="preserve">QROTATE</w:t>
      </w:r>
      <w:r w:rsidDel="00000000" w:rsidR="00000000" w:rsidRPr="00000000">
        <w:rPr>
          <w:rtl w:val="0"/>
        </w:rPr>
        <w:t xml:space="preserve"> will wait for the hub access window and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GETQY</w:t>
      </w:r>
      <w:r w:rsidDel="00000000" w:rsidR="00000000" w:rsidRPr="00000000">
        <w:rPr>
          <w:rtl w:val="0"/>
        </w:rPr>
        <w:t xml:space="preserve"> will wait for the CORDIC results.</w:t>
      </w:r>
    </w:p>
    <w:p w:rsidR="00000000" w:rsidDel="00000000" w:rsidP="00000000" w:rsidRDefault="00000000" w:rsidRPr="00000000" w14:paraId="00000334">
      <w:pPr>
        <w:pStyle w:val="Title"/>
        <w:spacing w:after="0" w:lineRule="auto"/>
        <w:rPr>
          <w:rFonts w:ascii="Arial" w:cs="Arial" w:eastAsia="Arial" w:hAnsi="Arial"/>
        </w:rPr>
      </w:pPr>
      <w:bookmarkStart w:colFirst="0" w:colLast="0" w:name="_5ob4h6nk9j3e" w:id="249"/>
      <w:bookmarkEnd w:id="249"/>
      <w:r w:rsidDel="00000000" w:rsidR="00000000" w:rsidRPr="00000000">
        <w:rPr>
          <w:rtl w:val="0"/>
        </w:rPr>
        <w:tab/>
        <w:t xml:space="preserve">QROTATE D/#,S,#</w:t>
        <w:tab/>
        <w:tab/>
        <w:t xml:space="preserve">- Rotate (D,$00000000) by S</w:t>
      </w:r>
      <w:r w:rsidDel="00000000" w:rsidR="00000000" w:rsidRPr="00000000">
        <w:rPr>
          <w:rtl w:val="0"/>
        </w:rPr>
      </w:r>
    </w:p>
    <w:p w:rsidR="00000000" w:rsidDel="00000000" w:rsidP="00000000" w:rsidRDefault="00000000" w:rsidRPr="00000000" w14:paraId="00000335">
      <w:pPr>
        <w:pStyle w:val="Title"/>
        <w:rPr/>
      </w:pPr>
      <w:bookmarkStart w:colFirst="0" w:colLast="0" w:name="_cuv3m9eraz7f" w:id="250"/>
      <w:bookmarkEnd w:id="250"/>
      <w:r w:rsidDel="00000000" w:rsidR="00000000" w:rsidRPr="00000000">
        <w:rPr>
          <w:rtl w:val="0"/>
        </w:rPr>
        <w:tab/>
        <w:t xml:space="preserve">GETQX   X</w:t>
      </w:r>
    </w:p>
    <w:p w:rsidR="00000000" w:rsidDel="00000000" w:rsidP="00000000" w:rsidRDefault="00000000" w:rsidRPr="00000000" w14:paraId="00000336">
      <w:pPr>
        <w:pStyle w:val="Title"/>
        <w:spacing w:after="200" w:lineRule="auto"/>
        <w:rPr/>
      </w:pPr>
      <w:bookmarkStart w:colFirst="0" w:colLast="0" w:name="_kushgsxqul9n" w:id="251"/>
      <w:bookmarkEnd w:id="251"/>
      <w:r w:rsidDel="00000000" w:rsidR="00000000" w:rsidRPr="00000000">
        <w:rPr>
          <w:rtl w:val="0"/>
        </w:rPr>
        <w:tab/>
        <w:t xml:space="preserve">GETQY   Y</w:t>
      </w:r>
    </w:p>
    <w:p w:rsidR="00000000" w:rsidDel="00000000" w:rsidP="00000000" w:rsidRDefault="00000000" w:rsidRPr="00000000" w14:paraId="00000337">
      <w:pPr>
        <w:widowControl w:val="0"/>
        <w:rPr/>
      </w:pPr>
      <w:r w:rsidDel="00000000" w:rsidR="00000000" w:rsidRPr="00000000">
        <w:rPr>
          <w:rtl w:val="0"/>
        </w:rPr>
        <w:t xml:space="preserve">Note this is just like an </w:t>
      </w:r>
      <w:hyperlink w:anchor="_m9zo223xec2s">
        <w:r w:rsidDel="00000000" w:rsidR="00000000" w:rsidRPr="00000000">
          <w:rPr>
            <w:color w:val="1155cc"/>
            <w:u w:val="single"/>
            <w:rtl w:val="0"/>
          </w:rPr>
          <w:t xml:space="preserve">X,Y Rotation</w:t>
        </w:r>
      </w:hyperlink>
      <w:r w:rsidDel="00000000" w:rsidR="00000000" w:rsidRPr="00000000">
        <w:rPr>
          <w:rtl w:val="0"/>
        </w:rPr>
        <w:t xml:space="preserve">, but with Y set to 0 (by omitting the leading </w:t>
      </w:r>
      <w:r w:rsidDel="00000000" w:rsidR="00000000" w:rsidRPr="00000000">
        <w:rPr>
          <w:rFonts w:ascii="Roboto Mono Medium" w:cs="Roboto Mono Medium" w:eastAsia="Roboto Mono Medium" w:hAnsi="Roboto Mono Medium"/>
          <w:rtl w:val="0"/>
        </w:rPr>
        <w:t xml:space="preserve">SETQ</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38">
      <w:pPr>
        <w:pStyle w:val="Heading3"/>
        <w:widowControl w:val="0"/>
        <w:rPr/>
      </w:pPr>
      <w:bookmarkStart w:colFirst="0" w:colLast="0" w:name="_atz9l1jtixiu" w:id="252"/>
      <w:bookmarkEnd w:id="252"/>
      <w:r w:rsidDel="00000000" w:rsidR="00000000" w:rsidRPr="00000000">
        <w:rPr>
          <w:rtl w:val="0"/>
        </w:rPr>
        <w:t xml:space="preserve">Integer to Logarithm</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Use the </w:t>
      </w:r>
      <w:r w:rsidDel="00000000" w:rsidR="00000000" w:rsidRPr="00000000">
        <w:rPr>
          <w:rFonts w:ascii="Roboto Mono Medium" w:cs="Roboto Mono Medium" w:eastAsia="Roboto Mono Medium" w:hAnsi="Roboto Mono Medium"/>
          <w:rtl w:val="0"/>
        </w:rPr>
        <w:t xml:space="preserve">QLOG</w:t>
      </w:r>
      <w:r w:rsidDel="00000000" w:rsidR="00000000" w:rsidRPr="00000000">
        <w:rPr>
          <w:rtl w:val="0"/>
        </w:rPr>
        <w:t xml:space="preserve"> instruction on an unsigned 32-bit integer and retrieve the 5:27-bit logarithm CORDIC result (5-bit exponent and 27-bit mantissa) with the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instruction.  QLOG will wait for the hub access window and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will wait for the CORDIC results.</w:t>
      </w:r>
    </w:p>
    <w:p w:rsidR="00000000" w:rsidDel="00000000" w:rsidP="00000000" w:rsidRDefault="00000000" w:rsidRPr="00000000" w14:paraId="0000033A">
      <w:pPr>
        <w:pStyle w:val="Title"/>
        <w:rPr/>
      </w:pPr>
      <w:bookmarkStart w:colFirst="0" w:colLast="0" w:name="_hk4tn5u1z789" w:id="253"/>
      <w:bookmarkEnd w:id="253"/>
      <w:r w:rsidDel="00000000" w:rsidR="00000000" w:rsidRPr="00000000">
        <w:rPr>
          <w:rtl w:val="0"/>
        </w:rPr>
        <w:tab/>
        <w:t xml:space="preserve">QLOG    D/#</w:t>
        <w:tab/>
        <w:tab/>
        <w:tab/>
        <w:t xml:space="preserve">- Compute log base 2 of D</w:t>
      </w:r>
    </w:p>
    <w:p w:rsidR="00000000" w:rsidDel="00000000" w:rsidP="00000000" w:rsidRDefault="00000000" w:rsidRPr="00000000" w14:paraId="0000033B">
      <w:pPr>
        <w:pStyle w:val="Title"/>
        <w:rPr/>
      </w:pPr>
      <w:bookmarkStart w:colFirst="0" w:colLast="0" w:name="_t3mdqu29np1p" w:id="254"/>
      <w:bookmarkEnd w:id="254"/>
      <w:r w:rsidDel="00000000" w:rsidR="00000000" w:rsidRPr="00000000">
        <w:rPr>
          <w:rtl w:val="0"/>
        </w:rPr>
        <w:tab/>
        <w:t xml:space="preserve">GETQX   logarithm</w:t>
      </w:r>
    </w:p>
    <w:p w:rsidR="00000000" w:rsidDel="00000000" w:rsidP="00000000" w:rsidRDefault="00000000" w:rsidRPr="00000000" w14:paraId="0000033C">
      <w:pPr>
        <w:pStyle w:val="Heading3"/>
        <w:widowControl w:val="0"/>
        <w:rPr/>
      </w:pPr>
      <w:bookmarkStart w:colFirst="0" w:colLast="0" w:name="_twkpx8ws37vd" w:id="255"/>
      <w:bookmarkEnd w:id="255"/>
      <w:r w:rsidDel="00000000" w:rsidR="00000000" w:rsidRPr="00000000">
        <w:rPr>
          <w:rtl w:val="0"/>
        </w:rPr>
        <w:t xml:space="preserve">Logarithm to Integer</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Use the </w:t>
      </w:r>
      <w:r w:rsidDel="00000000" w:rsidR="00000000" w:rsidRPr="00000000">
        <w:rPr>
          <w:rFonts w:ascii="Roboto Mono Medium" w:cs="Roboto Mono Medium" w:eastAsia="Roboto Mono Medium" w:hAnsi="Roboto Mono Medium"/>
          <w:rtl w:val="0"/>
        </w:rPr>
        <w:t xml:space="preserve">QEXP</w:t>
      </w:r>
      <w:r w:rsidDel="00000000" w:rsidR="00000000" w:rsidRPr="00000000">
        <w:rPr>
          <w:rtl w:val="0"/>
        </w:rPr>
        <w:t xml:space="preserve"> instruction on a 5:27-bit logarithm and retrieve the unsigned 32-bit integer CORDIC result with the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instruction.</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QEXP</w:t>
      </w:r>
      <w:r w:rsidDel="00000000" w:rsidR="00000000" w:rsidRPr="00000000">
        <w:rPr>
          <w:rtl w:val="0"/>
        </w:rPr>
        <w:t xml:space="preserve"> will wait for the hub access window and </w:t>
      </w:r>
      <w:r w:rsidDel="00000000" w:rsidR="00000000" w:rsidRPr="00000000">
        <w:rPr>
          <w:rFonts w:ascii="Roboto Mono Medium" w:cs="Roboto Mono Medium" w:eastAsia="Roboto Mono Medium" w:hAnsi="Roboto Mono Medium"/>
          <w:rtl w:val="0"/>
        </w:rPr>
        <w:t xml:space="preserve">GETQX</w:t>
      </w:r>
      <w:r w:rsidDel="00000000" w:rsidR="00000000" w:rsidRPr="00000000">
        <w:rPr>
          <w:rtl w:val="0"/>
        </w:rPr>
        <w:t xml:space="preserve"> will wait for the CORDIC results.</w:t>
      </w:r>
      <w:r w:rsidDel="00000000" w:rsidR="00000000" w:rsidRPr="00000000">
        <w:rPr>
          <w:rtl w:val="0"/>
        </w:rPr>
      </w:r>
    </w:p>
    <w:p w:rsidR="00000000" w:rsidDel="00000000" w:rsidP="00000000" w:rsidRDefault="00000000" w:rsidRPr="00000000" w14:paraId="0000033E">
      <w:pPr>
        <w:pStyle w:val="Title"/>
        <w:rPr/>
      </w:pPr>
      <w:bookmarkStart w:colFirst="0" w:colLast="0" w:name="_5od7z6if7pq" w:id="256"/>
      <w:bookmarkEnd w:id="256"/>
      <w:r w:rsidDel="00000000" w:rsidR="00000000" w:rsidRPr="00000000">
        <w:rPr>
          <w:rtl w:val="0"/>
        </w:rPr>
        <w:tab/>
        <w:t xml:space="preserve">QEXP    D/#</w:t>
        <w:tab/>
        <w:tab/>
        <w:tab/>
        <w:t xml:space="preserve">- Compute 2 to the power of D</w:t>
      </w:r>
    </w:p>
    <w:p w:rsidR="00000000" w:rsidDel="00000000" w:rsidP="00000000" w:rsidRDefault="00000000" w:rsidRPr="00000000" w14:paraId="0000033F">
      <w:pPr>
        <w:pStyle w:val="Title"/>
        <w:rPr/>
      </w:pPr>
      <w:bookmarkStart w:colFirst="0" w:colLast="0" w:name="_uqwta6smpacx" w:id="257"/>
      <w:bookmarkEnd w:id="257"/>
      <w:r w:rsidDel="00000000" w:rsidR="00000000" w:rsidRPr="00000000">
        <w:rPr>
          <w:rtl w:val="0"/>
        </w:rPr>
        <w:tab/>
        <w:t xml:space="preserve">GETQX   integer</w:t>
      </w:r>
    </w:p>
    <w:p w:rsidR="00000000" w:rsidDel="00000000" w:rsidP="00000000" w:rsidRDefault="00000000" w:rsidRPr="00000000" w14:paraId="00000340">
      <w:pPr>
        <w:pStyle w:val="Heading1"/>
        <w:widowControl w:val="0"/>
        <w:rPr/>
      </w:pPr>
      <w:bookmarkStart w:colFirst="0" w:colLast="0" w:name="_whuv85gp7nps" w:id="258"/>
      <w:bookmarkEnd w:id="258"/>
      <w:r w:rsidDel="00000000" w:rsidR="00000000" w:rsidRPr="00000000">
        <w:rPr>
          <w:rtl w:val="0"/>
        </w:rPr>
        <w:t xml:space="preserve">SMART I/O PINS</w:t>
      </w: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Every I/O pin features versatile digital and analog capabilities as well as </w:t>
      </w:r>
      <w:r w:rsidDel="00000000" w:rsidR="00000000" w:rsidRPr="00000000">
        <w:rPr>
          <w:rtl w:val="0"/>
        </w:rPr>
        <w:t xml:space="preserve">autonomous</w:t>
      </w:r>
      <w:r w:rsidDel="00000000" w:rsidR="00000000" w:rsidRPr="00000000">
        <w:rPr>
          <w:rtl w:val="0"/>
        </w:rPr>
        <w:t xml:space="preserve"> state machine functions that would otherwise require processor time to perform.  The combination of built-in circuitry plus configurable </w:t>
      </w:r>
      <w:r w:rsidDel="00000000" w:rsidR="00000000" w:rsidRPr="00000000">
        <w:rPr>
          <w:i w:val="1"/>
          <w:rtl w:val="0"/>
        </w:rPr>
        <w:t xml:space="preserve">pin</w:t>
      </w:r>
      <w:r w:rsidDel="00000000" w:rsidR="00000000" w:rsidRPr="00000000">
        <w:rPr>
          <w:rtl w:val="0"/>
        </w:rPr>
        <w:t xml:space="preserve"> modes and </w:t>
      </w:r>
      <w:r w:rsidDel="00000000" w:rsidR="00000000" w:rsidRPr="00000000">
        <w:rPr>
          <w:i w:val="1"/>
          <w:rtl w:val="0"/>
        </w:rPr>
        <w:t xml:space="preserve">smart</w:t>
      </w:r>
      <w:r w:rsidDel="00000000" w:rsidR="00000000" w:rsidRPr="00000000">
        <w:rPr>
          <w:rtl w:val="0"/>
        </w:rPr>
        <w:t xml:space="preserve"> modes provides adept functionality for application design, increasing the Propeller 2 potential beyond what multicore architecture alone provides.  There are 24 low-level pin modes and 34 high-level smart modes.</w:t>
      </w:r>
    </w:p>
    <w:p w:rsidR="00000000" w:rsidDel="00000000" w:rsidP="00000000" w:rsidRDefault="00000000" w:rsidRPr="00000000" w14:paraId="00000342">
      <w:pPr>
        <w:pStyle w:val="Heading2"/>
        <w:rPr/>
      </w:pPr>
      <w:bookmarkStart w:colFirst="0" w:colLast="0" w:name="_t13e9n7z5wp7" w:id="259"/>
      <w:bookmarkEnd w:id="259"/>
      <w:r w:rsidDel="00000000" w:rsidR="00000000" w:rsidRPr="00000000">
        <w:rPr>
          <w:rtl w:val="0"/>
        </w:rPr>
        <w:t xml:space="preserve">I/O Pin Circuit</w:t>
      </w:r>
    </w:p>
    <w:p w:rsidR="00000000" w:rsidDel="00000000" w:rsidP="00000000" w:rsidRDefault="00000000" w:rsidRPr="00000000" w14:paraId="00000343">
      <w:pPr>
        <w:spacing w:after="0" w:lineRule="auto"/>
        <w:rPr>
          <w:rFonts w:ascii="Arial" w:cs="Arial" w:eastAsia="Arial" w:hAnsi="Arial"/>
          <w:sz w:val="18"/>
          <w:szCs w:val="18"/>
        </w:rPr>
      </w:pPr>
      <w:r w:rsidDel="00000000" w:rsidR="00000000" w:rsidRPr="00000000">
        <w:rPr>
          <w:rtl w:val="0"/>
        </w:rPr>
        <w:t xml:space="preserve">Here is an illustration of a single I/O pin circuit which is powered from its local 3.3V supply pin (Vxxyy).  There are 64 such circuits in the P2X8C4M64P, each connecting to its own physical pin (PIN), as well as its adjacent odd or even pin (ADJ).  I/O Pins P0 and P1 see each other as adjacent pins, as do P2 and P3, etc.</w:t>
      </w:r>
      <w:r w:rsidDel="00000000" w:rsidR="00000000" w:rsidRPr="00000000">
        <w:rPr>
          <w:rtl w:val="0"/>
        </w:rPr>
      </w:r>
    </w:p>
    <w:p w:rsidR="00000000" w:rsidDel="00000000" w:rsidP="00000000" w:rsidRDefault="00000000" w:rsidRPr="00000000" w14:paraId="00000344">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3000375" cy="4588263"/>
            <wp:effectExtent b="0" l="0" r="0" t="0"/>
            <wp:docPr id="30" name="image14.png"/>
            <a:graphic>
              <a:graphicData uri="http://schemas.openxmlformats.org/drawingml/2006/picture">
                <pic:pic>
                  <pic:nvPicPr>
                    <pic:cNvPr id="0" name="image14.png"/>
                    <pic:cNvPicPr preferRelativeResize="0"/>
                  </pic:nvPicPr>
                  <pic:blipFill>
                    <a:blip r:embed="rId30"/>
                    <a:srcRect b="2628" l="0" r="0" t="2116"/>
                    <a:stretch>
                      <a:fillRect/>
                    </a:stretch>
                  </pic:blipFill>
                  <pic:spPr>
                    <a:xfrm>
                      <a:off x="0" y="0"/>
                      <a:ext cx="3000375" cy="458826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Each I/O pin's behavior is described by the combination of four settings: 1) direction (input/output), 2) state (output drive / input sense), 3) pin mode, and 4) smart mode (optional).  The first three of these activate or utilize special internal circuitry in the I/O Pin block itself (via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w:t>
      </w:r>
      <w:r w:rsidDel="00000000" w:rsidR="00000000" w:rsidRPr="00000000">
        <w:rPr>
          <w:rFonts w:ascii="Roboto Mono Medium" w:cs="Roboto Mono Medium" w:eastAsia="Roboto Mono Medium" w:hAnsi="Roboto Mono Medium"/>
          <w:rtl w:val="0"/>
        </w:rPr>
        <w:t xml:space="preserve">IN</w:t>
      </w:r>
      <w:r w:rsidDel="00000000" w:rsidR="00000000" w:rsidRPr="00000000">
        <w:rPr>
          <w:rtl w:val="0"/>
        </w:rPr>
        <w:t xml:space="preserve">, Mxx signals) and the fourth provides optional state-machine control outside of the circuit shown here.  See </w:t>
      </w:r>
      <w:hyperlink w:anchor="_6z9hr7z553r3">
        <w:r w:rsidDel="00000000" w:rsidR="00000000" w:rsidRPr="00000000">
          <w:rPr>
            <w:color w:val="1155cc"/>
            <w:u w:val="single"/>
            <w:rtl w:val="0"/>
          </w:rPr>
          <w:t xml:space="preserve">Equivalent Schematics</w:t>
        </w:r>
      </w:hyperlink>
      <w:r w:rsidDel="00000000" w:rsidR="00000000" w:rsidRPr="00000000">
        <w:rPr>
          <w:rtl w:val="0"/>
        </w:rPr>
        <w:t xml:space="preserve"> to visualize each pin mode's effect.  Each of the four settings is described below.</w:t>
      </w:r>
    </w:p>
    <w:p w:rsidR="00000000" w:rsidDel="00000000" w:rsidP="00000000" w:rsidRDefault="00000000" w:rsidRPr="00000000" w14:paraId="00000346">
      <w:pPr>
        <w:pStyle w:val="Heading2"/>
        <w:rPr/>
      </w:pPr>
      <w:bookmarkStart w:colFirst="0" w:colLast="0" w:name="_p2sdunz9fxpm" w:id="260"/>
      <w:bookmarkEnd w:id="260"/>
      <w:r w:rsidDel="00000000" w:rsidR="00000000" w:rsidRPr="00000000">
        <w:rPr>
          <w:rtl w:val="0"/>
        </w:rPr>
        <w:t xml:space="preserve">Direction and State</w:t>
      </w:r>
    </w:p>
    <w:p w:rsidR="00000000" w:rsidDel="00000000" w:rsidP="00000000" w:rsidRDefault="00000000" w:rsidRPr="00000000" w14:paraId="00000347">
      <w:pPr>
        <w:rPr/>
      </w:pPr>
      <w:r w:rsidDel="00000000" w:rsidR="00000000" w:rsidRPr="00000000">
        <w:rPr>
          <w:rtl w:val="0"/>
        </w:rPr>
        <w:t xml:space="preserve">In simplest form, I/O pins are controlled via dedicated cog registers and the instructions that affect them.</w:t>
      </w:r>
    </w:p>
    <w:tbl>
      <w:tblPr>
        <w:tblStyle w:val="Table14"/>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515"/>
        <w:gridCol w:w="7425"/>
        <w:tblGridChange w:id="0">
          <w:tblGrid>
            <w:gridCol w:w="1140"/>
            <w:gridCol w:w="1515"/>
            <w:gridCol w:w="7425"/>
          </w:tblGrid>
        </w:tblGridChange>
      </w:tblGrid>
      <w:tr>
        <w:trPr>
          <w:cantSplit w:val="0"/>
          <w:trHeight w:val="400" w:hRule="atLeast"/>
          <w:tblHeader w:val="0"/>
        </w:trPr>
        <w:tc>
          <w:tcPr>
            <w:gridSpan w:val="3"/>
            <w:shd w:fill="d9d9d9" w:val="clear"/>
            <w:tcMar>
              <w:top w:w="43.2" w:type="dxa"/>
              <w:left w:w="43.2" w:type="dxa"/>
              <w:bottom w:w="43.2" w:type="dxa"/>
              <w:right w:w="43.2" w:type="dxa"/>
            </w:tcMar>
            <w:vAlign w:val="top"/>
          </w:tcPr>
          <w:p w:rsidR="00000000" w:rsidDel="00000000" w:rsidP="00000000" w:rsidRDefault="00000000" w:rsidRPr="00000000" w14:paraId="00000348">
            <w:pPr>
              <w:pStyle w:val="Heading6"/>
              <w:widowControl w:val="0"/>
              <w:rPr/>
            </w:pPr>
            <w:bookmarkStart w:colFirst="0" w:colLast="0" w:name="_8vpuj8udqha0" w:id="261"/>
            <w:bookmarkEnd w:id="261"/>
            <w:r w:rsidDel="00000000" w:rsidR="00000000" w:rsidRPr="00000000">
              <w:rPr>
                <w:rtl w:val="0"/>
              </w:rPr>
              <w:t xml:space="preserve">I/O Pin Registers</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34B">
            <w:pPr>
              <w:pStyle w:val="Subtitle"/>
              <w:widowControl w:val="0"/>
              <w:rPr>
                <w:b w:val="1"/>
              </w:rPr>
            </w:pPr>
            <w:bookmarkStart w:colFirst="0" w:colLast="0" w:name="_9a34skqzpemr" w:id="262"/>
            <w:bookmarkEnd w:id="262"/>
            <w:r w:rsidDel="00000000" w:rsidR="00000000" w:rsidRPr="00000000">
              <w:rPr>
                <w:b w:val="1"/>
                <w:rtl w:val="0"/>
              </w:rPr>
              <w:t xml:space="preserve">Register</w:t>
            </w:r>
          </w:p>
        </w:tc>
        <w:tc>
          <w:tcPr>
            <w:shd w:fill="d9d9d9" w:val="clear"/>
            <w:tcMar>
              <w:top w:w="43.2" w:type="dxa"/>
              <w:left w:w="43.2" w:type="dxa"/>
              <w:bottom w:w="43.2" w:type="dxa"/>
              <w:right w:w="43.2" w:type="dxa"/>
            </w:tcMar>
            <w:vAlign w:val="top"/>
          </w:tcPr>
          <w:p w:rsidR="00000000" w:rsidDel="00000000" w:rsidP="00000000" w:rsidRDefault="00000000" w:rsidRPr="00000000" w14:paraId="0000034C">
            <w:pPr>
              <w:pStyle w:val="Subtitle"/>
              <w:widowControl w:val="0"/>
              <w:rPr>
                <w:b w:val="1"/>
              </w:rPr>
            </w:pPr>
            <w:bookmarkStart w:colFirst="0" w:colLast="0" w:name="_ozol04hqb0r4" w:id="263"/>
            <w:bookmarkEnd w:id="263"/>
            <w:r w:rsidDel="00000000" w:rsidR="00000000" w:rsidRPr="00000000">
              <w:rPr>
                <w:b w:val="1"/>
                <w:rtl w:val="0"/>
              </w:rPr>
              <w:t xml:space="preserve">Cog Address</w:t>
            </w:r>
          </w:p>
        </w:tc>
        <w:tc>
          <w:tcPr>
            <w:shd w:fill="d9d9d9" w:val="clear"/>
            <w:tcMar>
              <w:top w:w="43.2" w:type="dxa"/>
              <w:left w:w="43.2" w:type="dxa"/>
              <w:bottom w:w="43.2" w:type="dxa"/>
              <w:right w:w="43.2" w:type="dxa"/>
            </w:tcMar>
            <w:vAlign w:val="top"/>
          </w:tcPr>
          <w:p w:rsidR="00000000" w:rsidDel="00000000" w:rsidP="00000000" w:rsidRDefault="00000000" w:rsidRPr="00000000" w14:paraId="0000034D">
            <w:pPr>
              <w:pStyle w:val="Subtitle"/>
              <w:widowControl w:val="0"/>
              <w:jc w:val="left"/>
              <w:rPr>
                <w:b w:val="1"/>
              </w:rPr>
            </w:pPr>
            <w:bookmarkStart w:colFirst="0" w:colLast="0" w:name="_i35zpjs0b7yo" w:id="264"/>
            <w:bookmarkEnd w:id="264"/>
            <w:r w:rsidDel="00000000" w:rsidR="00000000" w:rsidRPr="00000000">
              <w:rPr>
                <w:b w:val="1"/>
                <w:rtl w:val="0"/>
              </w:rPr>
              <w:t xml:space="preserve"> Purpose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4E">
            <w:pPr>
              <w:pStyle w:val="Subtitle"/>
              <w:widowControl w:val="0"/>
              <w:rPr>
                <w:rFonts w:ascii="Roboto Mono Medium" w:cs="Roboto Mono Medium" w:eastAsia="Roboto Mono Medium" w:hAnsi="Roboto Mono Medium"/>
              </w:rPr>
            </w:pPr>
            <w:bookmarkStart w:colFirst="0" w:colLast="0" w:name="_9a34skqzpemr" w:id="262"/>
            <w:bookmarkEnd w:id="262"/>
            <w:r w:rsidDel="00000000" w:rsidR="00000000" w:rsidRPr="00000000">
              <w:rPr>
                <w:rFonts w:ascii="Roboto Mono Medium" w:cs="Roboto Mono Medium" w:eastAsia="Roboto Mono Medium" w:hAnsi="Roboto Mono Medium"/>
                <w:rtl w:val="0"/>
              </w:rPr>
              <w:t xml:space="preserve">DIRA</w:t>
            </w:r>
          </w:p>
        </w:tc>
        <w:tc>
          <w:tcPr>
            <w:shd w:fill="auto" w:val="clear"/>
            <w:tcMar>
              <w:top w:w="43.2" w:type="dxa"/>
              <w:left w:w="43.2" w:type="dxa"/>
              <w:bottom w:w="43.2" w:type="dxa"/>
              <w:right w:w="43.2" w:type="dxa"/>
            </w:tcMar>
            <w:vAlign w:val="top"/>
          </w:tcPr>
          <w:p w:rsidR="00000000" w:rsidDel="00000000" w:rsidP="00000000" w:rsidRDefault="00000000" w:rsidRPr="00000000" w14:paraId="0000034F">
            <w:pPr>
              <w:pStyle w:val="Subtitle"/>
              <w:widowControl w:val="0"/>
              <w:rPr/>
            </w:pPr>
            <w:bookmarkStart w:colFirst="0" w:colLast="0" w:name="_uryxx9n07op8" w:id="265"/>
            <w:bookmarkEnd w:id="265"/>
            <w:r w:rsidDel="00000000" w:rsidR="00000000" w:rsidRPr="00000000">
              <w:rPr>
                <w:rtl w:val="0"/>
              </w:rPr>
              <w:t xml:space="preserve">$1FA</w:t>
            </w:r>
          </w:p>
        </w:tc>
        <w:tc>
          <w:tcPr>
            <w:shd w:fill="auto" w:val="clear"/>
            <w:tcMar>
              <w:top w:w="43.2" w:type="dxa"/>
              <w:left w:w="43.2" w:type="dxa"/>
              <w:bottom w:w="43.2" w:type="dxa"/>
              <w:right w:w="43.2" w:type="dxa"/>
            </w:tcMar>
            <w:vAlign w:val="top"/>
          </w:tcPr>
          <w:p w:rsidR="00000000" w:rsidDel="00000000" w:rsidP="00000000" w:rsidRDefault="00000000" w:rsidRPr="00000000" w14:paraId="00000350">
            <w:pPr>
              <w:pStyle w:val="Subtitle"/>
              <w:widowControl w:val="0"/>
              <w:jc w:val="left"/>
              <w:rPr/>
            </w:pPr>
            <w:bookmarkStart w:colFirst="0" w:colLast="0" w:name="_x4dmv6brr12m" w:id="266"/>
            <w:bookmarkEnd w:id="266"/>
            <w:r w:rsidDel="00000000" w:rsidR="00000000" w:rsidRPr="00000000">
              <w:rPr>
                <w:rtl w:val="0"/>
              </w:rPr>
              <w:t xml:space="preserve"> Output enable bits for P0..P31 (active high)</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51">
            <w:pPr>
              <w:pStyle w:val="Subtitle"/>
              <w:widowControl w:val="0"/>
              <w:rPr/>
            </w:pPr>
            <w:bookmarkStart w:colFirst="0" w:colLast="0" w:name="_9a34skqzpemr" w:id="262"/>
            <w:bookmarkEnd w:id="262"/>
            <w:r w:rsidDel="00000000" w:rsidR="00000000" w:rsidRPr="00000000">
              <w:rPr>
                <w:rFonts w:ascii="Roboto Mono Medium" w:cs="Roboto Mono Medium" w:eastAsia="Roboto Mono Medium" w:hAnsi="Roboto Mono Medium"/>
                <w:rtl w:val="0"/>
              </w:rPr>
              <w:t xml:space="preserve">DIRB</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352">
            <w:pPr>
              <w:pStyle w:val="Subtitle"/>
              <w:widowControl w:val="0"/>
              <w:rPr/>
            </w:pPr>
            <w:bookmarkStart w:colFirst="0" w:colLast="0" w:name="_2v5aowqzebyc" w:id="267"/>
            <w:bookmarkEnd w:id="267"/>
            <w:r w:rsidDel="00000000" w:rsidR="00000000" w:rsidRPr="00000000">
              <w:rPr>
                <w:rtl w:val="0"/>
              </w:rPr>
              <w:t xml:space="preserve">$1FB</w:t>
            </w:r>
          </w:p>
        </w:tc>
        <w:tc>
          <w:tcPr>
            <w:shd w:fill="auto" w:val="clear"/>
            <w:tcMar>
              <w:top w:w="43.2" w:type="dxa"/>
              <w:left w:w="43.2" w:type="dxa"/>
              <w:bottom w:w="43.2" w:type="dxa"/>
              <w:right w:w="43.2" w:type="dxa"/>
            </w:tcMar>
            <w:vAlign w:val="top"/>
          </w:tcPr>
          <w:p w:rsidR="00000000" w:rsidDel="00000000" w:rsidP="00000000" w:rsidRDefault="00000000" w:rsidRPr="00000000" w14:paraId="00000353">
            <w:pPr>
              <w:pStyle w:val="Subtitle"/>
              <w:widowControl w:val="0"/>
              <w:jc w:val="left"/>
              <w:rPr/>
            </w:pPr>
            <w:bookmarkStart w:colFirst="0" w:colLast="0" w:name="_1fxv9878j2wf" w:id="268"/>
            <w:bookmarkEnd w:id="268"/>
            <w:r w:rsidDel="00000000" w:rsidR="00000000" w:rsidRPr="00000000">
              <w:rPr>
                <w:rtl w:val="0"/>
              </w:rPr>
              <w:t xml:space="preserve"> Output enable bits for P32..P63 (active high)</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54">
            <w:pPr>
              <w:pStyle w:val="Subtitle"/>
              <w:widowControl w:val="0"/>
              <w:rPr/>
            </w:pPr>
            <w:bookmarkStart w:colFirst="0" w:colLast="0" w:name="_20mle1oee3c2" w:id="269"/>
            <w:bookmarkEnd w:id="269"/>
            <w:r w:rsidDel="00000000" w:rsidR="00000000" w:rsidRPr="00000000">
              <w:rPr>
                <w:rFonts w:ascii="Roboto Mono Medium" w:cs="Roboto Mono Medium" w:eastAsia="Roboto Mono Medium" w:hAnsi="Roboto Mono Medium"/>
                <w:rtl w:val="0"/>
              </w:rPr>
              <w:t xml:space="preserve">OUTA</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355">
            <w:pPr>
              <w:pStyle w:val="Subtitle"/>
              <w:widowControl w:val="0"/>
              <w:rPr/>
            </w:pPr>
            <w:bookmarkStart w:colFirst="0" w:colLast="0" w:name="_pohvuxrpda33" w:id="270"/>
            <w:bookmarkEnd w:id="270"/>
            <w:r w:rsidDel="00000000" w:rsidR="00000000" w:rsidRPr="00000000">
              <w:rPr>
                <w:rtl w:val="0"/>
              </w:rPr>
              <w:t xml:space="preserve">$1FC</w:t>
            </w:r>
          </w:p>
        </w:tc>
        <w:tc>
          <w:tcPr>
            <w:shd w:fill="auto" w:val="clear"/>
            <w:tcMar>
              <w:top w:w="43.2" w:type="dxa"/>
              <w:left w:w="43.2" w:type="dxa"/>
              <w:bottom w:w="43.2" w:type="dxa"/>
              <w:right w:w="43.2" w:type="dxa"/>
            </w:tcMar>
            <w:vAlign w:val="top"/>
          </w:tcPr>
          <w:p w:rsidR="00000000" w:rsidDel="00000000" w:rsidP="00000000" w:rsidRDefault="00000000" w:rsidRPr="00000000" w14:paraId="00000356">
            <w:pPr>
              <w:pStyle w:val="Subtitle"/>
              <w:widowControl w:val="0"/>
              <w:jc w:val="left"/>
              <w:rPr/>
            </w:pPr>
            <w:bookmarkStart w:colFirst="0" w:colLast="0" w:name="_6f4uw6m7hdnu" w:id="271"/>
            <w:bookmarkEnd w:id="271"/>
            <w:r w:rsidDel="00000000" w:rsidR="00000000" w:rsidRPr="00000000">
              <w:rPr>
                <w:rtl w:val="0"/>
              </w:rPr>
              <w:t xml:space="preserve"> Output state bits for P0..P31 (corresponding DIRA bit must be high to enable output)</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57">
            <w:pPr>
              <w:pStyle w:val="Subtitle"/>
              <w:widowControl w:val="0"/>
              <w:rPr/>
            </w:pPr>
            <w:bookmarkStart w:colFirst="0" w:colLast="0" w:name="_74eg28wbe771" w:id="272"/>
            <w:bookmarkEnd w:id="272"/>
            <w:r w:rsidDel="00000000" w:rsidR="00000000" w:rsidRPr="00000000">
              <w:rPr>
                <w:rFonts w:ascii="Roboto Mono Medium" w:cs="Roboto Mono Medium" w:eastAsia="Roboto Mono Medium" w:hAnsi="Roboto Mono Medium"/>
                <w:rtl w:val="0"/>
              </w:rPr>
              <w:t xml:space="preserve">OUTB</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358">
            <w:pPr>
              <w:pStyle w:val="Subtitle"/>
              <w:widowControl w:val="0"/>
              <w:rPr/>
            </w:pPr>
            <w:bookmarkStart w:colFirst="0" w:colLast="0" w:name="_sw9vdxocmkaj" w:id="273"/>
            <w:bookmarkEnd w:id="273"/>
            <w:r w:rsidDel="00000000" w:rsidR="00000000" w:rsidRPr="00000000">
              <w:rPr>
                <w:rtl w:val="0"/>
              </w:rPr>
              <w:t xml:space="preserve">$1FD</w:t>
            </w:r>
          </w:p>
        </w:tc>
        <w:tc>
          <w:tcPr>
            <w:shd w:fill="auto" w:val="clear"/>
            <w:tcMar>
              <w:top w:w="43.2" w:type="dxa"/>
              <w:left w:w="43.2" w:type="dxa"/>
              <w:bottom w:w="43.2" w:type="dxa"/>
              <w:right w:w="43.2" w:type="dxa"/>
            </w:tcMar>
            <w:vAlign w:val="top"/>
          </w:tcPr>
          <w:p w:rsidR="00000000" w:rsidDel="00000000" w:rsidP="00000000" w:rsidRDefault="00000000" w:rsidRPr="00000000" w14:paraId="00000359">
            <w:pPr>
              <w:pStyle w:val="Subtitle"/>
              <w:widowControl w:val="0"/>
              <w:jc w:val="left"/>
              <w:rPr/>
            </w:pPr>
            <w:bookmarkStart w:colFirst="0" w:colLast="0" w:name="_lkolgmnvq9me" w:id="274"/>
            <w:bookmarkEnd w:id="274"/>
            <w:r w:rsidDel="00000000" w:rsidR="00000000" w:rsidRPr="00000000">
              <w:rPr>
                <w:rtl w:val="0"/>
              </w:rPr>
              <w:t xml:space="preserve"> Output state bits for P32..P63 (corresponding DIRB bit must be high to enable output)</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5A">
            <w:pPr>
              <w:pStyle w:val="Subtitle"/>
              <w:widowControl w:val="0"/>
              <w:rPr/>
            </w:pPr>
            <w:bookmarkStart w:colFirst="0" w:colLast="0" w:name="_7t3vugd1uyo6" w:id="275"/>
            <w:bookmarkEnd w:id="275"/>
            <w:r w:rsidDel="00000000" w:rsidR="00000000" w:rsidRPr="00000000">
              <w:rPr>
                <w:rFonts w:ascii="Roboto Mono Medium" w:cs="Roboto Mono Medium" w:eastAsia="Roboto Mono Medium" w:hAnsi="Roboto Mono Medium"/>
                <w:rtl w:val="0"/>
              </w:rPr>
              <w:t xml:space="preserve">INA</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35B">
            <w:pPr>
              <w:pStyle w:val="Subtitle"/>
              <w:widowControl w:val="0"/>
              <w:rPr/>
            </w:pPr>
            <w:bookmarkStart w:colFirst="0" w:colLast="0" w:name="_dcgq0n81mpl9" w:id="276"/>
            <w:bookmarkEnd w:id="276"/>
            <w:r w:rsidDel="00000000" w:rsidR="00000000" w:rsidRPr="00000000">
              <w:rPr>
                <w:rtl w:val="0"/>
              </w:rPr>
              <w:t xml:space="preserve">$1FE</w:t>
            </w:r>
          </w:p>
        </w:tc>
        <w:tc>
          <w:tcPr>
            <w:shd w:fill="auto" w:val="clear"/>
            <w:tcMar>
              <w:top w:w="43.2" w:type="dxa"/>
              <w:left w:w="43.2" w:type="dxa"/>
              <w:bottom w:w="43.2" w:type="dxa"/>
              <w:right w:w="43.2" w:type="dxa"/>
            </w:tcMar>
            <w:vAlign w:val="top"/>
          </w:tcPr>
          <w:p w:rsidR="00000000" w:rsidDel="00000000" w:rsidP="00000000" w:rsidRDefault="00000000" w:rsidRPr="00000000" w14:paraId="0000035C">
            <w:pPr>
              <w:pStyle w:val="Subtitle"/>
              <w:widowControl w:val="0"/>
              <w:jc w:val="left"/>
              <w:rPr/>
            </w:pPr>
            <w:bookmarkStart w:colFirst="0" w:colLast="0" w:name="_ua44bvvqkjm" w:id="277"/>
            <w:bookmarkEnd w:id="277"/>
            <w:r w:rsidDel="00000000" w:rsidR="00000000" w:rsidRPr="00000000">
              <w:rPr>
                <w:rtl w:val="0"/>
              </w:rPr>
              <w:t xml:space="preserve"> Input state bits for P0..P31</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5D">
            <w:pPr>
              <w:pStyle w:val="Subtitle"/>
              <w:widowControl w:val="0"/>
              <w:rPr/>
            </w:pPr>
            <w:bookmarkStart w:colFirst="0" w:colLast="0" w:name="_3nunbr3ss4li" w:id="278"/>
            <w:bookmarkEnd w:id="278"/>
            <w:r w:rsidDel="00000000" w:rsidR="00000000" w:rsidRPr="00000000">
              <w:rPr>
                <w:rFonts w:ascii="Roboto Mono Medium" w:cs="Roboto Mono Medium" w:eastAsia="Roboto Mono Medium" w:hAnsi="Roboto Mono Medium"/>
                <w:rtl w:val="0"/>
              </w:rPr>
              <w:t xml:space="preserve">INB</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35E">
            <w:pPr>
              <w:pStyle w:val="Subtitle"/>
              <w:widowControl w:val="0"/>
              <w:rPr/>
            </w:pPr>
            <w:bookmarkStart w:colFirst="0" w:colLast="0" w:name="_sfhzcxjnosx1" w:id="279"/>
            <w:bookmarkEnd w:id="279"/>
            <w:r w:rsidDel="00000000" w:rsidR="00000000" w:rsidRPr="00000000">
              <w:rPr>
                <w:rtl w:val="0"/>
              </w:rPr>
              <w:t xml:space="preserve">$1FF</w:t>
            </w:r>
          </w:p>
        </w:tc>
        <w:tc>
          <w:tcPr>
            <w:shd w:fill="auto" w:val="clear"/>
            <w:tcMar>
              <w:top w:w="43.2" w:type="dxa"/>
              <w:left w:w="43.2" w:type="dxa"/>
              <w:bottom w:w="43.2" w:type="dxa"/>
              <w:right w:w="43.2" w:type="dxa"/>
            </w:tcMar>
            <w:vAlign w:val="top"/>
          </w:tcPr>
          <w:p w:rsidR="00000000" w:rsidDel="00000000" w:rsidP="00000000" w:rsidRDefault="00000000" w:rsidRPr="00000000" w14:paraId="0000035F">
            <w:pPr>
              <w:pStyle w:val="Subtitle"/>
              <w:widowControl w:val="0"/>
              <w:jc w:val="left"/>
              <w:rPr/>
            </w:pPr>
            <w:bookmarkStart w:colFirst="0" w:colLast="0" w:name="_unp6bd3gjeb7" w:id="280"/>
            <w:bookmarkEnd w:id="280"/>
            <w:r w:rsidDel="00000000" w:rsidR="00000000" w:rsidRPr="00000000">
              <w:rPr>
                <w:rtl w:val="0"/>
              </w:rPr>
              <w:t xml:space="preserve"> Input state bits for P32..P63</w:t>
            </w:r>
          </w:p>
        </w:tc>
      </w:tr>
    </w:tbl>
    <w:p w:rsidR="00000000" w:rsidDel="00000000" w:rsidP="00000000" w:rsidRDefault="00000000" w:rsidRPr="00000000" w14:paraId="00000360">
      <w:pPr>
        <w:spacing w:after="0" w:lineRule="auto"/>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General-purpose and special pin instructions can </w:t>
      </w:r>
      <w:r w:rsidDel="00000000" w:rsidR="00000000" w:rsidRPr="00000000">
        <w:rPr>
          <w:rtl w:val="0"/>
        </w:rPr>
        <w:t xml:space="preserve">write</w:t>
      </w:r>
      <w:r w:rsidDel="00000000" w:rsidR="00000000" w:rsidRPr="00000000">
        <w:rPr>
          <w:rtl w:val="0"/>
        </w:rPr>
        <w:t xml:space="preserve"> to </w:t>
      </w:r>
      <w:r w:rsidDel="00000000" w:rsidR="00000000" w:rsidRPr="00000000">
        <w:rPr>
          <w:rFonts w:ascii="Roboto Mono Medium" w:cs="Roboto Mono Medium" w:eastAsia="Roboto Mono Medium" w:hAnsi="Roboto Mono Medium"/>
          <w:rtl w:val="0"/>
        </w:rPr>
        <w:t xml:space="preserve">DIRA</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DIRB</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OUTA</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OUTB</w:t>
      </w:r>
      <w:r w:rsidDel="00000000" w:rsidR="00000000" w:rsidRPr="00000000">
        <w:rPr>
          <w:rtl w:val="0"/>
        </w:rPr>
        <w:t xml:space="preserve"> to affect pin input/output behavior and </w:t>
      </w:r>
      <w:r w:rsidDel="00000000" w:rsidR="00000000" w:rsidRPr="00000000">
        <w:rPr>
          <w:rtl w:val="0"/>
        </w:rPr>
        <w:t xml:space="preserve">can read</w:t>
      </w:r>
      <w:r w:rsidDel="00000000" w:rsidR="00000000" w:rsidRPr="00000000">
        <w:rPr>
          <w:rtl w:val="0"/>
        </w:rPr>
        <w:t xml:space="preserve"> from </w:t>
      </w:r>
      <w:r w:rsidDel="00000000" w:rsidR="00000000" w:rsidRPr="00000000">
        <w:rPr>
          <w:rFonts w:ascii="Roboto Mono Medium" w:cs="Roboto Mono Medium" w:eastAsia="Roboto Mono Medium" w:hAnsi="Roboto Mono Medium"/>
          <w:rtl w:val="0"/>
        </w:rPr>
        <w:t xml:space="preserve">INA</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INB</w:t>
      </w:r>
      <w:r w:rsidDel="00000000" w:rsidR="00000000" w:rsidRPr="00000000">
        <w:rPr>
          <w:rtl w:val="0"/>
        </w:rPr>
        <w:t xml:space="preserve"> to retrieve pin states.  General-purpose instructions operate on the entire 32-bit register (all pins) while the special pin instructions operate on a single bit (pin) within them.</w:t>
      </w:r>
    </w:p>
    <w:tbl>
      <w:tblPr>
        <w:tblStyle w:val="Table15"/>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15"/>
        <w:gridCol w:w="3765"/>
        <w:tblGridChange w:id="0">
          <w:tblGrid>
            <w:gridCol w:w="6315"/>
            <w:gridCol w:w="3765"/>
          </w:tblGrid>
        </w:tblGridChange>
      </w:tblGrid>
      <w:tr>
        <w:trPr>
          <w:cantSplit w:val="0"/>
          <w:trHeight w:val="400" w:hRule="atLeast"/>
          <w:tblHeader w:val="0"/>
        </w:trPr>
        <w:tc>
          <w:tcPr>
            <w:gridSpan w:val="2"/>
            <w:shd w:fill="d9d9d9" w:val="clear"/>
            <w:tcMar>
              <w:top w:w="43.2" w:type="dxa"/>
              <w:left w:w="43.2" w:type="dxa"/>
              <w:bottom w:w="43.2" w:type="dxa"/>
              <w:right w:w="43.2" w:type="dxa"/>
            </w:tcMar>
            <w:vAlign w:val="top"/>
          </w:tcPr>
          <w:p w:rsidR="00000000" w:rsidDel="00000000" w:rsidP="00000000" w:rsidRDefault="00000000" w:rsidRPr="00000000" w14:paraId="00000362">
            <w:pPr>
              <w:pStyle w:val="Heading6"/>
              <w:widowControl w:val="0"/>
              <w:rPr/>
            </w:pPr>
            <w:bookmarkStart w:colFirst="0" w:colLast="0" w:name="_8vpuj8udqha0" w:id="261"/>
            <w:bookmarkEnd w:id="261"/>
            <w:r w:rsidDel="00000000" w:rsidR="00000000" w:rsidRPr="00000000">
              <w:rPr>
                <w:rtl w:val="0"/>
              </w:rPr>
              <w:t xml:space="preserve">Special Pin Instructions</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364">
            <w:pPr>
              <w:pStyle w:val="Subtitle"/>
              <w:widowControl w:val="0"/>
              <w:rPr>
                <w:b w:val="1"/>
              </w:rPr>
            </w:pPr>
            <w:bookmarkStart w:colFirst="0" w:colLast="0" w:name="_ozol04hqb0r4" w:id="263"/>
            <w:bookmarkEnd w:id="263"/>
            <w:r w:rsidDel="00000000" w:rsidR="00000000" w:rsidRPr="00000000">
              <w:rPr>
                <w:b w:val="1"/>
                <w:rtl w:val="0"/>
              </w:rPr>
              <w:t xml:space="preserve">Instructions</w:t>
            </w:r>
          </w:p>
        </w:tc>
        <w:tc>
          <w:tcPr>
            <w:shd w:fill="d9d9d9" w:val="clear"/>
            <w:tcMar>
              <w:top w:w="43.2" w:type="dxa"/>
              <w:left w:w="43.2" w:type="dxa"/>
              <w:bottom w:w="43.2" w:type="dxa"/>
              <w:right w:w="43.2" w:type="dxa"/>
            </w:tcMar>
            <w:vAlign w:val="top"/>
          </w:tcPr>
          <w:p w:rsidR="00000000" w:rsidDel="00000000" w:rsidP="00000000" w:rsidRDefault="00000000" w:rsidRPr="00000000" w14:paraId="00000365">
            <w:pPr>
              <w:pStyle w:val="Subtitle"/>
              <w:widowControl w:val="0"/>
              <w:jc w:val="left"/>
              <w:rPr>
                <w:b w:val="1"/>
              </w:rPr>
            </w:pPr>
            <w:bookmarkStart w:colFirst="0" w:colLast="0" w:name="_97m68v9tnnm6" w:id="281"/>
            <w:bookmarkEnd w:id="281"/>
            <w:r w:rsidDel="00000000" w:rsidR="00000000" w:rsidRPr="00000000">
              <w:rPr>
                <w:b w:val="1"/>
                <w:rtl w:val="0"/>
              </w:rPr>
              <w:t xml:space="preserve"> Purpose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66">
            <w:pPr>
              <w:pStyle w:val="Subtitle"/>
              <w:widowControl w:val="0"/>
              <w:rPr>
                <w:rFonts w:ascii="Roboto Mono Medium" w:cs="Roboto Mono Medium" w:eastAsia="Roboto Mono Medium" w:hAnsi="Roboto Mono Medium"/>
              </w:rPr>
            </w:pPr>
            <w:bookmarkStart w:colFirst="0" w:colLast="0" w:name="_uryxx9n07op8" w:id="265"/>
            <w:bookmarkEnd w:id="265"/>
            <w:r w:rsidDel="00000000" w:rsidR="00000000" w:rsidRPr="00000000">
              <w:rPr>
                <w:rFonts w:ascii="Roboto Mono Medium" w:cs="Roboto Mono Medium" w:eastAsia="Roboto Mono Medium" w:hAnsi="Roboto Mono Medium"/>
                <w:rtl w:val="0"/>
              </w:rPr>
              <w:t xml:space="preserve">DIRL</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DIRH</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DIRC</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DIRNC</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DIRZ</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DIRNZ</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DIRRND</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DIRNOT {#}D</w:t>
            </w:r>
          </w:p>
        </w:tc>
        <w:tc>
          <w:tcPr>
            <w:shd w:fill="auto" w:val="clear"/>
            <w:tcMar>
              <w:top w:w="43.2" w:type="dxa"/>
              <w:left w:w="43.2" w:type="dxa"/>
              <w:bottom w:w="43.2" w:type="dxa"/>
              <w:right w:w="43.2" w:type="dxa"/>
            </w:tcMar>
            <w:vAlign w:val="top"/>
          </w:tcPr>
          <w:p w:rsidR="00000000" w:rsidDel="00000000" w:rsidP="00000000" w:rsidRDefault="00000000" w:rsidRPr="00000000" w14:paraId="00000367">
            <w:pPr>
              <w:pStyle w:val="Subtitle"/>
              <w:widowControl w:val="0"/>
              <w:jc w:val="left"/>
              <w:rPr>
                <w:rFonts w:ascii="Roboto Mono Medium" w:cs="Roboto Mono Medium" w:eastAsia="Roboto Mono Medium" w:hAnsi="Roboto Mono Medium"/>
              </w:rPr>
            </w:pPr>
            <w:bookmarkStart w:colFirst="0" w:colLast="0" w:name="_fqondohkvztl" w:id="282"/>
            <w:bookmarkEnd w:id="282"/>
            <w:r w:rsidDel="00000000" w:rsidR="00000000" w:rsidRPr="00000000">
              <w:rPr>
                <w:rtl w:val="0"/>
              </w:rPr>
              <w:t xml:space="preserve"> Affect pin D bit in </w:t>
            </w:r>
            <w:r w:rsidDel="00000000" w:rsidR="00000000" w:rsidRPr="00000000">
              <w:rPr>
                <w:rFonts w:ascii="Roboto Mono Medium" w:cs="Roboto Mono Medium" w:eastAsia="Roboto Mono Medium" w:hAnsi="Roboto Mono Medium"/>
                <w:rtl w:val="0"/>
              </w:rPr>
              <w:t xml:space="preserve">DIRx</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68">
            <w:pPr>
              <w:pStyle w:val="Subtitle"/>
              <w:widowControl w:val="0"/>
              <w:rPr/>
            </w:pPr>
            <w:bookmarkStart w:colFirst="0" w:colLast="0" w:name="_2v5aowqzebyc" w:id="267"/>
            <w:bookmarkEnd w:id="267"/>
            <w:r w:rsidDel="00000000" w:rsidR="00000000" w:rsidRPr="00000000">
              <w:rPr>
                <w:rFonts w:ascii="Roboto Mono Medium" w:cs="Roboto Mono Medium" w:eastAsia="Roboto Mono Medium" w:hAnsi="Roboto Mono Medium"/>
                <w:rtl w:val="0"/>
              </w:rPr>
              <w:t xml:space="preserve">OUTL</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OUTH</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OUTC</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OUTNC</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OUTZ</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OUTNZ</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OUTRND</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OUTNOT {#}D</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369">
            <w:pPr>
              <w:pStyle w:val="Subtitle"/>
              <w:widowControl w:val="0"/>
              <w:jc w:val="left"/>
              <w:rPr/>
            </w:pPr>
            <w:bookmarkStart w:colFirst="0" w:colLast="0" w:name="_gb7hpmasxadf" w:id="283"/>
            <w:bookmarkEnd w:id="283"/>
            <w:r w:rsidDel="00000000" w:rsidR="00000000" w:rsidRPr="00000000">
              <w:rPr>
                <w:rtl w:val="0"/>
              </w:rPr>
              <w:t xml:space="preserve"> Affect pin D bit in </w:t>
            </w:r>
            <w:r w:rsidDel="00000000" w:rsidR="00000000" w:rsidRPr="00000000">
              <w:rPr>
                <w:rFonts w:ascii="Roboto Mono Medium" w:cs="Roboto Mono Medium" w:eastAsia="Roboto Mono Medium" w:hAnsi="Roboto Mono Medium"/>
                <w:rtl w:val="0"/>
              </w:rPr>
              <w:t xml:space="preserve">OUTx</w:t>
            </w: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6A">
            <w:pPr>
              <w:pStyle w:val="Subtitle"/>
              <w:widowControl w:val="0"/>
              <w:rPr/>
            </w:pPr>
            <w:bookmarkStart w:colFirst="0" w:colLast="0" w:name="_2dd73io4w0qn" w:id="284"/>
            <w:bookmarkEnd w:id="284"/>
            <w:r w:rsidDel="00000000" w:rsidR="00000000" w:rsidRPr="00000000">
              <w:rPr>
                <w:rFonts w:ascii="Roboto Mono Medium" w:cs="Roboto Mono Medium" w:eastAsia="Roboto Mono Medium" w:hAnsi="Roboto Mono Medium"/>
                <w:rtl w:val="0"/>
              </w:rPr>
              <w:t xml:space="preserve">FLTL</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FLTH</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FLTC</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FLTNC</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FLTZ</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FLTNZ</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FLTRND</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FLTNOT {#}D</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36B">
            <w:pPr>
              <w:pStyle w:val="Subtitle"/>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aq3id2fwo4t4" w:id="285"/>
            <w:bookmarkEnd w:id="285"/>
            <w:r w:rsidDel="00000000" w:rsidR="00000000" w:rsidRPr="00000000">
              <w:rPr>
                <w:rtl w:val="0"/>
              </w:rPr>
              <w:t xml:space="preserve"> Affect pin D bit in </w:t>
            </w:r>
            <w:r w:rsidDel="00000000" w:rsidR="00000000" w:rsidRPr="00000000">
              <w:rPr>
                <w:rFonts w:ascii="Roboto Mono Medium" w:cs="Roboto Mono Medium" w:eastAsia="Roboto Mono Medium" w:hAnsi="Roboto Mono Medium"/>
                <w:rtl w:val="0"/>
              </w:rPr>
              <w:t xml:space="preserve">OUTx</w:t>
            </w:r>
            <w:r w:rsidDel="00000000" w:rsidR="00000000" w:rsidRPr="00000000">
              <w:rPr>
                <w:rtl w:val="0"/>
              </w:rPr>
              <w:t xml:space="preserve">, clear bit in </w:t>
            </w:r>
            <w:r w:rsidDel="00000000" w:rsidR="00000000" w:rsidRPr="00000000">
              <w:rPr>
                <w:rFonts w:ascii="Roboto Mono Medium" w:cs="Roboto Mono Medium" w:eastAsia="Roboto Mono Medium" w:hAnsi="Roboto Mono Medium"/>
                <w:rtl w:val="0"/>
              </w:rPr>
              <w:t xml:space="preserve">DIRx</w:t>
            </w: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6C">
            <w:pPr>
              <w:pStyle w:val="Subtitle"/>
              <w:widowControl w:val="0"/>
              <w:rPr/>
            </w:pPr>
            <w:bookmarkStart w:colFirst="0" w:colLast="0" w:name="_24v89jihof9d" w:id="286"/>
            <w:bookmarkEnd w:id="286"/>
            <w:r w:rsidDel="00000000" w:rsidR="00000000" w:rsidRPr="00000000">
              <w:rPr>
                <w:rFonts w:ascii="Roboto Mono Medium" w:cs="Roboto Mono Medium" w:eastAsia="Roboto Mono Medium" w:hAnsi="Roboto Mono Medium"/>
                <w:rtl w:val="0"/>
              </w:rPr>
              <w:t xml:space="preserve">DRVL</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DRVH</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DRVC</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DRVNC</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DRVZ</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DRVNZ</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DRVRND</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DRVNOT {#}D</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36D">
            <w:pPr>
              <w:pStyle w:val="Subtitle"/>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omvkw9axpvtq" w:id="287"/>
            <w:bookmarkEnd w:id="287"/>
            <w:r w:rsidDel="00000000" w:rsidR="00000000" w:rsidRPr="00000000">
              <w:rPr>
                <w:rtl w:val="0"/>
              </w:rPr>
              <w:t xml:space="preserve"> Affect pin D bit in </w:t>
            </w:r>
            <w:r w:rsidDel="00000000" w:rsidR="00000000" w:rsidRPr="00000000">
              <w:rPr>
                <w:rFonts w:ascii="Roboto Mono Medium" w:cs="Roboto Mono Medium" w:eastAsia="Roboto Mono Medium" w:hAnsi="Roboto Mono Medium"/>
                <w:rtl w:val="0"/>
              </w:rPr>
              <w:t xml:space="preserve">OUTx</w:t>
            </w:r>
            <w:r w:rsidDel="00000000" w:rsidR="00000000" w:rsidRPr="00000000">
              <w:rPr>
                <w:rtl w:val="0"/>
              </w:rPr>
              <w:t xml:space="preserve">, set bit in </w:t>
            </w:r>
            <w:r w:rsidDel="00000000" w:rsidR="00000000" w:rsidRPr="00000000">
              <w:rPr>
                <w:rFonts w:ascii="Roboto Mono Medium" w:cs="Roboto Mono Medium" w:eastAsia="Roboto Mono Medium" w:hAnsi="Roboto Mono Medium"/>
                <w:rtl w:val="0"/>
              </w:rPr>
              <w:t xml:space="preserve">DIRx</w:t>
            </w: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6E">
            <w:pPr>
              <w:pStyle w:val="Subtitle"/>
              <w:widowControl w:val="0"/>
              <w:rPr/>
            </w:pPr>
            <w:bookmarkStart w:colFirst="0" w:colLast="0" w:name="_bx4zotua5352" w:id="288"/>
            <w:bookmarkEnd w:id="288"/>
            <w:r w:rsidDel="00000000" w:rsidR="00000000" w:rsidRPr="00000000">
              <w:rPr>
                <w:rFonts w:ascii="Roboto Mono Medium" w:cs="Roboto Mono Medium" w:eastAsia="Roboto Mono Medium" w:hAnsi="Roboto Mono Medium"/>
                <w:rtl w:val="0"/>
              </w:rPr>
              <w:t xml:space="preserve">TESTP {#}D WC</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WZ</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ANDC</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ANDZ</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ORC</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ORZ</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XORC</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XORZ</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36F">
            <w:pPr>
              <w:pStyle w:val="Subtitle"/>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nrx1c4ai6996" w:id="289"/>
            <w:bookmarkEnd w:id="289"/>
            <w:r w:rsidDel="00000000" w:rsidR="00000000" w:rsidRPr="00000000">
              <w:rPr>
                <w:rtl w:val="0"/>
              </w:rPr>
              <w:t xml:space="preserve"> Read pin D bit in </w:t>
            </w:r>
            <w:r w:rsidDel="00000000" w:rsidR="00000000" w:rsidRPr="00000000">
              <w:rPr>
                <w:rFonts w:ascii="Roboto Mono Medium" w:cs="Roboto Mono Medium" w:eastAsia="Roboto Mono Medium" w:hAnsi="Roboto Mono Medium"/>
                <w:rtl w:val="0"/>
              </w:rPr>
              <w:t xml:space="preserve">INx</w:t>
            </w:r>
            <w:r w:rsidDel="00000000" w:rsidR="00000000" w:rsidRPr="00000000">
              <w:rPr>
                <w:rtl w:val="0"/>
              </w:rPr>
              <w:t xml:space="preserve"> and affect C or Z</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70">
            <w:pPr>
              <w:pStyle w:val="Subtitle"/>
              <w:widowControl w:val="0"/>
              <w:rPr/>
            </w:pPr>
            <w:bookmarkStart w:colFirst="0" w:colLast="0" w:name="_lkytuze73fyf" w:id="290"/>
            <w:bookmarkEnd w:id="290"/>
            <w:r w:rsidDel="00000000" w:rsidR="00000000" w:rsidRPr="00000000">
              <w:rPr>
                <w:rFonts w:ascii="Roboto Mono Medium" w:cs="Roboto Mono Medium" w:eastAsia="Roboto Mono Medium" w:hAnsi="Roboto Mono Medium"/>
                <w:rtl w:val="0"/>
              </w:rPr>
              <w:t xml:space="preserve">TESTPN {#}D WC</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WZ</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ANDC</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ANDZ</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ORC</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ORZ</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XORC</w:t>
            </w:r>
            <w:r w:rsidDel="00000000" w:rsidR="00000000" w:rsidRPr="00000000">
              <w:rPr>
                <w:rFonts w:ascii="Roboto" w:cs="Roboto" w:eastAsia="Roboto" w:hAnsi="Roboto"/>
                <w:rtl w:val="0"/>
              </w:rPr>
              <w:t xml:space="preserve"> </w:t>
            </w:r>
            <w:r w:rsidDel="00000000" w:rsidR="00000000" w:rsidRPr="00000000">
              <w:rPr>
                <w:rFonts w:ascii="Roboto Medium" w:cs="Roboto Medium" w:eastAsia="Roboto Medium" w:hAnsi="Roboto Medium"/>
                <w:rtl w:val="0"/>
              </w:rPr>
              <w:t xml:space="preserve">/</w:t>
            </w:r>
            <w:r w:rsidDel="00000000" w:rsidR="00000000" w:rsidRPr="00000000">
              <w:rPr>
                <w:rFonts w:ascii="Roboto" w:cs="Roboto" w:eastAsia="Roboto" w:hAnsi="Roboto"/>
                <w:rtl w:val="0"/>
              </w:rPr>
              <w:t xml:space="preserve"> </w:t>
            </w:r>
            <w:r w:rsidDel="00000000" w:rsidR="00000000" w:rsidRPr="00000000">
              <w:rPr>
                <w:rFonts w:ascii="Roboto Mono Medium" w:cs="Roboto Mono Medium" w:eastAsia="Roboto Mono Medium" w:hAnsi="Roboto Mono Medium"/>
                <w:rtl w:val="0"/>
              </w:rPr>
              <w:t xml:space="preserve">XORZ</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371">
            <w:pPr>
              <w:pStyle w:val="Subtitle"/>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mfy17viagap9" w:id="291"/>
            <w:bookmarkEnd w:id="291"/>
            <w:r w:rsidDel="00000000" w:rsidR="00000000" w:rsidRPr="00000000">
              <w:rPr>
                <w:rtl w:val="0"/>
              </w:rPr>
              <w:t xml:space="preserve"> Read pin D bit in !</w:t>
            </w:r>
            <w:r w:rsidDel="00000000" w:rsidR="00000000" w:rsidRPr="00000000">
              <w:rPr>
                <w:rFonts w:ascii="Roboto Mono Medium" w:cs="Roboto Mono Medium" w:eastAsia="Roboto Mono Medium" w:hAnsi="Roboto Mono Medium"/>
                <w:rtl w:val="0"/>
              </w:rPr>
              <w:t xml:space="preserve">INx</w:t>
            </w:r>
            <w:r w:rsidDel="00000000" w:rsidR="00000000" w:rsidRPr="00000000">
              <w:rPr>
                <w:rtl w:val="0"/>
              </w:rPr>
              <w:t xml:space="preserve"> and affect C or Z</w:t>
            </w:r>
          </w:p>
        </w:tc>
      </w:tr>
    </w:tbl>
    <w:p w:rsidR="00000000" w:rsidDel="00000000" w:rsidP="00000000" w:rsidRDefault="00000000" w:rsidRPr="00000000" w14:paraId="00000372">
      <w:pPr>
        <w:widowControl w:val="0"/>
        <w:spacing w:after="0" w:lineRule="auto"/>
        <w:rPr/>
      </w:pPr>
      <w:r w:rsidDel="00000000" w:rsidR="00000000" w:rsidRPr="00000000">
        <w:rPr>
          <w:rtl w:val="0"/>
        </w:rPr>
      </w:r>
    </w:p>
    <w:p w:rsidR="00000000" w:rsidDel="00000000" w:rsidP="00000000" w:rsidRDefault="00000000" w:rsidRPr="00000000" w14:paraId="00000373">
      <w:pPr>
        <w:widowControl w:val="0"/>
        <w:rPr/>
      </w:pPr>
      <w:r w:rsidDel="00000000" w:rsidR="00000000" w:rsidRPr="00000000">
        <w:rPr>
          <w:rtl w:val="0"/>
        </w:rPr>
        <w:t xml:space="preserve">The selected pin mode and smart mode (if other than the default) may override some of the above, as described in their respective sections, later.</w:t>
      </w:r>
    </w:p>
    <w:p w:rsidR="00000000" w:rsidDel="00000000" w:rsidP="00000000" w:rsidRDefault="00000000" w:rsidRPr="00000000" w14:paraId="00000374">
      <w:pPr>
        <w:pStyle w:val="Heading2"/>
        <w:rPr/>
      </w:pPr>
      <w:bookmarkStart w:colFirst="0" w:colLast="0" w:name="_jxahsscq2nua" w:id="292"/>
      <w:bookmarkEnd w:id="292"/>
      <w:r w:rsidDel="00000000" w:rsidR="00000000" w:rsidRPr="00000000">
        <w:rPr>
          <w:rtl w:val="0"/>
        </w:rPr>
        <w:t xml:space="preserve">Pin Modes</w:t>
      </w:r>
    </w:p>
    <w:p w:rsidR="00000000" w:rsidDel="00000000" w:rsidP="00000000" w:rsidRDefault="00000000" w:rsidRPr="00000000" w14:paraId="00000375">
      <w:pPr>
        <w:rPr/>
      </w:pPr>
      <w:r w:rsidDel="00000000" w:rsidR="00000000" w:rsidRPr="00000000">
        <w:rPr>
          <w:rtl w:val="0"/>
        </w:rPr>
        <w:t xml:space="preserve">Each I/O pin has 13 low-level pin mode configuration bits which determine the mode of operation (1 of 24) for its 3.3 V circuit.  The pin mode is set using the </w:t>
      </w:r>
      <w:r w:rsidDel="00000000" w:rsidR="00000000" w:rsidRPr="00000000">
        <w:rPr>
          <w:rFonts w:ascii="Roboto Mono Medium" w:cs="Roboto Mono Medium" w:eastAsia="Roboto Mono Medium" w:hAnsi="Roboto Mono Medium"/>
          <w:rtl w:val="0"/>
        </w:rPr>
        <w:t xml:space="preserve">WRPIN</w:t>
      </w:r>
      <w:r w:rsidDel="00000000" w:rsidR="00000000" w:rsidRPr="00000000">
        <w:rPr>
          <w:rtl w:val="0"/>
        </w:rPr>
        <w:t xml:space="preserve"> instruction, where the 13 'M' bits within the instruction's D operand specifies the pin mode configuration. Note that in some smart pin modes, the configuration bits are partially overwritten to set things like DAC values.</w:t>
      </w:r>
    </w:p>
    <w:p w:rsidR="00000000" w:rsidDel="00000000" w:rsidP="00000000" w:rsidRDefault="00000000" w:rsidRPr="00000000" w14:paraId="00000376">
      <w:pPr>
        <w:rPr/>
      </w:pPr>
      <w:r w:rsidDel="00000000" w:rsidR="00000000" w:rsidRPr="00000000">
        <w:rPr>
          <w:rtl w:val="0"/>
        </w:rPr>
        <w:t xml:space="preserve">The format of the </w:t>
      </w:r>
      <w:r w:rsidDel="00000000" w:rsidR="00000000" w:rsidRPr="00000000">
        <w:rPr>
          <w:rFonts w:ascii="Roboto Mono Medium" w:cs="Roboto Mono Medium" w:eastAsia="Roboto Mono Medium" w:hAnsi="Roboto Mono Medium"/>
          <w:rtl w:val="0"/>
        </w:rPr>
        <w:t xml:space="preserve">WRPIN</w:t>
      </w:r>
      <w:r w:rsidDel="00000000" w:rsidR="00000000" w:rsidRPr="00000000">
        <w:rPr>
          <w:rtl w:val="0"/>
        </w:rPr>
        <w:t xml:space="preserve">'s D operand value is:</w:t>
      </w:r>
    </w:p>
    <w:p w:rsidR="00000000" w:rsidDel="00000000" w:rsidP="00000000" w:rsidRDefault="00000000" w:rsidRPr="00000000" w14:paraId="00000377">
      <w:pPr>
        <w:pStyle w:val="Title"/>
        <w:widowControl w:val="1"/>
        <w:spacing w:after="200" w:lineRule="auto"/>
        <w:rPr/>
      </w:pPr>
      <w:bookmarkStart w:colFirst="0" w:colLast="0" w:name="_1z3qi7yvnzi1" w:id="293"/>
      <w:bookmarkEnd w:id="293"/>
      <w:r w:rsidDel="00000000" w:rsidR="00000000" w:rsidRPr="00000000">
        <w:rPr>
          <w:rtl w:val="0"/>
        </w:rPr>
        <w:t xml:space="preserve">%AAAA_BBBB_FFF_MMMMMMMMMMMMM_TT_SSSSS_0</w:t>
      </w:r>
    </w:p>
    <w:p w:rsidR="00000000" w:rsidDel="00000000" w:rsidP="00000000" w:rsidRDefault="00000000" w:rsidRPr="00000000" w14:paraId="00000378">
      <w:pPr>
        <w:numPr>
          <w:ilvl w:val="0"/>
          <w:numId w:val="34"/>
        </w:numPr>
        <w:spacing w:after="0" w:afterAutospacing="0"/>
        <w:ind w:left="720" w:hanging="360"/>
      </w:pPr>
      <w:r w:rsidDel="00000000" w:rsidR="00000000" w:rsidRPr="00000000">
        <w:rPr>
          <w:rtl w:val="0"/>
        </w:rPr>
        <w:t xml:space="preserve">A = PIN input selector</w:t>
      </w:r>
    </w:p>
    <w:p w:rsidR="00000000" w:rsidDel="00000000" w:rsidP="00000000" w:rsidRDefault="00000000" w:rsidRPr="00000000" w14:paraId="00000379">
      <w:pPr>
        <w:numPr>
          <w:ilvl w:val="0"/>
          <w:numId w:val="34"/>
        </w:numPr>
        <w:spacing w:after="0" w:afterAutospacing="0"/>
        <w:ind w:left="720" w:hanging="360"/>
      </w:pPr>
      <w:r w:rsidDel="00000000" w:rsidR="00000000" w:rsidRPr="00000000">
        <w:rPr>
          <w:rtl w:val="0"/>
        </w:rPr>
        <w:t xml:space="preserve">B = ADJ input selector</w:t>
      </w:r>
    </w:p>
    <w:p w:rsidR="00000000" w:rsidDel="00000000" w:rsidP="00000000" w:rsidRDefault="00000000" w:rsidRPr="00000000" w14:paraId="0000037A">
      <w:pPr>
        <w:numPr>
          <w:ilvl w:val="0"/>
          <w:numId w:val="34"/>
        </w:numPr>
        <w:spacing w:after="0" w:afterAutospacing="0"/>
        <w:ind w:left="720" w:hanging="360"/>
      </w:pPr>
      <w:r w:rsidDel="00000000" w:rsidR="00000000" w:rsidRPr="00000000">
        <w:rPr>
          <w:rtl w:val="0"/>
        </w:rPr>
        <w:t xml:space="preserve">F = PIN and ADJ input logic/filtering (applied to result of PIN and ADJ input selectors)</w:t>
      </w:r>
    </w:p>
    <w:p w:rsidR="00000000" w:rsidDel="00000000" w:rsidP="00000000" w:rsidRDefault="00000000" w:rsidRPr="00000000" w14:paraId="0000037B">
      <w:pPr>
        <w:numPr>
          <w:ilvl w:val="0"/>
          <w:numId w:val="34"/>
        </w:numPr>
        <w:spacing w:after="0" w:afterAutospacing="0"/>
        <w:ind w:left="720" w:hanging="360"/>
      </w:pPr>
      <w:r w:rsidDel="00000000" w:rsidR="00000000" w:rsidRPr="00000000">
        <w:rPr>
          <w:rtl w:val="0"/>
        </w:rPr>
        <w:t xml:space="preserve">M = pin mode</w:t>
      </w:r>
      <w:r w:rsidDel="00000000" w:rsidR="00000000" w:rsidRPr="00000000">
        <w:rPr>
          <w:strike w:val="1"/>
          <w:rtl w:val="0"/>
        </w:rPr>
        <w:t xml:space="preserve"> </w:t>
      </w:r>
      <w:r w:rsidDel="00000000" w:rsidR="00000000" w:rsidRPr="00000000">
        <w:rPr>
          <w:rtl w:val="0"/>
        </w:rPr>
      </w:r>
    </w:p>
    <w:p w:rsidR="00000000" w:rsidDel="00000000" w:rsidP="00000000" w:rsidRDefault="00000000" w:rsidRPr="00000000" w14:paraId="0000037C">
      <w:pPr>
        <w:numPr>
          <w:ilvl w:val="0"/>
          <w:numId w:val="34"/>
        </w:numPr>
        <w:spacing w:after="0" w:afterAutospacing="0"/>
        <w:ind w:left="720" w:hanging="360"/>
      </w:pPr>
      <w:r w:rsidDel="00000000" w:rsidR="00000000" w:rsidRPr="00000000">
        <w:rPr>
          <w:rtl w:val="0"/>
        </w:rPr>
        <w:t xml:space="preserve">T = pin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control (default = %00)</w:t>
      </w:r>
      <w:r w:rsidDel="00000000" w:rsidR="00000000" w:rsidRPr="00000000">
        <w:rPr>
          <w:strike w:val="1"/>
          <w:rtl w:val="0"/>
        </w:rPr>
        <w:t xml:space="preserve"> </w:t>
      </w:r>
      <w:r w:rsidDel="00000000" w:rsidR="00000000" w:rsidRPr="00000000">
        <w:rPr>
          <w:rtl w:val="0"/>
        </w:rPr>
      </w:r>
    </w:p>
    <w:p w:rsidR="00000000" w:rsidDel="00000000" w:rsidP="00000000" w:rsidRDefault="00000000" w:rsidRPr="00000000" w14:paraId="0000037D">
      <w:pPr>
        <w:numPr>
          <w:ilvl w:val="0"/>
          <w:numId w:val="34"/>
        </w:numPr>
        <w:ind w:left="720" w:hanging="360"/>
      </w:pPr>
      <w:r w:rsidDel="00000000" w:rsidR="00000000" w:rsidRPr="00000000">
        <w:rPr>
          <w:rtl w:val="0"/>
        </w:rPr>
        <w:t xml:space="preserve">S = smart mode</w:t>
      </w:r>
    </w:p>
    <w:tbl>
      <w:tblPr>
        <w:tblStyle w:val="Table16"/>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9090"/>
        <w:tblGridChange w:id="0">
          <w:tblGrid>
            <w:gridCol w:w="990"/>
            <w:gridCol w:w="9090"/>
          </w:tblGrid>
        </w:tblGridChange>
      </w:tblGrid>
      <w:tr>
        <w:trPr>
          <w:cantSplit w:val="0"/>
          <w:trHeight w:val="400" w:hRule="atLeast"/>
          <w:tblHeader w:val="0"/>
        </w:trPr>
        <w:tc>
          <w:tcPr>
            <w:gridSpan w:val="2"/>
            <w:shd w:fill="d9d9d9" w:val="clear"/>
            <w:tcMar>
              <w:top w:w="43.2" w:type="dxa"/>
              <w:left w:w="43.2" w:type="dxa"/>
              <w:bottom w:w="43.2" w:type="dxa"/>
              <w:right w:w="43.2" w:type="dxa"/>
            </w:tcMar>
            <w:vAlign w:val="top"/>
          </w:tcPr>
          <w:p w:rsidR="00000000" w:rsidDel="00000000" w:rsidP="00000000" w:rsidRDefault="00000000" w:rsidRPr="00000000" w14:paraId="0000037E">
            <w:pPr>
              <w:pStyle w:val="Heading6"/>
              <w:widowControl w:val="0"/>
              <w:rPr/>
            </w:pPr>
            <w:bookmarkStart w:colFirst="0" w:colLast="0" w:name="_239i88spfffa" w:id="294"/>
            <w:bookmarkEnd w:id="294"/>
            <w:r w:rsidDel="00000000" w:rsidR="00000000" w:rsidRPr="00000000">
              <w:rPr>
                <w:rtl w:val="0"/>
              </w:rPr>
              <w:t xml:space="preserve">(A) PIN or (B) ADJ Input Selector</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380">
            <w:pPr>
              <w:pStyle w:val="Subtitle"/>
              <w:widowControl w:val="0"/>
              <w:rPr>
                <w:b w:val="1"/>
              </w:rPr>
            </w:pPr>
            <w:bookmarkStart w:colFirst="0" w:colLast="0" w:name="_u8xiy3lyzj2u" w:id="295"/>
            <w:bookmarkEnd w:id="295"/>
            <w:r w:rsidDel="00000000" w:rsidR="00000000" w:rsidRPr="00000000">
              <w:rPr>
                <w:b w:val="1"/>
                <w:rtl w:val="0"/>
              </w:rPr>
              <w:t xml:space="preserve">%AAAA</w:t>
            </w:r>
          </w:p>
          <w:p w:rsidR="00000000" w:rsidDel="00000000" w:rsidP="00000000" w:rsidRDefault="00000000" w:rsidRPr="00000000" w14:paraId="00000381">
            <w:pPr>
              <w:pStyle w:val="Subtitle"/>
              <w:rPr>
                <w:b w:val="1"/>
              </w:rPr>
            </w:pPr>
            <w:bookmarkStart w:colFirst="0" w:colLast="0" w:name="_jdopgcubs98u" w:id="296"/>
            <w:bookmarkEnd w:id="296"/>
            <w:r w:rsidDel="00000000" w:rsidR="00000000" w:rsidRPr="00000000">
              <w:rPr>
                <w:b w:val="1"/>
                <w:rtl w:val="0"/>
              </w:rPr>
              <w:t xml:space="preserve">%BBBB</w:t>
            </w:r>
          </w:p>
        </w:tc>
        <w:tc>
          <w:tcPr>
            <w:shd w:fill="d9d9d9" w:val="clear"/>
            <w:tcMar>
              <w:top w:w="43.2" w:type="dxa"/>
              <w:left w:w="43.2" w:type="dxa"/>
              <w:bottom w:w="43.2" w:type="dxa"/>
              <w:right w:w="43.2" w:type="dxa"/>
            </w:tcMar>
            <w:vAlign w:val="center"/>
          </w:tcPr>
          <w:p w:rsidR="00000000" w:rsidDel="00000000" w:rsidP="00000000" w:rsidRDefault="00000000" w:rsidRPr="00000000" w14:paraId="00000382">
            <w:pPr>
              <w:pStyle w:val="Subtitle"/>
              <w:widowControl w:val="0"/>
              <w:jc w:val="left"/>
              <w:rPr>
                <w:b w:val="1"/>
              </w:rPr>
            </w:pPr>
            <w:bookmarkStart w:colFirst="0" w:colLast="0" w:name="_6v8jx9x40w9o" w:id="297"/>
            <w:bookmarkEnd w:id="297"/>
            <w:r w:rsidDel="00000000" w:rsidR="00000000" w:rsidRPr="00000000">
              <w:rPr>
                <w:b w:val="1"/>
                <w:rtl w:val="0"/>
              </w:rPr>
              <w:t xml:space="preserve">Selection</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83">
            <w:pPr>
              <w:pStyle w:val="Subtitle"/>
              <w:widowControl w:val="0"/>
              <w:rPr>
                <w:rFonts w:ascii="Roboto Mono" w:cs="Roboto Mono" w:eastAsia="Roboto Mono" w:hAnsi="Roboto Mono"/>
              </w:rPr>
            </w:pPr>
            <w:bookmarkStart w:colFirst="0" w:colLast="0" w:name="_6v8jx9x40w9o" w:id="297"/>
            <w:bookmarkEnd w:id="297"/>
            <w:r w:rsidDel="00000000" w:rsidR="00000000" w:rsidRPr="00000000">
              <w:rPr>
                <w:rFonts w:ascii="Roboto Mono" w:cs="Roboto Mono" w:eastAsia="Roboto Mono" w:hAnsi="Roboto Mono"/>
                <w:rtl w:val="0"/>
              </w:rPr>
              <w:t xml:space="preserve">0xxx</w:t>
            </w:r>
          </w:p>
        </w:tc>
        <w:tc>
          <w:tcPr>
            <w:shd w:fill="auto" w:val="clear"/>
            <w:tcMar>
              <w:top w:w="43.2" w:type="dxa"/>
              <w:left w:w="43.2" w:type="dxa"/>
              <w:bottom w:w="43.2" w:type="dxa"/>
              <w:right w:w="43.2" w:type="dxa"/>
            </w:tcMar>
            <w:vAlign w:val="top"/>
          </w:tcPr>
          <w:p w:rsidR="00000000" w:rsidDel="00000000" w:rsidP="00000000" w:rsidRDefault="00000000" w:rsidRPr="00000000" w14:paraId="00000384">
            <w:pPr>
              <w:pStyle w:val="Subtitle"/>
              <w:widowControl w:val="0"/>
              <w:jc w:val="left"/>
              <w:rPr/>
            </w:pPr>
            <w:bookmarkStart w:colFirst="0" w:colLast="0" w:name="_6v8jx9x40w9o" w:id="297"/>
            <w:bookmarkEnd w:id="297"/>
            <w:r w:rsidDel="00000000" w:rsidR="00000000" w:rsidRPr="00000000">
              <w:rPr>
                <w:rtl w:val="0"/>
              </w:rPr>
              <w:t xml:space="preserve">true (default)</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85">
            <w:pPr>
              <w:pStyle w:val="Subtitle"/>
              <w:widowControl w:val="0"/>
              <w:rPr>
                <w:rFonts w:ascii="Roboto Mono" w:cs="Roboto Mono" w:eastAsia="Roboto Mono" w:hAnsi="Roboto Mono"/>
              </w:rPr>
            </w:pPr>
            <w:bookmarkStart w:colFirst="0" w:colLast="0" w:name="_6v8jx9x40w9o" w:id="297"/>
            <w:bookmarkEnd w:id="297"/>
            <w:r w:rsidDel="00000000" w:rsidR="00000000" w:rsidRPr="00000000">
              <w:rPr>
                <w:rFonts w:ascii="Roboto Mono" w:cs="Roboto Mono" w:eastAsia="Roboto Mono" w:hAnsi="Roboto Mono"/>
                <w:rtl w:val="0"/>
              </w:rPr>
              <w:t xml:space="preserve">1xxx</w:t>
            </w:r>
          </w:p>
        </w:tc>
        <w:tc>
          <w:tcPr>
            <w:shd w:fill="auto" w:val="clear"/>
            <w:tcMar>
              <w:top w:w="43.2" w:type="dxa"/>
              <w:left w:w="43.2" w:type="dxa"/>
              <w:bottom w:w="43.2" w:type="dxa"/>
              <w:right w:w="43.2" w:type="dxa"/>
            </w:tcMar>
            <w:vAlign w:val="top"/>
          </w:tcPr>
          <w:p w:rsidR="00000000" w:rsidDel="00000000" w:rsidP="00000000" w:rsidRDefault="00000000" w:rsidRPr="00000000" w14:paraId="00000386">
            <w:pPr>
              <w:pStyle w:val="Subtitle"/>
              <w:widowControl w:val="0"/>
              <w:jc w:val="left"/>
              <w:rPr/>
            </w:pPr>
            <w:bookmarkStart w:colFirst="0" w:colLast="0" w:name="_6v8jx9x40w9o" w:id="297"/>
            <w:bookmarkEnd w:id="297"/>
            <w:r w:rsidDel="00000000" w:rsidR="00000000" w:rsidRPr="00000000">
              <w:rPr>
                <w:rtl w:val="0"/>
              </w:rPr>
              <w:t xml:space="preserve">inverted</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87">
            <w:pPr>
              <w:pStyle w:val="Subtitle"/>
              <w:widowControl w:val="0"/>
              <w:rPr>
                <w:rFonts w:ascii="Roboto Mono" w:cs="Roboto Mono" w:eastAsia="Roboto Mono" w:hAnsi="Roboto Mono"/>
              </w:rPr>
            </w:pPr>
            <w:bookmarkStart w:colFirst="0" w:colLast="0" w:name="_6v8jx9x40w9o" w:id="297"/>
            <w:bookmarkEnd w:id="297"/>
            <w:r w:rsidDel="00000000" w:rsidR="00000000" w:rsidRPr="00000000">
              <w:rPr>
                <w:rFonts w:ascii="Roboto Mono" w:cs="Roboto Mono" w:eastAsia="Roboto Mono" w:hAnsi="Roboto Mono"/>
                <w:rtl w:val="0"/>
              </w:rPr>
              <w:t xml:space="preserve">x000</w:t>
            </w:r>
          </w:p>
        </w:tc>
        <w:tc>
          <w:tcPr>
            <w:shd w:fill="auto" w:val="clear"/>
            <w:tcMar>
              <w:top w:w="43.2" w:type="dxa"/>
              <w:left w:w="43.2" w:type="dxa"/>
              <w:bottom w:w="43.2" w:type="dxa"/>
              <w:right w:w="43.2" w:type="dxa"/>
            </w:tcMar>
            <w:vAlign w:val="top"/>
          </w:tcPr>
          <w:p w:rsidR="00000000" w:rsidDel="00000000" w:rsidP="00000000" w:rsidRDefault="00000000" w:rsidRPr="00000000" w14:paraId="00000388">
            <w:pPr>
              <w:pStyle w:val="Subtitle"/>
              <w:widowControl w:val="0"/>
              <w:jc w:val="left"/>
              <w:rPr/>
            </w:pPr>
            <w:bookmarkStart w:colFirst="0" w:colLast="0" w:name="_6v8jx9x40w9o" w:id="297"/>
            <w:bookmarkEnd w:id="297"/>
            <w:r w:rsidDel="00000000" w:rsidR="00000000" w:rsidRPr="00000000">
              <w:rPr>
                <w:rtl w:val="0"/>
              </w:rPr>
              <w:t xml:space="preserve">this pin's read state (default)</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89">
            <w:pPr>
              <w:pStyle w:val="Subtitle"/>
              <w:widowControl w:val="0"/>
              <w:rPr>
                <w:rFonts w:ascii="Roboto Mono" w:cs="Roboto Mono" w:eastAsia="Roboto Mono" w:hAnsi="Roboto Mono"/>
              </w:rPr>
            </w:pPr>
            <w:bookmarkStart w:colFirst="0" w:colLast="0" w:name="_6v8jx9x40w9o" w:id="297"/>
            <w:bookmarkEnd w:id="297"/>
            <w:r w:rsidDel="00000000" w:rsidR="00000000" w:rsidRPr="00000000">
              <w:rPr>
                <w:rFonts w:ascii="Roboto Mono" w:cs="Roboto Mono" w:eastAsia="Roboto Mono" w:hAnsi="Roboto Mono"/>
                <w:rtl w:val="0"/>
              </w:rPr>
              <w:t xml:space="preserve">x001</w:t>
            </w:r>
          </w:p>
        </w:tc>
        <w:tc>
          <w:tcPr>
            <w:shd w:fill="auto" w:val="clear"/>
            <w:tcMar>
              <w:top w:w="43.2" w:type="dxa"/>
              <w:left w:w="43.2" w:type="dxa"/>
              <w:bottom w:w="43.2" w:type="dxa"/>
              <w:right w:w="43.2" w:type="dxa"/>
            </w:tcMar>
            <w:vAlign w:val="top"/>
          </w:tcPr>
          <w:p w:rsidR="00000000" w:rsidDel="00000000" w:rsidP="00000000" w:rsidRDefault="00000000" w:rsidRPr="00000000" w14:paraId="0000038A">
            <w:pPr>
              <w:pStyle w:val="Subtitle"/>
              <w:widowControl w:val="0"/>
              <w:jc w:val="left"/>
              <w:rPr/>
            </w:pPr>
            <w:bookmarkStart w:colFirst="0" w:colLast="0" w:name="_6v8jx9x40w9o" w:id="297"/>
            <w:bookmarkEnd w:id="297"/>
            <w:r w:rsidDel="00000000" w:rsidR="00000000" w:rsidRPr="00000000">
              <w:rPr>
                <w:rtl w:val="0"/>
              </w:rPr>
              <w:t xml:space="preserve">relative +1 pin's read state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8B">
            <w:pPr>
              <w:pStyle w:val="Subtitle"/>
              <w:widowControl w:val="0"/>
              <w:rPr>
                <w:rFonts w:ascii="Roboto Mono" w:cs="Roboto Mono" w:eastAsia="Roboto Mono" w:hAnsi="Roboto Mono"/>
              </w:rPr>
            </w:pPr>
            <w:bookmarkStart w:colFirst="0" w:colLast="0" w:name="_6v8jx9x40w9o" w:id="297"/>
            <w:bookmarkEnd w:id="297"/>
            <w:r w:rsidDel="00000000" w:rsidR="00000000" w:rsidRPr="00000000">
              <w:rPr>
                <w:rFonts w:ascii="Roboto Mono" w:cs="Roboto Mono" w:eastAsia="Roboto Mono" w:hAnsi="Roboto Mono"/>
                <w:rtl w:val="0"/>
              </w:rPr>
              <w:t xml:space="preserve">x010</w:t>
            </w:r>
          </w:p>
        </w:tc>
        <w:tc>
          <w:tcPr>
            <w:shd w:fill="auto" w:val="clear"/>
            <w:tcMar>
              <w:top w:w="43.2" w:type="dxa"/>
              <w:left w:w="43.2" w:type="dxa"/>
              <w:bottom w:w="43.2" w:type="dxa"/>
              <w:right w:w="43.2" w:type="dxa"/>
            </w:tcMar>
            <w:vAlign w:val="top"/>
          </w:tcPr>
          <w:p w:rsidR="00000000" w:rsidDel="00000000" w:rsidP="00000000" w:rsidRDefault="00000000" w:rsidRPr="00000000" w14:paraId="0000038C">
            <w:pPr>
              <w:pStyle w:val="Subtitle"/>
              <w:widowControl w:val="0"/>
              <w:jc w:val="left"/>
              <w:rPr/>
            </w:pPr>
            <w:bookmarkStart w:colFirst="0" w:colLast="0" w:name="_6v8jx9x40w9o" w:id="297"/>
            <w:bookmarkEnd w:id="297"/>
            <w:r w:rsidDel="00000000" w:rsidR="00000000" w:rsidRPr="00000000">
              <w:rPr>
                <w:rtl w:val="0"/>
              </w:rPr>
              <w:t xml:space="preserve">relative +2 pin's read state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8D">
            <w:pPr>
              <w:pStyle w:val="Subtitle"/>
              <w:widowControl w:val="0"/>
              <w:rPr>
                <w:rFonts w:ascii="Roboto Mono" w:cs="Roboto Mono" w:eastAsia="Roboto Mono" w:hAnsi="Roboto Mono"/>
              </w:rPr>
            </w:pPr>
            <w:bookmarkStart w:colFirst="0" w:colLast="0" w:name="_6v8jx9x40w9o" w:id="297"/>
            <w:bookmarkEnd w:id="297"/>
            <w:r w:rsidDel="00000000" w:rsidR="00000000" w:rsidRPr="00000000">
              <w:rPr>
                <w:rFonts w:ascii="Roboto Mono" w:cs="Roboto Mono" w:eastAsia="Roboto Mono" w:hAnsi="Roboto Mono"/>
                <w:rtl w:val="0"/>
              </w:rPr>
              <w:t xml:space="preserve">x011</w:t>
            </w:r>
          </w:p>
        </w:tc>
        <w:tc>
          <w:tcPr>
            <w:shd w:fill="auto" w:val="clear"/>
            <w:tcMar>
              <w:top w:w="43.2" w:type="dxa"/>
              <w:left w:w="43.2" w:type="dxa"/>
              <w:bottom w:w="43.2" w:type="dxa"/>
              <w:right w:w="43.2" w:type="dxa"/>
            </w:tcMar>
            <w:vAlign w:val="top"/>
          </w:tcPr>
          <w:p w:rsidR="00000000" w:rsidDel="00000000" w:rsidP="00000000" w:rsidRDefault="00000000" w:rsidRPr="00000000" w14:paraId="0000038E">
            <w:pPr>
              <w:pStyle w:val="Subtitle"/>
              <w:widowControl w:val="0"/>
              <w:jc w:val="left"/>
              <w:rPr/>
            </w:pPr>
            <w:bookmarkStart w:colFirst="0" w:colLast="0" w:name="_6v8jx9x40w9o" w:id="297"/>
            <w:bookmarkEnd w:id="297"/>
            <w:r w:rsidDel="00000000" w:rsidR="00000000" w:rsidRPr="00000000">
              <w:rPr>
                <w:rtl w:val="0"/>
              </w:rPr>
              <w:t xml:space="preserve">relative +3 pin's read state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8F">
            <w:pPr>
              <w:pStyle w:val="Subtitle"/>
              <w:widowControl w:val="0"/>
              <w:rPr>
                <w:rFonts w:ascii="Roboto Mono" w:cs="Roboto Mono" w:eastAsia="Roboto Mono" w:hAnsi="Roboto Mono"/>
              </w:rPr>
            </w:pPr>
            <w:bookmarkStart w:colFirst="0" w:colLast="0" w:name="_6v8jx9x40w9o" w:id="297"/>
            <w:bookmarkEnd w:id="297"/>
            <w:r w:rsidDel="00000000" w:rsidR="00000000" w:rsidRPr="00000000">
              <w:rPr>
                <w:rFonts w:ascii="Roboto Mono" w:cs="Roboto Mono" w:eastAsia="Roboto Mono" w:hAnsi="Roboto Mono"/>
                <w:rtl w:val="0"/>
              </w:rPr>
              <w:t xml:space="preserve">x100</w:t>
            </w:r>
          </w:p>
        </w:tc>
        <w:tc>
          <w:tcPr>
            <w:shd w:fill="auto" w:val="clear"/>
            <w:tcMar>
              <w:top w:w="43.2" w:type="dxa"/>
              <w:left w:w="43.2" w:type="dxa"/>
              <w:bottom w:w="43.2" w:type="dxa"/>
              <w:right w:w="43.2" w:type="dxa"/>
            </w:tcMar>
            <w:vAlign w:val="top"/>
          </w:tcPr>
          <w:p w:rsidR="00000000" w:rsidDel="00000000" w:rsidP="00000000" w:rsidRDefault="00000000" w:rsidRPr="00000000" w14:paraId="00000390">
            <w:pPr>
              <w:pStyle w:val="Subtitle"/>
              <w:widowControl w:val="0"/>
              <w:jc w:val="left"/>
              <w:rPr/>
            </w:pPr>
            <w:bookmarkStart w:colFirst="0" w:colLast="0" w:name="_6v8jx9x40w9o" w:id="297"/>
            <w:bookmarkEnd w:id="297"/>
            <w:r w:rsidDel="00000000" w:rsidR="00000000" w:rsidRPr="00000000">
              <w:rPr>
                <w:rtl w:val="0"/>
              </w:rPr>
              <w:t xml:space="preserve">this pin's OUT bit from cogs</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91">
            <w:pPr>
              <w:pStyle w:val="Subtitle"/>
              <w:widowControl w:val="0"/>
              <w:rPr>
                <w:rFonts w:ascii="Roboto Mono" w:cs="Roboto Mono" w:eastAsia="Roboto Mono" w:hAnsi="Roboto Mono"/>
              </w:rPr>
            </w:pPr>
            <w:bookmarkStart w:colFirst="0" w:colLast="0" w:name="_6v8jx9x40w9o" w:id="297"/>
            <w:bookmarkEnd w:id="297"/>
            <w:r w:rsidDel="00000000" w:rsidR="00000000" w:rsidRPr="00000000">
              <w:rPr>
                <w:rFonts w:ascii="Roboto Mono" w:cs="Roboto Mono" w:eastAsia="Roboto Mono" w:hAnsi="Roboto Mono"/>
                <w:rtl w:val="0"/>
              </w:rPr>
              <w:t xml:space="preserve">x101</w:t>
            </w:r>
          </w:p>
        </w:tc>
        <w:tc>
          <w:tcPr>
            <w:shd w:fill="auto" w:val="clear"/>
            <w:tcMar>
              <w:top w:w="43.2" w:type="dxa"/>
              <w:left w:w="43.2" w:type="dxa"/>
              <w:bottom w:w="43.2" w:type="dxa"/>
              <w:right w:w="43.2" w:type="dxa"/>
            </w:tcMar>
            <w:vAlign w:val="top"/>
          </w:tcPr>
          <w:p w:rsidR="00000000" w:rsidDel="00000000" w:rsidP="00000000" w:rsidRDefault="00000000" w:rsidRPr="00000000" w14:paraId="00000392">
            <w:pPr>
              <w:pStyle w:val="Subtitle"/>
              <w:widowControl w:val="0"/>
              <w:jc w:val="left"/>
              <w:rPr/>
            </w:pPr>
            <w:bookmarkStart w:colFirst="0" w:colLast="0" w:name="_6v8jx9x40w9o" w:id="297"/>
            <w:bookmarkEnd w:id="297"/>
            <w:r w:rsidDel="00000000" w:rsidR="00000000" w:rsidRPr="00000000">
              <w:rPr>
                <w:rtl w:val="0"/>
              </w:rPr>
              <w:t xml:space="preserve">relative -3 pin's read state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93">
            <w:pPr>
              <w:pStyle w:val="Subtitle"/>
              <w:widowControl w:val="0"/>
              <w:rPr>
                <w:rFonts w:ascii="Roboto Mono" w:cs="Roboto Mono" w:eastAsia="Roboto Mono" w:hAnsi="Roboto Mono"/>
              </w:rPr>
            </w:pPr>
            <w:bookmarkStart w:colFirst="0" w:colLast="0" w:name="_6v8jx9x40w9o" w:id="297"/>
            <w:bookmarkEnd w:id="297"/>
            <w:r w:rsidDel="00000000" w:rsidR="00000000" w:rsidRPr="00000000">
              <w:rPr>
                <w:rFonts w:ascii="Roboto Mono" w:cs="Roboto Mono" w:eastAsia="Roboto Mono" w:hAnsi="Roboto Mono"/>
                <w:rtl w:val="0"/>
              </w:rPr>
              <w:t xml:space="preserve">x110</w:t>
            </w:r>
          </w:p>
        </w:tc>
        <w:tc>
          <w:tcPr>
            <w:shd w:fill="auto" w:val="clear"/>
            <w:tcMar>
              <w:top w:w="43.2" w:type="dxa"/>
              <w:left w:w="43.2" w:type="dxa"/>
              <w:bottom w:w="43.2" w:type="dxa"/>
              <w:right w:w="43.2" w:type="dxa"/>
            </w:tcMar>
            <w:vAlign w:val="top"/>
          </w:tcPr>
          <w:p w:rsidR="00000000" w:rsidDel="00000000" w:rsidP="00000000" w:rsidRDefault="00000000" w:rsidRPr="00000000" w14:paraId="00000394">
            <w:pPr>
              <w:pStyle w:val="Subtitle"/>
              <w:widowControl w:val="0"/>
              <w:jc w:val="left"/>
              <w:rPr/>
            </w:pPr>
            <w:bookmarkStart w:colFirst="0" w:colLast="0" w:name="_6v8jx9x40w9o" w:id="297"/>
            <w:bookmarkEnd w:id="297"/>
            <w:r w:rsidDel="00000000" w:rsidR="00000000" w:rsidRPr="00000000">
              <w:rPr>
                <w:rtl w:val="0"/>
              </w:rPr>
              <w:t xml:space="preserve">relative -2 pin's read state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95">
            <w:pPr>
              <w:pStyle w:val="Subtitle"/>
              <w:widowControl w:val="0"/>
              <w:rPr>
                <w:rFonts w:ascii="Roboto Mono" w:cs="Roboto Mono" w:eastAsia="Roboto Mono" w:hAnsi="Roboto Mono"/>
              </w:rPr>
            </w:pPr>
            <w:bookmarkStart w:colFirst="0" w:colLast="0" w:name="_6v8jx9x40w9o" w:id="297"/>
            <w:bookmarkEnd w:id="297"/>
            <w:r w:rsidDel="00000000" w:rsidR="00000000" w:rsidRPr="00000000">
              <w:rPr>
                <w:rFonts w:ascii="Roboto Mono" w:cs="Roboto Mono" w:eastAsia="Roboto Mono" w:hAnsi="Roboto Mono"/>
                <w:rtl w:val="0"/>
              </w:rPr>
              <w:t xml:space="preserve">x111</w:t>
            </w:r>
          </w:p>
        </w:tc>
        <w:tc>
          <w:tcPr>
            <w:shd w:fill="auto" w:val="clear"/>
            <w:tcMar>
              <w:top w:w="43.2" w:type="dxa"/>
              <w:left w:w="43.2" w:type="dxa"/>
              <w:bottom w:w="43.2" w:type="dxa"/>
              <w:right w:w="43.2" w:type="dxa"/>
            </w:tcMar>
            <w:vAlign w:val="top"/>
          </w:tcPr>
          <w:p w:rsidR="00000000" w:rsidDel="00000000" w:rsidP="00000000" w:rsidRDefault="00000000" w:rsidRPr="00000000" w14:paraId="00000396">
            <w:pPr>
              <w:pStyle w:val="Subtitle"/>
              <w:widowControl w:val="0"/>
              <w:jc w:val="left"/>
              <w:rPr/>
            </w:pPr>
            <w:bookmarkStart w:colFirst="0" w:colLast="0" w:name="_6v8jx9x40w9o" w:id="297"/>
            <w:bookmarkEnd w:id="297"/>
            <w:r w:rsidDel="00000000" w:rsidR="00000000" w:rsidRPr="00000000">
              <w:rPr>
                <w:rtl w:val="0"/>
              </w:rPr>
              <w:t xml:space="preserve">relative -1 pin's read state</w:t>
            </w:r>
          </w:p>
        </w:tc>
      </w:tr>
    </w:tbl>
    <w:p w:rsidR="00000000" w:rsidDel="00000000" w:rsidP="00000000" w:rsidRDefault="00000000" w:rsidRPr="00000000" w14:paraId="00000397">
      <w:pPr>
        <w:widowControl w:val="0"/>
        <w:rPr>
          <w:rFonts w:ascii="Courier New" w:cs="Courier New" w:eastAsia="Courier New" w:hAnsi="Courier New"/>
          <w:b w:val="1"/>
          <w:sz w:val="18"/>
          <w:szCs w:val="18"/>
          <w:shd w:fill="fff2cc" w:val="clear"/>
        </w:rPr>
      </w:pPr>
      <w:r w:rsidDel="00000000" w:rsidR="00000000" w:rsidRPr="00000000">
        <w:rPr>
          <w:rtl w:val="0"/>
        </w:rPr>
      </w:r>
    </w:p>
    <w:tbl>
      <w:tblPr>
        <w:tblStyle w:val="Table17"/>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9090"/>
        <w:tblGridChange w:id="0">
          <w:tblGrid>
            <w:gridCol w:w="990"/>
            <w:gridCol w:w="9090"/>
          </w:tblGrid>
        </w:tblGridChange>
      </w:tblGrid>
      <w:tr>
        <w:trPr>
          <w:cantSplit w:val="0"/>
          <w:trHeight w:val="380" w:hRule="atLeast"/>
          <w:tblHeader w:val="0"/>
        </w:trPr>
        <w:tc>
          <w:tcPr>
            <w:gridSpan w:val="2"/>
            <w:shd w:fill="d9d9d9" w:val="clear"/>
            <w:tcMar>
              <w:top w:w="43.2" w:type="dxa"/>
              <w:left w:w="43.2" w:type="dxa"/>
              <w:bottom w:w="43.2" w:type="dxa"/>
              <w:right w:w="43.2" w:type="dxa"/>
            </w:tcMar>
            <w:vAlign w:val="top"/>
          </w:tcPr>
          <w:p w:rsidR="00000000" w:rsidDel="00000000" w:rsidP="00000000" w:rsidRDefault="00000000" w:rsidRPr="00000000" w14:paraId="00000398">
            <w:pPr>
              <w:pStyle w:val="Heading6"/>
              <w:widowControl w:val="0"/>
              <w:rPr/>
            </w:pPr>
            <w:bookmarkStart w:colFirst="0" w:colLast="0" w:name="_kqx8jogn4qzv" w:id="298"/>
            <w:bookmarkEnd w:id="298"/>
            <w:r w:rsidDel="00000000" w:rsidR="00000000" w:rsidRPr="00000000">
              <w:rPr>
                <w:rtl w:val="0"/>
              </w:rPr>
              <w:t xml:space="preserve">(F) PIN and ADJ Logic/Filtering</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39A">
            <w:pPr>
              <w:pStyle w:val="Subtitle"/>
              <w:widowControl w:val="0"/>
              <w:rPr>
                <w:b w:val="1"/>
              </w:rPr>
            </w:pPr>
            <w:bookmarkStart w:colFirst="0" w:colLast="0" w:name="_205pn7cldh3s" w:id="299"/>
            <w:bookmarkEnd w:id="299"/>
            <w:r w:rsidDel="00000000" w:rsidR="00000000" w:rsidRPr="00000000">
              <w:rPr>
                <w:b w:val="1"/>
                <w:rtl w:val="0"/>
              </w:rPr>
              <w:t xml:space="preserve">%FFF</w:t>
            </w:r>
          </w:p>
        </w:tc>
        <w:tc>
          <w:tcPr>
            <w:shd w:fill="d9d9d9" w:val="clear"/>
            <w:tcMar>
              <w:top w:w="43.2" w:type="dxa"/>
              <w:left w:w="43.2" w:type="dxa"/>
              <w:bottom w:w="43.2" w:type="dxa"/>
              <w:right w:w="43.2" w:type="dxa"/>
            </w:tcMar>
            <w:vAlign w:val="top"/>
          </w:tcPr>
          <w:p w:rsidR="00000000" w:rsidDel="00000000" w:rsidP="00000000" w:rsidRDefault="00000000" w:rsidRPr="00000000" w14:paraId="0000039B">
            <w:pPr>
              <w:pStyle w:val="Subtitle"/>
              <w:widowControl w:val="0"/>
              <w:jc w:val="left"/>
              <w:rPr>
                <w:b w:val="1"/>
              </w:rPr>
            </w:pPr>
            <w:bookmarkStart w:colFirst="0" w:colLast="0" w:name="_205pn7cldh3s" w:id="299"/>
            <w:bookmarkEnd w:id="299"/>
            <w:r w:rsidDel="00000000" w:rsidR="00000000" w:rsidRPr="00000000">
              <w:rPr>
                <w:b w:val="1"/>
                <w:rtl w:val="0"/>
              </w:rPr>
              <w:t xml:space="preserve">Logic/Filter</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9C">
            <w:pPr>
              <w:pStyle w:val="Subtitle"/>
              <w:widowControl w:val="0"/>
              <w:rPr>
                <w:rFonts w:ascii="Roboto Mono" w:cs="Roboto Mono" w:eastAsia="Roboto Mono" w:hAnsi="Roboto Mono"/>
              </w:rPr>
            </w:pPr>
            <w:bookmarkStart w:colFirst="0" w:colLast="0" w:name="_205pn7cldh3s" w:id="299"/>
            <w:bookmarkEnd w:id="299"/>
            <w:r w:rsidDel="00000000" w:rsidR="00000000" w:rsidRPr="00000000">
              <w:rPr>
                <w:rFonts w:ascii="Roboto Mono" w:cs="Roboto Mono" w:eastAsia="Roboto Mono" w:hAnsi="Roboto Mono"/>
                <w:rtl w:val="0"/>
              </w:rPr>
              <w:t xml:space="preserve">000</w:t>
            </w:r>
          </w:p>
        </w:tc>
        <w:tc>
          <w:tcPr>
            <w:shd w:fill="auto" w:val="clear"/>
            <w:tcMar>
              <w:top w:w="43.2" w:type="dxa"/>
              <w:left w:w="43.2" w:type="dxa"/>
              <w:bottom w:w="43.2" w:type="dxa"/>
              <w:right w:w="43.2" w:type="dxa"/>
            </w:tcMar>
            <w:vAlign w:val="top"/>
          </w:tcPr>
          <w:p w:rsidR="00000000" w:rsidDel="00000000" w:rsidP="00000000" w:rsidRDefault="00000000" w:rsidRPr="00000000" w14:paraId="0000039D">
            <w:pPr>
              <w:pStyle w:val="Subtitle"/>
              <w:widowControl w:val="0"/>
              <w:jc w:val="left"/>
              <w:rPr/>
            </w:pPr>
            <w:bookmarkStart w:colFirst="0" w:colLast="0" w:name="_205pn7cldh3s" w:id="299"/>
            <w:bookmarkEnd w:id="299"/>
            <w:r w:rsidDel="00000000" w:rsidR="00000000" w:rsidRPr="00000000">
              <w:rPr>
                <w:rtl w:val="0"/>
              </w:rPr>
              <w:t xml:space="preserve">A, B (default)</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9E">
            <w:pPr>
              <w:pStyle w:val="Subtitle"/>
              <w:widowControl w:val="0"/>
              <w:rPr>
                <w:rFonts w:ascii="Roboto Mono" w:cs="Roboto Mono" w:eastAsia="Roboto Mono" w:hAnsi="Roboto Mono"/>
              </w:rPr>
            </w:pPr>
            <w:bookmarkStart w:colFirst="0" w:colLast="0" w:name="_205pn7cldh3s" w:id="299"/>
            <w:bookmarkEnd w:id="299"/>
            <w:r w:rsidDel="00000000" w:rsidR="00000000" w:rsidRPr="00000000">
              <w:rPr>
                <w:rFonts w:ascii="Roboto Mono" w:cs="Roboto Mono" w:eastAsia="Roboto Mono" w:hAnsi="Roboto Mono"/>
                <w:rtl w:val="0"/>
              </w:rPr>
              <w:t xml:space="preserve">001</w:t>
            </w:r>
          </w:p>
        </w:tc>
        <w:tc>
          <w:tcPr>
            <w:shd w:fill="auto" w:val="clear"/>
            <w:tcMar>
              <w:top w:w="43.2" w:type="dxa"/>
              <w:left w:w="43.2" w:type="dxa"/>
              <w:bottom w:w="43.2" w:type="dxa"/>
              <w:right w:w="43.2" w:type="dxa"/>
            </w:tcMar>
            <w:vAlign w:val="top"/>
          </w:tcPr>
          <w:p w:rsidR="00000000" w:rsidDel="00000000" w:rsidP="00000000" w:rsidRDefault="00000000" w:rsidRPr="00000000" w14:paraId="0000039F">
            <w:pPr>
              <w:pStyle w:val="Subtitle"/>
              <w:widowControl w:val="0"/>
              <w:jc w:val="left"/>
              <w:rPr/>
            </w:pPr>
            <w:bookmarkStart w:colFirst="0" w:colLast="0" w:name="_205pn7cldh3s" w:id="299"/>
            <w:bookmarkEnd w:id="299"/>
            <w:r w:rsidDel="00000000" w:rsidR="00000000" w:rsidRPr="00000000">
              <w:rPr>
                <w:rtl w:val="0"/>
              </w:rPr>
              <w:t xml:space="preserve">A AND B, B</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A0">
            <w:pPr>
              <w:pStyle w:val="Subtitle"/>
              <w:widowControl w:val="0"/>
              <w:rPr>
                <w:rFonts w:ascii="Roboto Mono" w:cs="Roboto Mono" w:eastAsia="Roboto Mono" w:hAnsi="Roboto Mono"/>
              </w:rPr>
            </w:pPr>
            <w:bookmarkStart w:colFirst="0" w:colLast="0" w:name="_205pn7cldh3s" w:id="299"/>
            <w:bookmarkEnd w:id="299"/>
            <w:r w:rsidDel="00000000" w:rsidR="00000000" w:rsidRPr="00000000">
              <w:rPr>
                <w:rFonts w:ascii="Roboto Mono" w:cs="Roboto Mono" w:eastAsia="Roboto Mono" w:hAnsi="Roboto Mono"/>
                <w:rtl w:val="0"/>
              </w:rPr>
              <w:t xml:space="preserve">010</w:t>
            </w:r>
          </w:p>
        </w:tc>
        <w:tc>
          <w:tcPr>
            <w:shd w:fill="auto" w:val="clear"/>
            <w:tcMar>
              <w:top w:w="43.2" w:type="dxa"/>
              <w:left w:w="43.2" w:type="dxa"/>
              <w:bottom w:w="43.2" w:type="dxa"/>
              <w:right w:w="43.2" w:type="dxa"/>
            </w:tcMar>
            <w:vAlign w:val="top"/>
          </w:tcPr>
          <w:p w:rsidR="00000000" w:rsidDel="00000000" w:rsidP="00000000" w:rsidRDefault="00000000" w:rsidRPr="00000000" w14:paraId="000003A1">
            <w:pPr>
              <w:pStyle w:val="Subtitle"/>
              <w:widowControl w:val="0"/>
              <w:jc w:val="left"/>
              <w:rPr/>
            </w:pPr>
            <w:bookmarkStart w:colFirst="0" w:colLast="0" w:name="_205pn7cldh3s" w:id="299"/>
            <w:bookmarkEnd w:id="299"/>
            <w:r w:rsidDel="00000000" w:rsidR="00000000" w:rsidRPr="00000000">
              <w:rPr>
                <w:rtl w:val="0"/>
              </w:rPr>
              <w:t xml:space="preserve">A OR  B, B</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A2">
            <w:pPr>
              <w:pStyle w:val="Subtitle"/>
              <w:widowControl w:val="0"/>
              <w:rPr>
                <w:rFonts w:ascii="Roboto Mono" w:cs="Roboto Mono" w:eastAsia="Roboto Mono" w:hAnsi="Roboto Mono"/>
              </w:rPr>
            </w:pPr>
            <w:bookmarkStart w:colFirst="0" w:colLast="0" w:name="_205pn7cldh3s" w:id="299"/>
            <w:bookmarkEnd w:id="299"/>
            <w:r w:rsidDel="00000000" w:rsidR="00000000" w:rsidRPr="00000000">
              <w:rPr>
                <w:rFonts w:ascii="Roboto Mono" w:cs="Roboto Mono" w:eastAsia="Roboto Mono" w:hAnsi="Roboto Mono"/>
                <w:rtl w:val="0"/>
              </w:rPr>
              <w:t xml:space="preserve">011</w:t>
            </w:r>
          </w:p>
        </w:tc>
        <w:tc>
          <w:tcPr>
            <w:shd w:fill="auto" w:val="clear"/>
            <w:tcMar>
              <w:top w:w="43.2" w:type="dxa"/>
              <w:left w:w="43.2" w:type="dxa"/>
              <w:bottom w:w="43.2" w:type="dxa"/>
              <w:right w:w="43.2" w:type="dxa"/>
            </w:tcMar>
            <w:vAlign w:val="top"/>
          </w:tcPr>
          <w:p w:rsidR="00000000" w:rsidDel="00000000" w:rsidP="00000000" w:rsidRDefault="00000000" w:rsidRPr="00000000" w14:paraId="000003A3">
            <w:pPr>
              <w:pStyle w:val="Subtitle"/>
              <w:widowControl w:val="0"/>
              <w:jc w:val="left"/>
              <w:rPr/>
            </w:pPr>
            <w:bookmarkStart w:colFirst="0" w:colLast="0" w:name="_205pn7cldh3s" w:id="299"/>
            <w:bookmarkEnd w:id="299"/>
            <w:r w:rsidDel="00000000" w:rsidR="00000000" w:rsidRPr="00000000">
              <w:rPr>
                <w:rtl w:val="0"/>
              </w:rPr>
              <w:t xml:space="preserve">A XOR B, B</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A4">
            <w:pPr>
              <w:pStyle w:val="Subtitle"/>
              <w:widowControl w:val="0"/>
              <w:rPr>
                <w:rFonts w:ascii="Roboto Mono" w:cs="Roboto Mono" w:eastAsia="Roboto Mono" w:hAnsi="Roboto Mono"/>
              </w:rPr>
            </w:pPr>
            <w:bookmarkStart w:colFirst="0" w:colLast="0" w:name="_205pn7cldh3s" w:id="299"/>
            <w:bookmarkEnd w:id="299"/>
            <w:r w:rsidDel="00000000" w:rsidR="00000000" w:rsidRPr="00000000">
              <w:rPr>
                <w:rFonts w:ascii="Roboto Mono" w:cs="Roboto Mono" w:eastAsia="Roboto Mono" w:hAnsi="Roboto Mono"/>
                <w:rtl w:val="0"/>
              </w:rPr>
              <w:t xml:space="preserve">100</w:t>
            </w:r>
          </w:p>
        </w:tc>
        <w:tc>
          <w:tcPr>
            <w:shd w:fill="auto" w:val="clear"/>
            <w:tcMar>
              <w:top w:w="43.2" w:type="dxa"/>
              <w:left w:w="43.2" w:type="dxa"/>
              <w:bottom w:w="43.2" w:type="dxa"/>
              <w:right w:w="43.2" w:type="dxa"/>
            </w:tcMar>
            <w:vAlign w:val="top"/>
          </w:tcPr>
          <w:p w:rsidR="00000000" w:rsidDel="00000000" w:rsidP="00000000" w:rsidRDefault="00000000" w:rsidRPr="00000000" w14:paraId="000003A5">
            <w:pPr>
              <w:pStyle w:val="Subtitle"/>
              <w:widowControl w:val="0"/>
              <w:jc w:val="left"/>
              <w:rPr/>
            </w:pPr>
            <w:bookmarkStart w:colFirst="0" w:colLast="0" w:name="_205pn7cldh3s" w:id="299"/>
            <w:bookmarkEnd w:id="299"/>
            <w:r w:rsidDel="00000000" w:rsidR="00000000" w:rsidRPr="00000000">
              <w:rPr>
                <w:rtl w:val="0"/>
              </w:rPr>
              <w:t xml:space="preserve">A, B, both filtered using global filt0 settings</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A6">
            <w:pPr>
              <w:pStyle w:val="Subtitle"/>
              <w:widowControl w:val="0"/>
              <w:rPr>
                <w:rFonts w:ascii="Roboto Mono" w:cs="Roboto Mono" w:eastAsia="Roboto Mono" w:hAnsi="Roboto Mono"/>
              </w:rPr>
            </w:pPr>
            <w:bookmarkStart w:colFirst="0" w:colLast="0" w:name="_205pn7cldh3s" w:id="299"/>
            <w:bookmarkEnd w:id="299"/>
            <w:r w:rsidDel="00000000" w:rsidR="00000000" w:rsidRPr="00000000">
              <w:rPr>
                <w:rFonts w:ascii="Roboto Mono" w:cs="Roboto Mono" w:eastAsia="Roboto Mono" w:hAnsi="Roboto Mono"/>
                <w:rtl w:val="0"/>
              </w:rPr>
              <w:t xml:space="preserve">101</w:t>
            </w:r>
          </w:p>
        </w:tc>
        <w:tc>
          <w:tcPr>
            <w:shd w:fill="auto" w:val="clear"/>
            <w:tcMar>
              <w:top w:w="43.2" w:type="dxa"/>
              <w:left w:w="43.2" w:type="dxa"/>
              <w:bottom w:w="43.2" w:type="dxa"/>
              <w:right w:w="43.2" w:type="dxa"/>
            </w:tcMar>
            <w:vAlign w:val="top"/>
          </w:tcPr>
          <w:p w:rsidR="00000000" w:rsidDel="00000000" w:rsidP="00000000" w:rsidRDefault="00000000" w:rsidRPr="00000000" w14:paraId="000003A7">
            <w:pPr>
              <w:pStyle w:val="Subtitle"/>
              <w:widowControl w:val="0"/>
              <w:jc w:val="left"/>
              <w:rPr/>
            </w:pPr>
            <w:bookmarkStart w:colFirst="0" w:colLast="0" w:name="_205pn7cldh3s" w:id="299"/>
            <w:bookmarkEnd w:id="299"/>
            <w:r w:rsidDel="00000000" w:rsidR="00000000" w:rsidRPr="00000000">
              <w:rPr>
                <w:rtl w:val="0"/>
              </w:rPr>
              <w:t xml:space="preserve">A, B, both filtered using global filt1 settings</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A8">
            <w:pPr>
              <w:pStyle w:val="Subtitle"/>
              <w:widowControl w:val="0"/>
              <w:rPr>
                <w:rFonts w:ascii="Roboto Mono" w:cs="Roboto Mono" w:eastAsia="Roboto Mono" w:hAnsi="Roboto Mono"/>
              </w:rPr>
            </w:pPr>
            <w:bookmarkStart w:colFirst="0" w:colLast="0" w:name="_205pn7cldh3s" w:id="299"/>
            <w:bookmarkEnd w:id="299"/>
            <w:r w:rsidDel="00000000" w:rsidR="00000000" w:rsidRPr="00000000">
              <w:rPr>
                <w:rFonts w:ascii="Roboto Mono" w:cs="Roboto Mono" w:eastAsia="Roboto Mono" w:hAnsi="Roboto Mono"/>
                <w:rtl w:val="0"/>
              </w:rPr>
              <w:t xml:space="preserve">110</w:t>
            </w:r>
          </w:p>
        </w:tc>
        <w:tc>
          <w:tcPr>
            <w:shd w:fill="auto" w:val="clear"/>
            <w:tcMar>
              <w:top w:w="43.2" w:type="dxa"/>
              <w:left w:w="43.2" w:type="dxa"/>
              <w:bottom w:w="43.2" w:type="dxa"/>
              <w:right w:w="43.2" w:type="dxa"/>
            </w:tcMar>
            <w:vAlign w:val="top"/>
          </w:tcPr>
          <w:p w:rsidR="00000000" w:rsidDel="00000000" w:rsidP="00000000" w:rsidRDefault="00000000" w:rsidRPr="00000000" w14:paraId="000003A9">
            <w:pPr>
              <w:pStyle w:val="Subtitle"/>
              <w:widowControl w:val="0"/>
              <w:jc w:val="left"/>
              <w:rPr/>
            </w:pPr>
            <w:bookmarkStart w:colFirst="0" w:colLast="0" w:name="_205pn7cldh3s" w:id="299"/>
            <w:bookmarkEnd w:id="299"/>
            <w:r w:rsidDel="00000000" w:rsidR="00000000" w:rsidRPr="00000000">
              <w:rPr>
                <w:rtl w:val="0"/>
              </w:rPr>
              <w:t xml:space="preserve">A, B, both filtered using global filt2 settings</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AA">
            <w:pPr>
              <w:pStyle w:val="Subtitle"/>
              <w:widowControl w:val="0"/>
              <w:rPr>
                <w:rFonts w:ascii="Roboto Mono" w:cs="Roboto Mono" w:eastAsia="Roboto Mono" w:hAnsi="Roboto Mono"/>
              </w:rPr>
            </w:pPr>
            <w:bookmarkStart w:colFirst="0" w:colLast="0" w:name="_205pn7cldh3s" w:id="299"/>
            <w:bookmarkEnd w:id="299"/>
            <w:r w:rsidDel="00000000" w:rsidR="00000000" w:rsidRPr="00000000">
              <w:rPr>
                <w:rFonts w:ascii="Roboto Mono" w:cs="Roboto Mono" w:eastAsia="Roboto Mono" w:hAnsi="Roboto Mono"/>
                <w:rtl w:val="0"/>
              </w:rPr>
              <w:t xml:space="preserve">111</w:t>
            </w:r>
          </w:p>
        </w:tc>
        <w:tc>
          <w:tcPr>
            <w:shd w:fill="auto" w:val="clear"/>
            <w:tcMar>
              <w:top w:w="43.2" w:type="dxa"/>
              <w:left w:w="43.2" w:type="dxa"/>
              <w:bottom w:w="43.2" w:type="dxa"/>
              <w:right w:w="43.2" w:type="dxa"/>
            </w:tcMar>
            <w:vAlign w:val="top"/>
          </w:tcPr>
          <w:p w:rsidR="00000000" w:rsidDel="00000000" w:rsidP="00000000" w:rsidRDefault="00000000" w:rsidRPr="00000000" w14:paraId="000003AB">
            <w:pPr>
              <w:pStyle w:val="Subtitle"/>
              <w:widowControl w:val="0"/>
              <w:jc w:val="left"/>
              <w:rPr/>
            </w:pPr>
            <w:bookmarkStart w:colFirst="0" w:colLast="0" w:name="_205pn7cldh3s" w:id="299"/>
            <w:bookmarkEnd w:id="299"/>
            <w:r w:rsidDel="00000000" w:rsidR="00000000" w:rsidRPr="00000000">
              <w:rPr>
                <w:rtl w:val="0"/>
              </w:rPr>
              <w:t xml:space="preserve">A, B, both filtered using global filt3 settings</w:t>
            </w:r>
          </w:p>
        </w:tc>
      </w:tr>
    </w:tbl>
    <w:p w:rsidR="00000000" w:rsidDel="00000000" w:rsidP="00000000" w:rsidRDefault="00000000" w:rsidRPr="00000000" w14:paraId="000003AC">
      <w:pPr>
        <w:rPr/>
      </w:pPr>
      <w:r w:rsidDel="00000000" w:rsidR="00000000" w:rsidRPr="00000000">
        <w:rPr>
          <w:rtl w:val="0"/>
        </w:rPr>
        <w:t xml:space="preserve">The resultant 'A' will drive the </w:t>
      </w:r>
      <w:r w:rsidDel="00000000" w:rsidR="00000000" w:rsidRPr="00000000">
        <w:rPr>
          <w:rFonts w:ascii="Roboto Mono Medium" w:cs="Roboto Mono Medium" w:eastAsia="Roboto Mono Medium" w:hAnsi="Roboto Mono Medium"/>
          <w:rtl w:val="0"/>
        </w:rPr>
        <w:t xml:space="preserve">IN</w:t>
      </w:r>
      <w:r w:rsidDel="00000000" w:rsidR="00000000" w:rsidRPr="00000000">
        <w:rPr>
          <w:rtl w:val="0"/>
        </w:rPr>
        <w:t xml:space="preserve"> signal in non-smart-pin modes.</w:t>
      </w:r>
    </w:p>
    <w:p w:rsidR="00000000" w:rsidDel="00000000" w:rsidP="00000000" w:rsidRDefault="00000000" w:rsidRPr="00000000" w14:paraId="000003AD">
      <w:pPr>
        <w:rPr/>
      </w:pPr>
      <w:r w:rsidDel="00000000" w:rsidR="00000000" w:rsidRPr="00000000">
        <w:br w:type="page"/>
      </w: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tbl>
      <w:tblPr>
        <w:tblStyle w:val="Table18"/>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365"/>
        <w:gridCol w:w="1785"/>
        <w:gridCol w:w="255"/>
        <w:gridCol w:w="1200"/>
        <w:gridCol w:w="480"/>
        <w:gridCol w:w="540"/>
        <w:gridCol w:w="540"/>
        <w:gridCol w:w="1065"/>
        <w:gridCol w:w="1140"/>
        <w:tblGridChange w:id="0">
          <w:tblGrid>
            <w:gridCol w:w="1710"/>
            <w:gridCol w:w="1365"/>
            <w:gridCol w:w="1785"/>
            <w:gridCol w:w="255"/>
            <w:gridCol w:w="1200"/>
            <w:gridCol w:w="480"/>
            <w:gridCol w:w="540"/>
            <w:gridCol w:w="540"/>
            <w:gridCol w:w="1065"/>
            <w:gridCol w:w="1140"/>
          </w:tblGrid>
        </w:tblGridChange>
      </w:tblGrid>
      <w:tr>
        <w:trPr>
          <w:cantSplit w:val="0"/>
          <w:trHeight w:val="400" w:hRule="atLeast"/>
          <w:tblHeader w:val="0"/>
        </w:trPr>
        <w:tc>
          <w:tcPr>
            <w:gridSpan w:val="10"/>
            <w:shd w:fill="d9d9d9" w:val="clear"/>
            <w:tcMar>
              <w:top w:w="43.2" w:type="dxa"/>
              <w:left w:w="43.2" w:type="dxa"/>
              <w:bottom w:w="43.2" w:type="dxa"/>
              <w:right w:w="43.2" w:type="dxa"/>
            </w:tcMar>
            <w:vAlign w:val="center"/>
          </w:tcPr>
          <w:p w:rsidR="00000000" w:rsidDel="00000000" w:rsidP="00000000" w:rsidRDefault="00000000" w:rsidRPr="00000000" w14:paraId="000003AF">
            <w:pPr>
              <w:pStyle w:val="Heading6"/>
              <w:widowControl w:val="0"/>
              <w:rPr/>
            </w:pPr>
            <w:bookmarkStart w:colFirst="0" w:colLast="0" w:name="_3dvmcrhuyvau" w:id="300"/>
            <w:bookmarkEnd w:id="300"/>
            <w:r w:rsidDel="00000000" w:rsidR="00000000" w:rsidRPr="00000000">
              <w:rPr>
                <w:rtl w:val="0"/>
              </w:rPr>
              <w:t xml:space="preserve">(M) Pin Mode</w:t>
            </w:r>
          </w:p>
        </w:tc>
      </w:tr>
      <w:tr>
        <w:trPr>
          <w:cantSplit w:val="0"/>
          <w:trHeight w:val="400" w:hRule="atLeast"/>
          <w:tblHeader w:val="0"/>
        </w:trPr>
        <w:tc>
          <w:tcPr>
            <w:gridSpan w:val="3"/>
            <w:shd w:fill="d9d9d9" w:val="clear"/>
            <w:tcMar>
              <w:top w:w="43.2" w:type="dxa"/>
              <w:left w:w="43.2" w:type="dxa"/>
              <w:bottom w:w="43.2" w:type="dxa"/>
              <w:right w:w="43.2" w:type="dxa"/>
            </w:tcMar>
            <w:vAlign w:val="center"/>
          </w:tcPr>
          <w:p w:rsidR="00000000" w:rsidDel="00000000" w:rsidP="00000000" w:rsidRDefault="00000000" w:rsidRPr="00000000" w14:paraId="000003B9">
            <w:pPr>
              <w:pStyle w:val="Subtitle"/>
              <w:widowControl w:val="0"/>
              <w:rPr>
                <w:b w:val="1"/>
              </w:rPr>
            </w:pPr>
            <w:bookmarkStart w:colFirst="0" w:colLast="0" w:name="_sziphnjddbtn" w:id="301"/>
            <w:bookmarkEnd w:id="301"/>
            <w:r w:rsidDel="00000000" w:rsidR="00000000" w:rsidRPr="00000000">
              <w:rPr>
                <w:b w:val="1"/>
                <w:rtl w:val="0"/>
              </w:rPr>
              <w:t xml:space="preserve">WRPIN</w:t>
            </w:r>
            <w:r w:rsidDel="00000000" w:rsidR="00000000" w:rsidRPr="00000000">
              <w:rPr>
                <w:b w:val="1"/>
                <w:rtl w:val="0"/>
              </w:rPr>
              <w:t xml:space="preserve"> D[20:8] Configuration</w:t>
            </w:r>
          </w:p>
        </w:tc>
        <w:tc>
          <w:tcPr>
            <w:tcBorders>
              <w:top w:color="000000" w:space="0" w:sz="0" w:val="nil"/>
              <w:bottom w:color="000000" w:space="0" w:sz="0" w:val="nil"/>
            </w:tcBorders>
            <w:shd w:fill="f3f3f3" w:val="clear"/>
            <w:tcMar>
              <w:top w:w="72.0" w:type="dxa"/>
              <w:left w:w="72.0" w:type="dxa"/>
              <w:bottom w:w="72.0" w:type="dxa"/>
              <w:right w:w="72.0" w:type="dxa"/>
            </w:tcMar>
            <w:vAlign w:val="center"/>
          </w:tcPr>
          <w:p w:rsidR="00000000" w:rsidDel="00000000" w:rsidP="00000000" w:rsidRDefault="00000000" w:rsidRPr="00000000" w14:paraId="000003BC">
            <w:pPr>
              <w:pStyle w:val="Subtitle"/>
              <w:widowControl w:val="0"/>
              <w:rPr>
                <w:b w:val="1"/>
              </w:rPr>
            </w:pPr>
            <w:bookmarkStart w:colFirst="0" w:colLast="0" w:name="_sziphnjddbtn" w:id="301"/>
            <w:bookmarkEnd w:id="301"/>
            <w:r w:rsidDel="00000000" w:rsidR="00000000" w:rsidRPr="00000000">
              <w:rPr>
                <w:rtl w:val="0"/>
              </w:rPr>
            </w:r>
          </w:p>
        </w:tc>
        <w:tc>
          <w:tcPr>
            <w:gridSpan w:val="6"/>
            <w:shd w:fill="d9d9d9" w:val="clear"/>
            <w:tcMar>
              <w:top w:w="72.0" w:type="dxa"/>
              <w:left w:w="72.0" w:type="dxa"/>
              <w:bottom w:w="72.0" w:type="dxa"/>
              <w:right w:w="72.0" w:type="dxa"/>
            </w:tcMar>
            <w:vAlign w:val="center"/>
          </w:tcPr>
          <w:p w:rsidR="00000000" w:rsidDel="00000000" w:rsidP="00000000" w:rsidRDefault="00000000" w:rsidRPr="00000000" w14:paraId="000003BD">
            <w:pPr>
              <w:pStyle w:val="Subtitle"/>
              <w:widowControl w:val="0"/>
              <w:rPr/>
            </w:pPr>
            <w:bookmarkStart w:colFirst="0" w:colLast="0" w:name="_k72ph676z0ba" w:id="302"/>
            <w:bookmarkEnd w:id="302"/>
            <w:r w:rsidDel="00000000" w:rsidR="00000000" w:rsidRPr="00000000">
              <w:rPr>
                <w:b w:val="1"/>
                <w:rtl w:val="0"/>
              </w:rPr>
              <w:t xml:space="preserve">Resulting Internal Configuration</w:t>
            </w:r>
            <w:r w:rsidDel="00000000" w:rsidR="00000000" w:rsidRPr="00000000">
              <w:rPr>
                <w:rtl w:val="0"/>
              </w:rPr>
            </w:r>
          </w:p>
        </w:tc>
      </w:tr>
      <w:tr>
        <w:trPr>
          <w:cantSplit w:val="0"/>
          <w:tblHeader w:val="0"/>
        </w:trPr>
        <w:tc>
          <w:tcPr>
            <w:shd w:fill="d9d9d9" w:val="clear"/>
            <w:tcMar>
              <w:top w:w="72.0" w:type="dxa"/>
              <w:left w:w="72.0" w:type="dxa"/>
              <w:bottom w:w="72.0" w:type="dxa"/>
              <w:right w:w="72.0" w:type="dxa"/>
            </w:tcMar>
            <w:vAlign w:val="center"/>
          </w:tcPr>
          <w:p w:rsidR="00000000" w:rsidDel="00000000" w:rsidP="00000000" w:rsidRDefault="00000000" w:rsidRPr="00000000" w14:paraId="000003C3">
            <w:pPr>
              <w:pStyle w:val="Subtitle"/>
              <w:widowControl w:val="0"/>
              <w:rPr>
                <w:b w:val="1"/>
              </w:rPr>
            </w:pPr>
            <w:bookmarkStart w:colFirst="0" w:colLast="0" w:name="_sziphnjddbtn" w:id="301"/>
            <w:bookmarkEnd w:id="301"/>
            <w:r w:rsidDel="00000000" w:rsidR="00000000" w:rsidRPr="00000000">
              <w:rPr>
                <w:b w:val="1"/>
                <w:rtl w:val="0"/>
              </w:rPr>
              <w:t xml:space="preserve">M[12:0]</w:t>
            </w:r>
          </w:p>
        </w:tc>
        <w:tc>
          <w:tcPr>
            <w:shd w:fill="d9d9d9" w:val="clear"/>
            <w:tcMar>
              <w:top w:w="72.0" w:type="dxa"/>
              <w:left w:w="72.0" w:type="dxa"/>
              <w:bottom w:w="72.0" w:type="dxa"/>
              <w:right w:w="72.0" w:type="dxa"/>
            </w:tcMar>
            <w:vAlign w:val="center"/>
          </w:tcPr>
          <w:p w:rsidR="00000000" w:rsidDel="00000000" w:rsidP="00000000" w:rsidRDefault="00000000" w:rsidRPr="00000000" w14:paraId="000003C4">
            <w:pPr>
              <w:pStyle w:val="Subtitle"/>
              <w:widowControl w:val="0"/>
              <w:rPr>
                <w:b w:val="1"/>
              </w:rPr>
            </w:pPr>
            <w:bookmarkStart w:colFirst="0" w:colLast="0" w:name="_sziphnjddbtn" w:id="301"/>
            <w:bookmarkEnd w:id="301"/>
            <w:r w:rsidDel="00000000" w:rsidR="00000000" w:rsidRPr="00000000">
              <w:rPr>
                <w:b w:val="1"/>
                <w:rtl w:val="0"/>
              </w:rPr>
              <w:t xml:space="preserve">Input</w:t>
            </w:r>
          </w:p>
        </w:tc>
        <w:tc>
          <w:tcPr>
            <w:shd w:fill="d9d9d9" w:val="clear"/>
            <w:tcMar>
              <w:top w:w="72.0" w:type="dxa"/>
              <w:left w:w="72.0" w:type="dxa"/>
              <w:bottom w:w="72.0" w:type="dxa"/>
              <w:right w:w="72.0" w:type="dxa"/>
            </w:tcMar>
            <w:vAlign w:val="center"/>
          </w:tcPr>
          <w:p w:rsidR="00000000" w:rsidDel="00000000" w:rsidP="00000000" w:rsidRDefault="00000000" w:rsidRPr="00000000" w14:paraId="000003C5">
            <w:pPr>
              <w:pStyle w:val="Subtitle"/>
              <w:widowControl w:val="0"/>
              <w:rPr>
                <w:b w:val="1"/>
              </w:rPr>
            </w:pPr>
            <w:bookmarkStart w:colFirst="0" w:colLast="0" w:name="_sziphnjddbtn" w:id="301"/>
            <w:bookmarkEnd w:id="301"/>
            <w:r w:rsidDel="00000000" w:rsidR="00000000" w:rsidRPr="00000000">
              <w:rPr>
                <w:b w:val="1"/>
                <w:rtl w:val="0"/>
              </w:rPr>
              <w:t xml:space="preserve">Pin Output</w:t>
            </w:r>
            <w:r w:rsidDel="00000000" w:rsidR="00000000" w:rsidRPr="00000000">
              <w:rPr>
                <w:b w:val="1"/>
                <w:vertAlign w:val="superscript"/>
                <w:rtl w:val="0"/>
              </w:rPr>
              <w:t xml:space="preserve">1</w:t>
            </w:r>
            <w:r w:rsidDel="00000000" w:rsidR="00000000" w:rsidRPr="00000000">
              <w:rPr>
                <w:rtl w:val="0"/>
              </w:rPr>
            </w:r>
          </w:p>
        </w:tc>
        <w:tc>
          <w:tcPr>
            <w:tcBorders>
              <w:top w:color="000000" w:space="0" w:sz="0" w:val="nil"/>
              <w:bottom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3C6">
            <w:pPr>
              <w:pStyle w:val="Subtitle"/>
              <w:widowControl w:val="0"/>
              <w:jc w:val="left"/>
              <w:rPr>
                <w:b w:val="1"/>
              </w:rPr>
            </w:pPr>
            <w:bookmarkStart w:colFirst="0" w:colLast="0" w:name="_sziphnjddbtn" w:id="301"/>
            <w:bookmarkEnd w:id="301"/>
            <w:r w:rsidDel="00000000" w:rsidR="00000000" w:rsidRPr="00000000">
              <w:rPr>
                <w:rtl w:val="0"/>
              </w:rPr>
            </w:r>
          </w:p>
        </w:tc>
        <w:tc>
          <w:tcPr>
            <w:shd w:fill="d9d9d9" w:val="clear"/>
            <w:tcMar>
              <w:top w:w="43.2" w:type="dxa"/>
              <w:left w:w="43.2" w:type="dxa"/>
              <w:bottom w:w="43.2" w:type="dxa"/>
              <w:right w:w="43.2" w:type="dxa"/>
            </w:tcMar>
            <w:vAlign w:val="center"/>
          </w:tcPr>
          <w:p w:rsidR="00000000" w:rsidDel="00000000" w:rsidP="00000000" w:rsidRDefault="00000000" w:rsidRPr="00000000" w14:paraId="000003C7">
            <w:pPr>
              <w:pStyle w:val="Subtitle"/>
              <w:widowControl w:val="0"/>
              <w:rPr>
                <w:b w:val="1"/>
              </w:rPr>
            </w:pPr>
            <w:bookmarkStart w:colFirst="0" w:colLast="0" w:name="_sziphnjddbtn" w:id="301"/>
            <w:bookmarkEnd w:id="301"/>
            <w:r w:rsidDel="00000000" w:rsidR="00000000" w:rsidRPr="00000000">
              <w:rPr>
                <w:b w:val="1"/>
                <w:rtl w:val="0"/>
              </w:rPr>
              <w:t xml:space="preserve">CIOHHHLLL</w:t>
            </w:r>
            <w:r w:rsidDel="00000000" w:rsidR="00000000" w:rsidRPr="00000000">
              <w:rPr>
                <w:rtl w:val="0"/>
              </w:rPr>
            </w:r>
          </w:p>
        </w:tc>
        <w:tc>
          <w:tcPr>
            <w:shd w:fill="d9d9d9" w:val="clear"/>
            <w:tcMar>
              <w:top w:w="43.2" w:type="dxa"/>
              <w:left w:w="43.2" w:type="dxa"/>
              <w:bottom w:w="43.2" w:type="dxa"/>
              <w:right w:w="43.2" w:type="dxa"/>
            </w:tcMar>
            <w:vAlign w:val="center"/>
          </w:tcPr>
          <w:p w:rsidR="00000000" w:rsidDel="00000000" w:rsidP="00000000" w:rsidRDefault="00000000" w:rsidRPr="00000000" w14:paraId="000003C8">
            <w:pPr>
              <w:pStyle w:val="Subtitle"/>
              <w:widowControl w:val="0"/>
              <w:rPr>
                <w:b w:val="1"/>
              </w:rPr>
            </w:pPr>
            <w:bookmarkStart w:colFirst="0" w:colLast="0" w:name="_sziphnjddbtn" w:id="301"/>
            <w:bookmarkEnd w:id="301"/>
            <w:r w:rsidDel="00000000" w:rsidR="00000000" w:rsidRPr="00000000">
              <w:rPr>
                <w:b w:val="1"/>
                <w:rtl w:val="0"/>
              </w:rPr>
              <w:t xml:space="preserve">OE</w:t>
            </w:r>
            <w:r w:rsidDel="00000000" w:rsidR="00000000" w:rsidRPr="00000000">
              <w:rPr>
                <w:b w:val="1"/>
                <w:vertAlign w:val="superscript"/>
                <w:rtl w:val="0"/>
              </w:rPr>
              <w:t xml:space="preserve">2</w:t>
            </w:r>
            <w:r w:rsidDel="00000000" w:rsidR="00000000" w:rsidRPr="00000000">
              <w:rPr>
                <w:rtl w:val="0"/>
              </w:rPr>
            </w:r>
          </w:p>
        </w:tc>
        <w:tc>
          <w:tcPr>
            <w:shd w:fill="d9d9d9" w:val="clear"/>
            <w:tcMar>
              <w:top w:w="43.2" w:type="dxa"/>
              <w:left w:w="43.2" w:type="dxa"/>
              <w:bottom w:w="43.2" w:type="dxa"/>
              <w:right w:w="43.2" w:type="dxa"/>
            </w:tcMar>
            <w:vAlign w:val="center"/>
          </w:tcPr>
          <w:p w:rsidR="00000000" w:rsidDel="00000000" w:rsidP="00000000" w:rsidRDefault="00000000" w:rsidRPr="00000000" w14:paraId="000003C9">
            <w:pPr>
              <w:pStyle w:val="Subtitle"/>
              <w:widowControl w:val="0"/>
              <w:rPr>
                <w:b w:val="1"/>
              </w:rPr>
            </w:pPr>
            <w:bookmarkStart w:colFirst="0" w:colLast="0" w:name="_sziphnjddbtn" w:id="301"/>
            <w:bookmarkEnd w:id="301"/>
            <w:r w:rsidDel="00000000" w:rsidR="00000000" w:rsidRPr="00000000">
              <w:rPr>
                <w:b w:val="1"/>
                <w:rtl w:val="0"/>
              </w:rPr>
              <w:t xml:space="preserve">DAC</w:t>
            </w:r>
          </w:p>
        </w:tc>
        <w:tc>
          <w:tcPr>
            <w:shd w:fill="d9d9d9" w:val="clear"/>
            <w:tcMar>
              <w:top w:w="43.2" w:type="dxa"/>
              <w:left w:w="43.2" w:type="dxa"/>
              <w:bottom w:w="43.2" w:type="dxa"/>
              <w:right w:w="43.2" w:type="dxa"/>
            </w:tcMar>
            <w:vAlign w:val="center"/>
          </w:tcPr>
          <w:p w:rsidR="00000000" w:rsidDel="00000000" w:rsidP="00000000" w:rsidRDefault="00000000" w:rsidRPr="00000000" w14:paraId="000003CA">
            <w:pPr>
              <w:pStyle w:val="Subtitle"/>
              <w:widowControl w:val="0"/>
              <w:rPr>
                <w:b w:val="1"/>
              </w:rPr>
            </w:pPr>
            <w:bookmarkStart w:colFirst="0" w:colLast="0" w:name="_sziphnjddbtn" w:id="301"/>
            <w:bookmarkEnd w:id="301"/>
            <w:r w:rsidDel="00000000" w:rsidR="00000000" w:rsidRPr="00000000">
              <w:rPr>
                <w:b w:val="1"/>
                <w:rtl w:val="0"/>
              </w:rPr>
              <w:t xml:space="preserve">ADC</w:t>
            </w:r>
          </w:p>
        </w:tc>
        <w:tc>
          <w:tcPr>
            <w:shd w:fill="d9d9d9" w:val="clear"/>
            <w:tcMar>
              <w:top w:w="43.2" w:type="dxa"/>
              <w:left w:w="43.2" w:type="dxa"/>
              <w:bottom w:w="43.2" w:type="dxa"/>
              <w:right w:w="43.2" w:type="dxa"/>
            </w:tcMar>
            <w:vAlign w:val="center"/>
          </w:tcPr>
          <w:p w:rsidR="00000000" w:rsidDel="00000000" w:rsidP="00000000" w:rsidRDefault="00000000" w:rsidRPr="00000000" w14:paraId="000003CB">
            <w:pPr>
              <w:pStyle w:val="Subtitle"/>
              <w:widowControl w:val="0"/>
              <w:rPr>
                <w:b w:val="1"/>
              </w:rPr>
            </w:pPr>
            <w:bookmarkStart w:colFirst="0" w:colLast="0" w:name="_sziphnjddbtn" w:id="301"/>
            <w:bookmarkEnd w:id="301"/>
            <w:r w:rsidDel="00000000" w:rsidR="00000000" w:rsidRPr="00000000">
              <w:rPr>
                <w:b w:val="1"/>
                <w:rtl w:val="0"/>
              </w:rPr>
              <w:t xml:space="preserve">ADC Mode</w:t>
            </w:r>
          </w:p>
        </w:tc>
        <w:tc>
          <w:tcPr>
            <w:shd w:fill="d9d9d9" w:val="clear"/>
            <w:tcMar>
              <w:top w:w="43.2" w:type="dxa"/>
              <w:left w:w="43.2" w:type="dxa"/>
              <w:bottom w:w="43.2" w:type="dxa"/>
              <w:right w:w="43.2" w:type="dxa"/>
            </w:tcMar>
            <w:vAlign w:val="center"/>
          </w:tcPr>
          <w:p w:rsidR="00000000" w:rsidDel="00000000" w:rsidP="00000000" w:rsidRDefault="00000000" w:rsidRPr="00000000" w14:paraId="000003CC">
            <w:pPr>
              <w:pStyle w:val="Subtitle"/>
              <w:widowControl w:val="0"/>
              <w:rPr>
                <w:b w:val="1"/>
              </w:rPr>
            </w:pPr>
            <w:bookmarkStart w:colFirst="0" w:colLast="0" w:name="_sziphnjddbtn" w:id="301"/>
            <w:bookmarkEnd w:id="301"/>
            <w:r w:rsidDel="00000000" w:rsidR="00000000" w:rsidRPr="00000000">
              <w:rPr>
                <w:b w:val="1"/>
                <w:rtl w:val="0"/>
              </w:rPr>
              <w:t xml:space="preserve">Comparator</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3CD">
            <w:pPr>
              <w:pStyle w:val="Subtitle"/>
              <w:widowControl w:val="0"/>
              <w:rPr>
                <w:rFonts w:ascii="Roboto Mono" w:cs="Roboto Mono" w:eastAsia="Roboto Mono" w:hAnsi="Roboto Mono"/>
              </w:rPr>
            </w:pPr>
            <w:bookmarkStart w:colFirst="0" w:colLast="0" w:name="_sziphnjddbtn" w:id="301"/>
            <w:bookmarkEnd w:id="301"/>
            <w:r w:rsidDel="00000000" w:rsidR="00000000" w:rsidRPr="00000000">
              <w:rPr>
                <w:rFonts w:ascii="Roboto Mono" w:cs="Roboto Mono" w:eastAsia="Roboto Mono" w:hAnsi="Roboto Mono"/>
                <w:rtl w:val="0"/>
              </w:rPr>
              <w:t xml:space="preserve">0000_CIOHHHLLL</w:t>
            </w:r>
          </w:p>
          <w:p w:rsidR="00000000" w:rsidDel="00000000" w:rsidP="00000000" w:rsidRDefault="00000000" w:rsidRPr="00000000" w14:paraId="000003CE">
            <w:pPr>
              <w:pStyle w:val="Subtitle"/>
              <w:widowControl w:val="0"/>
              <w:rPr>
                <w:rFonts w:ascii="Roboto Mono" w:cs="Roboto Mono" w:eastAsia="Roboto Mono" w:hAnsi="Roboto Mono"/>
              </w:rPr>
            </w:pPr>
            <w:bookmarkStart w:colFirst="0" w:colLast="0" w:name="_gmhayhr2z31k" w:id="303"/>
            <w:bookmarkEnd w:id="303"/>
            <w:r w:rsidDel="00000000" w:rsidR="00000000" w:rsidRPr="00000000">
              <w:rPr>
                <w:rFonts w:ascii="Roboto Mono" w:cs="Roboto Mono" w:eastAsia="Roboto Mono" w:hAnsi="Roboto Mono"/>
                <w:rtl w:val="0"/>
              </w:rPr>
              <w:t xml:space="preserve">0001_CIOHHHLLL</w:t>
            </w:r>
          </w:p>
          <w:p w:rsidR="00000000" w:rsidDel="00000000" w:rsidP="00000000" w:rsidRDefault="00000000" w:rsidRPr="00000000" w14:paraId="000003CF">
            <w:pPr>
              <w:pStyle w:val="Subtitle"/>
              <w:widowControl w:val="0"/>
              <w:rPr>
                <w:rFonts w:ascii="Roboto Mono" w:cs="Roboto Mono" w:eastAsia="Roboto Mono" w:hAnsi="Roboto Mono"/>
              </w:rPr>
            </w:pPr>
            <w:bookmarkStart w:colFirst="0" w:colLast="0" w:name="_up9a5griz4ei" w:id="304"/>
            <w:bookmarkEnd w:id="304"/>
            <w:r w:rsidDel="00000000" w:rsidR="00000000" w:rsidRPr="00000000">
              <w:rPr>
                <w:rFonts w:ascii="Roboto Mono" w:cs="Roboto Mono" w:eastAsia="Roboto Mono" w:hAnsi="Roboto Mono"/>
                <w:rtl w:val="0"/>
              </w:rPr>
              <w:t xml:space="preserve">0010_CIOHHHLLL</w:t>
            </w:r>
          </w:p>
          <w:p w:rsidR="00000000" w:rsidDel="00000000" w:rsidP="00000000" w:rsidRDefault="00000000" w:rsidRPr="00000000" w14:paraId="000003D0">
            <w:pPr>
              <w:pStyle w:val="Subtitle"/>
              <w:widowControl w:val="0"/>
              <w:rPr>
                <w:rFonts w:ascii="Roboto Mono" w:cs="Roboto Mono" w:eastAsia="Roboto Mono" w:hAnsi="Roboto Mono"/>
              </w:rPr>
            </w:pPr>
            <w:bookmarkStart w:colFirst="0" w:colLast="0" w:name="_5x8sbj1szvop" w:id="305"/>
            <w:bookmarkEnd w:id="305"/>
            <w:r w:rsidDel="00000000" w:rsidR="00000000" w:rsidRPr="00000000">
              <w:rPr>
                <w:rFonts w:ascii="Roboto Mono" w:cs="Roboto Mono" w:eastAsia="Roboto Mono" w:hAnsi="Roboto Mono"/>
                <w:rtl w:val="0"/>
              </w:rPr>
              <w:t xml:space="preserve">0011_CIOHHHLLL</w:t>
            </w:r>
          </w:p>
          <w:p w:rsidR="00000000" w:rsidDel="00000000" w:rsidP="00000000" w:rsidRDefault="00000000" w:rsidRPr="00000000" w14:paraId="000003D1">
            <w:pPr>
              <w:pStyle w:val="Subtitle"/>
              <w:widowControl w:val="0"/>
              <w:rPr>
                <w:rFonts w:ascii="Roboto Mono" w:cs="Roboto Mono" w:eastAsia="Roboto Mono" w:hAnsi="Roboto Mono"/>
              </w:rPr>
            </w:pPr>
            <w:bookmarkStart w:colFirst="0" w:colLast="0" w:name="_qdd0kggexo0m" w:id="306"/>
            <w:bookmarkEnd w:id="306"/>
            <w:r w:rsidDel="00000000" w:rsidR="00000000" w:rsidRPr="00000000">
              <w:rPr>
                <w:rFonts w:ascii="Roboto Mono" w:cs="Roboto Mono" w:eastAsia="Roboto Mono" w:hAnsi="Roboto Mono"/>
                <w:rtl w:val="0"/>
              </w:rPr>
              <w:t xml:space="preserve">0100_CIOHHHLLL</w:t>
            </w:r>
          </w:p>
          <w:p w:rsidR="00000000" w:rsidDel="00000000" w:rsidP="00000000" w:rsidRDefault="00000000" w:rsidRPr="00000000" w14:paraId="000003D2">
            <w:pPr>
              <w:pStyle w:val="Subtitle"/>
              <w:widowControl w:val="0"/>
              <w:rPr>
                <w:rFonts w:ascii="Roboto Mono" w:cs="Roboto Mono" w:eastAsia="Roboto Mono" w:hAnsi="Roboto Mono"/>
              </w:rPr>
            </w:pPr>
            <w:bookmarkStart w:colFirst="0" w:colLast="0" w:name="_ghcics5td25w" w:id="307"/>
            <w:bookmarkEnd w:id="307"/>
            <w:r w:rsidDel="00000000" w:rsidR="00000000" w:rsidRPr="00000000">
              <w:rPr>
                <w:rFonts w:ascii="Roboto Mono" w:cs="Roboto Mono" w:eastAsia="Roboto Mono" w:hAnsi="Roboto Mono"/>
                <w:rtl w:val="0"/>
              </w:rPr>
              <w:t xml:space="preserve">0101_CIOHHHLLL</w:t>
            </w:r>
          </w:p>
          <w:p w:rsidR="00000000" w:rsidDel="00000000" w:rsidP="00000000" w:rsidRDefault="00000000" w:rsidRPr="00000000" w14:paraId="000003D3">
            <w:pPr>
              <w:pStyle w:val="Subtitle"/>
              <w:widowControl w:val="0"/>
              <w:rPr>
                <w:rFonts w:ascii="Roboto Mono" w:cs="Roboto Mono" w:eastAsia="Roboto Mono" w:hAnsi="Roboto Mono"/>
              </w:rPr>
            </w:pPr>
            <w:bookmarkStart w:colFirst="0" w:colLast="0" w:name="_9mk2rp2ywajb" w:id="308"/>
            <w:bookmarkEnd w:id="308"/>
            <w:r w:rsidDel="00000000" w:rsidR="00000000" w:rsidRPr="00000000">
              <w:rPr>
                <w:rFonts w:ascii="Roboto Mono" w:cs="Roboto Mono" w:eastAsia="Roboto Mono" w:hAnsi="Roboto Mono"/>
                <w:rtl w:val="0"/>
              </w:rPr>
              <w:t xml:space="preserve">0110_CIOHHHLLL</w:t>
            </w:r>
          </w:p>
          <w:p w:rsidR="00000000" w:rsidDel="00000000" w:rsidP="00000000" w:rsidRDefault="00000000" w:rsidRPr="00000000" w14:paraId="000003D4">
            <w:pPr>
              <w:pStyle w:val="Subtitle"/>
              <w:widowControl w:val="0"/>
              <w:rPr/>
            </w:pPr>
            <w:bookmarkStart w:colFirst="0" w:colLast="0" w:name="_nvc7ff8vj48a" w:id="309"/>
            <w:bookmarkEnd w:id="309"/>
            <w:r w:rsidDel="00000000" w:rsidR="00000000" w:rsidRPr="00000000">
              <w:rPr>
                <w:rFonts w:ascii="Roboto Mono" w:cs="Roboto Mono" w:eastAsia="Roboto Mono" w:hAnsi="Roboto Mono"/>
                <w:rtl w:val="0"/>
              </w:rPr>
              <w:t xml:space="preserve">0111_CIOHHHLLL</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3D5">
            <w:pPr>
              <w:pStyle w:val="Subtitle"/>
              <w:widowControl w:val="0"/>
              <w:rPr/>
            </w:pPr>
            <w:bookmarkStart w:colFirst="0" w:colLast="0" w:name="_sziphnjddbtn" w:id="301"/>
            <w:bookmarkEnd w:id="301"/>
            <w:r w:rsidDel="00000000" w:rsidR="00000000" w:rsidRPr="00000000">
              <w:rPr>
                <w:rtl w:val="0"/>
              </w:rPr>
              <w:t xml:space="preserve">Pin Logic</w:t>
            </w:r>
          </w:p>
          <w:p w:rsidR="00000000" w:rsidDel="00000000" w:rsidP="00000000" w:rsidRDefault="00000000" w:rsidRPr="00000000" w14:paraId="000003D6">
            <w:pPr>
              <w:pStyle w:val="Subtitle"/>
              <w:widowControl w:val="0"/>
              <w:rPr/>
            </w:pPr>
            <w:bookmarkStart w:colFirst="0" w:colLast="0" w:name="_6q7dgz7drwqz" w:id="310"/>
            <w:bookmarkEnd w:id="310"/>
            <w:r w:rsidDel="00000000" w:rsidR="00000000" w:rsidRPr="00000000">
              <w:rPr>
                <w:rtl w:val="0"/>
              </w:rPr>
              <w:t xml:space="preserve">Pin Logic</w:t>
            </w:r>
          </w:p>
          <w:p w:rsidR="00000000" w:rsidDel="00000000" w:rsidP="00000000" w:rsidRDefault="00000000" w:rsidRPr="00000000" w14:paraId="000003D7">
            <w:pPr>
              <w:pStyle w:val="Subtitle"/>
              <w:widowControl w:val="0"/>
              <w:rPr/>
            </w:pPr>
            <w:bookmarkStart w:colFirst="0" w:colLast="0" w:name="_ug57w4txizga" w:id="311"/>
            <w:bookmarkEnd w:id="311"/>
            <w:r w:rsidDel="00000000" w:rsidR="00000000" w:rsidRPr="00000000">
              <w:rPr>
                <w:rtl w:val="0"/>
              </w:rPr>
              <w:t xml:space="preserve">Adj Logic</w:t>
            </w:r>
          </w:p>
          <w:p w:rsidR="00000000" w:rsidDel="00000000" w:rsidP="00000000" w:rsidRDefault="00000000" w:rsidRPr="00000000" w14:paraId="000003D8">
            <w:pPr>
              <w:pStyle w:val="Subtitle"/>
              <w:widowControl w:val="0"/>
              <w:rPr/>
            </w:pPr>
            <w:bookmarkStart w:colFirst="0" w:colLast="0" w:name="_php0l8ppfhc5" w:id="312"/>
            <w:bookmarkEnd w:id="312"/>
            <w:r w:rsidDel="00000000" w:rsidR="00000000" w:rsidRPr="00000000">
              <w:rPr>
                <w:rtl w:val="0"/>
              </w:rPr>
              <w:t xml:space="preserve">Pin Schmitt</w:t>
            </w:r>
          </w:p>
          <w:p w:rsidR="00000000" w:rsidDel="00000000" w:rsidP="00000000" w:rsidRDefault="00000000" w:rsidRPr="00000000" w14:paraId="000003D9">
            <w:pPr>
              <w:pStyle w:val="Subtitle"/>
              <w:widowControl w:val="0"/>
              <w:rPr/>
            </w:pPr>
            <w:bookmarkStart w:colFirst="0" w:colLast="0" w:name="_jetn2uasqnmq" w:id="313"/>
            <w:bookmarkEnd w:id="313"/>
            <w:r w:rsidDel="00000000" w:rsidR="00000000" w:rsidRPr="00000000">
              <w:rPr>
                <w:rtl w:val="0"/>
              </w:rPr>
              <w:t xml:space="preserve">Pin Schmitt</w:t>
            </w:r>
          </w:p>
          <w:p w:rsidR="00000000" w:rsidDel="00000000" w:rsidP="00000000" w:rsidRDefault="00000000" w:rsidRPr="00000000" w14:paraId="000003DA">
            <w:pPr>
              <w:pStyle w:val="Subtitle"/>
              <w:widowControl w:val="0"/>
              <w:rPr/>
            </w:pPr>
            <w:bookmarkStart w:colFirst="0" w:colLast="0" w:name="_2mwrxe4i73jq" w:id="314"/>
            <w:bookmarkEnd w:id="314"/>
            <w:r w:rsidDel="00000000" w:rsidR="00000000" w:rsidRPr="00000000">
              <w:rPr>
                <w:rtl w:val="0"/>
              </w:rPr>
              <w:t xml:space="preserve">Adj Schmitt</w:t>
            </w:r>
          </w:p>
          <w:p w:rsidR="00000000" w:rsidDel="00000000" w:rsidP="00000000" w:rsidRDefault="00000000" w:rsidRPr="00000000" w14:paraId="000003DB">
            <w:pPr>
              <w:pStyle w:val="Subtitle"/>
              <w:widowControl w:val="0"/>
              <w:rPr/>
            </w:pPr>
            <w:bookmarkStart w:colFirst="0" w:colLast="0" w:name="_bacpi37exqji" w:id="315"/>
            <w:bookmarkEnd w:id="315"/>
            <w:r w:rsidDel="00000000" w:rsidR="00000000" w:rsidRPr="00000000">
              <w:rPr>
                <w:rtl w:val="0"/>
              </w:rPr>
              <w:t xml:space="preserve">Pin &gt; Adj</w:t>
            </w:r>
          </w:p>
          <w:p w:rsidR="00000000" w:rsidDel="00000000" w:rsidP="00000000" w:rsidRDefault="00000000" w:rsidRPr="00000000" w14:paraId="000003DC">
            <w:pPr>
              <w:pStyle w:val="Subtitle"/>
              <w:widowControl w:val="0"/>
              <w:rPr/>
            </w:pPr>
            <w:bookmarkStart w:colFirst="0" w:colLast="0" w:name="_al9bkmic2pcn" w:id="316"/>
            <w:bookmarkEnd w:id="316"/>
            <w:r w:rsidDel="00000000" w:rsidR="00000000" w:rsidRPr="00000000">
              <w:rPr>
                <w:rtl w:val="0"/>
              </w:rPr>
              <w:t xml:space="preserve">Pin &gt; Adj</w:t>
            </w:r>
          </w:p>
        </w:tc>
        <w:tc>
          <w:tcPr>
            <w:shd w:fill="auto" w:val="clear"/>
            <w:tcMar>
              <w:top w:w="43.2" w:type="dxa"/>
              <w:left w:w="43.2" w:type="dxa"/>
              <w:bottom w:w="43.2" w:type="dxa"/>
              <w:right w:w="43.2" w:type="dxa"/>
            </w:tcMar>
            <w:vAlign w:val="top"/>
          </w:tcPr>
          <w:p w:rsidR="00000000" w:rsidDel="00000000" w:rsidP="00000000" w:rsidRDefault="00000000" w:rsidRPr="00000000" w14:paraId="000003DD">
            <w:pPr>
              <w:pStyle w:val="Subtitle"/>
              <w:widowControl w:val="0"/>
              <w:rPr>
                <w:rFonts w:ascii="Roboto Medium" w:cs="Roboto Medium" w:eastAsia="Roboto Medium" w:hAnsi="Roboto Medium"/>
              </w:rPr>
            </w:pPr>
            <w:bookmarkStart w:colFirst="0" w:colLast="0" w:name="_sziphnjddbtn" w:id="301"/>
            <w:bookmarkEnd w:id="301"/>
            <w:r w:rsidDel="00000000" w:rsidR="00000000" w:rsidRPr="00000000">
              <w:rPr>
                <w:rFonts w:ascii="Roboto Medium" w:cs="Roboto Medium" w:eastAsia="Roboto Medium" w:hAnsi="Roboto Medium"/>
                <w:rtl w:val="0"/>
              </w:rPr>
              <w:t xml:space="preserve">OUT</w:t>
            </w:r>
          </w:p>
          <w:p w:rsidR="00000000" w:rsidDel="00000000" w:rsidP="00000000" w:rsidRDefault="00000000" w:rsidRPr="00000000" w14:paraId="000003DE">
            <w:pPr>
              <w:pStyle w:val="Subtitle"/>
              <w:widowControl w:val="0"/>
              <w:rPr/>
            </w:pPr>
            <w:bookmarkStart w:colFirst="0" w:colLast="0" w:name="_jewqpzpd7f1o" w:id="317"/>
            <w:bookmarkEnd w:id="317"/>
            <w:r w:rsidDel="00000000" w:rsidR="00000000" w:rsidRPr="00000000">
              <w:rPr>
                <w:rtl w:val="0"/>
              </w:rPr>
              <w:t xml:space="preserve">Input</w:t>
            </w:r>
          </w:p>
          <w:p w:rsidR="00000000" w:rsidDel="00000000" w:rsidP="00000000" w:rsidRDefault="00000000" w:rsidRPr="00000000" w14:paraId="000003DF">
            <w:pPr>
              <w:pStyle w:val="Subtitle"/>
              <w:widowControl w:val="0"/>
              <w:rPr/>
            </w:pPr>
            <w:bookmarkStart w:colFirst="0" w:colLast="0" w:name="_c09ztxqfr3fx" w:id="318"/>
            <w:bookmarkEnd w:id="318"/>
            <w:r w:rsidDel="00000000" w:rsidR="00000000" w:rsidRPr="00000000">
              <w:rPr>
                <w:rtl w:val="0"/>
              </w:rPr>
              <w:t xml:space="preserve">Input</w:t>
            </w:r>
          </w:p>
          <w:p w:rsidR="00000000" w:rsidDel="00000000" w:rsidP="00000000" w:rsidRDefault="00000000" w:rsidRPr="00000000" w14:paraId="000003E0">
            <w:pPr>
              <w:pStyle w:val="Subtitle"/>
              <w:widowControl w:val="0"/>
              <w:rPr/>
            </w:pPr>
            <w:bookmarkStart w:colFirst="0" w:colLast="0" w:name="_4kesizp0qrh" w:id="319"/>
            <w:bookmarkEnd w:id="319"/>
            <w:r w:rsidDel="00000000" w:rsidR="00000000" w:rsidRPr="00000000">
              <w:rPr>
                <w:rFonts w:ascii="Roboto Medium" w:cs="Roboto Medium" w:eastAsia="Roboto Medium" w:hAnsi="Roboto Medium"/>
                <w:rtl w:val="0"/>
              </w:rPr>
              <w:t xml:space="preserve">OUT</w:t>
            </w:r>
            <w:r w:rsidDel="00000000" w:rsidR="00000000" w:rsidRPr="00000000">
              <w:rPr>
                <w:rtl w:val="0"/>
              </w:rPr>
            </w:r>
          </w:p>
          <w:p w:rsidR="00000000" w:rsidDel="00000000" w:rsidP="00000000" w:rsidRDefault="00000000" w:rsidRPr="00000000" w14:paraId="000003E1">
            <w:pPr>
              <w:pStyle w:val="Subtitle"/>
              <w:widowControl w:val="0"/>
              <w:rPr/>
            </w:pPr>
            <w:bookmarkStart w:colFirst="0" w:colLast="0" w:name="_6vya4q16z1ik" w:id="320"/>
            <w:bookmarkEnd w:id="320"/>
            <w:r w:rsidDel="00000000" w:rsidR="00000000" w:rsidRPr="00000000">
              <w:rPr>
                <w:rtl w:val="0"/>
              </w:rPr>
              <w:t xml:space="preserve">Input</w:t>
            </w:r>
          </w:p>
          <w:p w:rsidR="00000000" w:rsidDel="00000000" w:rsidP="00000000" w:rsidRDefault="00000000" w:rsidRPr="00000000" w14:paraId="000003E2">
            <w:pPr>
              <w:pStyle w:val="Subtitle"/>
              <w:widowControl w:val="0"/>
              <w:rPr/>
            </w:pPr>
            <w:bookmarkStart w:colFirst="0" w:colLast="0" w:name="_dq4qdhgw3smi" w:id="321"/>
            <w:bookmarkEnd w:id="321"/>
            <w:r w:rsidDel="00000000" w:rsidR="00000000" w:rsidRPr="00000000">
              <w:rPr>
                <w:rtl w:val="0"/>
              </w:rPr>
              <w:t xml:space="preserve">Input</w:t>
            </w:r>
          </w:p>
          <w:p w:rsidR="00000000" w:rsidDel="00000000" w:rsidP="00000000" w:rsidRDefault="00000000" w:rsidRPr="00000000" w14:paraId="000003E3">
            <w:pPr>
              <w:pStyle w:val="Subtitle"/>
              <w:widowControl w:val="0"/>
              <w:rPr>
                <w:rFonts w:ascii="Roboto Medium" w:cs="Roboto Medium" w:eastAsia="Roboto Medium" w:hAnsi="Roboto Medium"/>
              </w:rPr>
            </w:pPr>
            <w:bookmarkStart w:colFirst="0" w:colLast="0" w:name="_wd568ya5b3yo" w:id="322"/>
            <w:bookmarkEnd w:id="322"/>
            <w:r w:rsidDel="00000000" w:rsidR="00000000" w:rsidRPr="00000000">
              <w:rPr>
                <w:rFonts w:ascii="Roboto Medium" w:cs="Roboto Medium" w:eastAsia="Roboto Medium" w:hAnsi="Roboto Medium"/>
                <w:rtl w:val="0"/>
              </w:rPr>
              <w:t xml:space="preserve">OUT</w:t>
            </w:r>
          </w:p>
          <w:p w:rsidR="00000000" w:rsidDel="00000000" w:rsidP="00000000" w:rsidRDefault="00000000" w:rsidRPr="00000000" w14:paraId="000003E4">
            <w:pPr>
              <w:pStyle w:val="Subtitle"/>
              <w:widowControl w:val="0"/>
              <w:rPr/>
            </w:pPr>
            <w:bookmarkStart w:colFirst="0" w:colLast="0" w:name="_h2cizk9f1bpv" w:id="323"/>
            <w:bookmarkEnd w:id="323"/>
            <w:r w:rsidDel="00000000" w:rsidR="00000000" w:rsidRPr="00000000">
              <w:rPr>
                <w:rtl w:val="0"/>
              </w:rPr>
              <w:t xml:space="preserve">Input</w:t>
            </w:r>
          </w:p>
        </w:tc>
        <w:tc>
          <w:tcPr>
            <w:tcBorders>
              <w:top w:color="000000" w:space="0" w:sz="0" w:val="nil"/>
              <w:bottom w:color="000000" w:space="0" w:sz="0" w:val="nil"/>
            </w:tcBorders>
            <w:shd w:fill="f3f3f3" w:val="clear"/>
            <w:tcMar>
              <w:top w:w="43.2" w:type="dxa"/>
              <w:left w:w="43.2" w:type="dxa"/>
              <w:bottom w:w="43.2" w:type="dxa"/>
              <w:right w:w="43.2" w:type="dxa"/>
            </w:tcMar>
            <w:vAlign w:val="top"/>
          </w:tcPr>
          <w:p w:rsidR="00000000" w:rsidDel="00000000" w:rsidP="00000000" w:rsidRDefault="00000000" w:rsidRPr="00000000" w14:paraId="000003E5">
            <w:pPr>
              <w:pStyle w:val="Subtitle"/>
              <w:widowControl w:val="0"/>
              <w:jc w:val="left"/>
              <w:rPr/>
            </w:pPr>
            <w:bookmarkStart w:colFirst="0" w:colLast="0" w:name="_sziphnjddbtn" w:id="301"/>
            <w:bookmarkEnd w:id="301"/>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3E6">
            <w:pPr>
              <w:pStyle w:val="Subtitle"/>
              <w:widowControl w:val="0"/>
              <w:rPr>
                <w:rFonts w:ascii="Roboto Mono" w:cs="Roboto Mono" w:eastAsia="Roboto Mono" w:hAnsi="Roboto Mono"/>
              </w:rPr>
            </w:pPr>
            <w:bookmarkStart w:colFirst="0" w:colLast="0" w:name="_1nu1ho4ojwzy" w:id="324"/>
            <w:bookmarkEnd w:id="324"/>
            <w:r w:rsidDel="00000000" w:rsidR="00000000" w:rsidRPr="00000000">
              <w:rPr>
                <w:rFonts w:ascii="Roboto Mono" w:cs="Roboto Mono" w:eastAsia="Roboto Mono" w:hAnsi="Roboto Mono"/>
                <w:rtl w:val="0"/>
              </w:rPr>
              <w:t xml:space="preserve">CIOHHHLLL</w:t>
            </w:r>
            <w:r w:rsidDel="00000000" w:rsidR="00000000" w:rsidRPr="00000000">
              <w:rPr>
                <w:rtl w:val="0"/>
              </w:rPr>
            </w:r>
          </w:p>
          <w:p w:rsidR="00000000" w:rsidDel="00000000" w:rsidP="00000000" w:rsidRDefault="00000000" w:rsidRPr="00000000" w14:paraId="000003E7">
            <w:pPr>
              <w:pStyle w:val="Subtitle"/>
              <w:widowControl w:val="0"/>
              <w:rPr>
                <w:rFonts w:ascii="Roboto Mono" w:cs="Roboto Mono" w:eastAsia="Roboto Mono" w:hAnsi="Roboto Mono"/>
              </w:rPr>
            </w:pPr>
            <w:bookmarkStart w:colFirst="0" w:colLast="0" w:name="_xunfmgedcup5" w:id="325"/>
            <w:bookmarkEnd w:id="325"/>
            <w:r w:rsidDel="00000000" w:rsidR="00000000" w:rsidRPr="00000000">
              <w:rPr>
                <w:rFonts w:ascii="Roboto Mono" w:cs="Roboto Mono" w:eastAsia="Roboto Mono" w:hAnsi="Roboto Mono"/>
                <w:rtl w:val="0"/>
              </w:rPr>
              <w:t xml:space="preserve">CIOHHHLLL</w:t>
            </w:r>
            <w:r w:rsidDel="00000000" w:rsidR="00000000" w:rsidRPr="00000000">
              <w:rPr>
                <w:rtl w:val="0"/>
              </w:rPr>
            </w:r>
          </w:p>
          <w:p w:rsidR="00000000" w:rsidDel="00000000" w:rsidP="00000000" w:rsidRDefault="00000000" w:rsidRPr="00000000" w14:paraId="000003E8">
            <w:pPr>
              <w:pStyle w:val="Subtitle"/>
              <w:widowControl w:val="0"/>
              <w:rPr>
                <w:rFonts w:ascii="Roboto Mono" w:cs="Roboto Mono" w:eastAsia="Roboto Mono" w:hAnsi="Roboto Mono"/>
              </w:rPr>
            </w:pPr>
            <w:bookmarkStart w:colFirst="0" w:colLast="0" w:name="_jajyari7iuu4" w:id="326"/>
            <w:bookmarkEnd w:id="326"/>
            <w:r w:rsidDel="00000000" w:rsidR="00000000" w:rsidRPr="00000000">
              <w:rPr>
                <w:rFonts w:ascii="Roboto Mono" w:cs="Roboto Mono" w:eastAsia="Roboto Mono" w:hAnsi="Roboto Mono"/>
                <w:rtl w:val="0"/>
              </w:rPr>
              <w:t xml:space="preserve">CIOHHHLLL</w:t>
            </w:r>
            <w:r w:rsidDel="00000000" w:rsidR="00000000" w:rsidRPr="00000000">
              <w:rPr>
                <w:rtl w:val="0"/>
              </w:rPr>
            </w:r>
          </w:p>
          <w:p w:rsidR="00000000" w:rsidDel="00000000" w:rsidP="00000000" w:rsidRDefault="00000000" w:rsidRPr="00000000" w14:paraId="000003E9">
            <w:pPr>
              <w:pStyle w:val="Subtitle"/>
              <w:widowControl w:val="0"/>
              <w:rPr>
                <w:rFonts w:ascii="Roboto Mono" w:cs="Roboto Mono" w:eastAsia="Roboto Mono" w:hAnsi="Roboto Mono"/>
              </w:rPr>
            </w:pPr>
            <w:bookmarkStart w:colFirst="0" w:colLast="0" w:name="_57e2ou5lrzh7" w:id="327"/>
            <w:bookmarkEnd w:id="327"/>
            <w:r w:rsidDel="00000000" w:rsidR="00000000" w:rsidRPr="00000000">
              <w:rPr>
                <w:rFonts w:ascii="Roboto Mono" w:cs="Roboto Mono" w:eastAsia="Roboto Mono" w:hAnsi="Roboto Mono"/>
                <w:rtl w:val="0"/>
              </w:rPr>
              <w:t xml:space="preserve">CIOHHHLLL</w:t>
            </w:r>
            <w:r w:rsidDel="00000000" w:rsidR="00000000" w:rsidRPr="00000000">
              <w:rPr>
                <w:rtl w:val="0"/>
              </w:rPr>
            </w:r>
          </w:p>
          <w:p w:rsidR="00000000" w:rsidDel="00000000" w:rsidP="00000000" w:rsidRDefault="00000000" w:rsidRPr="00000000" w14:paraId="000003EA">
            <w:pPr>
              <w:pStyle w:val="Subtitle"/>
              <w:widowControl w:val="0"/>
              <w:rPr>
                <w:rFonts w:ascii="Roboto Mono" w:cs="Roboto Mono" w:eastAsia="Roboto Mono" w:hAnsi="Roboto Mono"/>
              </w:rPr>
            </w:pPr>
            <w:bookmarkStart w:colFirst="0" w:colLast="0" w:name="_g4iuldj6vyhe" w:id="328"/>
            <w:bookmarkEnd w:id="328"/>
            <w:r w:rsidDel="00000000" w:rsidR="00000000" w:rsidRPr="00000000">
              <w:rPr>
                <w:rFonts w:ascii="Roboto Mono" w:cs="Roboto Mono" w:eastAsia="Roboto Mono" w:hAnsi="Roboto Mono"/>
                <w:rtl w:val="0"/>
              </w:rPr>
              <w:t xml:space="preserve">CIOHHHLLL</w:t>
            </w:r>
            <w:r w:rsidDel="00000000" w:rsidR="00000000" w:rsidRPr="00000000">
              <w:rPr>
                <w:rtl w:val="0"/>
              </w:rPr>
            </w:r>
          </w:p>
          <w:p w:rsidR="00000000" w:rsidDel="00000000" w:rsidP="00000000" w:rsidRDefault="00000000" w:rsidRPr="00000000" w14:paraId="000003EB">
            <w:pPr>
              <w:pStyle w:val="Subtitle"/>
              <w:widowControl w:val="0"/>
              <w:rPr>
                <w:rFonts w:ascii="Roboto Mono" w:cs="Roboto Mono" w:eastAsia="Roboto Mono" w:hAnsi="Roboto Mono"/>
              </w:rPr>
            </w:pPr>
            <w:bookmarkStart w:colFirst="0" w:colLast="0" w:name="_he09ufqdv65r" w:id="329"/>
            <w:bookmarkEnd w:id="329"/>
            <w:r w:rsidDel="00000000" w:rsidR="00000000" w:rsidRPr="00000000">
              <w:rPr>
                <w:rFonts w:ascii="Roboto Mono" w:cs="Roboto Mono" w:eastAsia="Roboto Mono" w:hAnsi="Roboto Mono"/>
                <w:rtl w:val="0"/>
              </w:rPr>
              <w:t xml:space="preserve">CIOHHHLLL</w:t>
            </w:r>
            <w:r w:rsidDel="00000000" w:rsidR="00000000" w:rsidRPr="00000000">
              <w:rPr>
                <w:rtl w:val="0"/>
              </w:rPr>
            </w:r>
          </w:p>
          <w:p w:rsidR="00000000" w:rsidDel="00000000" w:rsidP="00000000" w:rsidRDefault="00000000" w:rsidRPr="00000000" w14:paraId="000003EC">
            <w:pPr>
              <w:pStyle w:val="Subtitle"/>
              <w:widowControl w:val="0"/>
              <w:rPr>
                <w:rFonts w:ascii="Roboto Mono" w:cs="Roboto Mono" w:eastAsia="Roboto Mono" w:hAnsi="Roboto Mono"/>
              </w:rPr>
            </w:pPr>
            <w:bookmarkStart w:colFirst="0" w:colLast="0" w:name="_7g21b3kobf0v" w:id="330"/>
            <w:bookmarkEnd w:id="330"/>
            <w:r w:rsidDel="00000000" w:rsidR="00000000" w:rsidRPr="00000000">
              <w:rPr>
                <w:rFonts w:ascii="Roboto Mono" w:cs="Roboto Mono" w:eastAsia="Roboto Mono" w:hAnsi="Roboto Mono"/>
                <w:rtl w:val="0"/>
              </w:rPr>
              <w:t xml:space="preserve">CIOHHHLLL</w:t>
            </w:r>
            <w:r w:rsidDel="00000000" w:rsidR="00000000" w:rsidRPr="00000000">
              <w:rPr>
                <w:rtl w:val="0"/>
              </w:rPr>
            </w:r>
          </w:p>
          <w:p w:rsidR="00000000" w:rsidDel="00000000" w:rsidP="00000000" w:rsidRDefault="00000000" w:rsidRPr="00000000" w14:paraId="000003ED">
            <w:pPr>
              <w:pStyle w:val="Subtitle"/>
              <w:widowControl w:val="0"/>
              <w:rPr/>
            </w:pPr>
            <w:bookmarkStart w:colFirst="0" w:colLast="0" w:name="_7fbbmsjrqu46" w:id="331"/>
            <w:bookmarkEnd w:id="331"/>
            <w:r w:rsidDel="00000000" w:rsidR="00000000" w:rsidRPr="00000000">
              <w:rPr>
                <w:rFonts w:ascii="Roboto Mono" w:cs="Roboto Mono" w:eastAsia="Roboto Mono" w:hAnsi="Roboto Mono"/>
                <w:rtl w:val="0"/>
              </w:rPr>
              <w:t xml:space="preserve">CIOHHHLLL</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3EE">
            <w:pPr>
              <w:pStyle w:val="Subtitle"/>
              <w:widowControl w:val="0"/>
              <w:rPr>
                <w:rFonts w:ascii="Roboto Medium" w:cs="Roboto Medium" w:eastAsia="Roboto Medium" w:hAnsi="Roboto Medium"/>
              </w:rPr>
            </w:pPr>
            <w:bookmarkStart w:colFirst="0" w:colLast="0" w:name="_sziphnjddbtn" w:id="301"/>
            <w:bookmarkEnd w:id="301"/>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3EF">
            <w:pPr>
              <w:pStyle w:val="Subtitle"/>
              <w:widowControl w:val="0"/>
              <w:rPr>
                <w:rFonts w:ascii="Roboto Medium" w:cs="Roboto Medium" w:eastAsia="Roboto Medium" w:hAnsi="Roboto Medium"/>
              </w:rPr>
            </w:pPr>
            <w:bookmarkStart w:colFirst="0" w:colLast="0" w:name="_b0df09mwynja" w:id="332"/>
            <w:bookmarkEnd w:id="332"/>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3F0">
            <w:pPr>
              <w:pStyle w:val="Subtitle"/>
              <w:widowControl w:val="0"/>
              <w:rPr>
                <w:rFonts w:ascii="Roboto Medium" w:cs="Roboto Medium" w:eastAsia="Roboto Medium" w:hAnsi="Roboto Medium"/>
              </w:rPr>
            </w:pPr>
            <w:bookmarkStart w:colFirst="0" w:colLast="0" w:name="_6lul0y1cwz84" w:id="333"/>
            <w:bookmarkEnd w:id="333"/>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3F1">
            <w:pPr>
              <w:pStyle w:val="Subtitle"/>
              <w:widowControl w:val="0"/>
              <w:rPr>
                <w:rFonts w:ascii="Roboto Medium" w:cs="Roboto Medium" w:eastAsia="Roboto Medium" w:hAnsi="Roboto Medium"/>
              </w:rPr>
            </w:pPr>
            <w:bookmarkStart w:colFirst="0" w:colLast="0" w:name="_km0ujgave2zi" w:id="334"/>
            <w:bookmarkEnd w:id="334"/>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3F2">
            <w:pPr>
              <w:pStyle w:val="Subtitle"/>
              <w:widowControl w:val="0"/>
              <w:rPr>
                <w:rFonts w:ascii="Roboto Medium" w:cs="Roboto Medium" w:eastAsia="Roboto Medium" w:hAnsi="Roboto Medium"/>
              </w:rPr>
            </w:pPr>
            <w:bookmarkStart w:colFirst="0" w:colLast="0" w:name="_ae0vi85ozlva" w:id="335"/>
            <w:bookmarkEnd w:id="335"/>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3F3">
            <w:pPr>
              <w:pStyle w:val="Subtitle"/>
              <w:widowControl w:val="0"/>
              <w:rPr>
                <w:rFonts w:ascii="Roboto Medium" w:cs="Roboto Medium" w:eastAsia="Roboto Medium" w:hAnsi="Roboto Medium"/>
              </w:rPr>
            </w:pPr>
            <w:bookmarkStart w:colFirst="0" w:colLast="0" w:name="_2fto88ygxeid" w:id="336"/>
            <w:bookmarkEnd w:id="336"/>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3F4">
            <w:pPr>
              <w:pStyle w:val="Subtitle"/>
              <w:widowControl w:val="0"/>
              <w:rPr>
                <w:rFonts w:ascii="Roboto Medium" w:cs="Roboto Medium" w:eastAsia="Roboto Medium" w:hAnsi="Roboto Medium"/>
              </w:rPr>
            </w:pPr>
            <w:bookmarkStart w:colFirst="0" w:colLast="0" w:name="_c5c39eu707n4" w:id="337"/>
            <w:bookmarkEnd w:id="337"/>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3F5">
            <w:pPr>
              <w:pStyle w:val="Subtitle"/>
              <w:widowControl w:val="0"/>
              <w:rPr/>
            </w:pPr>
            <w:bookmarkStart w:colFirst="0" w:colLast="0" w:name="_8u5rd9uk0j41" w:id="338"/>
            <w:bookmarkEnd w:id="338"/>
            <w:r w:rsidDel="00000000" w:rsidR="00000000" w:rsidRPr="00000000">
              <w:rPr>
                <w:rFonts w:ascii="Roboto Medium" w:cs="Roboto Medium" w:eastAsia="Roboto Medium" w:hAnsi="Roboto Medium"/>
                <w:rtl w:val="0"/>
              </w:rPr>
              <w:t xml:space="preserve">DIR</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3F6">
            <w:pPr>
              <w:pStyle w:val="Subtitle"/>
              <w:widowControl w:val="0"/>
              <w:rPr>
                <w:rFonts w:ascii="Roboto Mono" w:cs="Roboto Mono" w:eastAsia="Roboto Mono" w:hAnsi="Roboto Mono"/>
              </w:rPr>
            </w:pPr>
            <w:bookmarkStart w:colFirst="0" w:colLast="0" w:name="_10osdyvynpgl" w:id="339"/>
            <w:bookmarkEnd w:id="339"/>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3F7">
            <w:pPr>
              <w:pStyle w:val="Subtitle"/>
              <w:widowControl w:val="0"/>
              <w:rPr>
                <w:rFonts w:ascii="Roboto Mono" w:cs="Roboto Mono" w:eastAsia="Roboto Mono" w:hAnsi="Roboto Mono"/>
              </w:rPr>
            </w:pPr>
            <w:bookmarkStart w:colFirst="0" w:colLast="0" w:name="_oorr8ul62yrd" w:id="340"/>
            <w:bookmarkEnd w:id="340"/>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3F8">
            <w:pPr>
              <w:pStyle w:val="Subtitle"/>
              <w:widowControl w:val="0"/>
              <w:rPr>
                <w:rFonts w:ascii="Roboto Mono" w:cs="Roboto Mono" w:eastAsia="Roboto Mono" w:hAnsi="Roboto Mono"/>
              </w:rPr>
            </w:pPr>
            <w:bookmarkStart w:colFirst="0" w:colLast="0" w:name="_uimuoloqwuom" w:id="341"/>
            <w:bookmarkEnd w:id="341"/>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3F9">
            <w:pPr>
              <w:pStyle w:val="Subtitle"/>
              <w:widowControl w:val="0"/>
              <w:rPr>
                <w:rFonts w:ascii="Roboto Mono" w:cs="Roboto Mono" w:eastAsia="Roboto Mono" w:hAnsi="Roboto Mono"/>
              </w:rPr>
            </w:pPr>
            <w:bookmarkStart w:colFirst="0" w:colLast="0" w:name="_8s7dcdx4r9xl" w:id="342"/>
            <w:bookmarkEnd w:id="342"/>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3FA">
            <w:pPr>
              <w:pStyle w:val="Subtitle"/>
              <w:widowControl w:val="0"/>
              <w:rPr>
                <w:rFonts w:ascii="Roboto Mono" w:cs="Roboto Mono" w:eastAsia="Roboto Mono" w:hAnsi="Roboto Mono"/>
              </w:rPr>
            </w:pPr>
            <w:bookmarkStart w:colFirst="0" w:colLast="0" w:name="_66bl0it1u8ny" w:id="343"/>
            <w:bookmarkEnd w:id="343"/>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3FB">
            <w:pPr>
              <w:pStyle w:val="Subtitle"/>
              <w:widowControl w:val="0"/>
              <w:rPr>
                <w:rFonts w:ascii="Roboto Mono" w:cs="Roboto Mono" w:eastAsia="Roboto Mono" w:hAnsi="Roboto Mono"/>
              </w:rPr>
            </w:pPr>
            <w:bookmarkStart w:colFirst="0" w:colLast="0" w:name="_9l2fd2fpulml" w:id="344"/>
            <w:bookmarkEnd w:id="344"/>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3FC">
            <w:pPr>
              <w:pStyle w:val="Subtitle"/>
              <w:widowControl w:val="0"/>
              <w:rPr>
                <w:rFonts w:ascii="Roboto Mono" w:cs="Roboto Mono" w:eastAsia="Roboto Mono" w:hAnsi="Roboto Mono"/>
              </w:rPr>
            </w:pPr>
            <w:bookmarkStart w:colFirst="0" w:colLast="0" w:name="_4orbwgpcuzou" w:id="345"/>
            <w:bookmarkEnd w:id="345"/>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3FD">
            <w:pPr>
              <w:pStyle w:val="Subtitle"/>
              <w:widowControl w:val="0"/>
              <w:rPr/>
            </w:pPr>
            <w:bookmarkStart w:colFirst="0" w:colLast="0" w:name="_1966gcyvjuz7" w:id="346"/>
            <w:bookmarkEnd w:id="346"/>
            <w:r w:rsidDel="00000000" w:rsidR="00000000" w:rsidRPr="00000000">
              <w:rPr>
                <w:rFonts w:ascii="Roboto Mono" w:cs="Roboto Mono" w:eastAsia="Roboto Mono" w:hAnsi="Roboto Mono"/>
                <w:rtl w:val="0"/>
              </w:rPr>
              <w:t xml:space="preserve">0</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3FE">
            <w:pPr>
              <w:pStyle w:val="Subtitle"/>
              <w:widowControl w:val="0"/>
              <w:rPr>
                <w:rFonts w:ascii="Roboto Mono" w:cs="Roboto Mono" w:eastAsia="Roboto Mono" w:hAnsi="Roboto Mono"/>
              </w:rPr>
            </w:pPr>
            <w:bookmarkStart w:colFirst="0" w:colLast="0" w:name="_83dlw1dsegzk" w:id="347"/>
            <w:bookmarkEnd w:id="347"/>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3FF">
            <w:pPr>
              <w:pStyle w:val="Subtitle"/>
              <w:widowControl w:val="0"/>
              <w:rPr>
                <w:rFonts w:ascii="Roboto Mono" w:cs="Roboto Mono" w:eastAsia="Roboto Mono" w:hAnsi="Roboto Mono"/>
              </w:rPr>
            </w:pPr>
            <w:bookmarkStart w:colFirst="0" w:colLast="0" w:name="_w3awwl7ct9un" w:id="348"/>
            <w:bookmarkEnd w:id="348"/>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00">
            <w:pPr>
              <w:pStyle w:val="Subtitle"/>
              <w:widowControl w:val="0"/>
              <w:rPr>
                <w:rFonts w:ascii="Roboto Mono" w:cs="Roboto Mono" w:eastAsia="Roboto Mono" w:hAnsi="Roboto Mono"/>
              </w:rPr>
            </w:pPr>
            <w:bookmarkStart w:colFirst="0" w:colLast="0" w:name="_kscpun3d9918" w:id="349"/>
            <w:bookmarkEnd w:id="349"/>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01">
            <w:pPr>
              <w:pStyle w:val="Subtitle"/>
              <w:widowControl w:val="0"/>
              <w:rPr>
                <w:rFonts w:ascii="Roboto Mono" w:cs="Roboto Mono" w:eastAsia="Roboto Mono" w:hAnsi="Roboto Mono"/>
              </w:rPr>
            </w:pPr>
            <w:bookmarkStart w:colFirst="0" w:colLast="0" w:name="_1jvsadfnduze" w:id="350"/>
            <w:bookmarkEnd w:id="350"/>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02">
            <w:pPr>
              <w:pStyle w:val="Subtitle"/>
              <w:widowControl w:val="0"/>
              <w:rPr>
                <w:rFonts w:ascii="Roboto Mono" w:cs="Roboto Mono" w:eastAsia="Roboto Mono" w:hAnsi="Roboto Mono"/>
              </w:rPr>
            </w:pPr>
            <w:bookmarkStart w:colFirst="0" w:colLast="0" w:name="_e9as69yp3zgk" w:id="351"/>
            <w:bookmarkEnd w:id="351"/>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03">
            <w:pPr>
              <w:pStyle w:val="Subtitle"/>
              <w:widowControl w:val="0"/>
              <w:rPr>
                <w:rFonts w:ascii="Roboto Mono" w:cs="Roboto Mono" w:eastAsia="Roboto Mono" w:hAnsi="Roboto Mono"/>
              </w:rPr>
            </w:pPr>
            <w:bookmarkStart w:colFirst="0" w:colLast="0" w:name="_xumeanjdf8qz" w:id="352"/>
            <w:bookmarkEnd w:id="352"/>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04">
            <w:pPr>
              <w:pStyle w:val="Subtitle"/>
              <w:widowControl w:val="0"/>
              <w:rPr>
                <w:rFonts w:ascii="Roboto Mono" w:cs="Roboto Mono" w:eastAsia="Roboto Mono" w:hAnsi="Roboto Mono"/>
              </w:rPr>
            </w:pPr>
            <w:bookmarkStart w:colFirst="0" w:colLast="0" w:name="_xub9viyih3xf" w:id="353"/>
            <w:bookmarkEnd w:id="353"/>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05">
            <w:pPr>
              <w:pStyle w:val="Subtitle"/>
              <w:widowControl w:val="0"/>
              <w:rPr/>
            </w:pPr>
            <w:bookmarkStart w:colFirst="0" w:colLast="0" w:name="_u2o2kz4a3g1v" w:id="354"/>
            <w:bookmarkEnd w:id="354"/>
            <w:r w:rsidDel="00000000" w:rsidR="00000000" w:rsidRPr="00000000">
              <w:rPr>
                <w:rFonts w:ascii="Roboto Mono" w:cs="Roboto Mono" w:eastAsia="Roboto Mono" w:hAnsi="Roboto Mono"/>
                <w:rtl w:val="0"/>
              </w:rPr>
              <w:t xml:space="preserve">0</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06">
            <w:pPr>
              <w:pStyle w:val="Subtitle"/>
              <w:widowControl w:val="0"/>
              <w:rPr/>
            </w:pPr>
            <w:bookmarkStart w:colFirst="0" w:colLast="0" w:name="_sziphnjddbtn" w:id="301"/>
            <w:bookmarkEnd w:id="301"/>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07">
            <w:pPr>
              <w:pStyle w:val="Subtitle"/>
              <w:widowControl w:val="0"/>
              <w:rPr>
                <w:rFonts w:ascii="Roboto Mono" w:cs="Roboto Mono" w:eastAsia="Roboto Mono" w:hAnsi="Roboto Mono"/>
              </w:rPr>
            </w:pPr>
            <w:bookmarkStart w:colFirst="0" w:colLast="0" w:name="_9f6g1xnv6yyx" w:id="355"/>
            <w:bookmarkEnd w:id="355"/>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08">
            <w:pPr>
              <w:pStyle w:val="Subtitle"/>
              <w:widowControl w:val="0"/>
              <w:rPr>
                <w:rFonts w:ascii="Roboto Mono" w:cs="Roboto Mono" w:eastAsia="Roboto Mono" w:hAnsi="Roboto Mono"/>
              </w:rPr>
            </w:pPr>
            <w:bookmarkStart w:colFirst="0" w:colLast="0" w:name="_gm9jdzumqbuc" w:id="356"/>
            <w:bookmarkEnd w:id="356"/>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09">
            <w:pPr>
              <w:pStyle w:val="Subtitle"/>
              <w:widowControl w:val="0"/>
              <w:rPr>
                <w:rFonts w:ascii="Roboto Mono" w:cs="Roboto Mono" w:eastAsia="Roboto Mono" w:hAnsi="Roboto Mono"/>
              </w:rPr>
            </w:pPr>
            <w:bookmarkStart w:colFirst="0" w:colLast="0" w:name="_wzqfxta56drz" w:id="357"/>
            <w:bookmarkEnd w:id="357"/>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0A">
            <w:pPr>
              <w:pStyle w:val="Subtitle"/>
              <w:widowControl w:val="0"/>
              <w:rPr>
                <w:rFonts w:ascii="Roboto Mono" w:cs="Roboto Mono" w:eastAsia="Roboto Mono" w:hAnsi="Roboto Mono"/>
              </w:rPr>
            </w:pPr>
            <w:bookmarkStart w:colFirst="0" w:colLast="0" w:name="_elfoot7xq5qe" w:id="358"/>
            <w:bookmarkEnd w:id="358"/>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0B">
            <w:pPr>
              <w:pStyle w:val="Subtitle"/>
              <w:widowControl w:val="0"/>
              <w:rPr>
                <w:rFonts w:ascii="Roboto Mono" w:cs="Roboto Mono" w:eastAsia="Roboto Mono" w:hAnsi="Roboto Mono"/>
              </w:rPr>
            </w:pPr>
            <w:bookmarkStart w:colFirst="0" w:colLast="0" w:name="_c712asooy2tf" w:id="359"/>
            <w:bookmarkEnd w:id="359"/>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0C">
            <w:pPr>
              <w:pStyle w:val="Subtitle"/>
              <w:widowControl w:val="0"/>
              <w:rPr>
                <w:rFonts w:ascii="Roboto Mono" w:cs="Roboto Mono" w:eastAsia="Roboto Mono" w:hAnsi="Roboto Mono"/>
              </w:rPr>
            </w:pPr>
            <w:bookmarkStart w:colFirst="0" w:colLast="0" w:name="_g5b09oplm8hs" w:id="360"/>
            <w:bookmarkEnd w:id="360"/>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0D">
            <w:pPr>
              <w:pStyle w:val="Subtitle"/>
              <w:widowControl w:val="0"/>
              <w:rPr/>
            </w:pPr>
            <w:bookmarkStart w:colFirst="0" w:colLast="0" w:name="_kbygvra164fi" w:id="361"/>
            <w:bookmarkEnd w:id="361"/>
            <w:r w:rsidDel="00000000" w:rsidR="00000000" w:rsidRPr="00000000">
              <w:rPr>
                <w:rtl w:val="0"/>
              </w:rPr>
              <w:t xml:space="preserve">Pin &gt; Adj</w:t>
            </w:r>
          </w:p>
          <w:p w:rsidR="00000000" w:rsidDel="00000000" w:rsidP="00000000" w:rsidRDefault="00000000" w:rsidRPr="00000000" w14:paraId="0000040E">
            <w:pPr>
              <w:pStyle w:val="Subtitle"/>
              <w:widowControl w:val="0"/>
              <w:rPr/>
            </w:pPr>
            <w:bookmarkStart w:colFirst="0" w:colLast="0" w:name="_mebvxd6wbl31" w:id="362"/>
            <w:bookmarkEnd w:id="362"/>
            <w:r w:rsidDel="00000000" w:rsidR="00000000" w:rsidRPr="00000000">
              <w:rPr>
                <w:rtl w:val="0"/>
              </w:rPr>
              <w:t xml:space="preserve">Pin &gt; Adj</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0F">
            <w:pPr>
              <w:pStyle w:val="Subtitle"/>
              <w:widowControl w:val="0"/>
              <w:rPr>
                <w:rFonts w:ascii="Roboto Mono" w:cs="Roboto Mono" w:eastAsia="Roboto Mono" w:hAnsi="Roboto Mono"/>
              </w:rPr>
            </w:pPr>
            <w:bookmarkStart w:colFirst="0" w:colLast="0" w:name="_ur4bku9kttyc" w:id="363"/>
            <w:bookmarkEnd w:id="363"/>
            <w:r w:rsidDel="00000000" w:rsidR="00000000" w:rsidRPr="00000000">
              <w:rPr>
                <w:rFonts w:ascii="Roboto Mono" w:cs="Roboto Mono" w:eastAsia="Roboto Mono" w:hAnsi="Roboto Mono"/>
                <w:rtl w:val="0"/>
              </w:rPr>
              <w:t xml:space="preserve">100000_OHHHLLL</w:t>
            </w:r>
          </w:p>
          <w:p w:rsidR="00000000" w:rsidDel="00000000" w:rsidP="00000000" w:rsidRDefault="00000000" w:rsidRPr="00000000" w14:paraId="00000410">
            <w:pPr>
              <w:pStyle w:val="Subtitle"/>
              <w:widowControl w:val="0"/>
              <w:rPr>
                <w:rFonts w:ascii="Roboto Mono" w:cs="Roboto Mono" w:eastAsia="Roboto Mono" w:hAnsi="Roboto Mono"/>
              </w:rPr>
            </w:pPr>
            <w:bookmarkStart w:colFirst="0" w:colLast="0" w:name="_mv6abu2w9za2" w:id="364"/>
            <w:bookmarkEnd w:id="364"/>
            <w:r w:rsidDel="00000000" w:rsidR="00000000" w:rsidRPr="00000000">
              <w:rPr>
                <w:rFonts w:ascii="Roboto Mono" w:cs="Roboto Mono" w:eastAsia="Roboto Mono" w:hAnsi="Roboto Mono"/>
                <w:rtl w:val="0"/>
              </w:rPr>
              <w:t xml:space="preserve">100001_OHHHLLL</w:t>
            </w:r>
          </w:p>
          <w:p w:rsidR="00000000" w:rsidDel="00000000" w:rsidP="00000000" w:rsidRDefault="00000000" w:rsidRPr="00000000" w14:paraId="00000411">
            <w:pPr>
              <w:pStyle w:val="Subtitle"/>
              <w:widowControl w:val="0"/>
              <w:rPr>
                <w:rFonts w:ascii="Roboto Mono" w:cs="Roboto Mono" w:eastAsia="Roboto Mono" w:hAnsi="Roboto Mono"/>
              </w:rPr>
            </w:pPr>
            <w:bookmarkStart w:colFirst="0" w:colLast="0" w:name="_psl5sevsol7b" w:id="365"/>
            <w:bookmarkEnd w:id="365"/>
            <w:r w:rsidDel="00000000" w:rsidR="00000000" w:rsidRPr="00000000">
              <w:rPr>
                <w:rFonts w:ascii="Roboto Mono" w:cs="Roboto Mono" w:eastAsia="Roboto Mono" w:hAnsi="Roboto Mono"/>
                <w:rtl w:val="0"/>
              </w:rPr>
              <w:t xml:space="preserve">100010_OHHHLLL</w:t>
            </w:r>
          </w:p>
          <w:p w:rsidR="00000000" w:rsidDel="00000000" w:rsidP="00000000" w:rsidRDefault="00000000" w:rsidRPr="00000000" w14:paraId="00000412">
            <w:pPr>
              <w:pStyle w:val="Subtitle"/>
              <w:widowControl w:val="0"/>
              <w:rPr>
                <w:rFonts w:ascii="Roboto Mono" w:cs="Roboto Mono" w:eastAsia="Roboto Mono" w:hAnsi="Roboto Mono"/>
              </w:rPr>
            </w:pPr>
            <w:bookmarkStart w:colFirst="0" w:colLast="0" w:name="_ccfjni9eo4jb" w:id="366"/>
            <w:bookmarkEnd w:id="366"/>
            <w:r w:rsidDel="00000000" w:rsidR="00000000" w:rsidRPr="00000000">
              <w:rPr>
                <w:rFonts w:ascii="Roboto Mono" w:cs="Roboto Mono" w:eastAsia="Roboto Mono" w:hAnsi="Roboto Mono"/>
                <w:rtl w:val="0"/>
              </w:rPr>
              <w:t xml:space="preserve">100011_OHHHLLL</w:t>
            </w:r>
          </w:p>
          <w:p w:rsidR="00000000" w:rsidDel="00000000" w:rsidP="00000000" w:rsidRDefault="00000000" w:rsidRPr="00000000" w14:paraId="00000413">
            <w:pPr>
              <w:pStyle w:val="Subtitle"/>
              <w:widowControl w:val="0"/>
              <w:rPr>
                <w:rFonts w:ascii="Roboto Mono" w:cs="Roboto Mono" w:eastAsia="Roboto Mono" w:hAnsi="Roboto Mono"/>
              </w:rPr>
            </w:pPr>
            <w:bookmarkStart w:colFirst="0" w:colLast="0" w:name="_26suba5gvtj2" w:id="367"/>
            <w:bookmarkEnd w:id="367"/>
            <w:r w:rsidDel="00000000" w:rsidR="00000000" w:rsidRPr="00000000">
              <w:rPr>
                <w:rFonts w:ascii="Roboto Mono" w:cs="Roboto Mono" w:eastAsia="Roboto Mono" w:hAnsi="Roboto Mono"/>
                <w:rtl w:val="0"/>
              </w:rPr>
              <w:t xml:space="preserve">100100_OHHHLLL</w:t>
            </w:r>
          </w:p>
          <w:p w:rsidR="00000000" w:rsidDel="00000000" w:rsidP="00000000" w:rsidRDefault="00000000" w:rsidRPr="00000000" w14:paraId="00000414">
            <w:pPr>
              <w:pStyle w:val="Subtitle"/>
              <w:widowControl w:val="0"/>
              <w:rPr>
                <w:rFonts w:ascii="Roboto Mono" w:cs="Roboto Mono" w:eastAsia="Roboto Mono" w:hAnsi="Roboto Mono"/>
              </w:rPr>
            </w:pPr>
            <w:bookmarkStart w:colFirst="0" w:colLast="0" w:name="_hx2j76ircmxd" w:id="368"/>
            <w:bookmarkEnd w:id="368"/>
            <w:r w:rsidDel="00000000" w:rsidR="00000000" w:rsidRPr="00000000">
              <w:rPr>
                <w:rFonts w:ascii="Roboto Mono" w:cs="Roboto Mono" w:eastAsia="Roboto Mono" w:hAnsi="Roboto Mono"/>
                <w:rtl w:val="0"/>
              </w:rPr>
              <w:t xml:space="preserve">100101_OHHHLLL</w:t>
            </w:r>
          </w:p>
          <w:p w:rsidR="00000000" w:rsidDel="00000000" w:rsidP="00000000" w:rsidRDefault="00000000" w:rsidRPr="00000000" w14:paraId="00000415">
            <w:pPr>
              <w:pStyle w:val="Subtitle"/>
              <w:widowControl w:val="0"/>
              <w:rPr>
                <w:rFonts w:ascii="Roboto Mono" w:cs="Roboto Mono" w:eastAsia="Roboto Mono" w:hAnsi="Roboto Mono"/>
              </w:rPr>
            </w:pPr>
            <w:bookmarkStart w:colFirst="0" w:colLast="0" w:name="_43bqlmin017f" w:id="369"/>
            <w:bookmarkEnd w:id="369"/>
            <w:r w:rsidDel="00000000" w:rsidR="00000000" w:rsidRPr="00000000">
              <w:rPr>
                <w:rFonts w:ascii="Roboto Mono" w:cs="Roboto Mono" w:eastAsia="Roboto Mono" w:hAnsi="Roboto Mono"/>
                <w:rtl w:val="0"/>
              </w:rPr>
              <w:t xml:space="preserve">100110_OHHHLLL</w:t>
            </w:r>
          </w:p>
          <w:p w:rsidR="00000000" w:rsidDel="00000000" w:rsidP="00000000" w:rsidRDefault="00000000" w:rsidRPr="00000000" w14:paraId="00000416">
            <w:pPr>
              <w:pStyle w:val="Subtitle"/>
              <w:widowControl w:val="0"/>
              <w:rPr/>
            </w:pPr>
            <w:bookmarkStart w:colFirst="0" w:colLast="0" w:name="_19zic6psy7hw" w:id="370"/>
            <w:bookmarkEnd w:id="370"/>
            <w:r w:rsidDel="00000000" w:rsidR="00000000" w:rsidRPr="00000000">
              <w:rPr>
                <w:rFonts w:ascii="Roboto Mono" w:cs="Roboto Mono" w:eastAsia="Roboto Mono" w:hAnsi="Roboto Mono"/>
                <w:rtl w:val="0"/>
              </w:rPr>
              <w:t xml:space="preserve">100111_OHHHLLL</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17">
            <w:pPr>
              <w:pStyle w:val="Subtitle"/>
              <w:widowControl w:val="0"/>
              <w:rPr/>
            </w:pPr>
            <w:bookmarkStart w:colFirst="0" w:colLast="0" w:name="_tqrp5uakbk8y" w:id="371"/>
            <w:bookmarkEnd w:id="371"/>
            <w:r w:rsidDel="00000000" w:rsidR="00000000" w:rsidRPr="00000000">
              <w:rPr>
                <w:rtl w:val="0"/>
              </w:rPr>
              <w:t xml:space="preserve">ADC, GND</w:t>
            </w:r>
          </w:p>
          <w:p w:rsidR="00000000" w:rsidDel="00000000" w:rsidP="00000000" w:rsidRDefault="00000000" w:rsidRPr="00000000" w14:paraId="00000418">
            <w:pPr>
              <w:pStyle w:val="Subtitle"/>
              <w:widowControl w:val="0"/>
              <w:rPr/>
            </w:pPr>
            <w:bookmarkStart w:colFirst="0" w:colLast="0" w:name="_mvjphjpbooeq" w:id="372"/>
            <w:bookmarkEnd w:id="372"/>
            <w:r w:rsidDel="00000000" w:rsidR="00000000" w:rsidRPr="00000000">
              <w:rPr>
                <w:rtl w:val="0"/>
              </w:rPr>
              <w:t xml:space="preserve">ADC, Vxxyy</w:t>
            </w:r>
          </w:p>
          <w:p w:rsidR="00000000" w:rsidDel="00000000" w:rsidP="00000000" w:rsidRDefault="00000000" w:rsidRPr="00000000" w14:paraId="00000419">
            <w:pPr>
              <w:pStyle w:val="Subtitle"/>
              <w:widowControl w:val="0"/>
              <w:rPr/>
            </w:pPr>
            <w:bookmarkStart w:colFirst="0" w:colLast="0" w:name="_clyr4mie7q27" w:id="373"/>
            <w:bookmarkEnd w:id="373"/>
            <w:r w:rsidDel="00000000" w:rsidR="00000000" w:rsidRPr="00000000">
              <w:rPr>
                <w:rtl w:val="0"/>
              </w:rPr>
              <w:t xml:space="preserve">ADC, float</w:t>
            </w:r>
          </w:p>
          <w:p w:rsidR="00000000" w:rsidDel="00000000" w:rsidP="00000000" w:rsidRDefault="00000000" w:rsidRPr="00000000" w14:paraId="0000041A">
            <w:pPr>
              <w:pStyle w:val="Subtitle"/>
              <w:widowControl w:val="0"/>
              <w:rPr/>
            </w:pPr>
            <w:bookmarkStart w:colFirst="0" w:colLast="0" w:name="_3xr42hxyotqm" w:id="374"/>
            <w:bookmarkEnd w:id="374"/>
            <w:r w:rsidDel="00000000" w:rsidR="00000000" w:rsidRPr="00000000">
              <w:rPr>
                <w:rtl w:val="0"/>
              </w:rPr>
              <w:t xml:space="preserve">ADC, Pin 1x</w:t>
            </w:r>
          </w:p>
          <w:p w:rsidR="00000000" w:rsidDel="00000000" w:rsidP="00000000" w:rsidRDefault="00000000" w:rsidRPr="00000000" w14:paraId="0000041B">
            <w:pPr>
              <w:pStyle w:val="Subtitle"/>
              <w:widowControl w:val="0"/>
              <w:rPr/>
            </w:pPr>
            <w:bookmarkStart w:colFirst="0" w:colLast="0" w:name="_ka52kx6q3e9s" w:id="375"/>
            <w:bookmarkEnd w:id="375"/>
            <w:r w:rsidDel="00000000" w:rsidR="00000000" w:rsidRPr="00000000">
              <w:rPr>
                <w:rtl w:val="0"/>
              </w:rPr>
              <w:t xml:space="preserve">ADC, Pin 3.16x</w:t>
            </w:r>
          </w:p>
          <w:p w:rsidR="00000000" w:rsidDel="00000000" w:rsidP="00000000" w:rsidRDefault="00000000" w:rsidRPr="00000000" w14:paraId="0000041C">
            <w:pPr>
              <w:pStyle w:val="Subtitle"/>
              <w:widowControl w:val="0"/>
              <w:rPr/>
            </w:pPr>
            <w:bookmarkStart w:colFirst="0" w:colLast="0" w:name="_xll7vq5szus2" w:id="376"/>
            <w:bookmarkEnd w:id="376"/>
            <w:r w:rsidDel="00000000" w:rsidR="00000000" w:rsidRPr="00000000">
              <w:rPr>
                <w:rtl w:val="0"/>
              </w:rPr>
              <w:t xml:space="preserve">ADC, Pin 10x</w:t>
            </w:r>
          </w:p>
          <w:p w:rsidR="00000000" w:rsidDel="00000000" w:rsidP="00000000" w:rsidRDefault="00000000" w:rsidRPr="00000000" w14:paraId="0000041D">
            <w:pPr>
              <w:pStyle w:val="Subtitle"/>
              <w:widowControl w:val="0"/>
              <w:rPr/>
            </w:pPr>
            <w:bookmarkStart w:colFirst="0" w:colLast="0" w:name="_mqunb61i5o5" w:id="377"/>
            <w:bookmarkEnd w:id="377"/>
            <w:r w:rsidDel="00000000" w:rsidR="00000000" w:rsidRPr="00000000">
              <w:rPr>
                <w:rtl w:val="0"/>
              </w:rPr>
              <w:t xml:space="preserve">ADC, Pin 31.6x</w:t>
            </w:r>
          </w:p>
          <w:p w:rsidR="00000000" w:rsidDel="00000000" w:rsidP="00000000" w:rsidRDefault="00000000" w:rsidRPr="00000000" w14:paraId="0000041E">
            <w:pPr>
              <w:pStyle w:val="Subtitle"/>
              <w:widowControl w:val="0"/>
              <w:rPr/>
            </w:pPr>
            <w:bookmarkStart w:colFirst="0" w:colLast="0" w:name="_2wcpgfv15hg7" w:id="378"/>
            <w:bookmarkEnd w:id="378"/>
            <w:r w:rsidDel="00000000" w:rsidR="00000000" w:rsidRPr="00000000">
              <w:rPr>
                <w:rtl w:val="0"/>
              </w:rPr>
              <w:t xml:space="preserve">ADC, Pin 100x</w:t>
            </w:r>
          </w:p>
        </w:tc>
        <w:tc>
          <w:tcPr>
            <w:shd w:fill="auto" w:val="clear"/>
            <w:tcMar>
              <w:top w:w="43.2" w:type="dxa"/>
              <w:left w:w="43.2" w:type="dxa"/>
              <w:bottom w:w="43.2" w:type="dxa"/>
              <w:right w:w="43.2" w:type="dxa"/>
            </w:tcMar>
            <w:vAlign w:val="top"/>
          </w:tcPr>
          <w:p w:rsidR="00000000" w:rsidDel="00000000" w:rsidP="00000000" w:rsidRDefault="00000000" w:rsidRPr="00000000" w14:paraId="0000041F">
            <w:pPr>
              <w:pStyle w:val="Subtitle"/>
              <w:widowControl w:val="0"/>
              <w:rPr>
                <w:rFonts w:ascii="Roboto Medium" w:cs="Roboto Medium" w:eastAsia="Roboto Medium" w:hAnsi="Roboto Medium"/>
              </w:rPr>
            </w:pPr>
            <w:bookmarkStart w:colFirst="0" w:colLast="0" w:name="_o0t058uoc8gi" w:id="379"/>
            <w:bookmarkEnd w:id="379"/>
            <w:r w:rsidDel="00000000" w:rsidR="00000000" w:rsidRPr="00000000">
              <w:rPr>
                <w:rFonts w:ascii="Roboto Medium" w:cs="Roboto Medium" w:eastAsia="Roboto Medium" w:hAnsi="Roboto Medium"/>
                <w:rtl w:val="0"/>
              </w:rPr>
              <w:t xml:space="preserve">OUT</w:t>
            </w:r>
          </w:p>
          <w:p w:rsidR="00000000" w:rsidDel="00000000" w:rsidP="00000000" w:rsidRDefault="00000000" w:rsidRPr="00000000" w14:paraId="00000420">
            <w:pPr>
              <w:pStyle w:val="Subtitle"/>
              <w:widowControl w:val="0"/>
              <w:rPr>
                <w:rFonts w:ascii="Roboto Medium" w:cs="Roboto Medium" w:eastAsia="Roboto Medium" w:hAnsi="Roboto Medium"/>
              </w:rPr>
            </w:pPr>
            <w:bookmarkStart w:colFirst="0" w:colLast="0" w:name="_3kbmkk51192" w:id="380"/>
            <w:bookmarkEnd w:id="380"/>
            <w:r w:rsidDel="00000000" w:rsidR="00000000" w:rsidRPr="00000000">
              <w:rPr>
                <w:rFonts w:ascii="Roboto Medium" w:cs="Roboto Medium" w:eastAsia="Roboto Medium" w:hAnsi="Roboto Medium"/>
                <w:rtl w:val="0"/>
              </w:rPr>
              <w:t xml:space="preserve">OUT</w:t>
            </w:r>
          </w:p>
          <w:p w:rsidR="00000000" w:rsidDel="00000000" w:rsidP="00000000" w:rsidRDefault="00000000" w:rsidRPr="00000000" w14:paraId="00000421">
            <w:pPr>
              <w:pStyle w:val="Subtitle"/>
              <w:widowControl w:val="0"/>
              <w:rPr>
                <w:rFonts w:ascii="Roboto Medium" w:cs="Roboto Medium" w:eastAsia="Roboto Medium" w:hAnsi="Roboto Medium"/>
              </w:rPr>
            </w:pPr>
            <w:bookmarkStart w:colFirst="0" w:colLast="0" w:name="_egkw5zrfcg42" w:id="381"/>
            <w:bookmarkEnd w:id="381"/>
            <w:r w:rsidDel="00000000" w:rsidR="00000000" w:rsidRPr="00000000">
              <w:rPr>
                <w:rFonts w:ascii="Roboto Medium" w:cs="Roboto Medium" w:eastAsia="Roboto Medium" w:hAnsi="Roboto Medium"/>
                <w:rtl w:val="0"/>
              </w:rPr>
              <w:t xml:space="preserve">OUT</w:t>
            </w:r>
          </w:p>
          <w:p w:rsidR="00000000" w:rsidDel="00000000" w:rsidP="00000000" w:rsidRDefault="00000000" w:rsidRPr="00000000" w14:paraId="00000422">
            <w:pPr>
              <w:pStyle w:val="Subtitle"/>
              <w:widowControl w:val="0"/>
              <w:rPr>
                <w:rFonts w:ascii="Roboto Medium" w:cs="Roboto Medium" w:eastAsia="Roboto Medium" w:hAnsi="Roboto Medium"/>
              </w:rPr>
            </w:pPr>
            <w:bookmarkStart w:colFirst="0" w:colLast="0" w:name="_legcx98kmar2" w:id="382"/>
            <w:bookmarkEnd w:id="382"/>
            <w:r w:rsidDel="00000000" w:rsidR="00000000" w:rsidRPr="00000000">
              <w:rPr>
                <w:rFonts w:ascii="Roboto Medium" w:cs="Roboto Medium" w:eastAsia="Roboto Medium" w:hAnsi="Roboto Medium"/>
                <w:rtl w:val="0"/>
              </w:rPr>
              <w:t xml:space="preserve">OUT</w:t>
            </w:r>
          </w:p>
          <w:p w:rsidR="00000000" w:rsidDel="00000000" w:rsidP="00000000" w:rsidRDefault="00000000" w:rsidRPr="00000000" w14:paraId="00000423">
            <w:pPr>
              <w:pStyle w:val="Subtitle"/>
              <w:widowControl w:val="0"/>
              <w:rPr>
                <w:rFonts w:ascii="Roboto Medium" w:cs="Roboto Medium" w:eastAsia="Roboto Medium" w:hAnsi="Roboto Medium"/>
              </w:rPr>
            </w:pPr>
            <w:bookmarkStart w:colFirst="0" w:colLast="0" w:name="_28f3uu4hcbam" w:id="383"/>
            <w:bookmarkEnd w:id="383"/>
            <w:r w:rsidDel="00000000" w:rsidR="00000000" w:rsidRPr="00000000">
              <w:rPr>
                <w:rFonts w:ascii="Roboto Medium" w:cs="Roboto Medium" w:eastAsia="Roboto Medium" w:hAnsi="Roboto Medium"/>
                <w:rtl w:val="0"/>
              </w:rPr>
              <w:t xml:space="preserve">OUT</w:t>
            </w:r>
          </w:p>
          <w:p w:rsidR="00000000" w:rsidDel="00000000" w:rsidP="00000000" w:rsidRDefault="00000000" w:rsidRPr="00000000" w14:paraId="00000424">
            <w:pPr>
              <w:pStyle w:val="Subtitle"/>
              <w:widowControl w:val="0"/>
              <w:rPr>
                <w:rFonts w:ascii="Roboto Medium" w:cs="Roboto Medium" w:eastAsia="Roboto Medium" w:hAnsi="Roboto Medium"/>
              </w:rPr>
            </w:pPr>
            <w:bookmarkStart w:colFirst="0" w:colLast="0" w:name="_h080wnm0x0aq" w:id="384"/>
            <w:bookmarkEnd w:id="384"/>
            <w:r w:rsidDel="00000000" w:rsidR="00000000" w:rsidRPr="00000000">
              <w:rPr>
                <w:rFonts w:ascii="Roboto Medium" w:cs="Roboto Medium" w:eastAsia="Roboto Medium" w:hAnsi="Roboto Medium"/>
                <w:rtl w:val="0"/>
              </w:rPr>
              <w:t xml:space="preserve">OUT</w:t>
            </w:r>
          </w:p>
          <w:p w:rsidR="00000000" w:rsidDel="00000000" w:rsidP="00000000" w:rsidRDefault="00000000" w:rsidRPr="00000000" w14:paraId="00000425">
            <w:pPr>
              <w:pStyle w:val="Subtitle"/>
              <w:widowControl w:val="0"/>
              <w:rPr>
                <w:rFonts w:ascii="Roboto Medium" w:cs="Roboto Medium" w:eastAsia="Roboto Medium" w:hAnsi="Roboto Medium"/>
              </w:rPr>
            </w:pPr>
            <w:bookmarkStart w:colFirst="0" w:colLast="0" w:name="_16x9amt17km7" w:id="385"/>
            <w:bookmarkEnd w:id="385"/>
            <w:r w:rsidDel="00000000" w:rsidR="00000000" w:rsidRPr="00000000">
              <w:rPr>
                <w:rFonts w:ascii="Roboto Medium" w:cs="Roboto Medium" w:eastAsia="Roboto Medium" w:hAnsi="Roboto Medium"/>
                <w:rtl w:val="0"/>
              </w:rPr>
              <w:t xml:space="preserve">OUT</w:t>
            </w:r>
          </w:p>
          <w:p w:rsidR="00000000" w:rsidDel="00000000" w:rsidP="00000000" w:rsidRDefault="00000000" w:rsidRPr="00000000" w14:paraId="00000426">
            <w:pPr>
              <w:pStyle w:val="Subtitle"/>
              <w:widowControl w:val="0"/>
              <w:rPr/>
            </w:pPr>
            <w:bookmarkStart w:colFirst="0" w:colLast="0" w:name="_un2b2nwjophh" w:id="386"/>
            <w:bookmarkEnd w:id="386"/>
            <w:r w:rsidDel="00000000" w:rsidR="00000000" w:rsidRPr="00000000">
              <w:rPr>
                <w:rFonts w:ascii="Roboto Medium" w:cs="Roboto Medium" w:eastAsia="Roboto Medium" w:hAnsi="Roboto Medium"/>
                <w:rtl w:val="0"/>
              </w:rPr>
              <w:t xml:space="preserve">OUT</w:t>
            </w:r>
            <w:r w:rsidDel="00000000" w:rsidR="00000000" w:rsidRPr="00000000">
              <w:rPr>
                <w:rtl w:val="0"/>
              </w:rPr>
            </w:r>
          </w:p>
        </w:tc>
        <w:tc>
          <w:tcPr>
            <w:tcBorders>
              <w:top w:color="000000" w:space="0" w:sz="0" w:val="nil"/>
              <w:bottom w:color="000000" w:space="0" w:sz="0" w:val="nil"/>
            </w:tcBorders>
            <w:shd w:fill="f3f3f3" w:val="clear"/>
            <w:tcMar>
              <w:top w:w="43.2" w:type="dxa"/>
              <w:left w:w="43.2" w:type="dxa"/>
              <w:bottom w:w="43.2" w:type="dxa"/>
              <w:right w:w="43.2" w:type="dxa"/>
            </w:tcMar>
            <w:vAlign w:val="top"/>
          </w:tcPr>
          <w:p w:rsidR="00000000" w:rsidDel="00000000" w:rsidP="00000000" w:rsidRDefault="00000000" w:rsidRPr="00000000" w14:paraId="00000427">
            <w:pPr>
              <w:pStyle w:val="Subtitle"/>
              <w:widowControl w:val="0"/>
              <w:jc w:val="left"/>
              <w:rPr/>
            </w:pPr>
            <w:bookmarkStart w:colFirst="0" w:colLast="0" w:name="_sziphnjddbtn" w:id="301"/>
            <w:bookmarkEnd w:id="301"/>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28">
            <w:pPr>
              <w:pStyle w:val="Subtitle"/>
              <w:widowControl w:val="0"/>
              <w:rPr>
                <w:rFonts w:ascii="Roboto Mono" w:cs="Roboto Mono" w:eastAsia="Roboto Mono" w:hAnsi="Roboto Mono"/>
              </w:rPr>
            </w:pPr>
            <w:bookmarkStart w:colFirst="0" w:colLast="0" w:name="_fgf552qtfd8d" w:id="387"/>
            <w:bookmarkEnd w:id="387"/>
            <w:r w:rsidDel="00000000" w:rsidR="00000000" w:rsidRPr="00000000">
              <w:rPr>
                <w:rFonts w:ascii="Roboto Mono" w:cs="Roboto Mono" w:eastAsia="Roboto Mono" w:hAnsi="Roboto Mono"/>
                <w:rtl w:val="0"/>
              </w:rPr>
              <w:t xml:space="preserve">10OHHHLLL</w:t>
            </w:r>
            <w:r w:rsidDel="00000000" w:rsidR="00000000" w:rsidRPr="00000000">
              <w:rPr>
                <w:rtl w:val="0"/>
              </w:rPr>
            </w:r>
          </w:p>
          <w:p w:rsidR="00000000" w:rsidDel="00000000" w:rsidP="00000000" w:rsidRDefault="00000000" w:rsidRPr="00000000" w14:paraId="00000429">
            <w:pPr>
              <w:pStyle w:val="Subtitle"/>
              <w:widowControl w:val="0"/>
              <w:rPr>
                <w:rFonts w:ascii="Roboto Mono" w:cs="Roboto Mono" w:eastAsia="Roboto Mono" w:hAnsi="Roboto Mono"/>
              </w:rPr>
            </w:pPr>
            <w:bookmarkStart w:colFirst="0" w:colLast="0" w:name="_jviat9ne3ohy" w:id="388"/>
            <w:bookmarkEnd w:id="388"/>
            <w:r w:rsidDel="00000000" w:rsidR="00000000" w:rsidRPr="00000000">
              <w:rPr>
                <w:rFonts w:ascii="Roboto Mono" w:cs="Roboto Mono" w:eastAsia="Roboto Mono" w:hAnsi="Roboto Mono"/>
                <w:rtl w:val="0"/>
              </w:rPr>
              <w:t xml:space="preserve">10OHHHLLL</w:t>
            </w:r>
            <w:r w:rsidDel="00000000" w:rsidR="00000000" w:rsidRPr="00000000">
              <w:rPr>
                <w:rtl w:val="0"/>
              </w:rPr>
            </w:r>
          </w:p>
          <w:p w:rsidR="00000000" w:rsidDel="00000000" w:rsidP="00000000" w:rsidRDefault="00000000" w:rsidRPr="00000000" w14:paraId="0000042A">
            <w:pPr>
              <w:pStyle w:val="Subtitle"/>
              <w:widowControl w:val="0"/>
              <w:rPr>
                <w:rFonts w:ascii="Roboto Mono" w:cs="Roboto Mono" w:eastAsia="Roboto Mono" w:hAnsi="Roboto Mono"/>
              </w:rPr>
            </w:pPr>
            <w:bookmarkStart w:colFirst="0" w:colLast="0" w:name="_2tfayh8lozhy" w:id="389"/>
            <w:bookmarkEnd w:id="389"/>
            <w:r w:rsidDel="00000000" w:rsidR="00000000" w:rsidRPr="00000000">
              <w:rPr>
                <w:rFonts w:ascii="Roboto Mono" w:cs="Roboto Mono" w:eastAsia="Roboto Mono" w:hAnsi="Roboto Mono"/>
                <w:rtl w:val="0"/>
              </w:rPr>
              <w:t xml:space="preserve">10OHHHLLL</w:t>
            </w:r>
            <w:r w:rsidDel="00000000" w:rsidR="00000000" w:rsidRPr="00000000">
              <w:rPr>
                <w:rtl w:val="0"/>
              </w:rPr>
            </w:r>
          </w:p>
          <w:p w:rsidR="00000000" w:rsidDel="00000000" w:rsidP="00000000" w:rsidRDefault="00000000" w:rsidRPr="00000000" w14:paraId="0000042B">
            <w:pPr>
              <w:pStyle w:val="Subtitle"/>
              <w:widowControl w:val="0"/>
              <w:rPr>
                <w:rFonts w:ascii="Roboto Mono" w:cs="Roboto Mono" w:eastAsia="Roboto Mono" w:hAnsi="Roboto Mono"/>
              </w:rPr>
            </w:pPr>
            <w:bookmarkStart w:colFirst="0" w:colLast="0" w:name="_pvoshkc8fgke" w:id="390"/>
            <w:bookmarkEnd w:id="390"/>
            <w:r w:rsidDel="00000000" w:rsidR="00000000" w:rsidRPr="00000000">
              <w:rPr>
                <w:rFonts w:ascii="Roboto Mono" w:cs="Roboto Mono" w:eastAsia="Roboto Mono" w:hAnsi="Roboto Mono"/>
                <w:rtl w:val="0"/>
              </w:rPr>
              <w:t xml:space="preserve">10OHHHLLL</w:t>
            </w:r>
            <w:r w:rsidDel="00000000" w:rsidR="00000000" w:rsidRPr="00000000">
              <w:rPr>
                <w:rtl w:val="0"/>
              </w:rPr>
            </w:r>
          </w:p>
          <w:p w:rsidR="00000000" w:rsidDel="00000000" w:rsidP="00000000" w:rsidRDefault="00000000" w:rsidRPr="00000000" w14:paraId="0000042C">
            <w:pPr>
              <w:pStyle w:val="Subtitle"/>
              <w:widowControl w:val="0"/>
              <w:rPr>
                <w:rFonts w:ascii="Roboto Mono" w:cs="Roboto Mono" w:eastAsia="Roboto Mono" w:hAnsi="Roboto Mono"/>
              </w:rPr>
            </w:pPr>
            <w:bookmarkStart w:colFirst="0" w:colLast="0" w:name="_k4gcy8190hf5" w:id="391"/>
            <w:bookmarkEnd w:id="391"/>
            <w:r w:rsidDel="00000000" w:rsidR="00000000" w:rsidRPr="00000000">
              <w:rPr>
                <w:rFonts w:ascii="Roboto Mono" w:cs="Roboto Mono" w:eastAsia="Roboto Mono" w:hAnsi="Roboto Mono"/>
                <w:rtl w:val="0"/>
              </w:rPr>
              <w:t xml:space="preserve">10OHHHLLL</w:t>
            </w:r>
            <w:r w:rsidDel="00000000" w:rsidR="00000000" w:rsidRPr="00000000">
              <w:rPr>
                <w:rtl w:val="0"/>
              </w:rPr>
            </w:r>
          </w:p>
          <w:p w:rsidR="00000000" w:rsidDel="00000000" w:rsidP="00000000" w:rsidRDefault="00000000" w:rsidRPr="00000000" w14:paraId="0000042D">
            <w:pPr>
              <w:pStyle w:val="Subtitle"/>
              <w:widowControl w:val="0"/>
              <w:rPr>
                <w:rFonts w:ascii="Roboto Mono" w:cs="Roboto Mono" w:eastAsia="Roboto Mono" w:hAnsi="Roboto Mono"/>
              </w:rPr>
            </w:pPr>
            <w:bookmarkStart w:colFirst="0" w:colLast="0" w:name="_72dr0ohpbkk8" w:id="392"/>
            <w:bookmarkEnd w:id="392"/>
            <w:r w:rsidDel="00000000" w:rsidR="00000000" w:rsidRPr="00000000">
              <w:rPr>
                <w:rFonts w:ascii="Roboto Mono" w:cs="Roboto Mono" w:eastAsia="Roboto Mono" w:hAnsi="Roboto Mono"/>
                <w:rtl w:val="0"/>
              </w:rPr>
              <w:t xml:space="preserve">10OHHHLLL</w:t>
            </w:r>
            <w:r w:rsidDel="00000000" w:rsidR="00000000" w:rsidRPr="00000000">
              <w:rPr>
                <w:rtl w:val="0"/>
              </w:rPr>
            </w:r>
          </w:p>
          <w:p w:rsidR="00000000" w:rsidDel="00000000" w:rsidP="00000000" w:rsidRDefault="00000000" w:rsidRPr="00000000" w14:paraId="0000042E">
            <w:pPr>
              <w:pStyle w:val="Subtitle"/>
              <w:widowControl w:val="0"/>
              <w:rPr>
                <w:rFonts w:ascii="Roboto Mono" w:cs="Roboto Mono" w:eastAsia="Roboto Mono" w:hAnsi="Roboto Mono"/>
              </w:rPr>
            </w:pPr>
            <w:bookmarkStart w:colFirst="0" w:colLast="0" w:name="_aa3zzrm6qe6b" w:id="393"/>
            <w:bookmarkEnd w:id="393"/>
            <w:r w:rsidDel="00000000" w:rsidR="00000000" w:rsidRPr="00000000">
              <w:rPr>
                <w:rFonts w:ascii="Roboto Mono" w:cs="Roboto Mono" w:eastAsia="Roboto Mono" w:hAnsi="Roboto Mono"/>
                <w:rtl w:val="0"/>
              </w:rPr>
              <w:t xml:space="preserve">10OHHHLLL</w:t>
            </w:r>
            <w:r w:rsidDel="00000000" w:rsidR="00000000" w:rsidRPr="00000000">
              <w:rPr>
                <w:rtl w:val="0"/>
              </w:rPr>
            </w:r>
          </w:p>
          <w:p w:rsidR="00000000" w:rsidDel="00000000" w:rsidP="00000000" w:rsidRDefault="00000000" w:rsidRPr="00000000" w14:paraId="0000042F">
            <w:pPr>
              <w:pStyle w:val="Subtitle"/>
              <w:widowControl w:val="0"/>
              <w:rPr/>
            </w:pPr>
            <w:bookmarkStart w:colFirst="0" w:colLast="0" w:name="_6j9gpygi4zrd" w:id="394"/>
            <w:bookmarkEnd w:id="394"/>
            <w:r w:rsidDel="00000000" w:rsidR="00000000" w:rsidRPr="00000000">
              <w:rPr>
                <w:rFonts w:ascii="Roboto Mono" w:cs="Roboto Mono" w:eastAsia="Roboto Mono" w:hAnsi="Roboto Mono"/>
                <w:rtl w:val="0"/>
              </w:rPr>
              <w:t xml:space="preserve">10OHHHLLL</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30">
            <w:pPr>
              <w:pStyle w:val="Subtitle"/>
              <w:widowControl w:val="0"/>
              <w:rPr>
                <w:rFonts w:ascii="Roboto Medium" w:cs="Roboto Medium" w:eastAsia="Roboto Medium" w:hAnsi="Roboto Medium"/>
              </w:rPr>
            </w:pPr>
            <w:bookmarkStart w:colFirst="0" w:colLast="0" w:name="_z51bfcoy3zm4" w:id="395"/>
            <w:bookmarkEnd w:id="395"/>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431">
            <w:pPr>
              <w:pStyle w:val="Subtitle"/>
              <w:widowControl w:val="0"/>
              <w:rPr>
                <w:rFonts w:ascii="Roboto Medium" w:cs="Roboto Medium" w:eastAsia="Roboto Medium" w:hAnsi="Roboto Medium"/>
              </w:rPr>
            </w:pPr>
            <w:bookmarkStart w:colFirst="0" w:colLast="0" w:name="_z3m2n8eiarqx" w:id="396"/>
            <w:bookmarkEnd w:id="396"/>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432">
            <w:pPr>
              <w:pStyle w:val="Subtitle"/>
              <w:widowControl w:val="0"/>
              <w:rPr>
                <w:rFonts w:ascii="Roboto Medium" w:cs="Roboto Medium" w:eastAsia="Roboto Medium" w:hAnsi="Roboto Medium"/>
              </w:rPr>
            </w:pPr>
            <w:bookmarkStart w:colFirst="0" w:colLast="0" w:name="_71z8n8gcy0sd" w:id="397"/>
            <w:bookmarkEnd w:id="397"/>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433">
            <w:pPr>
              <w:pStyle w:val="Subtitle"/>
              <w:widowControl w:val="0"/>
              <w:rPr>
                <w:rFonts w:ascii="Roboto Medium" w:cs="Roboto Medium" w:eastAsia="Roboto Medium" w:hAnsi="Roboto Medium"/>
              </w:rPr>
            </w:pPr>
            <w:bookmarkStart w:colFirst="0" w:colLast="0" w:name="_n0dg3lvabt5v" w:id="398"/>
            <w:bookmarkEnd w:id="398"/>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434">
            <w:pPr>
              <w:pStyle w:val="Subtitle"/>
              <w:widowControl w:val="0"/>
              <w:rPr>
                <w:rFonts w:ascii="Roboto Medium" w:cs="Roboto Medium" w:eastAsia="Roboto Medium" w:hAnsi="Roboto Medium"/>
              </w:rPr>
            </w:pPr>
            <w:bookmarkStart w:colFirst="0" w:colLast="0" w:name="_m0li49hlsb4j" w:id="399"/>
            <w:bookmarkEnd w:id="399"/>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435">
            <w:pPr>
              <w:pStyle w:val="Subtitle"/>
              <w:widowControl w:val="0"/>
              <w:rPr>
                <w:rFonts w:ascii="Roboto Medium" w:cs="Roboto Medium" w:eastAsia="Roboto Medium" w:hAnsi="Roboto Medium"/>
              </w:rPr>
            </w:pPr>
            <w:bookmarkStart w:colFirst="0" w:colLast="0" w:name="_n0uauegkbbi8" w:id="400"/>
            <w:bookmarkEnd w:id="400"/>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436">
            <w:pPr>
              <w:pStyle w:val="Subtitle"/>
              <w:widowControl w:val="0"/>
              <w:rPr>
                <w:rFonts w:ascii="Roboto Medium" w:cs="Roboto Medium" w:eastAsia="Roboto Medium" w:hAnsi="Roboto Medium"/>
              </w:rPr>
            </w:pPr>
            <w:bookmarkStart w:colFirst="0" w:colLast="0" w:name="_f2z925e1a5gu" w:id="401"/>
            <w:bookmarkEnd w:id="401"/>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437">
            <w:pPr>
              <w:pStyle w:val="Subtitle"/>
              <w:widowControl w:val="0"/>
              <w:rPr>
                <w:rFonts w:ascii="Roboto Medium" w:cs="Roboto Medium" w:eastAsia="Roboto Medium" w:hAnsi="Roboto Medium"/>
              </w:rPr>
            </w:pPr>
            <w:bookmarkStart w:colFirst="0" w:colLast="0" w:name="_r9bl49ak5t9v" w:id="402"/>
            <w:bookmarkEnd w:id="402"/>
            <w:r w:rsidDel="00000000" w:rsidR="00000000" w:rsidRPr="00000000">
              <w:rPr>
                <w:rFonts w:ascii="Roboto Medium" w:cs="Roboto Medium" w:eastAsia="Roboto Medium" w:hAnsi="Roboto Medium"/>
                <w:rtl w:val="0"/>
              </w:rPr>
              <w:t xml:space="preserve">DIR</w:t>
            </w:r>
          </w:p>
        </w:tc>
        <w:tc>
          <w:tcPr>
            <w:shd w:fill="auto" w:val="clear"/>
            <w:tcMar>
              <w:top w:w="43.2" w:type="dxa"/>
              <w:left w:w="43.2" w:type="dxa"/>
              <w:bottom w:w="43.2" w:type="dxa"/>
              <w:right w:w="43.2" w:type="dxa"/>
            </w:tcMar>
            <w:vAlign w:val="top"/>
          </w:tcPr>
          <w:p w:rsidR="00000000" w:rsidDel="00000000" w:rsidP="00000000" w:rsidRDefault="00000000" w:rsidRPr="00000000" w14:paraId="00000438">
            <w:pPr>
              <w:pStyle w:val="Subtitle"/>
              <w:widowControl w:val="0"/>
              <w:rPr>
                <w:rFonts w:ascii="Roboto Mono" w:cs="Roboto Mono" w:eastAsia="Roboto Mono" w:hAnsi="Roboto Mono"/>
              </w:rPr>
            </w:pPr>
            <w:bookmarkStart w:colFirst="0" w:colLast="0" w:name="_5zdpgg6dttt1" w:id="403"/>
            <w:bookmarkEnd w:id="403"/>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39">
            <w:pPr>
              <w:pStyle w:val="Subtitle"/>
              <w:widowControl w:val="0"/>
              <w:rPr>
                <w:rFonts w:ascii="Roboto Mono" w:cs="Roboto Mono" w:eastAsia="Roboto Mono" w:hAnsi="Roboto Mono"/>
              </w:rPr>
            </w:pPr>
            <w:bookmarkStart w:colFirst="0" w:colLast="0" w:name="_aj2iy59dbkyq" w:id="404"/>
            <w:bookmarkEnd w:id="404"/>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3A">
            <w:pPr>
              <w:pStyle w:val="Subtitle"/>
              <w:widowControl w:val="0"/>
              <w:rPr>
                <w:rFonts w:ascii="Roboto Mono" w:cs="Roboto Mono" w:eastAsia="Roboto Mono" w:hAnsi="Roboto Mono"/>
              </w:rPr>
            </w:pPr>
            <w:bookmarkStart w:colFirst="0" w:colLast="0" w:name="_trt5odq79w4v" w:id="405"/>
            <w:bookmarkEnd w:id="405"/>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3B">
            <w:pPr>
              <w:pStyle w:val="Subtitle"/>
              <w:widowControl w:val="0"/>
              <w:rPr>
                <w:rFonts w:ascii="Roboto Mono" w:cs="Roboto Mono" w:eastAsia="Roboto Mono" w:hAnsi="Roboto Mono"/>
              </w:rPr>
            </w:pPr>
            <w:bookmarkStart w:colFirst="0" w:colLast="0" w:name="_u3g5g1nx61hs" w:id="406"/>
            <w:bookmarkEnd w:id="406"/>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3C">
            <w:pPr>
              <w:pStyle w:val="Subtitle"/>
              <w:widowControl w:val="0"/>
              <w:rPr>
                <w:rFonts w:ascii="Roboto Mono" w:cs="Roboto Mono" w:eastAsia="Roboto Mono" w:hAnsi="Roboto Mono"/>
              </w:rPr>
            </w:pPr>
            <w:bookmarkStart w:colFirst="0" w:colLast="0" w:name="_q3oyy3sywb2g" w:id="407"/>
            <w:bookmarkEnd w:id="407"/>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3D">
            <w:pPr>
              <w:pStyle w:val="Subtitle"/>
              <w:widowControl w:val="0"/>
              <w:rPr>
                <w:rFonts w:ascii="Roboto Mono" w:cs="Roboto Mono" w:eastAsia="Roboto Mono" w:hAnsi="Roboto Mono"/>
              </w:rPr>
            </w:pPr>
            <w:bookmarkStart w:colFirst="0" w:colLast="0" w:name="_427bdexd2ygr" w:id="408"/>
            <w:bookmarkEnd w:id="408"/>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3E">
            <w:pPr>
              <w:pStyle w:val="Subtitle"/>
              <w:widowControl w:val="0"/>
              <w:rPr>
                <w:rFonts w:ascii="Roboto Mono" w:cs="Roboto Mono" w:eastAsia="Roboto Mono" w:hAnsi="Roboto Mono"/>
              </w:rPr>
            </w:pPr>
            <w:bookmarkStart w:colFirst="0" w:colLast="0" w:name="_ou2zy5y7ct4j" w:id="409"/>
            <w:bookmarkEnd w:id="409"/>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3F">
            <w:pPr>
              <w:pStyle w:val="Subtitle"/>
              <w:widowControl w:val="0"/>
              <w:rPr/>
            </w:pPr>
            <w:bookmarkStart w:colFirst="0" w:colLast="0" w:name="_c6gjshfi38r3" w:id="410"/>
            <w:bookmarkEnd w:id="410"/>
            <w:r w:rsidDel="00000000" w:rsidR="00000000" w:rsidRPr="00000000">
              <w:rPr>
                <w:rFonts w:ascii="Roboto Mono" w:cs="Roboto Mono" w:eastAsia="Roboto Mono" w:hAnsi="Roboto Mono"/>
                <w:rtl w:val="0"/>
              </w:rPr>
              <w:t xml:space="preserve">0</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40">
            <w:pPr>
              <w:pStyle w:val="Subtitle"/>
              <w:widowControl w:val="0"/>
              <w:rPr>
                <w:rFonts w:ascii="Roboto Mono" w:cs="Roboto Mono" w:eastAsia="Roboto Mono" w:hAnsi="Roboto Mono"/>
              </w:rPr>
            </w:pPr>
            <w:bookmarkStart w:colFirst="0" w:colLast="0" w:name="_yqq73sbvwy1" w:id="411"/>
            <w:bookmarkEnd w:id="411"/>
            <w:r w:rsidDel="00000000" w:rsidR="00000000" w:rsidRPr="00000000">
              <w:rPr>
                <w:rFonts w:ascii="Roboto Mono" w:cs="Roboto Mono" w:eastAsia="Roboto Mono" w:hAnsi="Roboto Mono"/>
                <w:rtl w:val="0"/>
              </w:rPr>
              <w:t xml:space="preserve">1</w:t>
            </w:r>
          </w:p>
          <w:p w:rsidR="00000000" w:rsidDel="00000000" w:rsidP="00000000" w:rsidRDefault="00000000" w:rsidRPr="00000000" w14:paraId="00000441">
            <w:pPr>
              <w:pStyle w:val="Subtitle"/>
              <w:rPr>
                <w:rFonts w:ascii="Roboto Mono" w:cs="Roboto Mono" w:eastAsia="Roboto Mono" w:hAnsi="Roboto Mono"/>
              </w:rPr>
            </w:pPr>
            <w:bookmarkStart w:colFirst="0" w:colLast="0" w:name="_4c6zsltv7nqd" w:id="412"/>
            <w:bookmarkEnd w:id="412"/>
            <w:r w:rsidDel="00000000" w:rsidR="00000000" w:rsidRPr="00000000">
              <w:rPr>
                <w:rFonts w:ascii="Roboto Mono" w:cs="Roboto Mono" w:eastAsia="Roboto Mono" w:hAnsi="Roboto Mono"/>
                <w:rtl w:val="0"/>
              </w:rPr>
              <w:t xml:space="preserve">1</w:t>
            </w:r>
          </w:p>
          <w:p w:rsidR="00000000" w:rsidDel="00000000" w:rsidP="00000000" w:rsidRDefault="00000000" w:rsidRPr="00000000" w14:paraId="00000442">
            <w:pPr>
              <w:pStyle w:val="Subtitle"/>
              <w:rPr>
                <w:rFonts w:ascii="Roboto Mono" w:cs="Roboto Mono" w:eastAsia="Roboto Mono" w:hAnsi="Roboto Mono"/>
              </w:rPr>
            </w:pPr>
            <w:bookmarkStart w:colFirst="0" w:colLast="0" w:name="_4c6zsltv7nqd" w:id="412"/>
            <w:bookmarkEnd w:id="412"/>
            <w:r w:rsidDel="00000000" w:rsidR="00000000" w:rsidRPr="00000000">
              <w:rPr>
                <w:rFonts w:ascii="Roboto Mono" w:cs="Roboto Mono" w:eastAsia="Roboto Mono" w:hAnsi="Roboto Mono"/>
                <w:rtl w:val="0"/>
              </w:rPr>
              <w:t xml:space="preserve">1</w:t>
            </w:r>
          </w:p>
          <w:p w:rsidR="00000000" w:rsidDel="00000000" w:rsidP="00000000" w:rsidRDefault="00000000" w:rsidRPr="00000000" w14:paraId="00000443">
            <w:pPr>
              <w:pStyle w:val="Subtitle"/>
              <w:rPr>
                <w:rFonts w:ascii="Roboto Mono" w:cs="Roboto Mono" w:eastAsia="Roboto Mono" w:hAnsi="Roboto Mono"/>
              </w:rPr>
            </w:pPr>
            <w:bookmarkStart w:colFirst="0" w:colLast="0" w:name="_4c6zsltv7nqd" w:id="412"/>
            <w:bookmarkEnd w:id="412"/>
            <w:r w:rsidDel="00000000" w:rsidR="00000000" w:rsidRPr="00000000">
              <w:rPr>
                <w:rFonts w:ascii="Roboto Mono" w:cs="Roboto Mono" w:eastAsia="Roboto Mono" w:hAnsi="Roboto Mono"/>
                <w:rtl w:val="0"/>
              </w:rPr>
              <w:t xml:space="preserve">1</w:t>
            </w:r>
          </w:p>
          <w:p w:rsidR="00000000" w:rsidDel="00000000" w:rsidP="00000000" w:rsidRDefault="00000000" w:rsidRPr="00000000" w14:paraId="00000444">
            <w:pPr>
              <w:pStyle w:val="Subtitle"/>
              <w:rPr>
                <w:rFonts w:ascii="Roboto Mono" w:cs="Roboto Mono" w:eastAsia="Roboto Mono" w:hAnsi="Roboto Mono"/>
              </w:rPr>
            </w:pPr>
            <w:bookmarkStart w:colFirst="0" w:colLast="0" w:name="_4c6zsltv7nqd" w:id="412"/>
            <w:bookmarkEnd w:id="412"/>
            <w:r w:rsidDel="00000000" w:rsidR="00000000" w:rsidRPr="00000000">
              <w:rPr>
                <w:rFonts w:ascii="Roboto Mono" w:cs="Roboto Mono" w:eastAsia="Roboto Mono" w:hAnsi="Roboto Mono"/>
                <w:rtl w:val="0"/>
              </w:rPr>
              <w:t xml:space="preserve">1</w:t>
            </w:r>
          </w:p>
          <w:p w:rsidR="00000000" w:rsidDel="00000000" w:rsidP="00000000" w:rsidRDefault="00000000" w:rsidRPr="00000000" w14:paraId="00000445">
            <w:pPr>
              <w:pStyle w:val="Subtitle"/>
              <w:rPr>
                <w:rFonts w:ascii="Roboto Mono" w:cs="Roboto Mono" w:eastAsia="Roboto Mono" w:hAnsi="Roboto Mono"/>
              </w:rPr>
            </w:pPr>
            <w:bookmarkStart w:colFirst="0" w:colLast="0" w:name="_4c6zsltv7nqd" w:id="412"/>
            <w:bookmarkEnd w:id="412"/>
            <w:r w:rsidDel="00000000" w:rsidR="00000000" w:rsidRPr="00000000">
              <w:rPr>
                <w:rFonts w:ascii="Roboto Mono" w:cs="Roboto Mono" w:eastAsia="Roboto Mono" w:hAnsi="Roboto Mono"/>
                <w:rtl w:val="0"/>
              </w:rPr>
              <w:t xml:space="preserve">1</w:t>
            </w:r>
          </w:p>
          <w:p w:rsidR="00000000" w:rsidDel="00000000" w:rsidP="00000000" w:rsidRDefault="00000000" w:rsidRPr="00000000" w14:paraId="00000446">
            <w:pPr>
              <w:pStyle w:val="Subtitle"/>
              <w:rPr>
                <w:rFonts w:ascii="Roboto Mono" w:cs="Roboto Mono" w:eastAsia="Roboto Mono" w:hAnsi="Roboto Mono"/>
              </w:rPr>
            </w:pPr>
            <w:bookmarkStart w:colFirst="0" w:colLast="0" w:name="_4c6zsltv7nqd" w:id="412"/>
            <w:bookmarkEnd w:id="412"/>
            <w:r w:rsidDel="00000000" w:rsidR="00000000" w:rsidRPr="00000000">
              <w:rPr>
                <w:rFonts w:ascii="Roboto Mono" w:cs="Roboto Mono" w:eastAsia="Roboto Mono" w:hAnsi="Roboto Mono"/>
                <w:rtl w:val="0"/>
              </w:rPr>
              <w:t xml:space="preserve">1</w:t>
            </w:r>
          </w:p>
          <w:p w:rsidR="00000000" w:rsidDel="00000000" w:rsidP="00000000" w:rsidRDefault="00000000" w:rsidRPr="00000000" w14:paraId="00000447">
            <w:pPr>
              <w:pStyle w:val="Subtitle"/>
              <w:rPr>
                <w:rFonts w:ascii="Roboto Mono" w:cs="Roboto Mono" w:eastAsia="Roboto Mono" w:hAnsi="Roboto Mono"/>
              </w:rPr>
            </w:pPr>
            <w:bookmarkStart w:colFirst="0" w:colLast="0" w:name="_4c6zsltv7nqd" w:id="412"/>
            <w:bookmarkEnd w:id="412"/>
            <w:r w:rsidDel="00000000" w:rsidR="00000000" w:rsidRPr="00000000">
              <w:rPr>
                <w:rFonts w:ascii="Roboto Mono" w:cs="Roboto Mono" w:eastAsia="Roboto Mono" w:hAnsi="Roboto Mono"/>
                <w:rtl w:val="0"/>
              </w:rPr>
              <w:t xml:space="preserve">1</w:t>
            </w:r>
          </w:p>
        </w:tc>
        <w:tc>
          <w:tcPr>
            <w:shd w:fill="auto" w:val="clear"/>
            <w:tcMar>
              <w:top w:w="43.2" w:type="dxa"/>
              <w:left w:w="43.2" w:type="dxa"/>
              <w:bottom w:w="43.2" w:type="dxa"/>
              <w:right w:w="43.2" w:type="dxa"/>
            </w:tcMar>
            <w:vAlign w:val="top"/>
          </w:tcPr>
          <w:p w:rsidR="00000000" w:rsidDel="00000000" w:rsidP="00000000" w:rsidRDefault="00000000" w:rsidRPr="00000000" w14:paraId="00000448">
            <w:pPr>
              <w:pStyle w:val="Subtitle"/>
              <w:widowControl w:val="0"/>
              <w:rPr>
                <w:rFonts w:ascii="Roboto Mono" w:cs="Roboto Mono" w:eastAsia="Roboto Mono" w:hAnsi="Roboto Mono"/>
              </w:rPr>
            </w:pPr>
            <w:bookmarkStart w:colFirst="0" w:colLast="0" w:name="_e7u9r8w0cx5b" w:id="413"/>
            <w:bookmarkEnd w:id="413"/>
            <w:r w:rsidDel="00000000" w:rsidR="00000000" w:rsidRPr="00000000">
              <w:rPr>
                <w:rFonts w:ascii="Roboto Mono" w:cs="Roboto Mono" w:eastAsia="Roboto Mono" w:hAnsi="Roboto Mono"/>
                <w:rtl w:val="0"/>
              </w:rPr>
              <w:t xml:space="preserve">000</w:t>
            </w:r>
          </w:p>
          <w:p w:rsidR="00000000" w:rsidDel="00000000" w:rsidP="00000000" w:rsidRDefault="00000000" w:rsidRPr="00000000" w14:paraId="00000449">
            <w:pPr>
              <w:pStyle w:val="Subtitle"/>
              <w:widowControl w:val="0"/>
              <w:rPr>
                <w:rFonts w:ascii="Roboto Mono" w:cs="Roboto Mono" w:eastAsia="Roboto Mono" w:hAnsi="Roboto Mono"/>
              </w:rPr>
            </w:pPr>
            <w:bookmarkStart w:colFirst="0" w:colLast="0" w:name="_z2iuphwfjloa" w:id="414"/>
            <w:bookmarkEnd w:id="414"/>
            <w:r w:rsidDel="00000000" w:rsidR="00000000" w:rsidRPr="00000000">
              <w:rPr>
                <w:rFonts w:ascii="Roboto Mono" w:cs="Roboto Mono" w:eastAsia="Roboto Mono" w:hAnsi="Roboto Mono"/>
                <w:rtl w:val="0"/>
              </w:rPr>
              <w:t xml:space="preserve">001</w:t>
            </w:r>
          </w:p>
          <w:p w:rsidR="00000000" w:rsidDel="00000000" w:rsidP="00000000" w:rsidRDefault="00000000" w:rsidRPr="00000000" w14:paraId="0000044A">
            <w:pPr>
              <w:pStyle w:val="Subtitle"/>
              <w:widowControl w:val="0"/>
              <w:rPr>
                <w:rFonts w:ascii="Roboto Mono" w:cs="Roboto Mono" w:eastAsia="Roboto Mono" w:hAnsi="Roboto Mono"/>
              </w:rPr>
            </w:pPr>
            <w:bookmarkStart w:colFirst="0" w:colLast="0" w:name="_igxzw2qew7up" w:id="415"/>
            <w:bookmarkEnd w:id="415"/>
            <w:r w:rsidDel="00000000" w:rsidR="00000000" w:rsidRPr="00000000">
              <w:rPr>
                <w:rFonts w:ascii="Roboto Mono" w:cs="Roboto Mono" w:eastAsia="Roboto Mono" w:hAnsi="Roboto Mono"/>
                <w:rtl w:val="0"/>
              </w:rPr>
              <w:t xml:space="preserve">010</w:t>
            </w:r>
          </w:p>
          <w:p w:rsidR="00000000" w:rsidDel="00000000" w:rsidP="00000000" w:rsidRDefault="00000000" w:rsidRPr="00000000" w14:paraId="0000044B">
            <w:pPr>
              <w:pStyle w:val="Subtitle"/>
              <w:widowControl w:val="0"/>
              <w:rPr>
                <w:rFonts w:ascii="Roboto Mono" w:cs="Roboto Mono" w:eastAsia="Roboto Mono" w:hAnsi="Roboto Mono"/>
              </w:rPr>
            </w:pPr>
            <w:bookmarkStart w:colFirst="0" w:colLast="0" w:name="_bwuajvg5q3b7" w:id="416"/>
            <w:bookmarkEnd w:id="416"/>
            <w:r w:rsidDel="00000000" w:rsidR="00000000" w:rsidRPr="00000000">
              <w:rPr>
                <w:rFonts w:ascii="Roboto Mono" w:cs="Roboto Mono" w:eastAsia="Roboto Mono" w:hAnsi="Roboto Mono"/>
                <w:rtl w:val="0"/>
              </w:rPr>
              <w:t xml:space="preserve">011</w:t>
            </w:r>
          </w:p>
          <w:p w:rsidR="00000000" w:rsidDel="00000000" w:rsidP="00000000" w:rsidRDefault="00000000" w:rsidRPr="00000000" w14:paraId="0000044C">
            <w:pPr>
              <w:pStyle w:val="Subtitle"/>
              <w:widowControl w:val="0"/>
              <w:rPr>
                <w:rFonts w:ascii="Roboto Mono" w:cs="Roboto Mono" w:eastAsia="Roboto Mono" w:hAnsi="Roboto Mono"/>
              </w:rPr>
            </w:pPr>
            <w:bookmarkStart w:colFirst="0" w:colLast="0" w:name="_weha4hy6vaj6" w:id="417"/>
            <w:bookmarkEnd w:id="417"/>
            <w:r w:rsidDel="00000000" w:rsidR="00000000" w:rsidRPr="00000000">
              <w:rPr>
                <w:rFonts w:ascii="Roboto Mono" w:cs="Roboto Mono" w:eastAsia="Roboto Mono" w:hAnsi="Roboto Mono"/>
                <w:rtl w:val="0"/>
              </w:rPr>
              <w:t xml:space="preserve">100</w:t>
            </w:r>
          </w:p>
          <w:p w:rsidR="00000000" w:rsidDel="00000000" w:rsidP="00000000" w:rsidRDefault="00000000" w:rsidRPr="00000000" w14:paraId="0000044D">
            <w:pPr>
              <w:pStyle w:val="Subtitle"/>
              <w:widowControl w:val="0"/>
              <w:rPr>
                <w:rFonts w:ascii="Roboto Mono" w:cs="Roboto Mono" w:eastAsia="Roboto Mono" w:hAnsi="Roboto Mono"/>
              </w:rPr>
            </w:pPr>
            <w:bookmarkStart w:colFirst="0" w:colLast="0" w:name="_zdhl34p2aiy3" w:id="418"/>
            <w:bookmarkEnd w:id="418"/>
            <w:r w:rsidDel="00000000" w:rsidR="00000000" w:rsidRPr="00000000">
              <w:rPr>
                <w:rFonts w:ascii="Roboto Mono" w:cs="Roboto Mono" w:eastAsia="Roboto Mono" w:hAnsi="Roboto Mono"/>
                <w:rtl w:val="0"/>
              </w:rPr>
              <w:t xml:space="preserve">101</w:t>
            </w:r>
          </w:p>
          <w:p w:rsidR="00000000" w:rsidDel="00000000" w:rsidP="00000000" w:rsidRDefault="00000000" w:rsidRPr="00000000" w14:paraId="0000044E">
            <w:pPr>
              <w:pStyle w:val="Subtitle"/>
              <w:widowControl w:val="0"/>
              <w:rPr>
                <w:rFonts w:ascii="Roboto Mono" w:cs="Roboto Mono" w:eastAsia="Roboto Mono" w:hAnsi="Roboto Mono"/>
              </w:rPr>
            </w:pPr>
            <w:bookmarkStart w:colFirst="0" w:colLast="0" w:name="_sh2hj4zax6eh" w:id="419"/>
            <w:bookmarkEnd w:id="419"/>
            <w:r w:rsidDel="00000000" w:rsidR="00000000" w:rsidRPr="00000000">
              <w:rPr>
                <w:rFonts w:ascii="Roboto Mono" w:cs="Roboto Mono" w:eastAsia="Roboto Mono" w:hAnsi="Roboto Mono"/>
                <w:rtl w:val="0"/>
              </w:rPr>
              <w:t xml:space="preserve">110</w:t>
            </w:r>
          </w:p>
          <w:p w:rsidR="00000000" w:rsidDel="00000000" w:rsidP="00000000" w:rsidRDefault="00000000" w:rsidRPr="00000000" w14:paraId="0000044F">
            <w:pPr>
              <w:pStyle w:val="Subtitle"/>
              <w:widowControl w:val="0"/>
              <w:rPr/>
            </w:pPr>
            <w:bookmarkStart w:colFirst="0" w:colLast="0" w:name="_6swnhzfphzd6" w:id="420"/>
            <w:bookmarkEnd w:id="420"/>
            <w:r w:rsidDel="00000000" w:rsidR="00000000" w:rsidRPr="00000000">
              <w:rPr>
                <w:rFonts w:ascii="Roboto Mono" w:cs="Roboto Mono" w:eastAsia="Roboto Mono" w:hAnsi="Roboto Mono"/>
                <w:rtl w:val="0"/>
              </w:rPr>
              <w:t xml:space="preserve">111</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50">
            <w:pPr>
              <w:pStyle w:val="Subtitle"/>
              <w:widowControl w:val="0"/>
              <w:rPr>
                <w:rFonts w:ascii="Roboto Mono" w:cs="Roboto Mono" w:eastAsia="Roboto Mono" w:hAnsi="Roboto Mono"/>
              </w:rPr>
            </w:pPr>
            <w:bookmarkStart w:colFirst="0" w:colLast="0" w:name="_qxkvqixy8mbb" w:id="421"/>
            <w:bookmarkEnd w:id="421"/>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51">
            <w:pPr>
              <w:pStyle w:val="Subtitle"/>
              <w:widowControl w:val="0"/>
              <w:rPr>
                <w:rFonts w:ascii="Roboto Mono" w:cs="Roboto Mono" w:eastAsia="Roboto Mono" w:hAnsi="Roboto Mono"/>
              </w:rPr>
            </w:pPr>
            <w:bookmarkStart w:colFirst="0" w:colLast="0" w:name="_uhyqbyi6nmoq" w:id="422"/>
            <w:bookmarkEnd w:id="422"/>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52">
            <w:pPr>
              <w:pStyle w:val="Subtitle"/>
              <w:widowControl w:val="0"/>
              <w:rPr>
                <w:rFonts w:ascii="Roboto Mono" w:cs="Roboto Mono" w:eastAsia="Roboto Mono" w:hAnsi="Roboto Mono"/>
              </w:rPr>
            </w:pPr>
            <w:bookmarkStart w:colFirst="0" w:colLast="0" w:name="_hqk83owx2339" w:id="423"/>
            <w:bookmarkEnd w:id="423"/>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53">
            <w:pPr>
              <w:pStyle w:val="Subtitle"/>
              <w:widowControl w:val="0"/>
              <w:rPr>
                <w:rFonts w:ascii="Roboto Mono" w:cs="Roboto Mono" w:eastAsia="Roboto Mono" w:hAnsi="Roboto Mono"/>
              </w:rPr>
            </w:pPr>
            <w:bookmarkStart w:colFirst="0" w:colLast="0" w:name="_8ez5alxizz12" w:id="424"/>
            <w:bookmarkEnd w:id="424"/>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54">
            <w:pPr>
              <w:pStyle w:val="Subtitle"/>
              <w:widowControl w:val="0"/>
              <w:rPr>
                <w:rFonts w:ascii="Roboto Mono" w:cs="Roboto Mono" w:eastAsia="Roboto Mono" w:hAnsi="Roboto Mono"/>
              </w:rPr>
            </w:pPr>
            <w:bookmarkStart w:colFirst="0" w:colLast="0" w:name="_pxpc2cdsmfj2" w:id="425"/>
            <w:bookmarkEnd w:id="425"/>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55">
            <w:pPr>
              <w:pStyle w:val="Subtitle"/>
              <w:widowControl w:val="0"/>
              <w:rPr>
                <w:rFonts w:ascii="Roboto Mono" w:cs="Roboto Mono" w:eastAsia="Roboto Mono" w:hAnsi="Roboto Mono"/>
              </w:rPr>
            </w:pPr>
            <w:bookmarkStart w:colFirst="0" w:colLast="0" w:name="_oiv9zespzcx6" w:id="426"/>
            <w:bookmarkEnd w:id="426"/>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56">
            <w:pPr>
              <w:pStyle w:val="Subtitle"/>
              <w:widowControl w:val="0"/>
              <w:rPr>
                <w:rFonts w:ascii="Roboto Mono" w:cs="Roboto Mono" w:eastAsia="Roboto Mono" w:hAnsi="Roboto Mono"/>
              </w:rPr>
            </w:pPr>
            <w:bookmarkStart w:colFirst="0" w:colLast="0" w:name="_yanpuzw35hbf" w:id="427"/>
            <w:bookmarkEnd w:id="427"/>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57">
            <w:pPr>
              <w:pStyle w:val="Subtitle"/>
              <w:widowControl w:val="0"/>
              <w:rPr/>
            </w:pPr>
            <w:bookmarkStart w:colFirst="0" w:colLast="0" w:name="_g9zghyrgzwa" w:id="428"/>
            <w:bookmarkEnd w:id="428"/>
            <w:r w:rsidDel="00000000" w:rsidR="00000000" w:rsidRPr="00000000">
              <w:rPr>
                <w:rFonts w:ascii="Roboto Mono" w:cs="Roboto Mono" w:eastAsia="Roboto Mono" w:hAnsi="Roboto Mono"/>
                <w:rtl w:val="0"/>
              </w:rPr>
              <w:t xml:space="preserve">0</w:t>
            </w: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58">
            <w:pPr>
              <w:pStyle w:val="Subtitle"/>
              <w:widowControl w:val="0"/>
              <w:rPr>
                <w:rFonts w:ascii="Roboto Mono" w:cs="Roboto Mono" w:eastAsia="Roboto Mono" w:hAnsi="Roboto Mono"/>
              </w:rPr>
            </w:pPr>
            <w:bookmarkStart w:colFirst="0" w:colLast="0" w:name="_2ospm8yr2ql" w:id="429"/>
            <w:bookmarkEnd w:id="429"/>
            <w:r w:rsidDel="00000000" w:rsidR="00000000" w:rsidRPr="00000000">
              <w:rPr>
                <w:rFonts w:ascii="Roboto Mono" w:cs="Roboto Mono" w:eastAsia="Roboto Mono" w:hAnsi="Roboto Mono"/>
                <w:rtl w:val="0"/>
              </w:rPr>
              <w:t xml:space="preserve">10100_DDDDDDDD</w:t>
            </w:r>
          </w:p>
          <w:p w:rsidR="00000000" w:rsidDel="00000000" w:rsidP="00000000" w:rsidRDefault="00000000" w:rsidRPr="00000000" w14:paraId="00000459">
            <w:pPr>
              <w:pStyle w:val="Subtitle"/>
              <w:widowControl w:val="0"/>
              <w:rPr>
                <w:rFonts w:ascii="Roboto Mono" w:cs="Roboto Mono" w:eastAsia="Roboto Mono" w:hAnsi="Roboto Mono"/>
              </w:rPr>
            </w:pPr>
            <w:bookmarkStart w:colFirst="0" w:colLast="0" w:name="_a63oesee62m5" w:id="430"/>
            <w:bookmarkEnd w:id="430"/>
            <w:r w:rsidDel="00000000" w:rsidR="00000000" w:rsidRPr="00000000">
              <w:rPr>
                <w:rFonts w:ascii="Roboto Mono" w:cs="Roboto Mono" w:eastAsia="Roboto Mono" w:hAnsi="Roboto Mono"/>
                <w:rtl w:val="0"/>
              </w:rPr>
              <w:t xml:space="preserve">10101_DDDDDDDD</w:t>
            </w:r>
          </w:p>
          <w:p w:rsidR="00000000" w:rsidDel="00000000" w:rsidP="00000000" w:rsidRDefault="00000000" w:rsidRPr="00000000" w14:paraId="0000045A">
            <w:pPr>
              <w:pStyle w:val="Subtitle"/>
              <w:widowControl w:val="0"/>
              <w:rPr>
                <w:rFonts w:ascii="Roboto Mono" w:cs="Roboto Mono" w:eastAsia="Roboto Mono" w:hAnsi="Roboto Mono"/>
              </w:rPr>
            </w:pPr>
            <w:bookmarkStart w:colFirst="0" w:colLast="0" w:name="_vm6eck8tjiib" w:id="431"/>
            <w:bookmarkEnd w:id="431"/>
            <w:r w:rsidDel="00000000" w:rsidR="00000000" w:rsidRPr="00000000">
              <w:rPr>
                <w:rFonts w:ascii="Roboto Mono" w:cs="Roboto Mono" w:eastAsia="Roboto Mono" w:hAnsi="Roboto Mono"/>
                <w:rtl w:val="0"/>
              </w:rPr>
              <w:t xml:space="preserve">10110_DDDDDDDD</w:t>
            </w:r>
          </w:p>
          <w:p w:rsidR="00000000" w:rsidDel="00000000" w:rsidP="00000000" w:rsidRDefault="00000000" w:rsidRPr="00000000" w14:paraId="0000045B">
            <w:pPr>
              <w:pStyle w:val="Subtitle"/>
              <w:widowControl w:val="0"/>
              <w:rPr/>
            </w:pPr>
            <w:bookmarkStart w:colFirst="0" w:colLast="0" w:name="_7mt327g3aid" w:id="432"/>
            <w:bookmarkEnd w:id="432"/>
            <w:r w:rsidDel="00000000" w:rsidR="00000000" w:rsidRPr="00000000">
              <w:rPr>
                <w:rFonts w:ascii="Roboto Mono" w:cs="Roboto Mono" w:eastAsia="Roboto Mono" w:hAnsi="Roboto Mono"/>
                <w:rtl w:val="0"/>
              </w:rPr>
              <w:t xml:space="preserve">10111_DDDDDDDD</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5C">
            <w:pPr>
              <w:pStyle w:val="Subtitle"/>
              <w:widowControl w:val="0"/>
              <w:rPr>
                <w:vertAlign w:val="superscript"/>
              </w:rPr>
            </w:pPr>
            <w:bookmarkStart w:colFirst="0" w:colLast="0" w:name="_e7ph5j692kvl" w:id="433"/>
            <w:bookmarkEnd w:id="433"/>
            <w:r w:rsidDel="00000000" w:rsidR="00000000" w:rsidRPr="00000000">
              <w:rPr>
                <w:rtl w:val="0"/>
              </w:rPr>
              <w:t xml:space="preserve">ADC, Pin 1x </w:t>
            </w:r>
            <w:r w:rsidDel="00000000" w:rsidR="00000000" w:rsidRPr="00000000">
              <w:rPr>
                <w:vertAlign w:val="superscript"/>
                <w:rtl w:val="0"/>
              </w:rPr>
              <w:t xml:space="preserve">3</w:t>
            </w:r>
          </w:p>
          <w:p w:rsidR="00000000" w:rsidDel="00000000" w:rsidP="00000000" w:rsidRDefault="00000000" w:rsidRPr="00000000" w14:paraId="0000045D">
            <w:pPr>
              <w:pStyle w:val="Subtitle"/>
              <w:widowControl w:val="0"/>
              <w:rPr>
                <w:vertAlign w:val="superscript"/>
              </w:rPr>
            </w:pPr>
            <w:bookmarkStart w:colFirst="0" w:colLast="0" w:name="_3ohw3t8i5ptj" w:id="434"/>
            <w:bookmarkEnd w:id="434"/>
            <w:r w:rsidDel="00000000" w:rsidR="00000000" w:rsidRPr="00000000">
              <w:rPr>
                <w:rtl w:val="0"/>
              </w:rPr>
              <w:t xml:space="preserve">ADC, Pin 1x </w:t>
            </w:r>
            <w:r w:rsidDel="00000000" w:rsidR="00000000" w:rsidRPr="00000000">
              <w:rPr>
                <w:vertAlign w:val="superscript"/>
                <w:rtl w:val="0"/>
              </w:rPr>
              <w:t xml:space="preserve">3</w:t>
            </w:r>
          </w:p>
          <w:p w:rsidR="00000000" w:rsidDel="00000000" w:rsidP="00000000" w:rsidRDefault="00000000" w:rsidRPr="00000000" w14:paraId="0000045E">
            <w:pPr>
              <w:pStyle w:val="Subtitle"/>
              <w:widowControl w:val="0"/>
              <w:rPr>
                <w:vertAlign w:val="superscript"/>
              </w:rPr>
            </w:pPr>
            <w:bookmarkStart w:colFirst="0" w:colLast="0" w:name="_p3xx7wl7jp3f" w:id="435"/>
            <w:bookmarkEnd w:id="435"/>
            <w:r w:rsidDel="00000000" w:rsidR="00000000" w:rsidRPr="00000000">
              <w:rPr>
                <w:rtl w:val="0"/>
              </w:rPr>
              <w:t xml:space="preserve">ADC, Pin 1x </w:t>
            </w:r>
            <w:r w:rsidDel="00000000" w:rsidR="00000000" w:rsidRPr="00000000">
              <w:rPr>
                <w:vertAlign w:val="superscript"/>
                <w:rtl w:val="0"/>
              </w:rPr>
              <w:t xml:space="preserve">3</w:t>
            </w:r>
          </w:p>
          <w:p w:rsidR="00000000" w:rsidDel="00000000" w:rsidP="00000000" w:rsidRDefault="00000000" w:rsidRPr="00000000" w14:paraId="0000045F">
            <w:pPr>
              <w:pStyle w:val="Subtitle"/>
              <w:widowControl w:val="0"/>
              <w:rPr/>
            </w:pPr>
            <w:bookmarkStart w:colFirst="0" w:colLast="0" w:name="_4ovowao6zu95" w:id="436"/>
            <w:bookmarkEnd w:id="436"/>
            <w:r w:rsidDel="00000000" w:rsidR="00000000" w:rsidRPr="00000000">
              <w:rPr>
                <w:rtl w:val="0"/>
              </w:rPr>
              <w:t xml:space="preserve">ADC, Pin 1x </w:t>
            </w:r>
            <w:r w:rsidDel="00000000" w:rsidR="00000000" w:rsidRPr="00000000">
              <w:rPr>
                <w:vertAlign w:val="superscript"/>
                <w:rtl w:val="0"/>
              </w:rPr>
              <w:t xml:space="preserve">3</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60">
            <w:pPr>
              <w:pStyle w:val="Subtitle"/>
              <w:widowControl w:val="0"/>
              <w:rPr/>
            </w:pPr>
            <w:bookmarkStart w:colFirst="0" w:colLast="0" w:name="_7x9d59lyepg0" w:id="437"/>
            <w:bookmarkEnd w:id="437"/>
            <w:r w:rsidDel="00000000" w:rsidR="00000000" w:rsidRPr="00000000">
              <w:rPr>
                <w:rtl w:val="0"/>
              </w:rPr>
              <w:t xml:space="preserve">DAC 990 Ω, 3.3 V</w:t>
            </w:r>
          </w:p>
          <w:p w:rsidR="00000000" w:rsidDel="00000000" w:rsidP="00000000" w:rsidRDefault="00000000" w:rsidRPr="00000000" w14:paraId="00000461">
            <w:pPr>
              <w:pStyle w:val="Subtitle"/>
              <w:widowControl w:val="0"/>
              <w:rPr/>
            </w:pPr>
            <w:bookmarkStart w:colFirst="0" w:colLast="0" w:name="_lj93t4pcoms0" w:id="438"/>
            <w:bookmarkEnd w:id="438"/>
            <w:r w:rsidDel="00000000" w:rsidR="00000000" w:rsidRPr="00000000">
              <w:rPr>
                <w:rtl w:val="0"/>
              </w:rPr>
              <w:t xml:space="preserve">DAC 600 Ω, 2.0 V</w:t>
            </w:r>
          </w:p>
          <w:p w:rsidR="00000000" w:rsidDel="00000000" w:rsidP="00000000" w:rsidRDefault="00000000" w:rsidRPr="00000000" w14:paraId="00000462">
            <w:pPr>
              <w:pStyle w:val="Subtitle"/>
              <w:widowControl w:val="0"/>
              <w:rPr/>
            </w:pPr>
            <w:bookmarkStart w:colFirst="0" w:colLast="0" w:name="_1pxyfruurlms" w:id="439"/>
            <w:bookmarkEnd w:id="439"/>
            <w:r w:rsidDel="00000000" w:rsidR="00000000" w:rsidRPr="00000000">
              <w:rPr>
                <w:rtl w:val="0"/>
              </w:rPr>
              <w:t xml:space="preserve">DAC 123.75 Ω, 3.3 V</w:t>
            </w:r>
          </w:p>
          <w:p w:rsidR="00000000" w:rsidDel="00000000" w:rsidP="00000000" w:rsidRDefault="00000000" w:rsidRPr="00000000" w14:paraId="00000463">
            <w:pPr>
              <w:pStyle w:val="Subtitle"/>
              <w:widowControl w:val="0"/>
              <w:rPr/>
            </w:pPr>
            <w:bookmarkStart w:colFirst="0" w:colLast="0" w:name="_hjs61iuua737" w:id="440"/>
            <w:bookmarkEnd w:id="440"/>
            <w:r w:rsidDel="00000000" w:rsidR="00000000" w:rsidRPr="00000000">
              <w:rPr>
                <w:rtl w:val="0"/>
              </w:rPr>
              <w:t xml:space="preserve">DAC 75 Ω, 2.0 V</w:t>
            </w:r>
          </w:p>
        </w:tc>
        <w:tc>
          <w:tcPr>
            <w:tcBorders>
              <w:top w:color="000000" w:space="0" w:sz="0" w:val="nil"/>
              <w:bottom w:color="000000" w:space="0" w:sz="0" w:val="nil"/>
            </w:tcBorders>
            <w:shd w:fill="f3f3f3" w:val="clear"/>
            <w:tcMar>
              <w:top w:w="43.2" w:type="dxa"/>
              <w:left w:w="43.2" w:type="dxa"/>
              <w:bottom w:w="43.2" w:type="dxa"/>
              <w:right w:w="43.2" w:type="dxa"/>
            </w:tcMar>
            <w:vAlign w:val="top"/>
          </w:tcPr>
          <w:p w:rsidR="00000000" w:rsidDel="00000000" w:rsidP="00000000" w:rsidRDefault="00000000" w:rsidRPr="00000000" w14:paraId="00000464">
            <w:pPr>
              <w:pStyle w:val="Subtitle"/>
              <w:widowControl w:val="0"/>
              <w:jc w:val="left"/>
              <w:rPr/>
            </w:pPr>
            <w:bookmarkStart w:colFirst="0" w:colLast="0" w:name="_sziphnjddbtn" w:id="301"/>
            <w:bookmarkEnd w:id="301"/>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65">
            <w:pPr>
              <w:pStyle w:val="Subtitle"/>
              <w:widowControl w:val="0"/>
              <w:rPr>
                <w:rFonts w:ascii="Roboto Mono" w:cs="Roboto Mono" w:eastAsia="Roboto Mono" w:hAnsi="Roboto Mono"/>
              </w:rPr>
            </w:pPr>
            <w:bookmarkStart w:colFirst="0" w:colLast="0" w:name="_yin072m6q3lb" w:id="441"/>
            <w:bookmarkEnd w:id="441"/>
            <w:r w:rsidDel="00000000" w:rsidR="00000000" w:rsidRPr="00000000">
              <w:rPr>
                <w:rFonts w:ascii="Roboto Mono" w:cs="Roboto Mono" w:eastAsia="Roboto Mono" w:hAnsi="Roboto Mono"/>
                <w:rtl w:val="0"/>
              </w:rPr>
              <w:t xml:space="preserve">10</w:t>
            </w:r>
            <w:r w:rsidDel="00000000" w:rsidR="00000000" w:rsidRPr="00000000">
              <w:rPr>
                <w:rFonts w:ascii="Roboto Mono" w:cs="Roboto Mono" w:eastAsia="Roboto Mono" w:hAnsi="Roboto Mono"/>
                <w:rtl w:val="0"/>
              </w:rPr>
              <w:t xml:space="preserve">xxxxxxx</w:t>
            </w:r>
          </w:p>
          <w:p w:rsidR="00000000" w:rsidDel="00000000" w:rsidP="00000000" w:rsidRDefault="00000000" w:rsidRPr="00000000" w14:paraId="00000466">
            <w:pPr>
              <w:pStyle w:val="Subtitle"/>
              <w:widowControl w:val="0"/>
              <w:rPr>
                <w:rFonts w:ascii="Roboto Mono" w:cs="Roboto Mono" w:eastAsia="Roboto Mono" w:hAnsi="Roboto Mono"/>
              </w:rPr>
            </w:pPr>
            <w:bookmarkStart w:colFirst="0" w:colLast="0" w:name="_yumikxbt8vud" w:id="442"/>
            <w:bookmarkEnd w:id="442"/>
            <w:r w:rsidDel="00000000" w:rsidR="00000000" w:rsidRPr="00000000">
              <w:rPr>
                <w:rFonts w:ascii="Roboto Mono" w:cs="Roboto Mono" w:eastAsia="Roboto Mono" w:hAnsi="Roboto Mono"/>
                <w:rtl w:val="0"/>
              </w:rPr>
              <w:t xml:space="preserve">10</w:t>
            </w:r>
            <w:r w:rsidDel="00000000" w:rsidR="00000000" w:rsidRPr="00000000">
              <w:rPr>
                <w:rFonts w:ascii="Roboto Mono" w:cs="Roboto Mono" w:eastAsia="Roboto Mono" w:hAnsi="Roboto Mono"/>
                <w:rtl w:val="0"/>
              </w:rPr>
              <w:t xml:space="preserve">xxxxxxx</w:t>
            </w:r>
          </w:p>
          <w:p w:rsidR="00000000" w:rsidDel="00000000" w:rsidP="00000000" w:rsidRDefault="00000000" w:rsidRPr="00000000" w14:paraId="00000467">
            <w:pPr>
              <w:pStyle w:val="Subtitle"/>
              <w:widowControl w:val="0"/>
              <w:rPr>
                <w:rFonts w:ascii="Roboto Mono" w:cs="Roboto Mono" w:eastAsia="Roboto Mono" w:hAnsi="Roboto Mono"/>
              </w:rPr>
            </w:pPr>
            <w:bookmarkStart w:colFirst="0" w:colLast="0" w:name="_vftcdg35oa1w" w:id="443"/>
            <w:bookmarkEnd w:id="443"/>
            <w:r w:rsidDel="00000000" w:rsidR="00000000" w:rsidRPr="00000000">
              <w:rPr>
                <w:rFonts w:ascii="Roboto Mono" w:cs="Roboto Mono" w:eastAsia="Roboto Mono" w:hAnsi="Roboto Mono"/>
                <w:rtl w:val="0"/>
              </w:rPr>
              <w:t xml:space="preserve">10</w:t>
            </w:r>
            <w:r w:rsidDel="00000000" w:rsidR="00000000" w:rsidRPr="00000000">
              <w:rPr>
                <w:rFonts w:ascii="Roboto Mono" w:cs="Roboto Mono" w:eastAsia="Roboto Mono" w:hAnsi="Roboto Mono"/>
                <w:rtl w:val="0"/>
              </w:rPr>
              <w:t xml:space="preserve">xxxxxxx</w:t>
            </w:r>
          </w:p>
          <w:p w:rsidR="00000000" w:rsidDel="00000000" w:rsidP="00000000" w:rsidRDefault="00000000" w:rsidRPr="00000000" w14:paraId="00000468">
            <w:pPr>
              <w:pStyle w:val="Subtitle"/>
              <w:widowControl w:val="0"/>
              <w:rPr/>
            </w:pPr>
            <w:bookmarkStart w:colFirst="0" w:colLast="0" w:name="_qshu5tto862n" w:id="444"/>
            <w:bookmarkEnd w:id="444"/>
            <w:r w:rsidDel="00000000" w:rsidR="00000000" w:rsidRPr="00000000">
              <w:rPr>
                <w:rFonts w:ascii="Roboto Mono" w:cs="Roboto Mono" w:eastAsia="Roboto Mono" w:hAnsi="Roboto Mono"/>
                <w:rtl w:val="0"/>
              </w:rPr>
              <w:t xml:space="preserve">10</w:t>
            </w:r>
            <w:r w:rsidDel="00000000" w:rsidR="00000000" w:rsidRPr="00000000">
              <w:rPr>
                <w:rFonts w:ascii="Roboto Mono" w:cs="Roboto Mono" w:eastAsia="Roboto Mono" w:hAnsi="Roboto Mono"/>
                <w:rtl w:val="0"/>
              </w:rPr>
              <w:t xml:space="preserve">xxxxxxx</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69">
            <w:pPr>
              <w:pStyle w:val="Subtitle"/>
              <w:widowControl w:val="0"/>
              <w:rPr>
                <w:rFonts w:ascii="Roboto Mono" w:cs="Roboto Mono" w:eastAsia="Roboto Mono" w:hAnsi="Roboto Mono"/>
              </w:rPr>
            </w:pPr>
            <w:bookmarkStart w:colFirst="0" w:colLast="0" w:name="_gissho4e1t6d" w:id="445"/>
            <w:bookmarkEnd w:id="445"/>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6A">
            <w:pPr>
              <w:pStyle w:val="Subtitle"/>
              <w:widowControl w:val="0"/>
              <w:rPr>
                <w:rFonts w:ascii="Roboto Mono" w:cs="Roboto Mono" w:eastAsia="Roboto Mono" w:hAnsi="Roboto Mono"/>
              </w:rPr>
            </w:pPr>
            <w:bookmarkStart w:colFirst="0" w:colLast="0" w:name="_kx2di52pt5sf" w:id="446"/>
            <w:bookmarkEnd w:id="446"/>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6B">
            <w:pPr>
              <w:pStyle w:val="Subtitle"/>
              <w:widowControl w:val="0"/>
              <w:rPr>
                <w:rFonts w:ascii="Roboto Mono" w:cs="Roboto Mono" w:eastAsia="Roboto Mono" w:hAnsi="Roboto Mono"/>
              </w:rPr>
            </w:pPr>
            <w:bookmarkStart w:colFirst="0" w:colLast="0" w:name="_tdelx1umc6x5" w:id="447"/>
            <w:bookmarkEnd w:id="447"/>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6C">
            <w:pPr>
              <w:pStyle w:val="Subtitle"/>
              <w:widowControl w:val="0"/>
              <w:rPr>
                <w:rFonts w:ascii="Roboto Medium" w:cs="Roboto Medium" w:eastAsia="Roboto Medium" w:hAnsi="Roboto Medium"/>
              </w:rPr>
            </w:pPr>
            <w:bookmarkStart w:colFirst="0" w:colLast="0" w:name="_o5gtc2zbtrj1" w:id="448"/>
            <w:bookmarkEnd w:id="448"/>
            <w:r w:rsidDel="00000000" w:rsidR="00000000" w:rsidRPr="00000000">
              <w:rPr>
                <w:rFonts w:ascii="Roboto Mono" w:cs="Roboto Mono" w:eastAsia="Roboto Mono" w:hAnsi="Roboto Mono"/>
                <w:rtl w:val="0"/>
              </w:rPr>
              <w:t xml:space="preserve">0</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6D">
            <w:pPr>
              <w:pStyle w:val="Subtitle"/>
              <w:widowControl w:val="0"/>
              <w:rPr>
                <w:rFonts w:ascii="Roboto Medium" w:cs="Roboto Medium" w:eastAsia="Roboto Medium" w:hAnsi="Roboto Medium"/>
              </w:rPr>
            </w:pPr>
            <w:bookmarkStart w:colFirst="0" w:colLast="0" w:name="_hmgvyzwn2u6q" w:id="449"/>
            <w:bookmarkEnd w:id="449"/>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46E">
            <w:pPr>
              <w:pStyle w:val="Subtitle"/>
              <w:widowControl w:val="0"/>
              <w:rPr>
                <w:rFonts w:ascii="Roboto Medium" w:cs="Roboto Medium" w:eastAsia="Roboto Medium" w:hAnsi="Roboto Medium"/>
              </w:rPr>
            </w:pPr>
            <w:bookmarkStart w:colFirst="0" w:colLast="0" w:name="_usiyy2h2tqsz" w:id="450"/>
            <w:bookmarkEnd w:id="450"/>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46F">
            <w:pPr>
              <w:pStyle w:val="Subtitle"/>
              <w:widowControl w:val="0"/>
              <w:rPr>
                <w:rFonts w:ascii="Roboto Medium" w:cs="Roboto Medium" w:eastAsia="Roboto Medium" w:hAnsi="Roboto Medium"/>
              </w:rPr>
            </w:pPr>
            <w:bookmarkStart w:colFirst="0" w:colLast="0" w:name="_j1tu6kaa54aw" w:id="451"/>
            <w:bookmarkEnd w:id="451"/>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470">
            <w:pPr>
              <w:pStyle w:val="Subtitle"/>
              <w:widowControl w:val="0"/>
              <w:rPr/>
            </w:pPr>
            <w:bookmarkStart w:colFirst="0" w:colLast="0" w:name="_3rkcu3r943zk" w:id="452"/>
            <w:bookmarkEnd w:id="452"/>
            <w:r w:rsidDel="00000000" w:rsidR="00000000" w:rsidRPr="00000000">
              <w:rPr>
                <w:rFonts w:ascii="Roboto Medium" w:cs="Roboto Medium" w:eastAsia="Roboto Medium" w:hAnsi="Roboto Medium"/>
                <w:rtl w:val="0"/>
              </w:rPr>
              <w:t xml:space="preserve">DIR</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71">
            <w:pPr>
              <w:pStyle w:val="Subtitle"/>
              <w:widowControl w:val="0"/>
              <w:rPr>
                <w:rFonts w:ascii="Roboto Medium" w:cs="Roboto Medium" w:eastAsia="Roboto Medium" w:hAnsi="Roboto Medium"/>
              </w:rPr>
            </w:pPr>
            <w:bookmarkStart w:colFirst="0" w:colLast="0" w:name="_2s1sbbe4tsp4" w:id="453"/>
            <w:bookmarkEnd w:id="453"/>
            <w:r w:rsidDel="00000000" w:rsidR="00000000" w:rsidRPr="00000000">
              <w:rPr>
                <w:rFonts w:ascii="Roboto Medium" w:cs="Roboto Medium" w:eastAsia="Roboto Medium" w:hAnsi="Roboto Medium"/>
                <w:rtl w:val="0"/>
              </w:rPr>
              <w:t xml:space="preserve">OUT</w:t>
            </w:r>
          </w:p>
          <w:p w:rsidR="00000000" w:rsidDel="00000000" w:rsidP="00000000" w:rsidRDefault="00000000" w:rsidRPr="00000000" w14:paraId="00000472">
            <w:pPr>
              <w:pStyle w:val="Subtitle"/>
              <w:widowControl w:val="0"/>
              <w:rPr>
                <w:rFonts w:ascii="Roboto Medium" w:cs="Roboto Medium" w:eastAsia="Roboto Medium" w:hAnsi="Roboto Medium"/>
              </w:rPr>
            </w:pPr>
            <w:bookmarkStart w:colFirst="0" w:colLast="0" w:name="_ag8avtbuj83a" w:id="454"/>
            <w:bookmarkEnd w:id="454"/>
            <w:r w:rsidDel="00000000" w:rsidR="00000000" w:rsidRPr="00000000">
              <w:rPr>
                <w:rFonts w:ascii="Roboto Medium" w:cs="Roboto Medium" w:eastAsia="Roboto Medium" w:hAnsi="Roboto Medium"/>
                <w:rtl w:val="0"/>
              </w:rPr>
              <w:t xml:space="preserve">OUT</w:t>
            </w:r>
          </w:p>
          <w:p w:rsidR="00000000" w:rsidDel="00000000" w:rsidP="00000000" w:rsidRDefault="00000000" w:rsidRPr="00000000" w14:paraId="00000473">
            <w:pPr>
              <w:pStyle w:val="Subtitle"/>
              <w:widowControl w:val="0"/>
              <w:rPr>
                <w:rFonts w:ascii="Roboto Medium" w:cs="Roboto Medium" w:eastAsia="Roboto Medium" w:hAnsi="Roboto Medium"/>
              </w:rPr>
            </w:pPr>
            <w:bookmarkStart w:colFirst="0" w:colLast="0" w:name="_9cu2kevdir7f" w:id="455"/>
            <w:bookmarkEnd w:id="455"/>
            <w:r w:rsidDel="00000000" w:rsidR="00000000" w:rsidRPr="00000000">
              <w:rPr>
                <w:rFonts w:ascii="Roboto Medium" w:cs="Roboto Medium" w:eastAsia="Roboto Medium" w:hAnsi="Roboto Medium"/>
                <w:rtl w:val="0"/>
              </w:rPr>
              <w:t xml:space="preserve">OUT</w:t>
            </w:r>
          </w:p>
          <w:p w:rsidR="00000000" w:rsidDel="00000000" w:rsidP="00000000" w:rsidRDefault="00000000" w:rsidRPr="00000000" w14:paraId="00000474">
            <w:pPr>
              <w:pStyle w:val="Subtitle"/>
              <w:widowControl w:val="0"/>
              <w:rPr/>
            </w:pPr>
            <w:bookmarkStart w:colFirst="0" w:colLast="0" w:name="_atx0i4w1ztz7" w:id="456"/>
            <w:bookmarkEnd w:id="456"/>
            <w:r w:rsidDel="00000000" w:rsidR="00000000" w:rsidRPr="00000000">
              <w:rPr>
                <w:rFonts w:ascii="Roboto Medium" w:cs="Roboto Medium" w:eastAsia="Roboto Medium" w:hAnsi="Roboto Medium"/>
                <w:rtl w:val="0"/>
              </w:rPr>
              <w:t xml:space="preserve">OUT</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75">
            <w:pPr>
              <w:pStyle w:val="Subtitle"/>
              <w:widowControl w:val="0"/>
              <w:rPr>
                <w:rFonts w:ascii="Roboto Mono" w:cs="Roboto Mono" w:eastAsia="Roboto Mono" w:hAnsi="Roboto Mono"/>
              </w:rPr>
            </w:pPr>
            <w:bookmarkStart w:colFirst="0" w:colLast="0" w:name="_rcxohthbi0o5" w:id="457"/>
            <w:bookmarkEnd w:id="457"/>
            <w:r w:rsidDel="00000000" w:rsidR="00000000" w:rsidRPr="00000000">
              <w:rPr>
                <w:rFonts w:ascii="Roboto Mono" w:cs="Roboto Mono" w:eastAsia="Roboto Mono" w:hAnsi="Roboto Mono"/>
                <w:rtl w:val="0"/>
              </w:rPr>
              <w:t xml:space="preserve">011</w:t>
            </w:r>
          </w:p>
          <w:p w:rsidR="00000000" w:rsidDel="00000000" w:rsidP="00000000" w:rsidRDefault="00000000" w:rsidRPr="00000000" w14:paraId="00000476">
            <w:pPr>
              <w:pStyle w:val="Subtitle"/>
              <w:widowControl w:val="0"/>
              <w:rPr>
                <w:rFonts w:ascii="Roboto Mono" w:cs="Roboto Mono" w:eastAsia="Roboto Mono" w:hAnsi="Roboto Mono"/>
              </w:rPr>
            </w:pPr>
            <w:bookmarkStart w:colFirst="0" w:colLast="0" w:name="_nqvnebnd8lze" w:id="458"/>
            <w:bookmarkEnd w:id="458"/>
            <w:r w:rsidDel="00000000" w:rsidR="00000000" w:rsidRPr="00000000">
              <w:rPr>
                <w:rFonts w:ascii="Roboto Mono" w:cs="Roboto Mono" w:eastAsia="Roboto Mono" w:hAnsi="Roboto Mono"/>
                <w:rtl w:val="0"/>
              </w:rPr>
              <w:t xml:space="preserve">011</w:t>
            </w:r>
          </w:p>
          <w:p w:rsidR="00000000" w:rsidDel="00000000" w:rsidP="00000000" w:rsidRDefault="00000000" w:rsidRPr="00000000" w14:paraId="00000477">
            <w:pPr>
              <w:pStyle w:val="Subtitle"/>
              <w:widowControl w:val="0"/>
              <w:rPr>
                <w:rFonts w:ascii="Roboto Mono" w:cs="Roboto Mono" w:eastAsia="Roboto Mono" w:hAnsi="Roboto Mono"/>
              </w:rPr>
            </w:pPr>
            <w:bookmarkStart w:colFirst="0" w:colLast="0" w:name="_ou2dqwi6wbzl" w:id="459"/>
            <w:bookmarkEnd w:id="459"/>
            <w:r w:rsidDel="00000000" w:rsidR="00000000" w:rsidRPr="00000000">
              <w:rPr>
                <w:rFonts w:ascii="Roboto Mono" w:cs="Roboto Mono" w:eastAsia="Roboto Mono" w:hAnsi="Roboto Mono"/>
                <w:rtl w:val="0"/>
              </w:rPr>
              <w:t xml:space="preserve">011</w:t>
            </w:r>
          </w:p>
          <w:p w:rsidR="00000000" w:rsidDel="00000000" w:rsidP="00000000" w:rsidRDefault="00000000" w:rsidRPr="00000000" w14:paraId="00000478">
            <w:pPr>
              <w:pStyle w:val="Subtitle"/>
              <w:widowControl w:val="0"/>
              <w:rPr/>
            </w:pPr>
            <w:bookmarkStart w:colFirst="0" w:colLast="0" w:name="_eilwzsvjrbul" w:id="460"/>
            <w:bookmarkEnd w:id="460"/>
            <w:r w:rsidDel="00000000" w:rsidR="00000000" w:rsidRPr="00000000">
              <w:rPr>
                <w:rFonts w:ascii="Roboto Mono" w:cs="Roboto Mono" w:eastAsia="Roboto Mono" w:hAnsi="Roboto Mono"/>
                <w:rtl w:val="0"/>
              </w:rPr>
              <w:t xml:space="preserve">011</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79">
            <w:pPr>
              <w:pStyle w:val="Subtitle"/>
              <w:widowControl w:val="0"/>
              <w:rPr>
                <w:rFonts w:ascii="Roboto Mono" w:cs="Roboto Mono" w:eastAsia="Roboto Mono" w:hAnsi="Roboto Mono"/>
              </w:rPr>
            </w:pPr>
            <w:bookmarkStart w:colFirst="0" w:colLast="0" w:name="_lpxfhkcwzej7" w:id="461"/>
            <w:bookmarkEnd w:id="461"/>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7A">
            <w:pPr>
              <w:pStyle w:val="Subtitle"/>
              <w:widowControl w:val="0"/>
              <w:rPr>
                <w:rFonts w:ascii="Roboto Mono" w:cs="Roboto Mono" w:eastAsia="Roboto Mono" w:hAnsi="Roboto Mono"/>
              </w:rPr>
            </w:pPr>
            <w:bookmarkStart w:colFirst="0" w:colLast="0" w:name="_j651t4xvfguh" w:id="462"/>
            <w:bookmarkEnd w:id="462"/>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7B">
            <w:pPr>
              <w:pStyle w:val="Subtitle"/>
              <w:widowControl w:val="0"/>
              <w:rPr>
                <w:rFonts w:ascii="Roboto Mono" w:cs="Roboto Mono" w:eastAsia="Roboto Mono" w:hAnsi="Roboto Mono"/>
              </w:rPr>
            </w:pPr>
            <w:bookmarkStart w:colFirst="0" w:colLast="0" w:name="_p43ch4wkejr5" w:id="463"/>
            <w:bookmarkEnd w:id="463"/>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7C">
            <w:pPr>
              <w:pStyle w:val="Subtitle"/>
              <w:widowControl w:val="0"/>
              <w:rPr/>
            </w:pPr>
            <w:bookmarkStart w:colFirst="0" w:colLast="0" w:name="_tfsr6wwehas" w:id="464"/>
            <w:bookmarkEnd w:id="464"/>
            <w:r w:rsidDel="00000000" w:rsidR="00000000" w:rsidRPr="00000000">
              <w:rPr>
                <w:rFonts w:ascii="Roboto Mono" w:cs="Roboto Mono" w:eastAsia="Roboto Mono" w:hAnsi="Roboto Mono"/>
                <w:rtl w:val="0"/>
              </w:rPr>
              <w:t xml:space="preserve">0</w:t>
            </w: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7D">
            <w:pPr>
              <w:pStyle w:val="Subtitle"/>
              <w:widowControl w:val="0"/>
              <w:rPr>
                <w:rFonts w:ascii="Roboto Mono" w:cs="Roboto Mono" w:eastAsia="Roboto Mono" w:hAnsi="Roboto Mono"/>
              </w:rPr>
            </w:pPr>
            <w:bookmarkStart w:colFirst="0" w:colLast="0" w:name="_xpit1ot34h5" w:id="465"/>
            <w:bookmarkEnd w:id="465"/>
            <w:r w:rsidDel="00000000" w:rsidR="00000000" w:rsidRPr="00000000">
              <w:rPr>
                <w:rFonts w:ascii="Roboto Mono" w:cs="Roboto Mono" w:eastAsia="Roboto Mono" w:hAnsi="Roboto Mono"/>
                <w:rtl w:val="0"/>
              </w:rPr>
              <w:t xml:space="preserve">1100_CDDDDDDDD</w:t>
            </w:r>
          </w:p>
          <w:p w:rsidR="00000000" w:rsidDel="00000000" w:rsidP="00000000" w:rsidRDefault="00000000" w:rsidRPr="00000000" w14:paraId="0000047E">
            <w:pPr>
              <w:pStyle w:val="Subtitle"/>
              <w:widowControl w:val="0"/>
              <w:rPr/>
            </w:pPr>
            <w:bookmarkStart w:colFirst="0" w:colLast="0" w:name="_73jkofjddqf" w:id="466"/>
            <w:bookmarkEnd w:id="466"/>
            <w:r w:rsidDel="00000000" w:rsidR="00000000" w:rsidRPr="00000000">
              <w:rPr>
                <w:rFonts w:ascii="Roboto Mono" w:cs="Roboto Mono" w:eastAsia="Roboto Mono" w:hAnsi="Roboto Mono"/>
                <w:rtl w:val="0"/>
              </w:rPr>
              <w:t xml:space="preserve">1101_CDDDDDDDD</w:t>
            </w:r>
            <w:r w:rsidDel="00000000" w:rsidR="00000000" w:rsidRPr="00000000">
              <w:rPr>
                <w:rtl w:val="0"/>
              </w:rPr>
            </w:r>
          </w:p>
          <w:p w:rsidR="00000000" w:rsidDel="00000000" w:rsidP="00000000" w:rsidRDefault="00000000" w:rsidRPr="00000000" w14:paraId="0000047F">
            <w:pPr>
              <w:pStyle w:val="Subtitle"/>
              <w:widowControl w:val="0"/>
              <w:rPr/>
            </w:pPr>
            <w:bookmarkStart w:colFirst="0" w:colLast="0" w:name="_qzyy697jk2ce" w:id="467"/>
            <w:bookmarkEnd w:id="467"/>
            <w:r w:rsidDel="00000000" w:rsidR="00000000" w:rsidRPr="00000000">
              <w:rPr>
                <w:rFonts w:ascii="Roboto Mono" w:cs="Roboto Mono" w:eastAsia="Roboto Mono" w:hAnsi="Roboto Mono"/>
                <w:rtl w:val="0"/>
              </w:rPr>
              <w:t xml:space="preserve">1110_CDDDDDDDD</w:t>
            </w:r>
            <w:r w:rsidDel="00000000" w:rsidR="00000000" w:rsidRPr="00000000">
              <w:rPr>
                <w:rtl w:val="0"/>
              </w:rPr>
            </w:r>
          </w:p>
          <w:p w:rsidR="00000000" w:rsidDel="00000000" w:rsidP="00000000" w:rsidRDefault="00000000" w:rsidRPr="00000000" w14:paraId="00000480">
            <w:pPr>
              <w:pStyle w:val="Subtitle"/>
              <w:widowControl w:val="0"/>
              <w:rPr/>
            </w:pPr>
            <w:bookmarkStart w:colFirst="0" w:colLast="0" w:name="_xfg7g2nt2dsb" w:id="468"/>
            <w:bookmarkEnd w:id="468"/>
            <w:r w:rsidDel="00000000" w:rsidR="00000000" w:rsidRPr="00000000">
              <w:rPr>
                <w:rFonts w:ascii="Roboto Mono" w:cs="Roboto Mono" w:eastAsia="Roboto Mono" w:hAnsi="Roboto Mono"/>
                <w:rtl w:val="0"/>
              </w:rPr>
              <w:t xml:space="preserve">1111_CDDDDDDDD</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81">
            <w:pPr>
              <w:pStyle w:val="Subtitle"/>
              <w:widowControl w:val="0"/>
              <w:rPr/>
            </w:pPr>
            <w:bookmarkStart w:colFirst="0" w:colLast="0" w:name="_p5uwwqjlawjk" w:id="469"/>
            <w:bookmarkEnd w:id="469"/>
            <w:r w:rsidDel="00000000" w:rsidR="00000000" w:rsidRPr="00000000">
              <w:rPr>
                <w:rtl w:val="0"/>
              </w:rPr>
              <w:t xml:space="preserve">Pin &gt; D</w:t>
            </w:r>
          </w:p>
          <w:p w:rsidR="00000000" w:rsidDel="00000000" w:rsidP="00000000" w:rsidRDefault="00000000" w:rsidRPr="00000000" w14:paraId="00000482">
            <w:pPr>
              <w:pStyle w:val="Subtitle"/>
              <w:widowControl w:val="0"/>
              <w:rPr/>
            </w:pPr>
            <w:bookmarkStart w:colFirst="0" w:colLast="0" w:name="_j1ofv6o67td0" w:id="470"/>
            <w:bookmarkEnd w:id="470"/>
            <w:r w:rsidDel="00000000" w:rsidR="00000000" w:rsidRPr="00000000">
              <w:rPr>
                <w:rtl w:val="0"/>
              </w:rPr>
              <w:t xml:space="preserve">Pin &gt; D</w:t>
            </w:r>
          </w:p>
          <w:p w:rsidR="00000000" w:rsidDel="00000000" w:rsidP="00000000" w:rsidRDefault="00000000" w:rsidRPr="00000000" w14:paraId="00000483">
            <w:pPr>
              <w:pStyle w:val="Subtitle"/>
              <w:widowControl w:val="0"/>
              <w:rPr/>
            </w:pPr>
            <w:bookmarkStart w:colFirst="0" w:colLast="0" w:name="_ujcec8ujbbhg" w:id="471"/>
            <w:bookmarkEnd w:id="471"/>
            <w:r w:rsidDel="00000000" w:rsidR="00000000" w:rsidRPr="00000000">
              <w:rPr>
                <w:rtl w:val="0"/>
              </w:rPr>
              <w:t xml:space="preserve">Adj &gt; D</w:t>
            </w:r>
          </w:p>
          <w:p w:rsidR="00000000" w:rsidDel="00000000" w:rsidP="00000000" w:rsidRDefault="00000000" w:rsidRPr="00000000" w14:paraId="00000484">
            <w:pPr>
              <w:pStyle w:val="Subtitle"/>
              <w:widowControl w:val="0"/>
              <w:rPr/>
            </w:pPr>
            <w:bookmarkStart w:colFirst="0" w:colLast="0" w:name="_if63bhysraq" w:id="472"/>
            <w:bookmarkEnd w:id="472"/>
            <w:r w:rsidDel="00000000" w:rsidR="00000000" w:rsidRPr="00000000">
              <w:rPr>
                <w:rtl w:val="0"/>
              </w:rPr>
              <w:t xml:space="preserve">Adj &gt; D</w:t>
            </w:r>
          </w:p>
        </w:tc>
        <w:tc>
          <w:tcPr>
            <w:shd w:fill="auto" w:val="clear"/>
            <w:tcMar>
              <w:top w:w="43.2" w:type="dxa"/>
              <w:left w:w="43.2" w:type="dxa"/>
              <w:bottom w:w="43.2" w:type="dxa"/>
              <w:right w:w="43.2" w:type="dxa"/>
            </w:tcMar>
            <w:vAlign w:val="top"/>
          </w:tcPr>
          <w:p w:rsidR="00000000" w:rsidDel="00000000" w:rsidP="00000000" w:rsidRDefault="00000000" w:rsidRPr="00000000" w14:paraId="00000485">
            <w:pPr>
              <w:pStyle w:val="Subtitle"/>
              <w:widowControl w:val="0"/>
              <w:rPr/>
            </w:pPr>
            <w:bookmarkStart w:colFirst="0" w:colLast="0" w:name="_mvj06kes8n6" w:id="473"/>
            <w:bookmarkEnd w:id="473"/>
            <w:r w:rsidDel="00000000" w:rsidR="00000000" w:rsidRPr="00000000">
              <w:rPr>
                <w:rFonts w:ascii="Roboto Medium" w:cs="Roboto Medium" w:eastAsia="Roboto Medium" w:hAnsi="Roboto Medium"/>
                <w:rtl w:val="0"/>
              </w:rPr>
              <w:t xml:space="preserve">OUT</w:t>
            </w:r>
            <w:r w:rsidDel="00000000" w:rsidR="00000000" w:rsidRPr="00000000">
              <w:rPr>
                <w:rtl w:val="0"/>
              </w:rPr>
              <w:t xml:space="preserve">, 1.5 kΩ</w:t>
            </w:r>
          </w:p>
          <w:p w:rsidR="00000000" w:rsidDel="00000000" w:rsidP="00000000" w:rsidRDefault="00000000" w:rsidRPr="00000000" w14:paraId="00000486">
            <w:pPr>
              <w:pStyle w:val="Subtitle"/>
              <w:widowControl w:val="0"/>
              <w:rPr/>
            </w:pPr>
            <w:bookmarkStart w:colFirst="0" w:colLast="0" w:name="_og8pmraayg5f" w:id="474"/>
            <w:bookmarkEnd w:id="474"/>
            <w:r w:rsidDel="00000000" w:rsidR="00000000" w:rsidRPr="00000000">
              <w:rPr>
                <w:rtl w:val="0"/>
              </w:rPr>
              <w:t xml:space="preserve">!Input, 1.5 kΩ</w:t>
            </w:r>
          </w:p>
          <w:p w:rsidR="00000000" w:rsidDel="00000000" w:rsidP="00000000" w:rsidRDefault="00000000" w:rsidRPr="00000000" w14:paraId="00000487">
            <w:pPr>
              <w:pStyle w:val="Subtitle"/>
              <w:widowControl w:val="0"/>
              <w:rPr/>
            </w:pPr>
            <w:bookmarkStart w:colFirst="0" w:colLast="0" w:name="_j40jyugt6wdj" w:id="475"/>
            <w:bookmarkEnd w:id="475"/>
            <w:r w:rsidDel="00000000" w:rsidR="00000000" w:rsidRPr="00000000">
              <w:rPr>
                <w:rtl w:val="0"/>
              </w:rPr>
              <w:t xml:space="preserve">Input, 1.5 kΩ</w:t>
            </w:r>
          </w:p>
          <w:p w:rsidR="00000000" w:rsidDel="00000000" w:rsidP="00000000" w:rsidRDefault="00000000" w:rsidRPr="00000000" w14:paraId="00000488">
            <w:pPr>
              <w:pStyle w:val="Subtitle"/>
              <w:widowControl w:val="0"/>
              <w:rPr/>
            </w:pPr>
            <w:bookmarkStart w:colFirst="0" w:colLast="0" w:name="_ooskaaxmr9pr" w:id="476"/>
            <w:bookmarkEnd w:id="476"/>
            <w:r w:rsidDel="00000000" w:rsidR="00000000" w:rsidRPr="00000000">
              <w:rPr>
                <w:rtl w:val="0"/>
              </w:rPr>
              <w:t xml:space="preserve">!Input, 1.5 kΩ</w:t>
            </w:r>
          </w:p>
        </w:tc>
        <w:tc>
          <w:tcPr>
            <w:tcBorders>
              <w:top w:color="000000" w:space="0" w:sz="0" w:val="nil"/>
              <w:bottom w:color="000000" w:space="0" w:sz="0" w:val="nil"/>
            </w:tcBorders>
            <w:shd w:fill="f3f3f3" w:val="clear"/>
            <w:tcMar>
              <w:top w:w="43.2" w:type="dxa"/>
              <w:left w:w="43.2" w:type="dxa"/>
              <w:bottom w:w="43.2" w:type="dxa"/>
              <w:right w:w="43.2" w:type="dxa"/>
            </w:tcMar>
            <w:vAlign w:val="top"/>
          </w:tcPr>
          <w:p w:rsidR="00000000" w:rsidDel="00000000" w:rsidP="00000000" w:rsidRDefault="00000000" w:rsidRPr="00000000" w14:paraId="00000489">
            <w:pPr>
              <w:pStyle w:val="Subtitle"/>
              <w:widowControl w:val="0"/>
              <w:jc w:val="left"/>
              <w:rPr/>
            </w:pPr>
            <w:bookmarkStart w:colFirst="0" w:colLast="0" w:name="_sziphnjddbtn" w:id="301"/>
            <w:bookmarkEnd w:id="301"/>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8A">
            <w:pPr>
              <w:pStyle w:val="Subtitle"/>
              <w:widowControl w:val="0"/>
              <w:rPr>
                <w:rFonts w:ascii="Roboto Mono" w:cs="Roboto Mono" w:eastAsia="Roboto Mono" w:hAnsi="Roboto Mono"/>
              </w:rPr>
            </w:pPr>
            <w:bookmarkStart w:colFirst="0" w:colLast="0" w:name="_ndqhydya96df" w:id="477"/>
            <w:bookmarkEnd w:id="477"/>
            <w:r w:rsidDel="00000000" w:rsidR="00000000" w:rsidRPr="00000000">
              <w:rPr>
                <w:rFonts w:ascii="Roboto Mono" w:cs="Roboto Mono" w:eastAsia="Roboto Mono" w:hAnsi="Roboto Mono"/>
                <w:rtl w:val="0"/>
              </w:rPr>
              <w:t xml:space="preserve">C00001001</w:t>
            </w:r>
          </w:p>
          <w:p w:rsidR="00000000" w:rsidDel="00000000" w:rsidP="00000000" w:rsidRDefault="00000000" w:rsidRPr="00000000" w14:paraId="0000048B">
            <w:pPr>
              <w:pStyle w:val="Subtitle"/>
              <w:widowControl w:val="0"/>
              <w:rPr/>
            </w:pPr>
            <w:bookmarkStart w:colFirst="0" w:colLast="0" w:name="_n15dqwukqy5l" w:id="478"/>
            <w:bookmarkEnd w:id="478"/>
            <w:r w:rsidDel="00000000" w:rsidR="00000000" w:rsidRPr="00000000">
              <w:rPr>
                <w:rFonts w:ascii="Roboto Mono" w:cs="Roboto Mono" w:eastAsia="Roboto Mono" w:hAnsi="Roboto Mono"/>
                <w:rtl w:val="0"/>
              </w:rPr>
              <w:t xml:space="preserve">C01001001</w:t>
            </w:r>
            <w:r w:rsidDel="00000000" w:rsidR="00000000" w:rsidRPr="00000000">
              <w:rPr>
                <w:rtl w:val="0"/>
              </w:rPr>
            </w:r>
          </w:p>
          <w:p w:rsidR="00000000" w:rsidDel="00000000" w:rsidP="00000000" w:rsidRDefault="00000000" w:rsidRPr="00000000" w14:paraId="0000048C">
            <w:pPr>
              <w:pStyle w:val="Subtitle"/>
              <w:widowControl w:val="0"/>
              <w:rPr/>
            </w:pPr>
            <w:bookmarkStart w:colFirst="0" w:colLast="0" w:name="_dzb0ofp31x4j" w:id="479"/>
            <w:bookmarkEnd w:id="479"/>
            <w:r w:rsidDel="00000000" w:rsidR="00000000" w:rsidRPr="00000000">
              <w:rPr>
                <w:rFonts w:ascii="Roboto Mono" w:cs="Roboto Mono" w:eastAsia="Roboto Mono" w:hAnsi="Roboto Mono"/>
                <w:rtl w:val="0"/>
              </w:rPr>
              <w:t xml:space="preserve">C00001001</w:t>
            </w:r>
            <w:r w:rsidDel="00000000" w:rsidR="00000000" w:rsidRPr="00000000">
              <w:rPr>
                <w:rtl w:val="0"/>
              </w:rPr>
            </w:r>
          </w:p>
          <w:p w:rsidR="00000000" w:rsidDel="00000000" w:rsidP="00000000" w:rsidRDefault="00000000" w:rsidRPr="00000000" w14:paraId="0000048D">
            <w:pPr>
              <w:pStyle w:val="Subtitle"/>
              <w:widowControl w:val="0"/>
              <w:rPr/>
            </w:pPr>
            <w:bookmarkStart w:colFirst="0" w:colLast="0" w:name="_f76ada1m6w9d" w:id="480"/>
            <w:bookmarkEnd w:id="480"/>
            <w:r w:rsidDel="00000000" w:rsidR="00000000" w:rsidRPr="00000000">
              <w:rPr>
                <w:rFonts w:ascii="Roboto Mono" w:cs="Roboto Mono" w:eastAsia="Roboto Mono" w:hAnsi="Roboto Mono"/>
                <w:rtl w:val="0"/>
              </w:rPr>
              <w:t xml:space="preserve">C01001001</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8E">
            <w:pPr>
              <w:pStyle w:val="Subtitle"/>
              <w:widowControl w:val="0"/>
              <w:rPr>
                <w:rFonts w:ascii="Roboto Medium" w:cs="Roboto Medium" w:eastAsia="Roboto Medium" w:hAnsi="Roboto Medium"/>
              </w:rPr>
            </w:pPr>
            <w:bookmarkStart w:colFirst="0" w:colLast="0" w:name="_ntn0owcmq0kr" w:id="481"/>
            <w:bookmarkEnd w:id="481"/>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48F">
            <w:pPr>
              <w:pStyle w:val="Subtitle"/>
              <w:widowControl w:val="0"/>
              <w:rPr>
                <w:rFonts w:ascii="Roboto Medium" w:cs="Roboto Medium" w:eastAsia="Roboto Medium" w:hAnsi="Roboto Medium"/>
              </w:rPr>
            </w:pPr>
            <w:bookmarkStart w:colFirst="0" w:colLast="0" w:name="_zbslylxag7p0" w:id="482"/>
            <w:bookmarkEnd w:id="482"/>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490">
            <w:pPr>
              <w:pStyle w:val="Subtitle"/>
              <w:widowControl w:val="0"/>
              <w:rPr>
                <w:rFonts w:ascii="Roboto Medium" w:cs="Roboto Medium" w:eastAsia="Roboto Medium" w:hAnsi="Roboto Medium"/>
              </w:rPr>
            </w:pPr>
            <w:bookmarkStart w:colFirst="0" w:colLast="0" w:name="_i0r8abwu3tq4" w:id="483"/>
            <w:bookmarkEnd w:id="483"/>
            <w:r w:rsidDel="00000000" w:rsidR="00000000" w:rsidRPr="00000000">
              <w:rPr>
                <w:rFonts w:ascii="Roboto Medium" w:cs="Roboto Medium" w:eastAsia="Roboto Medium" w:hAnsi="Roboto Medium"/>
                <w:rtl w:val="0"/>
              </w:rPr>
              <w:t xml:space="preserve">DIR</w:t>
            </w:r>
          </w:p>
          <w:p w:rsidR="00000000" w:rsidDel="00000000" w:rsidP="00000000" w:rsidRDefault="00000000" w:rsidRPr="00000000" w14:paraId="00000491">
            <w:pPr>
              <w:pStyle w:val="Subtitle"/>
              <w:widowControl w:val="0"/>
              <w:rPr>
                <w:rFonts w:ascii="Roboto Medium" w:cs="Roboto Medium" w:eastAsia="Roboto Medium" w:hAnsi="Roboto Medium"/>
              </w:rPr>
            </w:pPr>
            <w:bookmarkStart w:colFirst="0" w:colLast="0" w:name="_mdqo6notlm4s" w:id="484"/>
            <w:bookmarkEnd w:id="484"/>
            <w:r w:rsidDel="00000000" w:rsidR="00000000" w:rsidRPr="00000000">
              <w:rPr>
                <w:rFonts w:ascii="Roboto Medium" w:cs="Roboto Medium" w:eastAsia="Roboto Medium" w:hAnsi="Roboto Medium"/>
                <w:rtl w:val="0"/>
              </w:rPr>
              <w:t xml:space="preserve">DIR</w:t>
            </w:r>
          </w:p>
        </w:tc>
        <w:tc>
          <w:tcPr>
            <w:shd w:fill="auto" w:val="clear"/>
            <w:tcMar>
              <w:top w:w="43.2" w:type="dxa"/>
              <w:left w:w="43.2" w:type="dxa"/>
              <w:bottom w:w="43.2" w:type="dxa"/>
              <w:right w:w="43.2" w:type="dxa"/>
            </w:tcMar>
            <w:vAlign w:val="top"/>
          </w:tcPr>
          <w:p w:rsidR="00000000" w:rsidDel="00000000" w:rsidP="00000000" w:rsidRDefault="00000000" w:rsidRPr="00000000" w14:paraId="00000492">
            <w:pPr>
              <w:pStyle w:val="Subtitle"/>
              <w:widowControl w:val="0"/>
              <w:rPr>
                <w:rFonts w:ascii="Roboto Mono" w:cs="Roboto Mono" w:eastAsia="Roboto Mono" w:hAnsi="Roboto Mono"/>
              </w:rPr>
            </w:pPr>
            <w:bookmarkStart w:colFirst="0" w:colLast="0" w:name="_pgkrysm3l1oz" w:id="485"/>
            <w:bookmarkEnd w:id="485"/>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93">
            <w:pPr>
              <w:pStyle w:val="Subtitle"/>
              <w:widowControl w:val="0"/>
              <w:rPr>
                <w:rFonts w:ascii="Roboto Mono" w:cs="Roboto Mono" w:eastAsia="Roboto Mono" w:hAnsi="Roboto Mono"/>
              </w:rPr>
            </w:pPr>
            <w:bookmarkStart w:colFirst="0" w:colLast="0" w:name="_6qs4sbvr7yjx" w:id="486"/>
            <w:bookmarkEnd w:id="486"/>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94">
            <w:pPr>
              <w:pStyle w:val="Subtitle"/>
              <w:widowControl w:val="0"/>
              <w:rPr>
                <w:rFonts w:ascii="Roboto Mono" w:cs="Roboto Mono" w:eastAsia="Roboto Mono" w:hAnsi="Roboto Mono"/>
              </w:rPr>
            </w:pPr>
            <w:bookmarkStart w:colFirst="0" w:colLast="0" w:name="_4kbkd32mxnap" w:id="487"/>
            <w:bookmarkEnd w:id="487"/>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95">
            <w:pPr>
              <w:pStyle w:val="Subtitle"/>
              <w:widowControl w:val="0"/>
              <w:rPr/>
            </w:pPr>
            <w:bookmarkStart w:colFirst="0" w:colLast="0" w:name="_mjpbqqfh3ghp" w:id="488"/>
            <w:bookmarkEnd w:id="488"/>
            <w:r w:rsidDel="00000000" w:rsidR="00000000" w:rsidRPr="00000000">
              <w:rPr>
                <w:rFonts w:ascii="Roboto Mono" w:cs="Roboto Mono" w:eastAsia="Roboto Mono" w:hAnsi="Roboto Mono"/>
                <w:rtl w:val="0"/>
              </w:rPr>
              <w:t xml:space="preserve">0</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96">
            <w:pPr>
              <w:pStyle w:val="Subtitle"/>
              <w:widowControl w:val="0"/>
              <w:rPr>
                <w:rFonts w:ascii="Roboto Mono" w:cs="Roboto Mono" w:eastAsia="Roboto Mono" w:hAnsi="Roboto Mono"/>
              </w:rPr>
            </w:pPr>
            <w:bookmarkStart w:colFirst="0" w:colLast="0" w:name="_xeo0sxjqdpb8" w:id="489"/>
            <w:bookmarkEnd w:id="489"/>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97">
            <w:pPr>
              <w:pStyle w:val="Subtitle"/>
              <w:widowControl w:val="0"/>
              <w:rPr>
                <w:rFonts w:ascii="Roboto Mono" w:cs="Roboto Mono" w:eastAsia="Roboto Mono" w:hAnsi="Roboto Mono"/>
              </w:rPr>
            </w:pPr>
            <w:bookmarkStart w:colFirst="0" w:colLast="0" w:name="_5w412vqw53nd" w:id="490"/>
            <w:bookmarkEnd w:id="490"/>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98">
            <w:pPr>
              <w:pStyle w:val="Subtitle"/>
              <w:widowControl w:val="0"/>
              <w:rPr>
                <w:rFonts w:ascii="Roboto Mono" w:cs="Roboto Mono" w:eastAsia="Roboto Mono" w:hAnsi="Roboto Mono"/>
              </w:rPr>
            </w:pPr>
            <w:bookmarkStart w:colFirst="0" w:colLast="0" w:name="_vg1jxmfwz91p" w:id="491"/>
            <w:bookmarkEnd w:id="491"/>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99">
            <w:pPr>
              <w:pStyle w:val="Subtitle"/>
              <w:widowControl w:val="0"/>
              <w:rPr/>
            </w:pPr>
            <w:bookmarkStart w:colFirst="0" w:colLast="0" w:name="_nsoniwmk1uoz" w:id="492"/>
            <w:bookmarkEnd w:id="492"/>
            <w:r w:rsidDel="00000000" w:rsidR="00000000" w:rsidRPr="00000000">
              <w:rPr>
                <w:rFonts w:ascii="Roboto Mono" w:cs="Roboto Mono" w:eastAsia="Roboto Mono" w:hAnsi="Roboto Mono"/>
                <w:rtl w:val="0"/>
              </w:rPr>
              <w:t xml:space="preserve">0</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9A">
            <w:pPr>
              <w:pStyle w:val="Subtitle"/>
              <w:widowControl w:val="0"/>
              <w:rPr/>
            </w:pPr>
            <w:bookmarkStart w:colFirst="0" w:colLast="0" w:name="_25u4bosbugmx" w:id="493"/>
            <w:bookmarkEnd w:id="493"/>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9B">
            <w:pPr>
              <w:pStyle w:val="Subtitle"/>
              <w:widowControl w:val="0"/>
              <w:rPr/>
            </w:pPr>
            <w:bookmarkStart w:colFirst="0" w:colLast="0" w:name="_v09nbnyj0tc4" w:id="494"/>
            <w:bookmarkEnd w:id="494"/>
            <w:r w:rsidDel="00000000" w:rsidR="00000000" w:rsidRPr="00000000">
              <w:rPr>
                <w:rtl w:val="0"/>
              </w:rPr>
              <w:t xml:space="preserve">Pin &gt; D</w:t>
            </w:r>
          </w:p>
          <w:p w:rsidR="00000000" w:rsidDel="00000000" w:rsidP="00000000" w:rsidRDefault="00000000" w:rsidRPr="00000000" w14:paraId="0000049C">
            <w:pPr>
              <w:pStyle w:val="Subtitle"/>
              <w:widowControl w:val="0"/>
              <w:rPr/>
            </w:pPr>
            <w:bookmarkStart w:colFirst="0" w:colLast="0" w:name="_h7guwo8b6hup" w:id="495"/>
            <w:bookmarkEnd w:id="495"/>
            <w:r w:rsidDel="00000000" w:rsidR="00000000" w:rsidRPr="00000000">
              <w:rPr>
                <w:rtl w:val="0"/>
              </w:rPr>
              <w:t xml:space="preserve">Pin &gt; D</w:t>
            </w:r>
          </w:p>
          <w:p w:rsidR="00000000" w:rsidDel="00000000" w:rsidP="00000000" w:rsidRDefault="00000000" w:rsidRPr="00000000" w14:paraId="0000049D">
            <w:pPr>
              <w:pStyle w:val="Subtitle"/>
              <w:widowControl w:val="0"/>
              <w:rPr/>
            </w:pPr>
            <w:bookmarkStart w:colFirst="0" w:colLast="0" w:name="_ln7854px4zlv" w:id="496"/>
            <w:bookmarkEnd w:id="496"/>
            <w:r w:rsidDel="00000000" w:rsidR="00000000" w:rsidRPr="00000000">
              <w:rPr>
                <w:rtl w:val="0"/>
              </w:rPr>
              <w:t xml:space="preserve">Adj &gt; D</w:t>
            </w:r>
          </w:p>
          <w:p w:rsidR="00000000" w:rsidDel="00000000" w:rsidP="00000000" w:rsidRDefault="00000000" w:rsidRPr="00000000" w14:paraId="0000049E">
            <w:pPr>
              <w:pStyle w:val="Subtitle"/>
              <w:widowControl w:val="0"/>
              <w:rPr/>
            </w:pPr>
            <w:bookmarkStart w:colFirst="0" w:colLast="0" w:name="_jcr0cup43g0w" w:id="497"/>
            <w:bookmarkEnd w:id="497"/>
            <w:r w:rsidDel="00000000" w:rsidR="00000000" w:rsidRPr="00000000">
              <w:rPr>
                <w:rtl w:val="0"/>
              </w:rPr>
              <w:t xml:space="preserve">Adj &gt; D</w:t>
            </w:r>
          </w:p>
        </w:tc>
      </w:tr>
      <w:tr>
        <w:trPr>
          <w:cantSplit w:val="0"/>
          <w:trHeight w:val="286.4" w:hRule="atLeast"/>
          <w:tblHeader w:val="0"/>
        </w:trPr>
        <w:tc>
          <w:tcPr>
            <w:gridSpan w:val="10"/>
            <w:tcBorders>
              <w:left w:color="000000" w:space="0" w:sz="0" w:val="nil"/>
              <w:right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9F">
            <w:pPr>
              <w:pStyle w:val="Subtitle"/>
              <w:widowControl w:val="0"/>
              <w:spacing w:before="20" w:lineRule="auto"/>
              <w:jc w:val="left"/>
              <w:rPr/>
            </w:pPr>
            <w:bookmarkStart w:colFirst="0" w:colLast="0" w:name="_5qnni9rltr7p" w:id="498"/>
            <w:bookmarkEnd w:id="498"/>
            <w:r w:rsidDel="00000000" w:rsidR="00000000" w:rsidRPr="00000000">
              <w:rPr>
                <w:sz w:val="20"/>
                <w:szCs w:val="20"/>
                <w:vertAlign w:val="superscript"/>
                <w:rtl w:val="0"/>
              </w:rPr>
              <w:t xml:space="preserve">1</w:t>
            </w:r>
            <w:r w:rsidDel="00000000" w:rsidR="00000000" w:rsidRPr="00000000">
              <w:rPr>
                <w:vertAlign w:val="superscript"/>
                <w:rtl w:val="0"/>
              </w:rPr>
              <w:t xml:space="preserve"> </w:t>
            </w:r>
            <w:r w:rsidDel="00000000" w:rsidR="00000000" w:rsidRPr="00000000">
              <w:rPr>
                <w:rFonts w:ascii="Roboto Medium" w:cs="Roboto Medium" w:eastAsia="Roboto Medium" w:hAnsi="Roboto Medium"/>
                <w:rtl w:val="0"/>
              </w:rPr>
              <w:t xml:space="preserve">OUT</w:t>
            </w:r>
            <w:r w:rsidDel="00000000" w:rsidR="00000000" w:rsidRPr="00000000">
              <w:rPr>
                <w:rtl w:val="0"/>
              </w:rPr>
              <w:t xml:space="preserve"> means output latch bit drives output; Input means the 'Input' column's item drives output</w:t>
            </w:r>
          </w:p>
          <w:p w:rsidR="00000000" w:rsidDel="00000000" w:rsidP="00000000" w:rsidRDefault="00000000" w:rsidRPr="00000000" w14:paraId="000004A0">
            <w:pPr>
              <w:pStyle w:val="Subtitle"/>
              <w:widowControl w:val="0"/>
              <w:spacing w:before="20" w:lineRule="auto"/>
              <w:jc w:val="left"/>
              <w:rPr/>
            </w:pPr>
            <w:bookmarkStart w:colFirst="0" w:colLast="0" w:name="_twt8zdn3t0fq" w:id="499"/>
            <w:bookmarkEnd w:id="499"/>
            <w:r w:rsidDel="00000000" w:rsidR="00000000" w:rsidRPr="00000000">
              <w:rPr>
                <w:sz w:val="20"/>
                <w:szCs w:val="20"/>
                <w:vertAlign w:val="superscript"/>
                <w:rtl w:val="0"/>
              </w:rPr>
              <w:t xml:space="preserve">2</w:t>
            </w:r>
            <w:r w:rsidDel="00000000" w:rsidR="00000000" w:rsidRPr="00000000">
              <w:rPr>
                <w:vertAlign w:val="superscript"/>
                <w:rtl w:val="0"/>
              </w:rPr>
              <w:t xml:space="preserve"> </w:t>
            </w:r>
            <w:r w:rsidDel="00000000" w:rsidR="00000000" w:rsidRPr="00000000">
              <w:rPr>
                <w:rtl w:val="0"/>
              </w:rPr>
              <w:t xml:space="preserve">OE is digital logic output enable only; analog output is indicated in the DAC column</w:t>
            </w:r>
          </w:p>
          <w:p w:rsidR="00000000" w:rsidDel="00000000" w:rsidP="00000000" w:rsidRDefault="00000000" w:rsidRPr="00000000" w14:paraId="000004A1">
            <w:pPr>
              <w:pStyle w:val="Subtitle"/>
              <w:widowControl w:val="0"/>
              <w:spacing w:after="200" w:before="20" w:lineRule="auto"/>
              <w:jc w:val="left"/>
              <w:rPr/>
            </w:pPr>
            <w:bookmarkStart w:colFirst="0" w:colLast="0" w:name="_6c6p5ljyrj2u" w:id="500"/>
            <w:bookmarkEnd w:id="500"/>
            <w:r w:rsidDel="00000000" w:rsidR="00000000" w:rsidRPr="00000000">
              <w:rPr>
                <w:sz w:val="20"/>
                <w:szCs w:val="20"/>
                <w:vertAlign w:val="superscript"/>
                <w:rtl w:val="0"/>
              </w:rPr>
              <w:t xml:space="preserve">3</w:t>
            </w:r>
            <w:r w:rsidDel="00000000" w:rsidR="00000000" w:rsidRPr="00000000">
              <w:rPr>
                <w:vertAlign w:val="superscript"/>
                <w:rtl w:val="0"/>
              </w:rPr>
              <w:t xml:space="preserve"> </w:t>
            </w:r>
            <w:r w:rsidDel="00000000" w:rsidR="00000000" w:rsidRPr="00000000">
              <w:rPr>
                <w:rtl w:val="0"/>
              </w:rPr>
              <w:t xml:space="preserve">if </w:t>
            </w:r>
            <w:r w:rsidDel="00000000" w:rsidR="00000000" w:rsidRPr="00000000">
              <w:rPr>
                <w:rFonts w:ascii="Roboto Medium" w:cs="Roboto Medium" w:eastAsia="Roboto Medium" w:hAnsi="Roboto Medium"/>
                <w:rtl w:val="0"/>
              </w:rPr>
              <w:t xml:space="preserve">OUT</w:t>
            </w:r>
            <w:r w:rsidDel="00000000" w:rsidR="00000000" w:rsidRPr="00000000">
              <w:rPr>
                <w:rtl w:val="0"/>
              </w:rPr>
              <w:t xml:space="preserve"> bit = 1</w:t>
            </w:r>
          </w:p>
        </w:tc>
      </w:tr>
      <w:tr>
        <w:trPr>
          <w:cantSplit w:val="0"/>
          <w:trHeight w:val="266.4" w:hRule="atLeast"/>
          <w:tblHeader w:val="0"/>
        </w:trPr>
        <w:tc>
          <w:tcPr>
            <w:gridSpan w:val="10"/>
            <w:shd w:fill="d9d9d9" w:val="clear"/>
            <w:tcMar>
              <w:top w:w="43.2" w:type="dxa"/>
              <w:left w:w="43.2" w:type="dxa"/>
              <w:bottom w:w="43.2" w:type="dxa"/>
              <w:right w:w="43.2" w:type="dxa"/>
            </w:tcMar>
            <w:vAlign w:val="top"/>
          </w:tcPr>
          <w:p w:rsidR="00000000" w:rsidDel="00000000" w:rsidP="00000000" w:rsidRDefault="00000000" w:rsidRPr="00000000" w14:paraId="000004AB">
            <w:pPr>
              <w:pStyle w:val="Subtitle"/>
              <w:jc w:val="left"/>
              <w:rPr>
                <w:b w:val="1"/>
              </w:rPr>
            </w:pPr>
            <w:bookmarkStart w:colFirst="0" w:colLast="0" w:name="_sziphnjddbtn" w:id="301"/>
            <w:bookmarkEnd w:id="301"/>
            <w:r w:rsidDel="00000000" w:rsidR="00000000" w:rsidRPr="00000000">
              <w:rPr>
                <w:b w:val="1"/>
                <w:rtl w:val="0"/>
              </w:rPr>
              <w:t xml:space="preserve">Pin Mode Legend</w:t>
            </w:r>
          </w:p>
        </w:tc>
      </w:tr>
      <w:tr>
        <w:trPr>
          <w:cantSplit w:val="0"/>
          <w:trHeight w:val="266.4" w:hRule="atLeast"/>
          <w:tblHeader w:val="0"/>
        </w:trPr>
        <w:tc>
          <w:tcPr>
            <w:gridSpan w:val="10"/>
            <w:shd w:fill="auto" w:val="clear"/>
            <w:tcMar>
              <w:top w:w="43.2" w:type="dxa"/>
              <w:left w:w="43.2" w:type="dxa"/>
              <w:bottom w:w="43.2" w:type="dxa"/>
              <w:right w:w="43.2" w:type="dxa"/>
            </w:tcMar>
            <w:vAlign w:val="top"/>
          </w:tcPr>
          <w:p w:rsidR="00000000" w:rsidDel="00000000" w:rsidP="00000000" w:rsidRDefault="00000000" w:rsidRPr="00000000" w14:paraId="000004B5">
            <w:pPr>
              <w:spacing w:after="0" w:line="240" w:lineRule="auto"/>
              <w:rPr>
                <w:sz w:val="2"/>
                <w:szCs w:val="2"/>
              </w:rPr>
            </w:pPr>
            <w:r w:rsidDel="00000000" w:rsidR="00000000" w:rsidRPr="00000000">
              <w:rPr>
                <w:rtl w:val="0"/>
              </w:rPr>
            </w:r>
          </w:p>
          <w:tbl>
            <w:tblPr>
              <w:tblStyle w:val="Table19"/>
              <w:tblW w:w="9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800"/>
              <w:gridCol w:w="6420"/>
              <w:tblGridChange w:id="0">
                <w:tblGrid>
                  <w:gridCol w:w="1770"/>
                  <w:gridCol w:w="1800"/>
                  <w:gridCol w:w="64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after="0" w:line="240" w:lineRule="auto"/>
                    <w:jc w:val="center"/>
                    <w:rPr>
                      <w:sz w:val="4"/>
                      <w:szCs w:val="4"/>
                    </w:rPr>
                  </w:pPr>
                  <w:r w:rsidDel="00000000" w:rsidR="00000000" w:rsidRPr="00000000">
                    <w:rPr>
                      <w:rtl w:val="0"/>
                    </w:rPr>
                  </w:r>
                </w:p>
                <w:tbl>
                  <w:tblPr>
                    <w:tblStyle w:val="Table20"/>
                    <w:tblW w:w="156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
                    <w:gridCol w:w="1245"/>
                    <w:tblGridChange w:id="0">
                      <w:tblGrid>
                        <w:gridCol w:w="315"/>
                        <w:gridCol w:w="1245"/>
                      </w:tblGrid>
                    </w:tblGridChange>
                  </w:tblGrid>
                  <w:tr>
                    <w:trPr>
                      <w:cantSplit w:val="0"/>
                      <w:tblHeader w:val="0"/>
                    </w:trPr>
                    <w:tc>
                      <w:tcPr>
                        <w:tcBorders>
                          <w:top w:color="000000" w:space="0" w:sz="0" w:val="nil"/>
                          <w:left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B7">
                        <w:pPr>
                          <w:pStyle w:val="Subtitle"/>
                          <w:rPr>
                            <w:rFonts w:ascii="Roboto Mono" w:cs="Roboto Mono" w:eastAsia="Roboto Mono" w:hAnsi="Roboto Mono"/>
                            <w:b w:val="1"/>
                          </w:rPr>
                        </w:pPr>
                        <w:bookmarkStart w:colFirst="0" w:colLast="0" w:name="_lbijegwhkc0q" w:id="501"/>
                        <w:bookmarkEnd w:id="501"/>
                        <w:r w:rsidDel="00000000" w:rsidR="00000000" w:rsidRPr="00000000">
                          <w:rPr>
                            <w:rFonts w:ascii="Roboto Mono" w:cs="Roboto Mono" w:eastAsia="Roboto Mono" w:hAnsi="Roboto Mono"/>
                            <w:b w:val="1"/>
                            <w:rtl w:val="0"/>
                          </w:rPr>
                          <w:t xml:space="preserve">C</w:t>
                        </w:r>
                      </w:p>
                    </w:tc>
                    <w:tc>
                      <w:tcPr>
                        <w:tcBorders>
                          <w:top w:color="000000" w:space="0" w:sz="0" w:val="nil"/>
                          <w:right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B8">
                        <w:pPr>
                          <w:pStyle w:val="Subtitle"/>
                          <w:jc w:val="left"/>
                          <w:rPr>
                            <w:rFonts w:ascii="Roboto" w:cs="Roboto" w:eastAsia="Roboto" w:hAnsi="Roboto"/>
                            <w:b w:val="1"/>
                          </w:rPr>
                        </w:pPr>
                        <w:bookmarkStart w:colFirst="0" w:colLast="0" w:name="_lbijegwhkc0q" w:id="501"/>
                        <w:bookmarkEnd w:id="501"/>
                        <w:r w:rsidDel="00000000" w:rsidR="00000000" w:rsidRPr="00000000">
                          <w:rPr>
                            <w:rFonts w:ascii="Roboto" w:cs="Roboto" w:eastAsia="Roboto" w:hAnsi="Roboto"/>
                            <w:b w:val="1"/>
                            <w:rtl w:val="0"/>
                          </w:rPr>
                          <w:t xml:space="preserve">IN</w:t>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 </w:t>
                        </w:r>
                        <w:r w:rsidDel="00000000" w:rsidR="00000000" w:rsidRPr="00000000">
                          <w:rPr>
                            <w:rFonts w:ascii="Roboto" w:cs="Roboto" w:eastAsia="Roboto" w:hAnsi="Roboto"/>
                            <w:b w:val="1"/>
                            <w:rtl w:val="0"/>
                          </w:rPr>
                          <w:t xml:space="preserve">OUT</w:t>
                        </w:r>
                      </w:p>
                    </w:tc>
                  </w:tr>
                  <w:tr>
                    <w:trPr>
                      <w:cantSplit w:val="0"/>
                      <w:tblHeader w:val="0"/>
                    </w:trPr>
                    <w:tc>
                      <w:tcPr>
                        <w:tcBorders>
                          <w:left w:color="000000" w:space="0" w:sz="0" w:val="nil"/>
                          <w:bottom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B9">
                        <w:pPr>
                          <w:pStyle w:val="Subtitle"/>
                          <w:widowControl w:val="0"/>
                          <w:rPr>
                            <w:rFonts w:ascii="Roboto Mono" w:cs="Roboto Mono" w:eastAsia="Roboto Mono" w:hAnsi="Roboto Mono"/>
                          </w:rPr>
                        </w:pPr>
                        <w:bookmarkStart w:colFirst="0" w:colLast="0" w:name="_h4l57xz7lj08" w:id="502"/>
                        <w:bookmarkEnd w:id="502"/>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BA">
                        <w:pPr>
                          <w:pStyle w:val="Subtitle"/>
                          <w:rPr>
                            <w:rFonts w:ascii="Roboto Mono" w:cs="Roboto Mono" w:eastAsia="Roboto Mono" w:hAnsi="Roboto Mono"/>
                          </w:rPr>
                        </w:pPr>
                        <w:bookmarkStart w:colFirst="0" w:colLast="0" w:name="_lbijegwhkc0q" w:id="501"/>
                        <w:bookmarkEnd w:id="501"/>
                        <w:r w:rsidDel="00000000" w:rsidR="00000000" w:rsidRPr="00000000">
                          <w:rPr>
                            <w:rFonts w:ascii="Roboto Mono" w:cs="Roboto Mono" w:eastAsia="Roboto Mono" w:hAnsi="Roboto Mono"/>
                            <w:rtl w:val="0"/>
                          </w:rPr>
                          <w:t xml:space="preserve">1</w:t>
                        </w:r>
                      </w:p>
                    </w:tc>
                    <w:tc>
                      <w:tcPr>
                        <w:tcBorders>
                          <w:bottom w:color="000000" w:space="0" w:sz="0" w:val="nil"/>
                          <w:right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BB">
                        <w:pPr>
                          <w:pStyle w:val="Subtitle"/>
                          <w:jc w:val="left"/>
                          <w:rPr/>
                        </w:pPr>
                        <w:bookmarkStart w:colFirst="0" w:colLast="0" w:name="_lbijegwhkc0q" w:id="501"/>
                        <w:bookmarkEnd w:id="501"/>
                        <w:r w:rsidDel="00000000" w:rsidR="00000000" w:rsidRPr="00000000">
                          <w:rPr>
                            <w:rtl w:val="0"/>
                          </w:rPr>
                          <w:t xml:space="preserve">Live </w:t>
                        </w:r>
                        <w:r w:rsidDel="00000000" w:rsidR="00000000" w:rsidRPr="00000000">
                          <w:rPr>
                            <w:vertAlign w:val="superscript"/>
                            <w:rtl w:val="0"/>
                          </w:rPr>
                          <w:t xml:space="preserve">1</w:t>
                        </w:r>
                        <w:r w:rsidDel="00000000" w:rsidR="00000000" w:rsidRPr="00000000">
                          <w:rPr>
                            <w:rtl w:val="0"/>
                          </w:rPr>
                        </w:r>
                      </w:p>
                      <w:p w:rsidR="00000000" w:rsidDel="00000000" w:rsidP="00000000" w:rsidRDefault="00000000" w:rsidRPr="00000000" w14:paraId="000004BC">
                        <w:pPr>
                          <w:pStyle w:val="Subtitle"/>
                          <w:jc w:val="left"/>
                          <w:rPr/>
                        </w:pPr>
                        <w:bookmarkStart w:colFirst="0" w:colLast="0" w:name="_lbijegwhkc0q" w:id="501"/>
                        <w:bookmarkEnd w:id="501"/>
                        <w:r w:rsidDel="00000000" w:rsidR="00000000" w:rsidRPr="00000000">
                          <w:rPr>
                            <w:rtl w:val="0"/>
                          </w:rPr>
                          <w:t xml:space="preserve">Clocked </w:t>
                        </w:r>
                        <w:r w:rsidDel="00000000" w:rsidR="00000000" w:rsidRPr="00000000">
                          <w:rPr>
                            <w:vertAlign w:val="superscript"/>
                            <w:rtl w:val="0"/>
                          </w:rPr>
                          <w:t xml:space="preserve">2</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4BD">
                        <w:pPr>
                          <w:pStyle w:val="Subtitle"/>
                          <w:rPr/>
                        </w:pPr>
                        <w:bookmarkStart w:colFirst="0" w:colLast="0" w:name="_lbijegwhkc0q" w:id="501"/>
                        <w:bookmarkEnd w:id="501"/>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4BE">
                        <w:pPr>
                          <w:pStyle w:val="Subtitle"/>
                          <w:jc w:val="left"/>
                          <w:rPr/>
                        </w:pPr>
                        <w:bookmarkStart w:colFirst="0" w:colLast="0" w:name="_lbijegwhkc0q" w:id="501"/>
                        <w:bookmarkEnd w:id="501"/>
                        <w:r w:rsidDel="00000000" w:rsidR="00000000" w:rsidRPr="00000000">
                          <w:rPr>
                            <w:rtl w:val="0"/>
                          </w:rPr>
                        </w:r>
                      </w:p>
                    </w:tc>
                  </w:tr>
                  <w:tr>
                    <w:trPr>
                      <w:cantSplit w:val="0"/>
                      <w:tblHeader w:val="0"/>
                    </w:trPr>
                    <w:tc>
                      <w:tcPr>
                        <w:tcBorders>
                          <w:top w:color="000000" w:space="0" w:sz="0" w:val="nil"/>
                          <w:left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BF">
                        <w:pPr>
                          <w:pStyle w:val="Subtitle"/>
                          <w:rPr>
                            <w:rFonts w:ascii="Roboto Mono" w:cs="Roboto Mono" w:eastAsia="Roboto Mono" w:hAnsi="Roboto Mono"/>
                            <w:b w:val="1"/>
                          </w:rPr>
                        </w:pPr>
                        <w:bookmarkStart w:colFirst="0" w:colLast="0" w:name="_lbijegwhkc0q" w:id="501"/>
                        <w:bookmarkEnd w:id="501"/>
                        <w:r w:rsidDel="00000000" w:rsidR="00000000" w:rsidRPr="00000000">
                          <w:rPr>
                            <w:rFonts w:ascii="Roboto Mono" w:cs="Roboto Mono" w:eastAsia="Roboto Mono" w:hAnsi="Roboto Mono"/>
                            <w:b w:val="1"/>
                            <w:rtl w:val="0"/>
                          </w:rPr>
                          <w:t xml:space="preserve">I</w:t>
                        </w:r>
                      </w:p>
                    </w:tc>
                    <w:tc>
                      <w:tcPr>
                        <w:tcBorders>
                          <w:top w:color="000000" w:space="0" w:sz="0" w:val="nil"/>
                          <w:right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C0">
                        <w:pPr>
                          <w:pStyle w:val="Subtitle"/>
                          <w:jc w:val="left"/>
                          <w:rPr>
                            <w:rFonts w:ascii="Roboto" w:cs="Roboto" w:eastAsia="Roboto" w:hAnsi="Roboto"/>
                            <w:b w:val="1"/>
                          </w:rPr>
                        </w:pPr>
                        <w:bookmarkStart w:colFirst="0" w:colLast="0" w:name="_lbijegwhkc0q" w:id="501"/>
                        <w:bookmarkEnd w:id="501"/>
                        <w:r w:rsidDel="00000000" w:rsidR="00000000" w:rsidRPr="00000000">
                          <w:rPr>
                            <w:rFonts w:ascii="Roboto" w:cs="Roboto" w:eastAsia="Roboto" w:hAnsi="Roboto"/>
                            <w:b w:val="1"/>
                            <w:rtl w:val="0"/>
                          </w:rPr>
                          <w:t xml:space="preserve">IN</w:t>
                        </w:r>
                      </w:p>
                    </w:tc>
                  </w:tr>
                  <w:tr>
                    <w:trPr>
                      <w:cantSplit w:val="0"/>
                      <w:tblHeader w:val="0"/>
                    </w:trPr>
                    <w:tc>
                      <w:tcPr>
                        <w:tcBorders>
                          <w:left w:color="000000" w:space="0" w:sz="0" w:val="nil"/>
                          <w:bottom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C1">
                        <w:pPr>
                          <w:pStyle w:val="Subtitle"/>
                          <w:widowControl w:val="0"/>
                          <w:rPr>
                            <w:rFonts w:ascii="Roboto Mono" w:cs="Roboto Mono" w:eastAsia="Roboto Mono" w:hAnsi="Roboto Mono"/>
                          </w:rPr>
                        </w:pPr>
                        <w:bookmarkStart w:colFirst="0" w:colLast="0" w:name="_1r4pclox7mnm" w:id="503"/>
                        <w:bookmarkEnd w:id="503"/>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C2">
                        <w:pPr>
                          <w:pStyle w:val="Subtitle"/>
                          <w:rPr>
                            <w:rFonts w:ascii="Roboto Mono" w:cs="Roboto Mono" w:eastAsia="Roboto Mono" w:hAnsi="Roboto Mono"/>
                          </w:rPr>
                        </w:pPr>
                        <w:bookmarkStart w:colFirst="0" w:colLast="0" w:name="_ggrncdbbv6ed" w:id="504"/>
                        <w:bookmarkEnd w:id="504"/>
                        <w:r w:rsidDel="00000000" w:rsidR="00000000" w:rsidRPr="00000000">
                          <w:rPr>
                            <w:rFonts w:ascii="Roboto Mono" w:cs="Roboto Mono" w:eastAsia="Roboto Mono" w:hAnsi="Roboto Mono"/>
                            <w:rtl w:val="0"/>
                          </w:rPr>
                          <w:t xml:space="preserve">1</w:t>
                        </w:r>
                      </w:p>
                    </w:tc>
                    <w:tc>
                      <w:tcPr>
                        <w:tcBorders>
                          <w:bottom w:color="000000" w:space="0" w:sz="0" w:val="nil"/>
                          <w:right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C3">
                        <w:pPr>
                          <w:pStyle w:val="Subtitle"/>
                          <w:jc w:val="left"/>
                          <w:rPr/>
                        </w:pPr>
                        <w:bookmarkStart w:colFirst="0" w:colLast="0" w:name="_lbijegwhkc0q" w:id="501"/>
                        <w:bookmarkEnd w:id="501"/>
                        <w:r w:rsidDel="00000000" w:rsidR="00000000" w:rsidRPr="00000000">
                          <w:rPr>
                            <w:rtl w:val="0"/>
                          </w:rPr>
                          <w:t xml:space="preserve">True</w:t>
                        </w:r>
                      </w:p>
                      <w:p w:rsidR="00000000" w:rsidDel="00000000" w:rsidP="00000000" w:rsidRDefault="00000000" w:rsidRPr="00000000" w14:paraId="000004C4">
                        <w:pPr>
                          <w:pStyle w:val="Subtitle"/>
                          <w:jc w:val="left"/>
                          <w:rPr/>
                        </w:pPr>
                        <w:bookmarkStart w:colFirst="0" w:colLast="0" w:name="_z8gihwdtx0xd" w:id="505"/>
                        <w:bookmarkEnd w:id="505"/>
                        <w:r w:rsidDel="00000000" w:rsidR="00000000" w:rsidRPr="00000000">
                          <w:rPr>
                            <w:rtl w:val="0"/>
                          </w:rPr>
                          <w:t xml:space="preserve">Not (inverted)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4C5">
                        <w:pPr>
                          <w:pStyle w:val="Subtitle"/>
                          <w:jc w:val="left"/>
                          <w:rPr/>
                        </w:pPr>
                        <w:bookmarkStart w:colFirst="0" w:colLast="0" w:name="_z8gihwdtx0xd" w:id="505"/>
                        <w:bookmarkEnd w:id="505"/>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4C6">
                        <w:pPr>
                          <w:pStyle w:val="Subtitle"/>
                          <w:jc w:val="left"/>
                          <w:rPr/>
                        </w:pPr>
                        <w:bookmarkStart w:colFirst="0" w:colLast="0" w:name="_z8gihwdtx0xd" w:id="505"/>
                        <w:bookmarkEnd w:id="505"/>
                        <w:r w:rsidDel="00000000" w:rsidR="00000000" w:rsidRPr="00000000">
                          <w:rPr>
                            <w:rtl w:val="0"/>
                          </w:rPr>
                        </w:r>
                      </w:p>
                    </w:tc>
                  </w:tr>
                  <w:tr>
                    <w:trPr>
                      <w:cantSplit w:val="0"/>
                      <w:tblHeader w:val="0"/>
                    </w:trPr>
                    <w:tc>
                      <w:tcPr>
                        <w:tcBorders>
                          <w:top w:color="000000" w:space="0" w:sz="0" w:val="nil"/>
                          <w:left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C7">
                        <w:pPr>
                          <w:pStyle w:val="Subtitle"/>
                          <w:rPr>
                            <w:rFonts w:ascii="Roboto Mono" w:cs="Roboto Mono" w:eastAsia="Roboto Mono" w:hAnsi="Roboto Mono"/>
                            <w:b w:val="1"/>
                          </w:rPr>
                        </w:pPr>
                        <w:bookmarkStart w:colFirst="0" w:colLast="0" w:name="_z8gihwdtx0xd" w:id="505"/>
                        <w:bookmarkEnd w:id="505"/>
                        <w:r w:rsidDel="00000000" w:rsidR="00000000" w:rsidRPr="00000000">
                          <w:rPr>
                            <w:rFonts w:ascii="Roboto Mono" w:cs="Roboto Mono" w:eastAsia="Roboto Mono" w:hAnsi="Roboto Mono"/>
                            <w:b w:val="1"/>
                            <w:rtl w:val="0"/>
                          </w:rPr>
                          <w:t xml:space="preserve">O</w:t>
                        </w:r>
                      </w:p>
                    </w:tc>
                    <w:tc>
                      <w:tcPr>
                        <w:tcBorders>
                          <w:top w:color="000000" w:space="0" w:sz="0" w:val="nil"/>
                          <w:right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C8">
                        <w:pPr>
                          <w:pStyle w:val="Subtitle"/>
                          <w:jc w:val="left"/>
                          <w:rPr>
                            <w:b w:val="1"/>
                          </w:rPr>
                        </w:pPr>
                        <w:bookmarkStart w:colFirst="0" w:colLast="0" w:name="_z8gihwdtx0xd" w:id="505"/>
                        <w:bookmarkEnd w:id="505"/>
                        <w:r w:rsidDel="00000000" w:rsidR="00000000" w:rsidRPr="00000000">
                          <w:rPr>
                            <w:b w:val="1"/>
                            <w:rtl w:val="0"/>
                          </w:rPr>
                          <w:t xml:space="preserve">Output</w:t>
                        </w:r>
                      </w:p>
                    </w:tc>
                  </w:tr>
                  <w:tr>
                    <w:trPr>
                      <w:cantSplit w:val="0"/>
                      <w:tblHeader w:val="0"/>
                    </w:trPr>
                    <w:tc>
                      <w:tcPr>
                        <w:tcBorders>
                          <w:left w:color="000000" w:space="0" w:sz="0" w:val="nil"/>
                          <w:bottom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C9">
                        <w:pPr>
                          <w:pStyle w:val="Subtitle"/>
                          <w:widowControl w:val="0"/>
                          <w:rPr>
                            <w:rFonts w:ascii="Roboto Mono" w:cs="Roboto Mono" w:eastAsia="Roboto Mono" w:hAnsi="Roboto Mono"/>
                          </w:rPr>
                        </w:pPr>
                        <w:bookmarkStart w:colFirst="0" w:colLast="0" w:name="_dsdxxys7ewhl" w:id="506"/>
                        <w:bookmarkEnd w:id="506"/>
                        <w:r w:rsidDel="00000000" w:rsidR="00000000" w:rsidRPr="00000000">
                          <w:rPr>
                            <w:rFonts w:ascii="Roboto Mono" w:cs="Roboto Mono" w:eastAsia="Roboto Mono" w:hAnsi="Roboto Mono"/>
                            <w:rtl w:val="0"/>
                          </w:rPr>
                          <w:t xml:space="preserve">0</w:t>
                        </w:r>
                      </w:p>
                      <w:p w:rsidR="00000000" w:rsidDel="00000000" w:rsidP="00000000" w:rsidRDefault="00000000" w:rsidRPr="00000000" w14:paraId="000004CA">
                        <w:pPr>
                          <w:pStyle w:val="Subtitle"/>
                          <w:rPr>
                            <w:rFonts w:ascii="Roboto Mono" w:cs="Roboto Mono" w:eastAsia="Roboto Mono" w:hAnsi="Roboto Mono"/>
                          </w:rPr>
                        </w:pPr>
                        <w:bookmarkStart w:colFirst="0" w:colLast="0" w:name="_nuxoo7hp8jdi" w:id="507"/>
                        <w:bookmarkEnd w:id="507"/>
                        <w:r w:rsidDel="00000000" w:rsidR="00000000" w:rsidRPr="00000000">
                          <w:rPr>
                            <w:rFonts w:ascii="Roboto Mono" w:cs="Roboto Mono" w:eastAsia="Roboto Mono" w:hAnsi="Roboto Mono"/>
                            <w:rtl w:val="0"/>
                          </w:rPr>
                          <w:t xml:space="preserve">1</w:t>
                        </w:r>
                      </w:p>
                    </w:tc>
                    <w:tc>
                      <w:tcPr>
                        <w:tcBorders>
                          <w:bottom w:color="000000" w:space="0" w:sz="0" w:val="nil"/>
                          <w:right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CB">
                        <w:pPr>
                          <w:pStyle w:val="Subtitle"/>
                          <w:jc w:val="left"/>
                          <w:rPr/>
                        </w:pPr>
                        <w:bookmarkStart w:colFirst="0" w:colLast="0" w:name="_z8gihwdtx0xd" w:id="505"/>
                        <w:bookmarkEnd w:id="505"/>
                        <w:r w:rsidDel="00000000" w:rsidR="00000000" w:rsidRPr="00000000">
                          <w:rPr>
                            <w:rtl w:val="0"/>
                          </w:rPr>
                          <w:t xml:space="preserve">True</w:t>
                        </w:r>
                      </w:p>
                      <w:p w:rsidR="00000000" w:rsidDel="00000000" w:rsidP="00000000" w:rsidRDefault="00000000" w:rsidRPr="00000000" w14:paraId="000004CC">
                        <w:pPr>
                          <w:pStyle w:val="Subtitle"/>
                          <w:jc w:val="left"/>
                          <w:rPr/>
                        </w:pPr>
                        <w:bookmarkStart w:colFirst="0" w:colLast="0" w:name="_z8gihwdtx0xd" w:id="505"/>
                        <w:bookmarkEnd w:id="505"/>
                        <w:r w:rsidDel="00000000" w:rsidR="00000000" w:rsidRPr="00000000">
                          <w:rPr>
                            <w:rtl w:val="0"/>
                          </w:rPr>
                          <w:t xml:space="preserve">Not (inverted)</w:t>
                        </w:r>
                      </w:p>
                    </w:tc>
                  </w:tr>
                </w:tbl>
                <w:p w:rsidR="00000000" w:rsidDel="00000000" w:rsidP="00000000" w:rsidRDefault="00000000" w:rsidRPr="00000000" w14:paraId="000004CD">
                  <w:pPr>
                    <w:widowControl w:val="0"/>
                    <w:spacing w:after="0" w:line="240" w:lineRule="auto"/>
                    <w:rPr>
                      <w:sz w:val="4"/>
                      <w:szCs w:val="4"/>
                    </w:rPr>
                  </w:pPr>
                  <w:r w:rsidDel="00000000" w:rsidR="00000000" w:rsidRPr="00000000">
                    <w:rPr>
                      <w:rtl w:val="0"/>
                    </w:rPr>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after="0" w:line="240" w:lineRule="auto"/>
                    <w:rPr>
                      <w:sz w:val="4"/>
                      <w:szCs w:val="4"/>
                    </w:rPr>
                  </w:pPr>
                  <w:r w:rsidDel="00000000" w:rsidR="00000000" w:rsidRPr="00000000">
                    <w:rPr>
                      <w:rtl w:val="0"/>
                    </w:rPr>
                  </w:r>
                </w:p>
                <w:tbl>
                  <w:tblPr>
                    <w:tblStyle w:val="Table21"/>
                    <w:tblW w:w="1230.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690"/>
                    <w:tblGridChange w:id="0">
                      <w:tblGrid>
                        <w:gridCol w:w="540"/>
                        <w:gridCol w:w="690"/>
                      </w:tblGrid>
                    </w:tblGridChange>
                  </w:tblGrid>
                  <w:tr>
                    <w:trPr>
                      <w:cantSplit w:val="0"/>
                      <w:tblHeader w:val="0"/>
                    </w:trPr>
                    <w:tc>
                      <w:tcPr>
                        <w:tcBorders>
                          <w:top w:color="000000" w:space="0" w:sz="0" w:val="nil"/>
                          <w:left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CF">
                        <w:pPr>
                          <w:widowControl w:val="0"/>
                          <w:spacing w:after="0" w:line="240" w:lineRule="auto"/>
                          <w:jc w:val="center"/>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HHH</w:t>
                        </w:r>
                      </w:p>
                      <w:p w:rsidR="00000000" w:rsidDel="00000000" w:rsidP="00000000" w:rsidRDefault="00000000" w:rsidRPr="00000000" w14:paraId="000004D0">
                        <w:pPr>
                          <w:widowControl w:val="0"/>
                          <w:spacing w:after="0" w:line="240" w:lineRule="auto"/>
                          <w:jc w:val="center"/>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LLL</w:t>
                        </w:r>
                      </w:p>
                    </w:tc>
                    <w:tc>
                      <w:tcPr>
                        <w:tcBorders>
                          <w:top w:color="000000" w:space="0" w:sz="0" w:val="nil"/>
                          <w:right w:color="000000" w:space="0" w:sz="0" w:val="nil"/>
                        </w:tcBorders>
                        <w:shd w:fill="auto" w:val="clear"/>
                        <w:tcMar>
                          <w:top w:w="43.2" w:type="dxa"/>
                          <w:left w:w="43.2" w:type="dxa"/>
                          <w:bottom w:w="43.2" w:type="dxa"/>
                          <w:right w:w="43.2" w:type="dxa"/>
                        </w:tcMar>
                        <w:vAlign w:val="center"/>
                      </w:tcPr>
                      <w:p w:rsidR="00000000" w:rsidDel="00000000" w:rsidP="00000000" w:rsidRDefault="00000000" w:rsidRPr="00000000" w14:paraId="000004D1">
                        <w:pPr>
                          <w:pStyle w:val="Subtitle"/>
                          <w:widowControl w:val="0"/>
                          <w:jc w:val="left"/>
                          <w:rPr>
                            <w:b w:val="1"/>
                          </w:rPr>
                        </w:pPr>
                        <w:bookmarkStart w:colFirst="0" w:colLast="0" w:name="_3840tm2xiqus" w:id="508"/>
                        <w:bookmarkEnd w:id="508"/>
                        <w:r w:rsidDel="00000000" w:rsidR="00000000" w:rsidRPr="00000000">
                          <w:rPr>
                            <w:b w:val="1"/>
                            <w:rtl w:val="0"/>
                          </w:rPr>
                          <w:t xml:space="preserve">Drive</w:t>
                        </w:r>
                      </w:p>
                    </w:tc>
                  </w:tr>
                  <w:tr>
                    <w:trPr>
                      <w:cantSplit w:val="0"/>
                      <w:tblHeader w:val="0"/>
                    </w:trPr>
                    <w:tc>
                      <w:tcPr>
                        <w:tcBorders>
                          <w:left w:color="000000" w:space="0" w:sz="0" w:val="nil"/>
                          <w:bottom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D2">
                        <w:pPr>
                          <w:pStyle w:val="Subtitle"/>
                          <w:widowControl w:val="0"/>
                          <w:rPr>
                            <w:rFonts w:ascii="Roboto Mono" w:cs="Roboto Mono" w:eastAsia="Roboto Mono" w:hAnsi="Roboto Mono"/>
                          </w:rPr>
                        </w:pPr>
                        <w:bookmarkStart w:colFirst="0" w:colLast="0" w:name="_ne7cmhaw2ycn" w:id="509"/>
                        <w:bookmarkEnd w:id="509"/>
                        <w:r w:rsidDel="00000000" w:rsidR="00000000" w:rsidRPr="00000000">
                          <w:rPr>
                            <w:rFonts w:ascii="Roboto Mono" w:cs="Roboto Mono" w:eastAsia="Roboto Mono" w:hAnsi="Roboto Mono"/>
                            <w:rtl w:val="0"/>
                          </w:rPr>
                          <w:t xml:space="preserve">000</w:t>
                        </w:r>
                      </w:p>
                      <w:p w:rsidR="00000000" w:rsidDel="00000000" w:rsidP="00000000" w:rsidRDefault="00000000" w:rsidRPr="00000000" w14:paraId="000004D3">
                        <w:pPr>
                          <w:pStyle w:val="Subtitle"/>
                          <w:widowControl w:val="0"/>
                          <w:rPr>
                            <w:rFonts w:ascii="Roboto Mono" w:cs="Roboto Mono" w:eastAsia="Roboto Mono" w:hAnsi="Roboto Mono"/>
                          </w:rPr>
                        </w:pPr>
                        <w:bookmarkStart w:colFirst="0" w:colLast="0" w:name="_tq4db31e55pp" w:id="510"/>
                        <w:bookmarkEnd w:id="510"/>
                        <w:r w:rsidDel="00000000" w:rsidR="00000000" w:rsidRPr="00000000">
                          <w:rPr>
                            <w:rFonts w:ascii="Roboto Mono" w:cs="Roboto Mono" w:eastAsia="Roboto Mono" w:hAnsi="Roboto Mono"/>
                            <w:rtl w:val="0"/>
                          </w:rPr>
                          <w:t xml:space="preserve">001</w:t>
                        </w:r>
                      </w:p>
                      <w:p w:rsidR="00000000" w:rsidDel="00000000" w:rsidP="00000000" w:rsidRDefault="00000000" w:rsidRPr="00000000" w14:paraId="000004D4">
                        <w:pPr>
                          <w:pStyle w:val="Subtitle"/>
                          <w:widowControl w:val="0"/>
                          <w:rPr>
                            <w:rFonts w:ascii="Roboto Mono" w:cs="Roboto Mono" w:eastAsia="Roboto Mono" w:hAnsi="Roboto Mono"/>
                          </w:rPr>
                        </w:pPr>
                        <w:bookmarkStart w:colFirst="0" w:colLast="0" w:name="_8qgsjkmnbu1u" w:id="511"/>
                        <w:bookmarkEnd w:id="511"/>
                        <w:r w:rsidDel="00000000" w:rsidR="00000000" w:rsidRPr="00000000">
                          <w:rPr>
                            <w:rFonts w:ascii="Roboto Mono" w:cs="Roboto Mono" w:eastAsia="Roboto Mono" w:hAnsi="Roboto Mono"/>
                            <w:rtl w:val="0"/>
                          </w:rPr>
                          <w:t xml:space="preserve">010</w:t>
                        </w:r>
                      </w:p>
                      <w:p w:rsidR="00000000" w:rsidDel="00000000" w:rsidP="00000000" w:rsidRDefault="00000000" w:rsidRPr="00000000" w14:paraId="000004D5">
                        <w:pPr>
                          <w:pStyle w:val="Subtitle"/>
                          <w:widowControl w:val="0"/>
                          <w:rPr>
                            <w:rFonts w:ascii="Roboto Mono" w:cs="Roboto Mono" w:eastAsia="Roboto Mono" w:hAnsi="Roboto Mono"/>
                          </w:rPr>
                        </w:pPr>
                        <w:bookmarkStart w:colFirst="0" w:colLast="0" w:name="_co6uj7tliohi" w:id="512"/>
                        <w:bookmarkEnd w:id="512"/>
                        <w:r w:rsidDel="00000000" w:rsidR="00000000" w:rsidRPr="00000000">
                          <w:rPr>
                            <w:rFonts w:ascii="Roboto Mono" w:cs="Roboto Mono" w:eastAsia="Roboto Mono" w:hAnsi="Roboto Mono"/>
                            <w:rtl w:val="0"/>
                          </w:rPr>
                          <w:t xml:space="preserve">011</w:t>
                        </w:r>
                      </w:p>
                      <w:p w:rsidR="00000000" w:rsidDel="00000000" w:rsidP="00000000" w:rsidRDefault="00000000" w:rsidRPr="00000000" w14:paraId="000004D6">
                        <w:pPr>
                          <w:pStyle w:val="Subtitle"/>
                          <w:widowControl w:val="0"/>
                          <w:rPr>
                            <w:rFonts w:ascii="Roboto Mono" w:cs="Roboto Mono" w:eastAsia="Roboto Mono" w:hAnsi="Roboto Mono"/>
                          </w:rPr>
                        </w:pPr>
                        <w:bookmarkStart w:colFirst="0" w:colLast="0" w:name="_escms13er5ow" w:id="513"/>
                        <w:bookmarkEnd w:id="513"/>
                        <w:r w:rsidDel="00000000" w:rsidR="00000000" w:rsidRPr="00000000">
                          <w:rPr>
                            <w:rFonts w:ascii="Roboto Mono" w:cs="Roboto Mono" w:eastAsia="Roboto Mono" w:hAnsi="Roboto Mono"/>
                            <w:rtl w:val="0"/>
                          </w:rPr>
                          <w:t xml:space="preserve">100</w:t>
                        </w:r>
                      </w:p>
                      <w:p w:rsidR="00000000" w:rsidDel="00000000" w:rsidP="00000000" w:rsidRDefault="00000000" w:rsidRPr="00000000" w14:paraId="000004D7">
                        <w:pPr>
                          <w:pStyle w:val="Subtitle"/>
                          <w:widowControl w:val="0"/>
                          <w:rPr>
                            <w:rFonts w:ascii="Roboto Mono" w:cs="Roboto Mono" w:eastAsia="Roboto Mono" w:hAnsi="Roboto Mono"/>
                          </w:rPr>
                        </w:pPr>
                        <w:bookmarkStart w:colFirst="0" w:colLast="0" w:name="_iygyy6ywludd" w:id="514"/>
                        <w:bookmarkEnd w:id="514"/>
                        <w:r w:rsidDel="00000000" w:rsidR="00000000" w:rsidRPr="00000000">
                          <w:rPr>
                            <w:rFonts w:ascii="Roboto Mono" w:cs="Roboto Mono" w:eastAsia="Roboto Mono" w:hAnsi="Roboto Mono"/>
                            <w:rtl w:val="0"/>
                          </w:rPr>
                          <w:t xml:space="preserve">101</w:t>
                        </w:r>
                      </w:p>
                      <w:p w:rsidR="00000000" w:rsidDel="00000000" w:rsidP="00000000" w:rsidRDefault="00000000" w:rsidRPr="00000000" w14:paraId="000004D8">
                        <w:pPr>
                          <w:pStyle w:val="Subtitle"/>
                          <w:widowControl w:val="0"/>
                          <w:rPr>
                            <w:rFonts w:ascii="Roboto Mono" w:cs="Roboto Mono" w:eastAsia="Roboto Mono" w:hAnsi="Roboto Mono"/>
                          </w:rPr>
                        </w:pPr>
                        <w:bookmarkStart w:colFirst="0" w:colLast="0" w:name="_ktbmp0sewjnp" w:id="515"/>
                        <w:bookmarkEnd w:id="515"/>
                        <w:r w:rsidDel="00000000" w:rsidR="00000000" w:rsidRPr="00000000">
                          <w:rPr>
                            <w:rFonts w:ascii="Roboto Mono" w:cs="Roboto Mono" w:eastAsia="Roboto Mono" w:hAnsi="Roboto Mono"/>
                            <w:rtl w:val="0"/>
                          </w:rPr>
                          <w:t xml:space="preserve">110</w:t>
                        </w:r>
                      </w:p>
                      <w:p w:rsidR="00000000" w:rsidDel="00000000" w:rsidP="00000000" w:rsidRDefault="00000000" w:rsidRPr="00000000" w14:paraId="000004D9">
                        <w:pPr>
                          <w:pStyle w:val="Subtitle"/>
                          <w:widowControl w:val="0"/>
                          <w:rPr/>
                        </w:pPr>
                        <w:bookmarkStart w:colFirst="0" w:colLast="0" w:name="_cfcbrftkk3ia" w:id="516"/>
                        <w:bookmarkEnd w:id="516"/>
                        <w:r w:rsidDel="00000000" w:rsidR="00000000" w:rsidRPr="00000000">
                          <w:rPr>
                            <w:rFonts w:ascii="Roboto Mono" w:cs="Roboto Mono" w:eastAsia="Roboto Mono" w:hAnsi="Roboto Mono"/>
                            <w:rtl w:val="0"/>
                          </w:rPr>
                          <w:t xml:space="preserve">111</w:t>
                        </w:r>
                        <w:r w:rsidDel="00000000" w:rsidR="00000000" w:rsidRPr="00000000">
                          <w:rPr>
                            <w:rtl w:val="0"/>
                          </w:rPr>
                        </w:r>
                      </w:p>
                    </w:tc>
                    <w:tc>
                      <w:tcPr>
                        <w:tcBorders>
                          <w:bottom w:color="000000" w:space="0" w:sz="0" w:val="nil"/>
                          <w:right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DA">
                        <w:pPr>
                          <w:pStyle w:val="Subtitle"/>
                          <w:widowControl w:val="0"/>
                          <w:jc w:val="left"/>
                          <w:rPr/>
                        </w:pPr>
                        <w:bookmarkStart w:colFirst="0" w:colLast="0" w:name="_3840tm2xiqus" w:id="508"/>
                        <w:bookmarkEnd w:id="508"/>
                        <w:r w:rsidDel="00000000" w:rsidR="00000000" w:rsidRPr="00000000">
                          <w:rPr>
                            <w:rtl w:val="0"/>
                          </w:rPr>
                          <w:t xml:space="preserve">Fast</w:t>
                        </w:r>
                      </w:p>
                      <w:p w:rsidR="00000000" w:rsidDel="00000000" w:rsidP="00000000" w:rsidRDefault="00000000" w:rsidRPr="00000000" w14:paraId="000004DB">
                        <w:pPr>
                          <w:pStyle w:val="Subtitle"/>
                          <w:widowControl w:val="0"/>
                          <w:jc w:val="left"/>
                          <w:rPr/>
                        </w:pPr>
                        <w:bookmarkStart w:colFirst="0" w:colLast="0" w:name="_3840tm2xiqus" w:id="508"/>
                        <w:bookmarkEnd w:id="508"/>
                        <w:r w:rsidDel="00000000" w:rsidR="00000000" w:rsidRPr="00000000">
                          <w:rPr>
                            <w:rtl w:val="0"/>
                          </w:rPr>
                          <w:t xml:space="preserve">1.5 kΩ</w:t>
                        </w:r>
                      </w:p>
                      <w:p w:rsidR="00000000" w:rsidDel="00000000" w:rsidP="00000000" w:rsidRDefault="00000000" w:rsidRPr="00000000" w14:paraId="000004DC">
                        <w:pPr>
                          <w:pStyle w:val="Subtitle"/>
                          <w:widowControl w:val="0"/>
                          <w:jc w:val="left"/>
                          <w:rPr/>
                        </w:pPr>
                        <w:bookmarkStart w:colFirst="0" w:colLast="0" w:name="_cm9tv9j1qxdc" w:id="517"/>
                        <w:bookmarkEnd w:id="517"/>
                        <w:r w:rsidDel="00000000" w:rsidR="00000000" w:rsidRPr="00000000">
                          <w:rPr>
                            <w:rtl w:val="0"/>
                          </w:rPr>
                          <w:t xml:space="preserve">15 kΩ</w:t>
                        </w:r>
                      </w:p>
                      <w:p w:rsidR="00000000" w:rsidDel="00000000" w:rsidP="00000000" w:rsidRDefault="00000000" w:rsidRPr="00000000" w14:paraId="000004DD">
                        <w:pPr>
                          <w:pStyle w:val="Subtitle"/>
                          <w:widowControl w:val="0"/>
                          <w:jc w:val="left"/>
                          <w:rPr/>
                        </w:pPr>
                        <w:bookmarkStart w:colFirst="0" w:colLast="0" w:name="_l31h4rfxdij3" w:id="518"/>
                        <w:bookmarkEnd w:id="518"/>
                        <w:r w:rsidDel="00000000" w:rsidR="00000000" w:rsidRPr="00000000">
                          <w:rPr>
                            <w:rtl w:val="0"/>
                          </w:rPr>
                          <w:t xml:space="preserve">150 kΩ</w:t>
                        </w:r>
                      </w:p>
                      <w:p w:rsidR="00000000" w:rsidDel="00000000" w:rsidP="00000000" w:rsidRDefault="00000000" w:rsidRPr="00000000" w14:paraId="000004DE">
                        <w:pPr>
                          <w:pStyle w:val="Subtitle"/>
                          <w:jc w:val="left"/>
                          <w:rPr/>
                        </w:pPr>
                        <w:bookmarkStart w:colFirst="0" w:colLast="0" w:name="_ceqcbtapuyw6" w:id="519"/>
                        <w:bookmarkEnd w:id="519"/>
                        <w:r w:rsidDel="00000000" w:rsidR="00000000" w:rsidRPr="00000000">
                          <w:rPr>
                            <w:rtl w:val="0"/>
                          </w:rPr>
                          <w:t xml:space="preserve">1 mA</w:t>
                        </w:r>
                      </w:p>
                      <w:p w:rsidR="00000000" w:rsidDel="00000000" w:rsidP="00000000" w:rsidRDefault="00000000" w:rsidRPr="00000000" w14:paraId="000004DF">
                        <w:pPr>
                          <w:pStyle w:val="Subtitle"/>
                          <w:jc w:val="left"/>
                          <w:rPr/>
                        </w:pPr>
                        <w:bookmarkStart w:colFirst="0" w:colLast="0" w:name="_ceqcbtapuyw6" w:id="519"/>
                        <w:bookmarkEnd w:id="519"/>
                        <w:r w:rsidDel="00000000" w:rsidR="00000000" w:rsidRPr="00000000">
                          <w:rPr>
                            <w:rtl w:val="0"/>
                          </w:rPr>
                          <w:t xml:space="preserve">100 µA</w:t>
                        </w:r>
                      </w:p>
                      <w:p w:rsidR="00000000" w:rsidDel="00000000" w:rsidP="00000000" w:rsidRDefault="00000000" w:rsidRPr="00000000" w14:paraId="000004E0">
                        <w:pPr>
                          <w:pStyle w:val="Subtitle"/>
                          <w:jc w:val="left"/>
                          <w:rPr/>
                        </w:pPr>
                        <w:bookmarkStart w:colFirst="0" w:colLast="0" w:name="_ceqcbtapuyw6" w:id="519"/>
                        <w:bookmarkEnd w:id="519"/>
                        <w:r w:rsidDel="00000000" w:rsidR="00000000" w:rsidRPr="00000000">
                          <w:rPr>
                            <w:rtl w:val="0"/>
                          </w:rPr>
                          <w:t xml:space="preserve">10 µA</w:t>
                        </w:r>
                      </w:p>
                      <w:p w:rsidR="00000000" w:rsidDel="00000000" w:rsidP="00000000" w:rsidRDefault="00000000" w:rsidRPr="00000000" w14:paraId="000004E1">
                        <w:pPr>
                          <w:pStyle w:val="Subtitle"/>
                          <w:jc w:val="left"/>
                          <w:rPr/>
                        </w:pPr>
                        <w:bookmarkStart w:colFirst="0" w:colLast="0" w:name="_ceqcbtapuyw6" w:id="519"/>
                        <w:bookmarkEnd w:id="519"/>
                        <w:r w:rsidDel="00000000" w:rsidR="00000000" w:rsidRPr="00000000">
                          <w:rPr>
                            <w:rtl w:val="0"/>
                          </w:rPr>
                          <w:t xml:space="preserve">Float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E2">
                        <w:pPr>
                          <w:pStyle w:val="Subtitle"/>
                          <w:jc w:val="left"/>
                          <w:rPr/>
                        </w:pPr>
                        <w:bookmarkStart w:colFirst="0" w:colLast="0" w:name="_ne7cmhaw2ycn" w:id="509"/>
                        <w:bookmarkEnd w:id="509"/>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3.2" w:type="dxa"/>
                          <w:left w:w="43.2" w:type="dxa"/>
                          <w:bottom w:w="43.2" w:type="dxa"/>
                          <w:right w:w="43.2" w:type="dxa"/>
                        </w:tcMar>
                        <w:vAlign w:val="top"/>
                      </w:tcPr>
                      <w:p w:rsidR="00000000" w:rsidDel="00000000" w:rsidP="00000000" w:rsidRDefault="00000000" w:rsidRPr="00000000" w14:paraId="000004E3">
                        <w:pPr>
                          <w:pStyle w:val="Subtitle"/>
                          <w:jc w:val="left"/>
                          <w:rPr/>
                        </w:pPr>
                        <w:bookmarkStart w:colFirst="0" w:colLast="0" w:name="_38kcci22c7os" w:id="520"/>
                        <w:bookmarkEnd w:id="520"/>
                        <w:r w:rsidDel="00000000" w:rsidR="00000000" w:rsidRPr="00000000">
                          <w:rPr>
                            <w:rtl w:val="0"/>
                          </w:rPr>
                        </w:r>
                      </w:p>
                    </w:tc>
                  </w:tr>
                </w:tbl>
                <w:p w:rsidR="00000000" w:rsidDel="00000000" w:rsidP="00000000" w:rsidRDefault="00000000" w:rsidRPr="00000000" w14:paraId="000004E4">
                  <w:pPr>
                    <w:widowControl w:val="0"/>
                    <w:spacing w:after="0" w:line="240" w:lineRule="auto"/>
                    <w:rPr/>
                  </w:pPr>
                  <w:r w:rsidDel="00000000" w:rsidR="00000000" w:rsidRPr="00000000">
                    <w:rPr>
                      <w:rtl w:val="0"/>
                    </w:rPr>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after="0" w:line="240" w:lineRule="auto"/>
                    <w:rPr>
                      <w:sz w:val="4"/>
                      <w:szCs w:val="4"/>
                    </w:rPr>
                  </w:pPr>
                  <w:r w:rsidDel="00000000" w:rsidR="00000000" w:rsidRPr="00000000">
                    <w:rPr>
                      <w:rtl w:val="0"/>
                    </w:rPr>
                  </w:r>
                </w:p>
                <w:tbl>
                  <w:tblPr>
                    <w:tblStyle w:val="Table22"/>
                    <w:tblW w:w="5760.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60"/>
                    <w:tblGridChange w:id="0">
                      <w:tblGrid>
                        <w:gridCol w:w="5760"/>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E6">
                        <w:pPr>
                          <w:pStyle w:val="Subtitle"/>
                          <w:widowControl w:val="0"/>
                          <w:jc w:val="left"/>
                          <w:rPr/>
                        </w:pPr>
                        <w:bookmarkStart w:colFirst="0" w:colLast="0" w:name="_rr4wzus9nz0x" w:id="521"/>
                        <w:bookmarkEnd w:id="521"/>
                        <w:r w:rsidDel="00000000" w:rsidR="00000000" w:rsidRPr="00000000">
                          <w:rPr>
                            <w:rtl w:val="0"/>
                          </w:rPr>
                          <w:t xml:space="preserve">OE = digital output enable (when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 bit high)</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E7">
                        <w:pPr>
                          <w:pStyle w:val="Subtitle"/>
                          <w:widowControl w:val="0"/>
                          <w:jc w:val="left"/>
                          <w:rPr/>
                        </w:pPr>
                        <w:bookmarkStart w:colFirst="0" w:colLast="0" w:name="_rr4wzus9nz0x" w:id="521"/>
                        <w:bookmarkEnd w:id="521"/>
                        <w:r w:rsidDel="00000000" w:rsidR="00000000" w:rsidRPr="00000000">
                          <w:rPr>
                            <w:rtl w:val="0"/>
                          </w:rPr>
                          <w:t xml:space="preserve">DAC = digital to analog converter enable (when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 bit high)</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E8">
                        <w:pPr>
                          <w:pStyle w:val="Subtitle"/>
                          <w:widowControl w:val="0"/>
                          <w:jc w:val="left"/>
                          <w:rPr/>
                        </w:pPr>
                        <w:bookmarkStart w:colFirst="0" w:colLast="0" w:name="_rr4wzus9nz0x" w:id="521"/>
                        <w:bookmarkEnd w:id="521"/>
                        <w:r w:rsidDel="00000000" w:rsidR="00000000" w:rsidRPr="00000000">
                          <w:rPr>
                            <w:rtl w:val="0"/>
                          </w:rPr>
                          <w:t xml:space="preserve">ADC = analog to digital converter enable (fixed, or when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bit high)</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E9">
                        <w:pPr>
                          <w:pStyle w:val="Subtitle"/>
                          <w:widowControl w:val="0"/>
                          <w:jc w:val="left"/>
                          <w:rPr/>
                        </w:pPr>
                        <w:bookmarkStart w:colFirst="0" w:colLast="0" w:name="_6g7bbkj1kvd2" w:id="522"/>
                        <w:bookmarkEnd w:id="522"/>
                        <w:r w:rsidDel="00000000" w:rsidR="00000000" w:rsidRPr="00000000">
                          <w:rPr>
                            <w:rFonts w:ascii="Roboto Medium" w:cs="Roboto Medium" w:eastAsia="Roboto Medium" w:hAnsi="Roboto Medium"/>
                            <w:rtl w:val="0"/>
                          </w:rPr>
                          <w:t xml:space="preserve">OUT</w:t>
                        </w:r>
                        <w:r w:rsidDel="00000000" w:rsidR="00000000" w:rsidRPr="00000000">
                          <w:rPr>
                            <w:rtl w:val="0"/>
                          </w:rPr>
                          <w:t xml:space="preserve"> = output latch bit; </w:t>
                        </w:r>
                        <w:r w:rsidDel="00000000" w:rsidR="00000000" w:rsidRPr="00000000">
                          <w:rPr>
                            <w:rFonts w:ascii="Roboto Mono" w:cs="Roboto Mono" w:eastAsia="Roboto Mono" w:hAnsi="Roboto Mono"/>
                            <w:rtl w:val="0"/>
                          </w:rPr>
                          <w:t xml:space="preserve">0</w:t>
                        </w:r>
                        <w:r w:rsidDel="00000000" w:rsidR="00000000" w:rsidRPr="00000000">
                          <w:rPr>
                            <w:rtl w:val="0"/>
                          </w:rPr>
                          <w:t xml:space="preserve">: low, </w:t>
                        </w:r>
                        <w:r w:rsidDel="00000000" w:rsidR="00000000" w:rsidRPr="00000000">
                          <w:rPr>
                            <w:rFonts w:ascii="Roboto Mono" w:cs="Roboto Mono" w:eastAsia="Roboto Mono" w:hAnsi="Roboto Mono"/>
                            <w:rtl w:val="0"/>
                          </w:rPr>
                          <w:t xml:space="preserve">1</w:t>
                        </w:r>
                        <w:r w:rsidDel="00000000" w:rsidR="00000000" w:rsidRPr="00000000">
                          <w:rPr>
                            <w:rtl w:val="0"/>
                          </w:rPr>
                          <w:t xml:space="preserve">: high.</w:t>
                        </w:r>
                      </w:p>
                      <w:p w:rsidR="00000000" w:rsidDel="00000000" w:rsidP="00000000" w:rsidRDefault="00000000" w:rsidRPr="00000000" w14:paraId="000004EA">
                        <w:pPr>
                          <w:pStyle w:val="Subtitle"/>
                          <w:widowControl w:val="0"/>
                          <w:jc w:val="left"/>
                          <w:rPr/>
                        </w:pPr>
                        <w:bookmarkStart w:colFirst="0" w:colLast="0" w:name="_8hhyjv7viv2r" w:id="523"/>
                        <w:bookmarkEnd w:id="523"/>
                        <w:r w:rsidDel="00000000" w:rsidR="00000000" w:rsidRPr="00000000">
                          <w:rPr>
                            <w:rtl w:val="0"/>
                          </w:rPr>
                          <w:t xml:space="preserve">Exception: DAC modes use </w:t>
                        </w:r>
                        <w:r w:rsidDel="00000000" w:rsidR="00000000" w:rsidRPr="00000000">
                          <w:rPr>
                            <w:rFonts w:ascii="Roboto Medium" w:cs="Roboto Medium" w:eastAsia="Roboto Medium" w:hAnsi="Roboto Medium"/>
                            <w:rtl w:val="0"/>
                          </w:rPr>
                          <w:t xml:space="preserve">OUT</w:t>
                        </w:r>
                        <w:r w:rsidDel="00000000" w:rsidR="00000000" w:rsidRPr="00000000">
                          <w:rPr>
                            <w:rtl w:val="0"/>
                          </w:rPr>
                          <w:t xml:space="preserve"> as </w:t>
                        </w:r>
                        <w:r w:rsidDel="00000000" w:rsidR="00000000" w:rsidRPr="00000000">
                          <w:rPr>
                            <w:rFonts w:ascii="Roboto Mono" w:cs="Roboto Mono" w:eastAsia="Roboto Mono" w:hAnsi="Roboto Mono"/>
                            <w:rtl w:val="0"/>
                          </w:rPr>
                          <w:t xml:space="preserve">0</w:t>
                        </w:r>
                        <w:r w:rsidDel="00000000" w:rsidR="00000000" w:rsidRPr="00000000">
                          <w:rPr>
                            <w:rtl w:val="0"/>
                          </w:rPr>
                          <w:t xml:space="preserve">: disable, </w:t>
                        </w:r>
                        <w:r w:rsidDel="00000000" w:rsidR="00000000" w:rsidRPr="00000000">
                          <w:rPr>
                            <w:rFonts w:ascii="Roboto Mono" w:cs="Roboto Mono" w:eastAsia="Roboto Mono" w:hAnsi="Roboto Mono"/>
                            <w:rtl w:val="0"/>
                          </w:rPr>
                          <w:t xml:space="preserve">1</w:t>
                        </w:r>
                        <w:r w:rsidDel="00000000" w:rsidR="00000000" w:rsidRPr="00000000">
                          <w:rPr>
                            <w:rtl w:val="0"/>
                          </w:rPr>
                          <w:t xml:space="preserve">: enable.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EB">
                        <w:pPr>
                          <w:pStyle w:val="Subtitle"/>
                          <w:jc w:val="left"/>
                          <w:rPr/>
                        </w:pPr>
                        <w:bookmarkStart w:colFirst="0" w:colLast="0" w:name="_qfqqg44iepzr" w:id="524"/>
                        <w:bookmarkEnd w:id="524"/>
                        <w:r w:rsidDel="00000000" w:rsidR="00000000" w:rsidRPr="00000000">
                          <w:rPr>
                            <w:rFonts w:ascii="Roboto Medium" w:cs="Roboto Medium" w:eastAsia="Roboto Medium" w:hAnsi="Roboto Medium"/>
                            <w:rtl w:val="0"/>
                          </w:rPr>
                          <w:t xml:space="preserve">DIR</w:t>
                        </w:r>
                        <w:r w:rsidDel="00000000" w:rsidR="00000000" w:rsidRPr="00000000">
                          <w:rPr>
                            <w:rtl w:val="0"/>
                          </w:rPr>
                          <w:t xml:space="preserve"> = direction bit; </w:t>
                        </w:r>
                        <w:r w:rsidDel="00000000" w:rsidR="00000000" w:rsidRPr="00000000">
                          <w:rPr>
                            <w:rFonts w:ascii="Roboto Mono" w:cs="Roboto Mono" w:eastAsia="Roboto Mono" w:hAnsi="Roboto Mono"/>
                            <w:rtl w:val="0"/>
                          </w:rPr>
                          <w:t xml:space="preserve">0</w:t>
                        </w:r>
                        <w:r w:rsidDel="00000000" w:rsidR="00000000" w:rsidRPr="00000000">
                          <w:rPr>
                            <w:rtl w:val="0"/>
                          </w:rPr>
                          <w:t xml:space="preserve">: input (float), </w:t>
                        </w:r>
                        <w:r w:rsidDel="00000000" w:rsidR="00000000" w:rsidRPr="00000000">
                          <w:rPr>
                            <w:rFonts w:ascii="Roboto Mono" w:cs="Roboto Mono" w:eastAsia="Roboto Mono" w:hAnsi="Roboto Mono"/>
                            <w:rtl w:val="0"/>
                          </w:rPr>
                          <w:t xml:space="preserve">1</w:t>
                        </w:r>
                        <w:r w:rsidDel="00000000" w:rsidR="00000000" w:rsidRPr="00000000">
                          <w:rPr>
                            <w:rtl w:val="0"/>
                          </w:rPr>
                          <w:t xml:space="preserve">: output (drive)</w:t>
                        </w:r>
                      </w:p>
                      <w:p w:rsidR="00000000" w:rsidDel="00000000" w:rsidP="00000000" w:rsidRDefault="00000000" w:rsidRPr="00000000" w14:paraId="000004EC">
                        <w:pPr>
                          <w:pStyle w:val="Subtitle"/>
                          <w:widowControl w:val="0"/>
                          <w:jc w:val="left"/>
                          <w:rPr/>
                        </w:pPr>
                        <w:bookmarkStart w:colFirst="0" w:colLast="0" w:name="_7g2nzfk3w1te" w:id="525"/>
                        <w:bookmarkEnd w:id="525"/>
                        <w:r w:rsidDel="00000000" w:rsidR="00000000" w:rsidRPr="00000000">
                          <w:rPr>
                            <w:rtl w:val="0"/>
                          </w:rPr>
                          <w:t xml:space="preserve">Exception: DAC modes use </w:t>
                        </w:r>
                        <w:r w:rsidDel="00000000" w:rsidR="00000000" w:rsidRPr="00000000">
                          <w:rPr>
                            <w:rFonts w:ascii="Roboto Medium" w:cs="Roboto Medium" w:eastAsia="Roboto Medium" w:hAnsi="Roboto Medium"/>
                            <w:rtl w:val="0"/>
                          </w:rPr>
                          <w:t xml:space="preserve">DIR</w:t>
                        </w:r>
                        <w:r w:rsidDel="00000000" w:rsidR="00000000" w:rsidRPr="00000000">
                          <w:rPr>
                            <w:rtl w:val="0"/>
                          </w:rPr>
                          <w:t xml:space="preserve"> as </w:t>
                        </w:r>
                        <w:r w:rsidDel="00000000" w:rsidR="00000000" w:rsidRPr="00000000">
                          <w:rPr>
                            <w:rFonts w:ascii="Roboto Mono" w:cs="Roboto Mono" w:eastAsia="Roboto Mono" w:hAnsi="Roboto Mono"/>
                            <w:rtl w:val="0"/>
                          </w:rPr>
                          <w:t xml:space="preserve">0</w:t>
                        </w:r>
                        <w:r w:rsidDel="00000000" w:rsidR="00000000" w:rsidRPr="00000000">
                          <w:rPr>
                            <w:rtl w:val="0"/>
                          </w:rPr>
                          <w:t xml:space="preserve">: disable, </w:t>
                        </w:r>
                        <w:r w:rsidDel="00000000" w:rsidR="00000000" w:rsidRPr="00000000">
                          <w:rPr>
                            <w:rFonts w:ascii="Roboto Mono" w:cs="Roboto Mono" w:eastAsia="Roboto Mono" w:hAnsi="Roboto Mono"/>
                            <w:rtl w:val="0"/>
                          </w:rPr>
                          <w:t xml:space="preserve">1</w:t>
                        </w:r>
                        <w:r w:rsidDel="00000000" w:rsidR="00000000" w:rsidRPr="00000000">
                          <w:rPr>
                            <w:rtl w:val="0"/>
                          </w:rPr>
                          <w:t xml:space="preserve">: enable.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ED">
                        <w:pPr>
                          <w:pStyle w:val="Subtitle"/>
                          <w:widowControl w:val="0"/>
                          <w:jc w:val="left"/>
                          <w:rPr>
                            <w:rFonts w:ascii="Roboto Medium" w:cs="Roboto Medium" w:eastAsia="Roboto Medium" w:hAnsi="Roboto Medium"/>
                          </w:rPr>
                        </w:pPr>
                        <w:bookmarkStart w:colFirst="0" w:colLast="0" w:name="_wejcl1zcimg4" w:id="526"/>
                        <w:bookmarkEnd w:id="526"/>
                        <w:r w:rsidDel="00000000" w:rsidR="00000000" w:rsidRPr="00000000">
                          <w:rPr>
                            <w:rtl w:val="0"/>
                          </w:rPr>
                          <w:t xml:space="preserve">DDDDDDDD and D = DAC Level</w:t>
                        </w:r>
                        <w:r w:rsidDel="00000000" w:rsidR="00000000" w:rsidRPr="00000000">
                          <w:rPr>
                            <w:rtl w:val="0"/>
                          </w:rPr>
                        </w:r>
                      </w:p>
                    </w:tc>
                  </w:tr>
                </w:tbl>
                <w:p w:rsidR="00000000" w:rsidDel="00000000" w:rsidP="00000000" w:rsidRDefault="00000000" w:rsidRPr="00000000" w14:paraId="000004EE">
                  <w:pPr>
                    <w:widowControl w:val="0"/>
                    <w:spacing w:after="0" w:line="240" w:lineRule="auto"/>
                    <w:rPr>
                      <w:sz w:val="4"/>
                      <w:szCs w:val="4"/>
                    </w:rPr>
                  </w:pPr>
                  <w:r w:rsidDel="00000000" w:rsidR="00000000" w:rsidRPr="00000000">
                    <w:rPr>
                      <w:rtl w:val="0"/>
                    </w:rPr>
                  </w:r>
                </w:p>
              </w:tc>
            </w:tr>
          </w:tbl>
          <w:p w:rsidR="00000000" w:rsidDel="00000000" w:rsidP="00000000" w:rsidRDefault="00000000" w:rsidRPr="00000000" w14:paraId="000004EF">
            <w:pPr>
              <w:spacing w:after="0" w:line="240" w:lineRule="auto"/>
              <w:rPr>
                <w:sz w:val="4"/>
                <w:szCs w:val="4"/>
              </w:rPr>
            </w:pPr>
            <w:r w:rsidDel="00000000" w:rsidR="00000000" w:rsidRPr="00000000">
              <w:rPr>
                <w:rtl w:val="0"/>
              </w:rPr>
            </w:r>
          </w:p>
        </w:tc>
      </w:tr>
    </w:tbl>
    <w:p w:rsidR="00000000" w:rsidDel="00000000" w:rsidP="00000000" w:rsidRDefault="00000000" w:rsidRPr="00000000" w14:paraId="000004F9">
      <w:pPr>
        <w:pStyle w:val="Subtitle"/>
        <w:widowControl w:val="0"/>
        <w:spacing w:before="20" w:lineRule="auto"/>
        <w:jc w:val="left"/>
        <w:rPr/>
      </w:pPr>
      <w:bookmarkStart w:colFirst="0" w:colLast="0" w:name="_9xr8r7xiobgc" w:id="527"/>
      <w:bookmarkEnd w:id="527"/>
      <w:r w:rsidDel="00000000" w:rsidR="00000000" w:rsidRPr="00000000">
        <w:rPr>
          <w:sz w:val="20"/>
          <w:szCs w:val="20"/>
          <w:vertAlign w:val="superscript"/>
          <w:rtl w:val="0"/>
        </w:rPr>
        <w:t xml:space="preserve">1</w:t>
      </w:r>
      <w:r w:rsidDel="00000000" w:rsidR="00000000" w:rsidRPr="00000000">
        <w:rPr>
          <w:vertAlign w:val="superscript"/>
          <w:rtl w:val="0"/>
        </w:rPr>
        <w:t xml:space="preserve"> </w:t>
      </w:r>
      <w:r w:rsidDel="00000000" w:rsidR="00000000" w:rsidRPr="00000000">
        <w:rPr>
          <w:rtl w:val="0"/>
        </w:rPr>
        <w:t xml:space="preserve">used for feedback operations; provides continuous (non-clocked) signal</w:t>
      </w:r>
    </w:p>
    <w:p w:rsidR="00000000" w:rsidDel="00000000" w:rsidP="00000000" w:rsidRDefault="00000000" w:rsidRPr="00000000" w14:paraId="000004FA">
      <w:pPr>
        <w:pStyle w:val="Subtitle"/>
        <w:widowControl w:val="0"/>
        <w:spacing w:before="20" w:lineRule="auto"/>
        <w:jc w:val="left"/>
        <w:rPr/>
      </w:pPr>
      <w:bookmarkStart w:colFirst="0" w:colLast="0" w:name="_20ea7qewhfuo" w:id="528"/>
      <w:bookmarkEnd w:id="528"/>
      <w:r w:rsidDel="00000000" w:rsidR="00000000" w:rsidRPr="00000000">
        <w:rPr>
          <w:sz w:val="20"/>
          <w:szCs w:val="20"/>
          <w:vertAlign w:val="superscript"/>
          <w:rtl w:val="0"/>
        </w:rPr>
        <w:t xml:space="preserve">2</w:t>
      </w:r>
      <w:r w:rsidDel="00000000" w:rsidR="00000000" w:rsidRPr="00000000">
        <w:rPr>
          <w:vertAlign w:val="superscript"/>
          <w:rtl w:val="0"/>
        </w:rPr>
        <w:t xml:space="preserve"> </w:t>
      </w:r>
      <w:r w:rsidDel="00000000" w:rsidR="00000000" w:rsidRPr="00000000">
        <w:rPr>
          <w:rtl w:val="0"/>
        </w:rPr>
        <w:t xml:space="preserve">signal updates on clock edge only</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widowControl w:val="0"/>
        <w:spacing w:line="331.2" w:lineRule="auto"/>
        <w:rPr>
          <w:rFonts w:ascii="Arial" w:cs="Arial" w:eastAsia="Arial" w:hAnsi="Arial"/>
          <w:sz w:val="18"/>
          <w:szCs w:val="18"/>
        </w:rPr>
      </w:pPr>
      <w:r w:rsidDel="00000000" w:rsidR="00000000" w:rsidRPr="00000000">
        <w:rPr>
          <w:rFonts w:ascii="Arial" w:cs="Arial" w:eastAsia="Arial" w:hAnsi="Arial"/>
          <w:sz w:val="18"/>
          <w:szCs w:val="18"/>
          <w:rtl w:val="0"/>
        </w:rPr>
        <w:br w:type="textWrapping"/>
      </w:r>
    </w:p>
    <w:tbl>
      <w:tblPr>
        <w:tblStyle w:val="Table23"/>
        <w:tblW w:w="10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1080"/>
        <w:gridCol w:w="8460"/>
        <w:tblGridChange w:id="0">
          <w:tblGrid>
            <w:gridCol w:w="555"/>
            <w:gridCol w:w="1080"/>
            <w:gridCol w:w="8460"/>
          </w:tblGrid>
        </w:tblGridChange>
      </w:tblGrid>
      <w:tr>
        <w:trPr>
          <w:cantSplit w:val="0"/>
          <w:tblHeader w:val="0"/>
        </w:trPr>
        <w:tc>
          <w:tcPr>
            <w:gridSpan w:val="3"/>
            <w:shd w:fill="d9d9d9" w:val="clear"/>
            <w:tcMar>
              <w:top w:w="43.2" w:type="dxa"/>
              <w:left w:w="43.2" w:type="dxa"/>
              <w:bottom w:w="43.2" w:type="dxa"/>
              <w:right w:w="43.2" w:type="dxa"/>
            </w:tcMar>
            <w:vAlign w:val="top"/>
          </w:tcPr>
          <w:p w:rsidR="00000000" w:rsidDel="00000000" w:rsidP="00000000" w:rsidRDefault="00000000" w:rsidRPr="00000000" w14:paraId="000004FD">
            <w:pPr>
              <w:pStyle w:val="Heading6"/>
              <w:rPr/>
            </w:pPr>
            <w:bookmarkStart w:colFirst="0" w:colLast="0" w:name="_gswfhtumnppr" w:id="529"/>
            <w:bookmarkEnd w:id="529"/>
            <w:r w:rsidDel="00000000" w:rsidR="00000000" w:rsidRPr="00000000">
              <w:rPr>
                <w:rtl w:val="0"/>
              </w:rPr>
              <w:t xml:space="preserve">(T) Pin DIR/OUT Control</w:t>
            </w:r>
          </w:p>
        </w:tc>
      </w:tr>
      <w:tr>
        <w:trPr>
          <w:cantSplit w:val="0"/>
          <w:tblHeader w:val="0"/>
        </w:trPr>
        <w:tc>
          <w:tcPr>
            <w:gridSpan w:val="3"/>
            <w:shd w:fill="d9d9d9" w:val="clear"/>
            <w:tcMar>
              <w:top w:w="43.2" w:type="dxa"/>
              <w:left w:w="43.2" w:type="dxa"/>
              <w:bottom w:w="43.2" w:type="dxa"/>
              <w:right w:w="43.2" w:type="dxa"/>
            </w:tcMar>
            <w:vAlign w:val="top"/>
          </w:tcPr>
          <w:p w:rsidR="00000000" w:rsidDel="00000000" w:rsidP="00000000" w:rsidRDefault="00000000" w:rsidRPr="00000000" w14:paraId="00000500">
            <w:pPr>
              <w:widowControl w:val="0"/>
              <w:spacing w:after="0" w:line="240" w:lineRule="auto"/>
              <w:rPr>
                <w:b w:val="1"/>
              </w:rPr>
            </w:pPr>
            <w:r w:rsidDel="00000000" w:rsidR="00000000" w:rsidRPr="00000000">
              <w:rPr>
                <w:b w:val="1"/>
                <w:rtl w:val="0"/>
              </w:rPr>
              <w:t xml:space="preserve">Default (%TT = 00)</w:t>
            </w:r>
          </w:p>
        </w:tc>
      </w:tr>
      <w:tr>
        <w:trPr>
          <w:cantSplit w:val="0"/>
          <w:tblHeader w:val="0"/>
        </w:trPr>
        <w:tc>
          <w:tcPr>
            <w:gridSpan w:val="2"/>
            <w:shd w:fill="auto" w:val="clear"/>
            <w:tcMar>
              <w:top w:w="43.2" w:type="dxa"/>
              <w:left w:w="43.2" w:type="dxa"/>
              <w:bottom w:w="43.2" w:type="dxa"/>
              <w:right w:w="43.2" w:type="dxa"/>
            </w:tcMar>
            <w:vAlign w:val="top"/>
          </w:tcPr>
          <w:p w:rsidR="00000000" w:rsidDel="00000000" w:rsidP="00000000" w:rsidRDefault="00000000" w:rsidRPr="00000000" w14:paraId="00000503">
            <w:pPr>
              <w:widowControl w:val="0"/>
              <w:spacing w:after="0" w:line="240" w:lineRule="auto"/>
              <w:rPr/>
            </w:pPr>
            <w:r w:rsidDel="00000000" w:rsidR="00000000" w:rsidRPr="00000000">
              <w:rPr>
                <w:rtl w:val="0"/>
              </w:rPr>
              <w:t xml:space="preserve">for odd pins</w:t>
            </w:r>
          </w:p>
        </w:tc>
        <w:tc>
          <w:tcPr>
            <w:shd w:fill="auto" w:val="clear"/>
            <w:tcMar>
              <w:top w:w="43.2" w:type="dxa"/>
              <w:left w:w="43.2" w:type="dxa"/>
              <w:bottom w:w="43.2" w:type="dxa"/>
              <w:right w:w="43.2" w:type="dxa"/>
            </w:tcMar>
            <w:vAlign w:val="top"/>
          </w:tcPr>
          <w:p w:rsidR="00000000" w:rsidDel="00000000" w:rsidP="00000000" w:rsidRDefault="00000000" w:rsidRPr="00000000" w14:paraId="00000505">
            <w:pPr>
              <w:widowControl w:val="0"/>
              <w:spacing w:after="0" w:line="240" w:lineRule="auto"/>
              <w:rPr/>
            </w:pPr>
            <w:r w:rsidDel="00000000" w:rsidR="00000000" w:rsidRPr="00000000">
              <w:rPr>
                <w:rtl w:val="0"/>
              </w:rPr>
              <w:t xml:space="preserve">'OTHER' = even pin's NOT (inverted) output state (diff source)</w:t>
            </w:r>
          </w:p>
        </w:tc>
      </w:tr>
      <w:tr>
        <w:trPr>
          <w:cantSplit w:val="0"/>
          <w:tblHeader w:val="0"/>
        </w:trPr>
        <w:tc>
          <w:tcPr>
            <w:gridSpan w:val="2"/>
            <w:shd w:fill="auto" w:val="clear"/>
            <w:tcMar>
              <w:top w:w="43.2" w:type="dxa"/>
              <w:left w:w="43.2" w:type="dxa"/>
              <w:bottom w:w="43.2" w:type="dxa"/>
              <w:right w:w="43.2" w:type="dxa"/>
            </w:tcMar>
            <w:vAlign w:val="top"/>
          </w:tcPr>
          <w:p w:rsidR="00000000" w:rsidDel="00000000" w:rsidP="00000000" w:rsidRDefault="00000000" w:rsidRPr="00000000" w14:paraId="00000506">
            <w:pPr>
              <w:widowControl w:val="0"/>
              <w:spacing w:after="0" w:line="240" w:lineRule="auto"/>
              <w:rPr/>
            </w:pPr>
            <w:r w:rsidDel="00000000" w:rsidR="00000000" w:rsidRPr="00000000">
              <w:rPr>
                <w:rtl w:val="0"/>
              </w:rPr>
              <w:t xml:space="preserve">for even pins</w:t>
            </w:r>
          </w:p>
        </w:tc>
        <w:tc>
          <w:tcPr>
            <w:shd w:fill="auto" w:val="clear"/>
            <w:tcMar>
              <w:top w:w="43.2" w:type="dxa"/>
              <w:left w:w="43.2" w:type="dxa"/>
              <w:bottom w:w="43.2" w:type="dxa"/>
              <w:right w:w="43.2" w:type="dxa"/>
            </w:tcMar>
            <w:vAlign w:val="top"/>
          </w:tcPr>
          <w:p w:rsidR="00000000" w:rsidDel="00000000" w:rsidP="00000000" w:rsidRDefault="00000000" w:rsidRPr="00000000" w14:paraId="00000508">
            <w:pPr>
              <w:widowControl w:val="0"/>
              <w:spacing w:after="0" w:line="240" w:lineRule="auto"/>
              <w:rPr/>
            </w:pPr>
            <w:r w:rsidDel="00000000" w:rsidR="00000000" w:rsidRPr="00000000">
              <w:rPr>
                <w:rtl w:val="0"/>
              </w:rPr>
              <w:t xml:space="preserve">'OTHER' = unique pseudo-random bit (noise source)</w:t>
            </w:r>
          </w:p>
        </w:tc>
      </w:tr>
      <w:tr>
        <w:trPr>
          <w:cantSplit w:val="0"/>
          <w:tblHeader w:val="0"/>
        </w:trPr>
        <w:tc>
          <w:tcPr>
            <w:gridSpan w:val="2"/>
            <w:shd w:fill="auto" w:val="clear"/>
            <w:tcMar>
              <w:top w:w="43.2" w:type="dxa"/>
              <w:left w:w="43.2" w:type="dxa"/>
              <w:bottom w:w="43.2" w:type="dxa"/>
              <w:right w:w="43.2" w:type="dxa"/>
            </w:tcMar>
            <w:vAlign w:val="top"/>
          </w:tcPr>
          <w:p w:rsidR="00000000" w:rsidDel="00000000" w:rsidP="00000000" w:rsidRDefault="00000000" w:rsidRPr="00000000" w14:paraId="00000509">
            <w:pPr>
              <w:widowControl w:val="0"/>
              <w:spacing w:after="0" w:line="240" w:lineRule="auto"/>
              <w:rPr/>
            </w:pPr>
            <w:r w:rsidDel="00000000" w:rsidR="00000000" w:rsidRPr="00000000">
              <w:rPr>
                <w:rtl w:val="0"/>
              </w:rPr>
              <w:t xml:space="preserve">for all pins</w:t>
            </w:r>
          </w:p>
        </w:tc>
        <w:tc>
          <w:tcPr>
            <w:shd w:fill="auto" w:val="clear"/>
            <w:tcMar>
              <w:top w:w="43.2" w:type="dxa"/>
              <w:left w:w="43.2" w:type="dxa"/>
              <w:bottom w:w="43.2" w:type="dxa"/>
              <w:right w:w="43.2" w:type="dxa"/>
            </w:tcMar>
            <w:vAlign w:val="top"/>
          </w:tcPr>
          <w:p w:rsidR="00000000" w:rsidDel="00000000" w:rsidP="00000000" w:rsidRDefault="00000000" w:rsidRPr="00000000" w14:paraId="0000050B">
            <w:pPr>
              <w:widowControl w:val="0"/>
              <w:spacing w:after="0" w:line="240" w:lineRule="auto"/>
              <w:rPr/>
            </w:pPr>
            <w:r w:rsidDel="00000000" w:rsidR="00000000" w:rsidRPr="00000000">
              <w:rPr>
                <w:rtl w:val="0"/>
              </w:rPr>
              <w:t xml:space="preserve">'SMART' = smart pin output which overrides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w:t>
            </w:r>
            <w:r w:rsidDel="00000000" w:rsidR="00000000" w:rsidRPr="00000000">
              <w:rPr>
                <w:rtl w:val="0"/>
              </w:rPr>
              <w:t xml:space="preserve">/ OTHER</w:t>
            </w:r>
          </w:p>
        </w:tc>
      </w:tr>
      <w:tr>
        <w:trPr>
          <w:cantSplit w:val="0"/>
          <w:tblHeader w:val="0"/>
        </w:trPr>
        <w:tc>
          <w:tcPr>
            <w:gridSpan w:val="3"/>
            <w:shd w:fill="auto" w:val="clear"/>
            <w:tcMar>
              <w:top w:w="43.2" w:type="dxa"/>
              <w:left w:w="43.2" w:type="dxa"/>
              <w:bottom w:w="43.2" w:type="dxa"/>
              <w:right w:w="43.2" w:type="dxa"/>
            </w:tcMar>
            <w:vAlign w:val="top"/>
          </w:tcPr>
          <w:p w:rsidR="00000000" w:rsidDel="00000000" w:rsidP="00000000" w:rsidRDefault="00000000" w:rsidRPr="00000000" w14:paraId="0000050C">
            <w:pPr>
              <w:widowControl w:val="0"/>
              <w:spacing w:after="0" w:line="240" w:lineRule="auto"/>
              <w:rPr/>
            </w:pPr>
            <w:r w:rsidDel="00000000" w:rsidR="00000000" w:rsidRPr="00000000">
              <w:rPr>
                <w:rtl w:val="0"/>
              </w:rPr>
              <w:t xml:space="preserve">'DAC_MODE' is enabled when M[12:10] = %101</w:t>
            </w:r>
          </w:p>
        </w:tc>
      </w:tr>
      <w:tr>
        <w:trPr>
          <w:cantSplit w:val="0"/>
          <w:tblHeader w:val="0"/>
        </w:trPr>
        <w:tc>
          <w:tcPr>
            <w:gridSpan w:val="3"/>
            <w:shd w:fill="auto" w:val="clear"/>
            <w:tcMar>
              <w:top w:w="43.2" w:type="dxa"/>
              <w:left w:w="43.2" w:type="dxa"/>
              <w:bottom w:w="43.2" w:type="dxa"/>
              <w:right w:w="43.2" w:type="dxa"/>
            </w:tcMar>
            <w:vAlign w:val="top"/>
          </w:tcPr>
          <w:p w:rsidR="00000000" w:rsidDel="00000000" w:rsidP="00000000" w:rsidRDefault="00000000" w:rsidRPr="00000000" w14:paraId="0000050F">
            <w:pPr>
              <w:widowControl w:val="0"/>
              <w:spacing w:after="0" w:line="240" w:lineRule="auto"/>
              <w:rPr/>
            </w:pPr>
            <w:r w:rsidDel="00000000" w:rsidR="00000000" w:rsidRPr="00000000">
              <w:rPr>
                <w:rtl w:val="0"/>
              </w:rPr>
              <w:t xml:space="preserve">'BIT_DAC' outputs {2{M[7:4]}} for 'high' or {2{M[3:0]}} for 'low' in DAC_MODE</w:t>
            </w:r>
          </w:p>
        </w:tc>
      </w:tr>
      <w:tr>
        <w:trPr>
          <w:cantSplit w:val="0"/>
          <w:tblHeader w:val="0"/>
        </w:trPr>
        <w:tc>
          <w:tcPr>
            <w:gridSpan w:val="3"/>
            <w:shd w:fill="d9d9d9" w:val="clear"/>
            <w:tcMar>
              <w:top w:w="43.2" w:type="dxa"/>
              <w:left w:w="43.2" w:type="dxa"/>
              <w:bottom w:w="43.2" w:type="dxa"/>
              <w:right w:w="43.2" w:type="dxa"/>
            </w:tcMar>
            <w:vAlign w:val="top"/>
          </w:tcPr>
          <w:p w:rsidR="00000000" w:rsidDel="00000000" w:rsidP="00000000" w:rsidRDefault="00000000" w:rsidRPr="00000000" w14:paraId="00000512">
            <w:pPr>
              <w:widowControl w:val="0"/>
              <w:spacing w:after="0" w:line="240" w:lineRule="auto"/>
              <w:rPr>
                <w:b w:val="1"/>
              </w:rPr>
            </w:pPr>
            <w:r w:rsidDel="00000000" w:rsidR="00000000" w:rsidRPr="00000000">
              <w:rPr>
                <w:b w:val="1"/>
                <w:rtl w:val="0"/>
              </w:rPr>
              <w:t xml:space="preserve">for smart pin mode "off" (%SSSSS = %00000)</w:t>
            </w:r>
          </w:p>
        </w:tc>
      </w:tr>
      <w:tr>
        <w:trPr>
          <w:cantSplit w:val="0"/>
          <w:tblHeader w:val="0"/>
        </w:trPr>
        <w:tc>
          <w:tcPr>
            <w:vMerge w:val="restart"/>
            <w:shd w:fill="auto" w:val="clear"/>
            <w:tcMar>
              <w:top w:w="43.2" w:type="dxa"/>
              <w:left w:w="43.2" w:type="dxa"/>
              <w:bottom w:w="43.2" w:type="dxa"/>
              <w:right w:w="43.2" w:type="dxa"/>
            </w:tcMar>
            <w:vAlign w:val="top"/>
          </w:tcPr>
          <w:p w:rsidR="00000000" w:rsidDel="00000000" w:rsidP="00000000" w:rsidRDefault="00000000" w:rsidRPr="00000000" w14:paraId="00000515">
            <w:pPr>
              <w:widowControl w:val="0"/>
              <w:spacing w:after="0" w:line="240" w:lineRule="auto"/>
              <w:rPr/>
            </w:pPr>
            <w:r w:rsidDel="00000000" w:rsidR="00000000" w:rsidRPr="00000000">
              <w:rPr>
                <w:rtl w:val="0"/>
              </w:rPr>
            </w:r>
          </w:p>
        </w:tc>
        <w:tc>
          <w:tcPr>
            <w:gridSpan w:val="2"/>
            <w:shd w:fill="auto" w:val="clear"/>
            <w:tcMar>
              <w:top w:w="43.2" w:type="dxa"/>
              <w:left w:w="43.2" w:type="dxa"/>
              <w:bottom w:w="43.2" w:type="dxa"/>
              <w:right w:w="43.2" w:type="dxa"/>
            </w:tcMar>
            <w:vAlign w:val="top"/>
          </w:tcPr>
          <w:p w:rsidR="00000000" w:rsidDel="00000000" w:rsidP="00000000" w:rsidRDefault="00000000" w:rsidRPr="00000000" w14:paraId="00000516">
            <w:pPr>
              <w:widowControl w:val="0"/>
              <w:spacing w:after="0" w:line="240" w:lineRule="auto"/>
              <w:rPr/>
            </w:pP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 enables output</w:t>
            </w:r>
          </w:p>
        </w:tc>
      </w:tr>
      <w:tr>
        <w:trPr>
          <w:cantSplit w:val="0"/>
          <w:tblHeader w:val="0"/>
        </w:trPr>
        <w:tc>
          <w:tcPr>
            <w:vMerge w:val="continue"/>
            <w:shd w:fill="auto" w:val="clear"/>
            <w:tcMar>
              <w:top w:w="43.2" w:type="dxa"/>
              <w:left w:w="43.2" w:type="dxa"/>
              <w:bottom w:w="43.2" w:type="dxa"/>
              <w:right w:w="43.2" w:type="dxa"/>
            </w:tcMar>
            <w:vAlign w:val="top"/>
          </w:tcPr>
          <w:p w:rsidR="00000000" w:rsidDel="00000000" w:rsidP="00000000" w:rsidRDefault="00000000" w:rsidRPr="00000000" w14:paraId="00000518">
            <w:pPr>
              <w:widowControl w:val="0"/>
              <w:spacing w:after="0" w:line="240" w:lineRule="auto"/>
              <w:rPr/>
            </w:pPr>
            <w:r w:rsidDel="00000000" w:rsidR="00000000" w:rsidRPr="00000000">
              <w:rPr>
                <w:rtl w:val="0"/>
              </w:rPr>
            </w:r>
          </w:p>
        </w:tc>
        <w:tc>
          <w:tcPr>
            <w:gridSpan w:val="2"/>
            <w:shd w:fill="d9d9d9" w:val="clear"/>
            <w:tcMar>
              <w:top w:w="43.2" w:type="dxa"/>
              <w:left w:w="43.2" w:type="dxa"/>
              <w:bottom w:w="43.2" w:type="dxa"/>
              <w:right w:w="43.2" w:type="dxa"/>
            </w:tcMar>
            <w:vAlign w:val="top"/>
          </w:tcPr>
          <w:p w:rsidR="00000000" w:rsidDel="00000000" w:rsidP="00000000" w:rsidRDefault="00000000" w:rsidRPr="00000000" w14:paraId="00000519">
            <w:pPr>
              <w:widowControl w:val="0"/>
              <w:spacing w:after="0" w:line="240" w:lineRule="auto"/>
              <w:rPr>
                <w:b w:val="1"/>
              </w:rPr>
            </w:pPr>
            <w:r w:rsidDel="00000000" w:rsidR="00000000" w:rsidRPr="00000000">
              <w:rPr>
                <w:b w:val="1"/>
                <w:rtl w:val="0"/>
              </w:rPr>
              <w:t xml:space="preserve">for non-DAC_MODE</w:t>
            </w:r>
          </w:p>
        </w:tc>
      </w:tr>
      <w:tr>
        <w:trPr>
          <w:cantSplit w:val="0"/>
          <w:tblHeader w:val="0"/>
        </w:trPr>
        <w:tc>
          <w:tcPr>
            <w:vMerge w:val="continue"/>
            <w:shd w:fill="auto" w:val="clear"/>
            <w:tcMar>
              <w:top w:w="43.2" w:type="dxa"/>
              <w:left w:w="43.2" w:type="dxa"/>
              <w:bottom w:w="43.2" w:type="dxa"/>
              <w:right w:w="43.2" w:type="dxa"/>
            </w:tcMar>
            <w:vAlign w:val="top"/>
          </w:tcPr>
          <w:p w:rsidR="00000000" w:rsidDel="00000000" w:rsidP="00000000" w:rsidRDefault="00000000" w:rsidRPr="00000000" w14:paraId="0000051B">
            <w:pPr>
              <w:widowControl w:val="0"/>
              <w:spacing w:after="0" w:line="240" w:lineRule="auto"/>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1C">
            <w:pPr>
              <w:widowControl w:val="0"/>
              <w:spacing w:after="0" w:line="240" w:lineRule="auto"/>
              <w:jc w:val="center"/>
              <w:rPr/>
            </w:pPr>
            <w:r w:rsidDel="00000000" w:rsidR="00000000" w:rsidRPr="00000000">
              <w:rPr>
                <w:rtl w:val="0"/>
              </w:rPr>
              <w:t xml:space="preserve">0x</w:t>
            </w:r>
          </w:p>
        </w:tc>
        <w:tc>
          <w:tcPr>
            <w:shd w:fill="auto" w:val="clear"/>
            <w:tcMar>
              <w:top w:w="43.2" w:type="dxa"/>
              <w:left w:w="43.2" w:type="dxa"/>
              <w:bottom w:w="43.2" w:type="dxa"/>
              <w:right w:w="43.2" w:type="dxa"/>
            </w:tcMar>
            <w:vAlign w:val="top"/>
          </w:tcPr>
          <w:p w:rsidR="00000000" w:rsidDel="00000000" w:rsidP="00000000" w:rsidRDefault="00000000" w:rsidRPr="00000000" w14:paraId="0000051D">
            <w:pPr>
              <w:widowControl w:val="0"/>
              <w:spacing w:after="0" w:line="240" w:lineRule="auto"/>
              <w:rPr/>
            </w:pP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drives output</w:t>
            </w:r>
          </w:p>
        </w:tc>
      </w:tr>
      <w:tr>
        <w:trPr>
          <w:cantSplit w:val="0"/>
          <w:tblHeader w:val="0"/>
        </w:trPr>
        <w:tc>
          <w:tcPr>
            <w:vMerge w:val="continue"/>
            <w:shd w:fill="auto" w:val="clear"/>
            <w:tcMar>
              <w:top w:w="43.2" w:type="dxa"/>
              <w:left w:w="43.2" w:type="dxa"/>
              <w:bottom w:w="43.2" w:type="dxa"/>
              <w:right w:w="43.2" w:type="dxa"/>
            </w:tcMar>
            <w:vAlign w:val="top"/>
          </w:tcPr>
          <w:p w:rsidR="00000000" w:rsidDel="00000000" w:rsidP="00000000" w:rsidRDefault="00000000" w:rsidRPr="00000000" w14:paraId="0000051E">
            <w:pPr>
              <w:widowControl w:val="0"/>
              <w:spacing w:after="0" w:line="240" w:lineRule="auto"/>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1F">
            <w:pPr>
              <w:widowControl w:val="0"/>
              <w:spacing w:after="0" w:line="240" w:lineRule="auto"/>
              <w:jc w:val="center"/>
              <w:rPr/>
            </w:pPr>
            <w:r w:rsidDel="00000000" w:rsidR="00000000" w:rsidRPr="00000000">
              <w:rPr>
                <w:rtl w:val="0"/>
              </w:rPr>
              <w:t xml:space="preserve">1x</w:t>
            </w:r>
          </w:p>
        </w:tc>
        <w:tc>
          <w:tcPr>
            <w:shd w:fill="auto" w:val="clear"/>
            <w:tcMar>
              <w:top w:w="43.2" w:type="dxa"/>
              <w:left w:w="43.2" w:type="dxa"/>
              <w:bottom w:w="43.2" w:type="dxa"/>
              <w:right w:w="43.2" w:type="dxa"/>
            </w:tcMar>
            <w:vAlign w:val="top"/>
          </w:tcPr>
          <w:p w:rsidR="00000000" w:rsidDel="00000000" w:rsidP="00000000" w:rsidRDefault="00000000" w:rsidRPr="00000000" w14:paraId="00000520">
            <w:pPr>
              <w:widowControl w:val="0"/>
              <w:spacing w:after="0" w:line="240" w:lineRule="auto"/>
              <w:rPr/>
            </w:pPr>
            <w:r w:rsidDel="00000000" w:rsidR="00000000" w:rsidRPr="00000000">
              <w:rPr>
                <w:rtl w:val="0"/>
              </w:rPr>
              <w:t xml:space="preserve">OTHER drives output</w:t>
            </w:r>
          </w:p>
        </w:tc>
      </w:tr>
      <w:tr>
        <w:trPr>
          <w:cantSplit w:val="0"/>
          <w:tblHeader w:val="0"/>
        </w:trPr>
        <w:tc>
          <w:tcPr>
            <w:vMerge w:val="continue"/>
            <w:shd w:fill="auto" w:val="clear"/>
            <w:tcMar>
              <w:top w:w="43.2" w:type="dxa"/>
              <w:left w:w="43.2" w:type="dxa"/>
              <w:bottom w:w="43.2" w:type="dxa"/>
              <w:right w:w="43.2" w:type="dxa"/>
            </w:tcMar>
            <w:vAlign w:val="top"/>
          </w:tcPr>
          <w:p w:rsidR="00000000" w:rsidDel="00000000" w:rsidP="00000000" w:rsidRDefault="00000000" w:rsidRPr="00000000" w14:paraId="00000521">
            <w:pPr>
              <w:widowControl w:val="0"/>
              <w:spacing w:after="0" w:line="240" w:lineRule="auto"/>
              <w:rPr/>
            </w:pPr>
            <w:r w:rsidDel="00000000" w:rsidR="00000000" w:rsidRPr="00000000">
              <w:rPr>
                <w:rtl w:val="0"/>
              </w:rPr>
            </w:r>
          </w:p>
        </w:tc>
        <w:tc>
          <w:tcPr>
            <w:gridSpan w:val="2"/>
            <w:shd w:fill="d9d9d9" w:val="clear"/>
            <w:tcMar>
              <w:top w:w="43.2" w:type="dxa"/>
              <w:left w:w="43.2" w:type="dxa"/>
              <w:bottom w:w="43.2" w:type="dxa"/>
              <w:right w:w="43.2" w:type="dxa"/>
            </w:tcMar>
            <w:vAlign w:val="top"/>
          </w:tcPr>
          <w:p w:rsidR="00000000" w:rsidDel="00000000" w:rsidP="00000000" w:rsidRDefault="00000000" w:rsidRPr="00000000" w14:paraId="00000522">
            <w:pPr>
              <w:widowControl w:val="0"/>
              <w:spacing w:after="0" w:line="240" w:lineRule="auto"/>
              <w:rPr>
                <w:b w:val="1"/>
              </w:rPr>
            </w:pPr>
            <w:r w:rsidDel="00000000" w:rsidR="00000000" w:rsidRPr="00000000">
              <w:rPr>
                <w:b w:val="1"/>
                <w:rtl w:val="0"/>
              </w:rPr>
              <w:t xml:space="preserve">for DAC_MODE</w:t>
            </w:r>
          </w:p>
        </w:tc>
      </w:tr>
      <w:tr>
        <w:trPr>
          <w:cantSplit w:val="0"/>
          <w:tblHeader w:val="0"/>
        </w:trPr>
        <w:tc>
          <w:tcPr>
            <w:vMerge w:val="continue"/>
            <w:shd w:fill="auto" w:val="clear"/>
            <w:tcMar>
              <w:top w:w="43.2" w:type="dxa"/>
              <w:left w:w="43.2" w:type="dxa"/>
              <w:bottom w:w="43.2" w:type="dxa"/>
              <w:right w:w="43.2" w:type="dxa"/>
            </w:tcMar>
            <w:vAlign w:val="top"/>
          </w:tcPr>
          <w:p w:rsidR="00000000" w:rsidDel="00000000" w:rsidP="00000000" w:rsidRDefault="00000000" w:rsidRPr="00000000" w14:paraId="00000524">
            <w:pPr>
              <w:widowControl w:val="0"/>
              <w:spacing w:after="0" w:line="240" w:lineRule="auto"/>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25">
            <w:pPr>
              <w:widowControl w:val="0"/>
              <w:spacing w:after="0" w:line="240" w:lineRule="auto"/>
              <w:jc w:val="center"/>
              <w:rPr/>
            </w:pPr>
            <w:r w:rsidDel="00000000" w:rsidR="00000000" w:rsidRPr="00000000">
              <w:rPr>
                <w:rtl w:val="0"/>
              </w:rPr>
              <w:t xml:space="preserve">00</w:t>
            </w:r>
          </w:p>
        </w:tc>
        <w:tc>
          <w:tcPr>
            <w:shd w:fill="auto" w:val="clear"/>
            <w:tcMar>
              <w:top w:w="43.2" w:type="dxa"/>
              <w:left w:w="43.2" w:type="dxa"/>
              <w:bottom w:w="43.2" w:type="dxa"/>
              <w:right w:w="43.2" w:type="dxa"/>
            </w:tcMar>
            <w:vAlign w:val="top"/>
          </w:tcPr>
          <w:p w:rsidR="00000000" w:rsidDel="00000000" w:rsidP="00000000" w:rsidRDefault="00000000" w:rsidRPr="00000000" w14:paraId="00000526">
            <w:pPr>
              <w:widowControl w:val="0"/>
              <w:spacing w:after="0" w:line="240" w:lineRule="auto"/>
              <w:rPr/>
            </w:pP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 enables DAC, M[7:0] sets DAC level</w:t>
            </w:r>
          </w:p>
        </w:tc>
      </w:tr>
      <w:tr>
        <w:trPr>
          <w:cantSplit w:val="0"/>
          <w:tblHeader w:val="0"/>
        </w:trPr>
        <w:tc>
          <w:tcPr>
            <w:vMerge w:val="continue"/>
            <w:shd w:fill="auto" w:val="clear"/>
            <w:tcMar>
              <w:top w:w="43.2" w:type="dxa"/>
              <w:left w:w="43.2" w:type="dxa"/>
              <w:bottom w:w="43.2" w:type="dxa"/>
              <w:right w:w="43.2" w:type="dxa"/>
            </w:tcMar>
            <w:vAlign w:val="top"/>
          </w:tcPr>
          <w:p w:rsidR="00000000" w:rsidDel="00000000" w:rsidP="00000000" w:rsidRDefault="00000000" w:rsidRPr="00000000" w14:paraId="00000527">
            <w:pPr>
              <w:widowControl w:val="0"/>
              <w:spacing w:after="0" w:line="240" w:lineRule="auto"/>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28">
            <w:pPr>
              <w:widowControl w:val="0"/>
              <w:spacing w:after="0" w:line="240" w:lineRule="auto"/>
              <w:jc w:val="center"/>
              <w:rPr/>
            </w:pPr>
            <w:r w:rsidDel="00000000" w:rsidR="00000000" w:rsidRPr="00000000">
              <w:rPr>
                <w:rtl w:val="0"/>
              </w:rPr>
              <w:t xml:space="preserve">01</w:t>
            </w:r>
          </w:p>
        </w:tc>
        <w:tc>
          <w:tcPr>
            <w:shd w:fill="auto" w:val="clear"/>
            <w:tcMar>
              <w:top w:w="43.2" w:type="dxa"/>
              <w:left w:w="43.2" w:type="dxa"/>
              <w:bottom w:w="43.2" w:type="dxa"/>
              <w:right w:w="43.2" w:type="dxa"/>
            </w:tcMar>
            <w:vAlign w:val="top"/>
          </w:tcPr>
          <w:p w:rsidR="00000000" w:rsidDel="00000000" w:rsidP="00000000" w:rsidRDefault="00000000" w:rsidRPr="00000000" w14:paraId="00000529">
            <w:pPr>
              <w:widowControl w:val="0"/>
              <w:spacing w:after="0" w:line="240" w:lineRule="auto"/>
              <w:rPr/>
            </w:pP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enables ADC, M[3:0] selects cog DAC channel</w:t>
            </w:r>
          </w:p>
        </w:tc>
      </w:tr>
      <w:tr>
        <w:trPr>
          <w:cantSplit w:val="0"/>
          <w:tblHeader w:val="0"/>
        </w:trPr>
        <w:tc>
          <w:tcPr>
            <w:vMerge w:val="continue"/>
            <w:shd w:fill="auto" w:val="clear"/>
            <w:tcMar>
              <w:top w:w="43.2" w:type="dxa"/>
              <w:left w:w="43.2" w:type="dxa"/>
              <w:bottom w:w="43.2" w:type="dxa"/>
              <w:right w:w="43.2" w:type="dxa"/>
            </w:tcMar>
            <w:vAlign w:val="top"/>
          </w:tcPr>
          <w:p w:rsidR="00000000" w:rsidDel="00000000" w:rsidP="00000000" w:rsidRDefault="00000000" w:rsidRPr="00000000" w14:paraId="0000052A">
            <w:pPr>
              <w:widowControl w:val="0"/>
              <w:spacing w:after="0" w:line="240" w:lineRule="auto"/>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2B">
            <w:pPr>
              <w:widowControl w:val="0"/>
              <w:spacing w:after="0" w:line="240" w:lineRule="auto"/>
              <w:jc w:val="center"/>
              <w:rPr/>
            </w:pPr>
            <w:r w:rsidDel="00000000" w:rsidR="00000000" w:rsidRPr="00000000">
              <w:rPr>
                <w:rtl w:val="0"/>
              </w:rPr>
              <w:t xml:space="preserve">10</w:t>
            </w:r>
          </w:p>
        </w:tc>
        <w:tc>
          <w:tcPr>
            <w:shd w:fill="auto" w:val="clear"/>
            <w:tcMar>
              <w:top w:w="43.2" w:type="dxa"/>
              <w:left w:w="43.2" w:type="dxa"/>
              <w:bottom w:w="43.2" w:type="dxa"/>
              <w:right w:w="43.2" w:type="dxa"/>
            </w:tcMar>
            <w:vAlign w:val="top"/>
          </w:tcPr>
          <w:p w:rsidR="00000000" w:rsidDel="00000000" w:rsidP="00000000" w:rsidRDefault="00000000" w:rsidRPr="00000000" w14:paraId="0000052C">
            <w:pPr>
              <w:widowControl w:val="0"/>
              <w:spacing w:after="0" w:line="240" w:lineRule="auto"/>
              <w:rPr/>
            </w:pP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drives BIT_DAC</w:t>
            </w:r>
          </w:p>
        </w:tc>
      </w:tr>
      <w:tr>
        <w:trPr>
          <w:cantSplit w:val="0"/>
          <w:tblHeader w:val="0"/>
        </w:trPr>
        <w:tc>
          <w:tcPr>
            <w:vMerge w:val="continue"/>
            <w:shd w:fill="auto" w:val="clear"/>
            <w:tcMar>
              <w:top w:w="43.2" w:type="dxa"/>
              <w:left w:w="43.2" w:type="dxa"/>
              <w:bottom w:w="43.2" w:type="dxa"/>
              <w:right w:w="43.2" w:type="dxa"/>
            </w:tcMar>
            <w:vAlign w:val="top"/>
          </w:tcPr>
          <w:p w:rsidR="00000000" w:rsidDel="00000000" w:rsidP="00000000" w:rsidRDefault="00000000" w:rsidRPr="00000000" w14:paraId="0000052D">
            <w:pPr>
              <w:widowControl w:val="0"/>
              <w:spacing w:after="0" w:line="240" w:lineRule="auto"/>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2E">
            <w:pPr>
              <w:widowControl w:val="0"/>
              <w:spacing w:after="0" w:line="240" w:lineRule="auto"/>
              <w:jc w:val="center"/>
              <w:rPr/>
            </w:pPr>
            <w:r w:rsidDel="00000000" w:rsidR="00000000" w:rsidRPr="00000000">
              <w:rPr>
                <w:rtl w:val="0"/>
              </w:rPr>
              <w:t xml:space="preserve">11</w:t>
            </w:r>
          </w:p>
        </w:tc>
        <w:tc>
          <w:tcPr>
            <w:shd w:fill="auto" w:val="clear"/>
            <w:tcMar>
              <w:top w:w="43.2" w:type="dxa"/>
              <w:left w:w="43.2" w:type="dxa"/>
              <w:bottom w:w="43.2" w:type="dxa"/>
              <w:right w:w="43.2" w:type="dxa"/>
            </w:tcMar>
            <w:vAlign w:val="top"/>
          </w:tcPr>
          <w:p w:rsidR="00000000" w:rsidDel="00000000" w:rsidP="00000000" w:rsidRDefault="00000000" w:rsidRPr="00000000" w14:paraId="0000052F">
            <w:pPr>
              <w:widowControl w:val="0"/>
              <w:spacing w:after="0" w:line="240" w:lineRule="auto"/>
              <w:rPr/>
            </w:pPr>
            <w:r w:rsidDel="00000000" w:rsidR="00000000" w:rsidRPr="00000000">
              <w:rPr>
                <w:rtl w:val="0"/>
              </w:rPr>
              <w:t xml:space="preserve">OTHER drives BIT_DAC</w:t>
            </w:r>
          </w:p>
        </w:tc>
      </w:tr>
      <w:tr>
        <w:trPr>
          <w:cantSplit w:val="0"/>
          <w:tblHeader w:val="0"/>
        </w:trPr>
        <w:tc>
          <w:tcPr>
            <w:gridSpan w:val="3"/>
            <w:shd w:fill="d9d9d9" w:val="clear"/>
            <w:tcMar>
              <w:top w:w="43.2" w:type="dxa"/>
              <w:left w:w="43.2" w:type="dxa"/>
              <w:bottom w:w="43.2" w:type="dxa"/>
              <w:right w:w="43.2" w:type="dxa"/>
            </w:tcMar>
            <w:vAlign w:val="top"/>
          </w:tcPr>
          <w:p w:rsidR="00000000" w:rsidDel="00000000" w:rsidP="00000000" w:rsidRDefault="00000000" w:rsidRPr="00000000" w14:paraId="00000530">
            <w:pPr>
              <w:widowControl w:val="0"/>
              <w:spacing w:after="0" w:line="240" w:lineRule="auto"/>
              <w:rPr>
                <w:b w:val="1"/>
              </w:rPr>
            </w:pPr>
            <w:r w:rsidDel="00000000" w:rsidR="00000000" w:rsidRPr="00000000">
              <w:rPr>
                <w:b w:val="1"/>
                <w:rtl w:val="0"/>
              </w:rPr>
              <w:t xml:space="preserve">for smart pin mode "on" (%SSSSS &gt; %00000)</w:t>
            </w:r>
          </w:p>
        </w:tc>
      </w:tr>
      <w:tr>
        <w:trPr>
          <w:cantSplit w:val="0"/>
          <w:tblHeader w:val="0"/>
        </w:trPr>
        <w:tc>
          <w:tcPr>
            <w:vMerge w:val="restart"/>
            <w:shd w:fill="auto" w:val="clear"/>
            <w:tcMar>
              <w:top w:w="43.2" w:type="dxa"/>
              <w:left w:w="43.2" w:type="dxa"/>
              <w:bottom w:w="43.2" w:type="dxa"/>
              <w:right w:w="43.2" w:type="dxa"/>
            </w:tcMar>
            <w:vAlign w:val="top"/>
          </w:tcPr>
          <w:p w:rsidR="00000000" w:rsidDel="00000000" w:rsidP="00000000" w:rsidRDefault="00000000" w:rsidRPr="00000000" w14:paraId="00000533">
            <w:pPr>
              <w:widowControl w:val="0"/>
              <w:spacing w:after="0" w:line="240" w:lineRule="auto"/>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34">
            <w:pPr>
              <w:widowControl w:val="0"/>
              <w:spacing w:after="0" w:line="240" w:lineRule="auto"/>
              <w:jc w:val="center"/>
              <w:rPr/>
            </w:pPr>
            <w:r w:rsidDel="00000000" w:rsidR="00000000" w:rsidRPr="00000000">
              <w:rPr>
                <w:rtl w:val="0"/>
              </w:rPr>
              <w:t xml:space="preserve">x0</w:t>
            </w:r>
          </w:p>
        </w:tc>
        <w:tc>
          <w:tcPr>
            <w:shd w:fill="auto" w:val="clear"/>
            <w:tcMar>
              <w:top w:w="43.2" w:type="dxa"/>
              <w:left w:w="43.2" w:type="dxa"/>
              <w:bottom w:w="43.2" w:type="dxa"/>
              <w:right w:w="43.2" w:type="dxa"/>
            </w:tcMar>
            <w:vAlign w:val="top"/>
          </w:tcPr>
          <w:p w:rsidR="00000000" w:rsidDel="00000000" w:rsidP="00000000" w:rsidRDefault="00000000" w:rsidRPr="00000000" w14:paraId="00000535">
            <w:pPr>
              <w:widowControl w:val="0"/>
              <w:spacing w:after="0" w:line="240" w:lineRule="auto"/>
              <w:rPr/>
            </w:pPr>
            <w:r w:rsidDel="00000000" w:rsidR="00000000" w:rsidRPr="00000000">
              <w:rPr>
                <w:rtl w:val="0"/>
              </w:rPr>
              <w:t xml:space="preserve">output disabled, regardless of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r>
          </w:p>
        </w:tc>
      </w:tr>
      <w:tr>
        <w:trPr>
          <w:cantSplit w:val="0"/>
          <w:tblHeader w:val="0"/>
        </w:trPr>
        <w:tc>
          <w:tcPr>
            <w:vMerge w:val="continue"/>
            <w:shd w:fill="auto" w:val="clear"/>
            <w:tcMar>
              <w:top w:w="43.2" w:type="dxa"/>
              <w:left w:w="43.2" w:type="dxa"/>
              <w:bottom w:w="43.2" w:type="dxa"/>
              <w:right w:w="43.2" w:type="dxa"/>
            </w:tcMar>
            <w:vAlign w:val="top"/>
          </w:tcPr>
          <w:p w:rsidR="00000000" w:rsidDel="00000000" w:rsidP="00000000" w:rsidRDefault="00000000" w:rsidRPr="00000000" w14:paraId="00000536">
            <w:pPr>
              <w:widowControl w:val="0"/>
              <w:spacing w:after="0" w:line="240" w:lineRule="auto"/>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37">
            <w:pPr>
              <w:widowControl w:val="0"/>
              <w:spacing w:after="0" w:line="240" w:lineRule="auto"/>
              <w:jc w:val="center"/>
              <w:rPr/>
            </w:pPr>
            <w:r w:rsidDel="00000000" w:rsidR="00000000" w:rsidRPr="00000000">
              <w:rPr>
                <w:rtl w:val="0"/>
              </w:rPr>
              <w:t xml:space="preserve">x1</w:t>
            </w:r>
          </w:p>
        </w:tc>
        <w:tc>
          <w:tcPr>
            <w:shd w:fill="auto" w:val="clear"/>
            <w:tcMar>
              <w:top w:w="43.2" w:type="dxa"/>
              <w:left w:w="43.2" w:type="dxa"/>
              <w:bottom w:w="43.2" w:type="dxa"/>
              <w:right w:w="43.2" w:type="dxa"/>
            </w:tcMar>
            <w:vAlign w:val="top"/>
          </w:tcPr>
          <w:p w:rsidR="00000000" w:rsidDel="00000000" w:rsidP="00000000" w:rsidRDefault="00000000" w:rsidRPr="00000000" w14:paraId="00000538">
            <w:pPr>
              <w:widowControl w:val="0"/>
              <w:spacing w:after="0" w:line="240" w:lineRule="auto"/>
              <w:rPr/>
            </w:pPr>
            <w:r w:rsidDel="00000000" w:rsidR="00000000" w:rsidRPr="00000000">
              <w:rPr>
                <w:rtl w:val="0"/>
              </w:rPr>
              <w:t xml:space="preserve">output enabled, regardless of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r>
          </w:p>
        </w:tc>
      </w:tr>
      <w:tr>
        <w:trPr>
          <w:cantSplit w:val="0"/>
          <w:tblHeader w:val="0"/>
        </w:trPr>
        <w:tc>
          <w:tcPr>
            <w:gridSpan w:val="3"/>
            <w:shd w:fill="d9d9d9" w:val="clear"/>
            <w:tcMar>
              <w:top w:w="43.2" w:type="dxa"/>
              <w:left w:w="43.2" w:type="dxa"/>
              <w:bottom w:w="43.2" w:type="dxa"/>
              <w:right w:w="43.2" w:type="dxa"/>
            </w:tcMar>
            <w:vAlign w:val="top"/>
          </w:tcPr>
          <w:p w:rsidR="00000000" w:rsidDel="00000000" w:rsidP="00000000" w:rsidRDefault="00000000" w:rsidRPr="00000000" w14:paraId="00000539">
            <w:pPr>
              <w:widowControl w:val="0"/>
              <w:spacing w:after="0" w:line="240" w:lineRule="auto"/>
              <w:rPr>
                <w:b w:val="1"/>
              </w:rPr>
            </w:pPr>
            <w:r w:rsidDel="00000000" w:rsidR="00000000" w:rsidRPr="00000000">
              <w:rPr>
                <w:b w:val="1"/>
                <w:rtl w:val="0"/>
              </w:rPr>
              <w:t xml:space="preserve">for DAC smart pin modes (%SSSSS = %00001..%00011)</w:t>
            </w:r>
          </w:p>
        </w:tc>
      </w:tr>
      <w:tr>
        <w:trPr>
          <w:cantSplit w:val="0"/>
          <w:tblHeader w:val="0"/>
        </w:trPr>
        <w:tc>
          <w:tcPr>
            <w:vMerge w:val="restart"/>
            <w:shd w:fill="auto" w:val="clear"/>
            <w:tcMar>
              <w:top w:w="43.2" w:type="dxa"/>
              <w:left w:w="43.2" w:type="dxa"/>
              <w:bottom w:w="43.2" w:type="dxa"/>
              <w:right w:w="43.2" w:type="dxa"/>
            </w:tcMar>
            <w:vAlign w:val="top"/>
          </w:tcPr>
          <w:p w:rsidR="00000000" w:rsidDel="00000000" w:rsidP="00000000" w:rsidRDefault="00000000" w:rsidRPr="00000000" w14:paraId="0000053C">
            <w:pPr>
              <w:widowControl w:val="0"/>
              <w:spacing w:after="0" w:line="240" w:lineRule="auto"/>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3D">
            <w:pPr>
              <w:widowControl w:val="0"/>
              <w:spacing w:after="0" w:line="240" w:lineRule="auto"/>
              <w:jc w:val="center"/>
              <w:rPr/>
            </w:pPr>
            <w:r w:rsidDel="00000000" w:rsidR="00000000" w:rsidRPr="00000000">
              <w:rPr>
                <w:rtl w:val="0"/>
              </w:rPr>
              <w:t xml:space="preserve">0x</w:t>
            </w:r>
          </w:p>
        </w:tc>
        <w:tc>
          <w:tcPr>
            <w:shd w:fill="auto" w:val="clear"/>
            <w:tcMar>
              <w:top w:w="43.2" w:type="dxa"/>
              <w:left w:w="43.2" w:type="dxa"/>
              <w:bottom w:w="43.2" w:type="dxa"/>
              <w:right w:w="43.2" w:type="dxa"/>
            </w:tcMar>
            <w:vAlign w:val="top"/>
          </w:tcPr>
          <w:p w:rsidR="00000000" w:rsidDel="00000000" w:rsidP="00000000" w:rsidRDefault="00000000" w:rsidRPr="00000000" w14:paraId="0000053E">
            <w:pPr>
              <w:widowControl w:val="0"/>
              <w:spacing w:after="0" w:line="240" w:lineRule="auto"/>
              <w:rPr/>
            </w:pP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enables DAC in DAC_MODE, M[7:0] overridden</w:t>
            </w:r>
          </w:p>
        </w:tc>
      </w:tr>
      <w:tr>
        <w:trPr>
          <w:cantSplit w:val="0"/>
          <w:tblHeader w:val="0"/>
        </w:trPr>
        <w:tc>
          <w:tcPr>
            <w:vMerge w:val="continue"/>
            <w:shd w:fill="auto" w:val="clear"/>
            <w:tcMar>
              <w:top w:w="43.2" w:type="dxa"/>
              <w:left w:w="43.2" w:type="dxa"/>
              <w:bottom w:w="43.2" w:type="dxa"/>
              <w:right w:w="43.2" w:type="dxa"/>
            </w:tcMar>
            <w:vAlign w:val="top"/>
          </w:tcPr>
          <w:p w:rsidR="00000000" w:rsidDel="00000000" w:rsidP="00000000" w:rsidRDefault="00000000" w:rsidRPr="00000000" w14:paraId="0000053F">
            <w:pPr>
              <w:widowControl w:val="0"/>
              <w:spacing w:after="0" w:line="240" w:lineRule="auto"/>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40">
            <w:pPr>
              <w:widowControl w:val="0"/>
              <w:spacing w:after="0" w:line="240" w:lineRule="auto"/>
              <w:jc w:val="center"/>
              <w:rPr/>
            </w:pPr>
            <w:r w:rsidDel="00000000" w:rsidR="00000000" w:rsidRPr="00000000">
              <w:rPr>
                <w:rtl w:val="0"/>
              </w:rPr>
              <w:t xml:space="preserve">1x</w:t>
            </w:r>
          </w:p>
        </w:tc>
        <w:tc>
          <w:tcPr>
            <w:shd w:fill="auto" w:val="clear"/>
            <w:tcMar>
              <w:top w:w="43.2" w:type="dxa"/>
              <w:left w:w="43.2" w:type="dxa"/>
              <w:bottom w:w="43.2" w:type="dxa"/>
              <w:right w:w="43.2" w:type="dxa"/>
            </w:tcMar>
            <w:vAlign w:val="top"/>
          </w:tcPr>
          <w:p w:rsidR="00000000" w:rsidDel="00000000" w:rsidP="00000000" w:rsidRDefault="00000000" w:rsidRPr="00000000" w14:paraId="00000541">
            <w:pPr>
              <w:widowControl w:val="0"/>
              <w:spacing w:after="0" w:line="240" w:lineRule="auto"/>
              <w:rPr/>
            </w:pPr>
            <w:r w:rsidDel="00000000" w:rsidR="00000000" w:rsidRPr="00000000">
              <w:rPr>
                <w:rtl w:val="0"/>
              </w:rPr>
              <w:t xml:space="preserve">OTHER enables DAC in DAC_MODE, M[7:0] overridden</w:t>
            </w:r>
          </w:p>
        </w:tc>
      </w:tr>
      <w:tr>
        <w:trPr>
          <w:cantSplit w:val="0"/>
          <w:tblHeader w:val="0"/>
        </w:trPr>
        <w:tc>
          <w:tcPr>
            <w:gridSpan w:val="3"/>
            <w:shd w:fill="d9d9d9" w:val="clear"/>
            <w:tcMar>
              <w:top w:w="43.2" w:type="dxa"/>
              <w:left w:w="43.2" w:type="dxa"/>
              <w:bottom w:w="43.2" w:type="dxa"/>
              <w:right w:w="43.2" w:type="dxa"/>
            </w:tcMar>
            <w:vAlign w:val="top"/>
          </w:tcPr>
          <w:p w:rsidR="00000000" w:rsidDel="00000000" w:rsidP="00000000" w:rsidRDefault="00000000" w:rsidRPr="00000000" w14:paraId="00000542">
            <w:pPr>
              <w:widowControl w:val="0"/>
              <w:spacing w:after="0" w:line="240" w:lineRule="auto"/>
              <w:rPr>
                <w:b w:val="1"/>
              </w:rPr>
            </w:pPr>
            <w:r w:rsidDel="00000000" w:rsidR="00000000" w:rsidRPr="00000000">
              <w:rPr>
                <w:b w:val="1"/>
                <w:rtl w:val="0"/>
              </w:rPr>
              <w:t xml:space="preserve">for non-DAC smart pin modes (%SSSSS = %00100..%11111)</w:t>
            </w:r>
          </w:p>
        </w:tc>
      </w:tr>
      <w:tr>
        <w:trPr>
          <w:cantSplit w:val="0"/>
          <w:tblHeader w:val="0"/>
        </w:trPr>
        <w:tc>
          <w:tcPr>
            <w:vMerge w:val="restart"/>
            <w:shd w:fill="auto" w:val="clear"/>
            <w:tcMar>
              <w:top w:w="43.2" w:type="dxa"/>
              <w:left w:w="43.2" w:type="dxa"/>
              <w:bottom w:w="43.2" w:type="dxa"/>
              <w:right w:w="43.2" w:type="dxa"/>
            </w:tcMar>
            <w:vAlign w:val="top"/>
          </w:tcPr>
          <w:p w:rsidR="00000000" w:rsidDel="00000000" w:rsidP="00000000" w:rsidRDefault="00000000" w:rsidRPr="00000000" w14:paraId="00000545">
            <w:pPr>
              <w:widowControl w:val="0"/>
              <w:spacing w:after="0" w:line="240" w:lineRule="auto"/>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46">
            <w:pPr>
              <w:widowControl w:val="0"/>
              <w:spacing w:after="0" w:line="240" w:lineRule="auto"/>
              <w:jc w:val="center"/>
              <w:rPr/>
            </w:pPr>
            <w:r w:rsidDel="00000000" w:rsidR="00000000" w:rsidRPr="00000000">
              <w:rPr>
                <w:rtl w:val="0"/>
              </w:rPr>
              <w:t xml:space="preserve">0x</w:t>
            </w:r>
          </w:p>
        </w:tc>
        <w:tc>
          <w:tcPr>
            <w:shd w:fill="auto" w:val="clear"/>
            <w:tcMar>
              <w:top w:w="43.2" w:type="dxa"/>
              <w:left w:w="43.2" w:type="dxa"/>
              <w:bottom w:w="43.2" w:type="dxa"/>
              <w:right w:w="43.2" w:type="dxa"/>
            </w:tcMar>
            <w:vAlign w:val="top"/>
          </w:tcPr>
          <w:p w:rsidR="00000000" w:rsidDel="00000000" w:rsidP="00000000" w:rsidRDefault="00000000" w:rsidRPr="00000000" w14:paraId="00000547">
            <w:pPr>
              <w:widowControl w:val="0"/>
              <w:spacing w:after="0" w:line="240" w:lineRule="auto"/>
              <w:rPr/>
            </w:pPr>
            <w:r w:rsidDel="00000000" w:rsidR="00000000" w:rsidRPr="00000000">
              <w:rPr>
                <w:rtl w:val="0"/>
              </w:rPr>
              <w:t xml:space="preserve">SMART /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drives output, or BIT_DAC if DAC_MODE</w:t>
            </w:r>
          </w:p>
        </w:tc>
      </w:tr>
      <w:tr>
        <w:trPr>
          <w:cantSplit w:val="0"/>
          <w:tblHeader w:val="0"/>
        </w:trPr>
        <w:tc>
          <w:tcPr>
            <w:vMerge w:val="continue"/>
            <w:shd w:fill="auto" w:val="clear"/>
            <w:tcMar>
              <w:top w:w="43.2" w:type="dxa"/>
              <w:left w:w="43.2" w:type="dxa"/>
              <w:bottom w:w="43.2" w:type="dxa"/>
              <w:right w:w="43.2" w:type="dxa"/>
            </w:tcMar>
            <w:vAlign w:val="top"/>
          </w:tcPr>
          <w:p w:rsidR="00000000" w:rsidDel="00000000" w:rsidP="00000000" w:rsidRDefault="00000000" w:rsidRPr="00000000" w14:paraId="00000548">
            <w:pPr>
              <w:widowControl w:val="0"/>
              <w:spacing w:after="0" w:line="240" w:lineRule="auto"/>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49">
            <w:pPr>
              <w:widowControl w:val="0"/>
              <w:spacing w:after="0" w:line="240" w:lineRule="auto"/>
              <w:jc w:val="center"/>
              <w:rPr/>
            </w:pPr>
            <w:r w:rsidDel="00000000" w:rsidR="00000000" w:rsidRPr="00000000">
              <w:rPr>
                <w:rtl w:val="0"/>
              </w:rPr>
              <w:t xml:space="preserve">1x</w:t>
            </w:r>
          </w:p>
        </w:tc>
        <w:tc>
          <w:tcPr>
            <w:shd w:fill="auto" w:val="clear"/>
            <w:tcMar>
              <w:top w:w="43.2" w:type="dxa"/>
              <w:left w:w="43.2" w:type="dxa"/>
              <w:bottom w:w="43.2" w:type="dxa"/>
              <w:right w:w="43.2" w:type="dxa"/>
            </w:tcMar>
            <w:vAlign w:val="top"/>
          </w:tcPr>
          <w:p w:rsidR="00000000" w:rsidDel="00000000" w:rsidP="00000000" w:rsidRDefault="00000000" w:rsidRPr="00000000" w14:paraId="0000054A">
            <w:pPr>
              <w:widowControl w:val="0"/>
              <w:spacing w:after="0" w:line="240" w:lineRule="auto"/>
              <w:rPr/>
            </w:pPr>
            <w:r w:rsidDel="00000000" w:rsidR="00000000" w:rsidRPr="00000000">
              <w:rPr>
                <w:rtl w:val="0"/>
              </w:rPr>
              <w:t xml:space="preserve">SMART / OTHER drives output, or BIT_DAC if DAC_MODE</w:t>
            </w:r>
          </w:p>
        </w:tc>
      </w:tr>
    </w:tbl>
    <w:p w:rsidR="00000000" w:rsidDel="00000000" w:rsidP="00000000" w:rsidRDefault="00000000" w:rsidRPr="00000000" w14:paraId="0000054B">
      <w:pPr>
        <w:spacing w:before="200" w:lineRule="auto"/>
        <w:rPr/>
      </w:pPr>
      <w:r w:rsidDel="00000000" w:rsidR="00000000" w:rsidRPr="00000000">
        <w:rPr>
          <w:rtl w:val="0"/>
        </w:rPr>
        <w:t xml:space="preserve">NOTE: </w:t>
      </w:r>
      <w:r w:rsidDel="00000000" w:rsidR="00000000" w:rsidRPr="00000000">
        <w:rPr>
          <w:rtl w:val="0"/>
        </w:rPr>
        <w:t xml:space="preserve">The (S) smart modes are listed and described in their own section, </w:t>
      </w:r>
      <w:hyperlink w:anchor="_msbxl3vp75z">
        <w:r w:rsidDel="00000000" w:rsidR="00000000" w:rsidRPr="00000000">
          <w:rPr>
            <w:color w:val="1155cc"/>
            <w:u w:val="single"/>
            <w:rtl w:val="0"/>
          </w:rPr>
          <w:t xml:space="preserve">Smart Modes</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54C">
      <w:pPr>
        <w:pStyle w:val="Heading2"/>
        <w:widowControl w:val="0"/>
        <w:rPr/>
      </w:pPr>
      <w:bookmarkStart w:colFirst="0" w:colLast="0" w:name="_6z9hr7z553r3" w:id="530"/>
      <w:bookmarkEnd w:id="530"/>
      <w:r w:rsidDel="00000000" w:rsidR="00000000" w:rsidRPr="00000000">
        <w:rPr>
          <w:rtl w:val="0"/>
        </w:rPr>
        <w:t xml:space="preserve">Equivalent Schematics for Each Unique I/O Pin Configuration</w:t>
      </w:r>
    </w:p>
    <w:p w:rsidR="00000000" w:rsidDel="00000000" w:rsidP="00000000" w:rsidRDefault="00000000" w:rsidRPr="00000000" w14:paraId="0000054D">
      <w:pPr>
        <w:spacing w:after="0" w:lineRule="auto"/>
        <w:rPr/>
      </w:pPr>
      <w:r w:rsidDel="00000000" w:rsidR="00000000" w:rsidRPr="00000000">
        <w:rPr/>
        <w:drawing>
          <wp:inline distB="114300" distT="114300" distL="114300" distR="114300">
            <wp:extent cx="6400800" cy="1828800"/>
            <wp:effectExtent b="0" l="0" r="0" t="0"/>
            <wp:docPr id="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64008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spacing w:after="0" w:lineRule="auto"/>
        <w:rPr/>
      </w:pPr>
      <w:r w:rsidDel="00000000" w:rsidR="00000000" w:rsidRPr="00000000">
        <w:rPr/>
        <w:drawing>
          <wp:inline distB="114300" distT="114300" distL="114300" distR="114300">
            <wp:extent cx="6400800" cy="2019300"/>
            <wp:effectExtent b="0" l="0" r="0" t="0"/>
            <wp:docPr id="18"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64008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widowControl w:val="0"/>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108200"/>
            <wp:effectExtent b="0" l="0" r="0" t="0"/>
            <wp:docPr id="39"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64008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120900"/>
            <wp:effectExtent b="0" l="0" r="0" t="0"/>
            <wp:docPr id="34"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64008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120900"/>
            <wp:effectExtent b="0" l="0" r="0" t="0"/>
            <wp:docPr id="6"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64008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108200"/>
            <wp:effectExtent b="0" l="0" r="0" t="0"/>
            <wp:docPr id="12"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64008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1816100"/>
            <wp:effectExtent b="0" l="0" r="0" t="0"/>
            <wp:docPr id="29"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64008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019300"/>
            <wp:effectExtent b="0" l="0" r="0" t="0"/>
            <wp:docPr id="5"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64008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120900"/>
            <wp:effectExtent b="0" l="0" r="0" t="0"/>
            <wp:docPr id="2"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64008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108200"/>
            <wp:effectExtent b="0" l="0" r="0" t="0"/>
            <wp:docPr id="38"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64008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108200"/>
            <wp:effectExtent b="0" l="0" r="0" t="0"/>
            <wp:docPr id="23"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64008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345936" cy="2103120"/>
            <wp:effectExtent b="0" l="0" r="0" t="0"/>
            <wp:docPr id="33"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6345936"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103120"/>
            <wp:effectExtent b="0" l="0" r="0" t="0"/>
            <wp:docPr id="37"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6400800"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103120"/>
            <wp:effectExtent b="0" l="0" r="0" t="0"/>
            <wp:docPr id="22"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6400800"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103120"/>
            <wp:effectExtent b="0" l="0" r="0" t="0"/>
            <wp:docPr id="21"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6400800"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103120"/>
            <wp:effectExtent b="0" l="0" r="0" t="0"/>
            <wp:docPr id="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6400800"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1993392"/>
            <wp:effectExtent b="0" l="0" r="0" t="0"/>
            <wp:docPr id="32"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6400800" cy="1993392"/>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1682496"/>
            <wp:effectExtent b="0" l="0" r="0" t="0"/>
            <wp:docPr id="11"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6400800" cy="1682496"/>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322576"/>
            <wp:effectExtent b="0" l="0" r="0" t="0"/>
            <wp:docPr id="16"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6400800" cy="2322576"/>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413000"/>
            <wp:effectExtent b="0" l="0" r="0" t="0"/>
            <wp:docPr id="8"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64008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103120"/>
            <wp:effectExtent b="0" l="0" r="0" t="0"/>
            <wp:docPr id="25"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6400800"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103120"/>
            <wp:effectExtent b="0" l="0" r="0" t="0"/>
            <wp:docPr id="17"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6400800"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103120"/>
            <wp:effectExtent b="0" l="0" r="0" t="0"/>
            <wp:docPr id="24"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6400800"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spacing w:after="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6400800" cy="2103120"/>
            <wp:effectExtent b="0" l="0" r="0" t="0"/>
            <wp:docPr id="26"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6400800"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pStyle w:val="Heading2"/>
        <w:widowControl w:val="0"/>
        <w:spacing w:before="0" w:lineRule="auto"/>
        <w:rPr>
          <w:i w:val="1"/>
          <w:highlight w:val="yellow"/>
        </w:rPr>
      </w:pPr>
      <w:bookmarkStart w:colFirst="0" w:colLast="0" w:name="_drp9s9vw79ai" w:id="531"/>
      <w:bookmarkEnd w:id="531"/>
      <w:r w:rsidDel="00000000" w:rsidR="00000000" w:rsidRPr="00000000">
        <w:rPr>
          <w:rtl w:val="0"/>
        </w:rPr>
        <w:t xml:space="preserve">I/O Pin Timing</w:t>
      </w: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Between each physical I/O pin and the cog(s) controlling them, there is a chain of three single-bit registers (reg).  The live signal (input or output) traverses through this chain on the way to its destination as described below.</w:t>
      </w:r>
    </w:p>
    <w:p w:rsidR="00000000" w:rsidDel="00000000" w:rsidP="00000000" w:rsidRDefault="00000000" w:rsidRPr="00000000" w14:paraId="00000567">
      <w:pPr>
        <w:spacing w:after="200" w:lineRule="auto"/>
        <w:rPr/>
      </w:pPr>
      <w:r w:rsidDel="00000000" w:rsidR="00000000" w:rsidRPr="00000000">
        <w:rPr>
          <w:rtl w:val="0"/>
        </w:rPr>
        <w:t xml:space="preserve">When a </w:t>
      </w:r>
      <w:r w:rsidDel="00000000" w:rsidR="00000000" w:rsidRPr="00000000">
        <w:rPr>
          <w:rFonts w:ascii="Roboto Mono Medium" w:cs="Roboto Mono Medium" w:eastAsia="Roboto Mono Medium" w:hAnsi="Roboto Mono Medium"/>
          <w:rtl w:val="0"/>
        </w:rPr>
        <w:t xml:space="preserve">DIRx</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OUTx</w:t>
      </w:r>
      <w:r w:rsidDel="00000000" w:rsidR="00000000" w:rsidRPr="00000000">
        <w:rPr>
          <w:rtl w:val="0"/>
        </w:rPr>
        <w:t xml:space="preserve"> bit is changed by any instruction, it takes </w:t>
      </w:r>
      <w:r w:rsidDel="00000000" w:rsidR="00000000" w:rsidRPr="00000000">
        <w:rPr>
          <w:i w:val="1"/>
          <w:rtl w:val="0"/>
        </w:rPr>
        <w:t xml:space="preserve">three </w:t>
      </w:r>
      <w:r w:rsidDel="00000000" w:rsidR="00000000" w:rsidRPr="00000000">
        <w:rPr>
          <w:rtl w:val="0"/>
        </w:rPr>
        <w:t xml:space="preserve">additional clocks after the instruction before the pin starts transitioning to the new state.  Here this delay is demonstrated using </w:t>
      </w:r>
      <w:r w:rsidDel="00000000" w:rsidR="00000000" w:rsidRPr="00000000">
        <w:rPr>
          <w:rFonts w:ascii="Roboto Mono Medium" w:cs="Roboto Mono Medium" w:eastAsia="Roboto Mono Medium" w:hAnsi="Roboto Mono Medium"/>
          <w:rtl w:val="0"/>
        </w:rPr>
        <w:t xml:space="preserve">DRVH</w:t>
      </w:r>
      <w:r w:rsidDel="00000000" w:rsidR="00000000" w:rsidRPr="00000000">
        <w:rPr>
          <w:rtl w:val="0"/>
        </w:rPr>
        <w:t xml:space="preserve"> to set I/O pin P0's output enable (OE) and drive P0's output latch high.</w:t>
      </w:r>
    </w:p>
    <w:p w:rsidR="00000000" w:rsidDel="00000000" w:rsidP="00000000" w:rsidRDefault="00000000" w:rsidRPr="00000000" w14:paraId="00000568">
      <w:pPr>
        <w:pBdr>
          <w:top w:color="000000" w:space="2" w:sz="8" w:val="single"/>
          <w:left w:color="000000" w:space="2" w:sz="8" w:val="single"/>
          <w:bottom w:color="000000" w:space="2" w:sz="8" w:val="single"/>
          <w:right w:color="000000" w:space="2" w:sz="8" w:val="single"/>
        </w:pBdr>
        <w:spacing w:after="0" w:lineRule="auto"/>
        <w:rPr>
          <w:sz w:val="18"/>
          <w:szCs w:val="18"/>
        </w:rPr>
      </w:pPr>
      <w:r w:rsidDel="00000000" w:rsidR="00000000" w:rsidRPr="00000000">
        <w:rPr/>
        <w:drawing>
          <wp:inline distB="114300" distT="114300" distL="114300" distR="114300">
            <wp:extent cx="6400800" cy="1968500"/>
            <wp:effectExtent b="0" l="0" r="0" t="0"/>
            <wp:docPr id="7"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6400800" cy="1968500"/>
                    </a:xfrm>
                    <a:prstGeom prst="rect"/>
                    <a:ln/>
                  </pic:spPr>
                </pic:pic>
              </a:graphicData>
            </a:graphic>
          </wp:inline>
        </w:drawing>
      </w:r>
      <w:r w:rsidDel="00000000" w:rsidR="00000000" w:rsidRPr="00000000">
        <w:rPr>
          <w:sz w:val="18"/>
          <w:szCs w:val="18"/>
          <w:rtl w:val="0"/>
        </w:rPr>
        <w:t xml:space="preserve"> </w:t>
      </w:r>
      <w:r w:rsidDel="00000000" w:rsidR="00000000" w:rsidRPr="00000000">
        <w:rPr>
          <w:i w:val="1"/>
          <w:sz w:val="18"/>
          <w:szCs w:val="18"/>
          <w:rtl w:val="0"/>
        </w:rPr>
        <w:t xml:space="preserve">P0 OE</w:t>
      </w:r>
      <w:r w:rsidDel="00000000" w:rsidR="00000000" w:rsidRPr="00000000">
        <w:rPr>
          <w:sz w:val="18"/>
          <w:szCs w:val="18"/>
          <w:rtl w:val="0"/>
        </w:rPr>
        <w:t xml:space="preserve"> and </w:t>
      </w:r>
      <w:r w:rsidDel="00000000" w:rsidR="00000000" w:rsidRPr="00000000">
        <w:rPr>
          <w:i w:val="1"/>
          <w:sz w:val="18"/>
          <w:szCs w:val="18"/>
          <w:rtl w:val="0"/>
        </w:rPr>
        <w:t xml:space="preserve">P0 HIGH</w:t>
      </w:r>
      <w:r w:rsidDel="00000000" w:rsidR="00000000" w:rsidRPr="00000000">
        <w:rPr>
          <w:sz w:val="18"/>
          <w:szCs w:val="18"/>
          <w:rtl w:val="0"/>
        </w:rPr>
        <w:t xml:space="preserve"> begin their transition on the rising edge of clock 5; however, the duration until complete depends on clock frequency and circuit load. The I/O pads are asynchronous (not tied strictly to the clock) so with a slow operating frequency, the transition may complete within 1 clock, whereas with higher frequencies it may take multiple clocks to complete.</w:t>
      </w:r>
    </w:p>
    <w:p w:rsidR="00000000" w:rsidDel="00000000" w:rsidP="00000000" w:rsidRDefault="00000000" w:rsidRPr="00000000" w14:paraId="00000569">
      <w:pPr>
        <w:spacing w:after="200" w:before="200" w:lineRule="auto"/>
        <w:rPr/>
      </w:pPr>
      <w:r w:rsidDel="00000000" w:rsidR="00000000" w:rsidRPr="00000000">
        <w:rPr>
          <w:rtl w:val="0"/>
        </w:rPr>
        <w:t xml:space="preserve">When an </w:t>
      </w:r>
      <w:r w:rsidDel="00000000" w:rsidR="00000000" w:rsidRPr="00000000">
        <w:rPr>
          <w:rFonts w:ascii="Roboto Mono Medium" w:cs="Roboto Mono Medium" w:eastAsia="Roboto Mono Medium" w:hAnsi="Roboto Mono Medium"/>
          <w:rtl w:val="0"/>
        </w:rPr>
        <w:t xml:space="preserve">INx</w:t>
      </w:r>
      <w:r w:rsidDel="00000000" w:rsidR="00000000" w:rsidRPr="00000000">
        <w:rPr>
          <w:rtl w:val="0"/>
        </w:rPr>
        <w:t xml:space="preserve"> register is read by an instruction, it will reflect the state of the pins registered </w:t>
      </w:r>
      <w:r w:rsidDel="00000000" w:rsidR="00000000" w:rsidRPr="00000000">
        <w:rPr>
          <w:i w:val="1"/>
          <w:rtl w:val="0"/>
        </w:rPr>
        <w:t xml:space="preserve">three </w:t>
      </w:r>
      <w:r w:rsidDel="00000000" w:rsidR="00000000" w:rsidRPr="00000000">
        <w:rPr>
          <w:rtl w:val="0"/>
        </w:rPr>
        <w:t xml:space="preserve">clocks before the start of the instruction.  Here this delay is demonstrated using </w:t>
      </w:r>
      <w:r w:rsidDel="00000000" w:rsidR="00000000" w:rsidRPr="00000000">
        <w:rPr>
          <w:rFonts w:ascii="Roboto Mono Medium" w:cs="Roboto Mono Medium" w:eastAsia="Roboto Mono Medium" w:hAnsi="Roboto Mono Medium"/>
          <w:rtl w:val="0"/>
        </w:rPr>
        <w:t xml:space="preserve">TESTB</w:t>
      </w:r>
      <w:r w:rsidDel="00000000" w:rsidR="00000000" w:rsidRPr="00000000">
        <w:rPr>
          <w:rtl w:val="0"/>
        </w:rPr>
        <w:t xml:space="preserve">:</w:t>
      </w:r>
    </w:p>
    <w:p w:rsidR="00000000" w:rsidDel="00000000" w:rsidP="00000000" w:rsidRDefault="00000000" w:rsidRPr="00000000" w14:paraId="0000056A">
      <w:pPr>
        <w:pBdr>
          <w:top w:color="000000" w:space="2" w:sz="8" w:val="single"/>
          <w:left w:color="000000" w:space="2" w:sz="8" w:val="single"/>
          <w:bottom w:color="000000" w:space="2" w:sz="8" w:val="single"/>
          <w:right w:color="000000" w:space="2" w:sz="8" w:val="single"/>
        </w:pBdr>
        <w:spacing w:after="0" w:before="0" w:lineRule="auto"/>
        <w:rPr>
          <w:highlight w:val="yellow"/>
        </w:rPr>
      </w:pPr>
      <w:r w:rsidDel="00000000" w:rsidR="00000000" w:rsidRPr="00000000">
        <w:rPr/>
        <w:drawing>
          <wp:inline distB="114300" distT="114300" distL="114300" distR="114300">
            <wp:extent cx="6400800" cy="1587500"/>
            <wp:effectExtent b="0" l="0" r="0" t="0"/>
            <wp:docPr id="14"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64008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spacing w:after="0" w:before="200" w:lineRule="auto"/>
        <w:rPr/>
      </w:pPr>
      <w:r w:rsidDel="00000000" w:rsidR="00000000" w:rsidRPr="00000000">
        <w:rPr>
          <w:rtl w:val="0"/>
        </w:rPr>
        <w:t xml:space="preserve">When a </w:t>
      </w:r>
      <w:r w:rsidDel="00000000" w:rsidR="00000000" w:rsidRPr="00000000">
        <w:rPr>
          <w:rFonts w:ascii="Roboto Mono Medium" w:cs="Roboto Mono Medium" w:eastAsia="Roboto Mono Medium" w:hAnsi="Roboto Mono Medium"/>
          <w:rtl w:val="0"/>
        </w:rPr>
        <w:t xml:space="preserve">TESTP</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TESTPN</w:t>
      </w:r>
      <w:r w:rsidDel="00000000" w:rsidR="00000000" w:rsidRPr="00000000">
        <w:rPr>
          <w:rtl w:val="0"/>
        </w:rPr>
        <w:t xml:space="preserve"> instruction is used to read a pin, the value read will reflect the state of the pin registered </w:t>
      </w:r>
      <w:r w:rsidDel="00000000" w:rsidR="00000000" w:rsidRPr="00000000">
        <w:rPr>
          <w:i w:val="1"/>
          <w:rtl w:val="0"/>
        </w:rPr>
        <w:t xml:space="preserve">two </w:t>
      </w:r>
      <w:r w:rsidDel="00000000" w:rsidR="00000000" w:rsidRPr="00000000">
        <w:rPr>
          <w:rtl w:val="0"/>
        </w:rPr>
        <w:t xml:space="preserve">clocks before the start of the instruction.  Effectively, </w:t>
      </w:r>
      <w:r w:rsidDel="00000000" w:rsidR="00000000" w:rsidRPr="00000000">
        <w:rPr>
          <w:rFonts w:ascii="Roboto Mono Medium" w:cs="Roboto Mono Medium" w:eastAsia="Roboto Mono Medium" w:hAnsi="Roboto Mono Medium"/>
          <w:rtl w:val="0"/>
        </w:rPr>
        <w:t xml:space="preserve">TESTP</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TESTPN</w:t>
      </w:r>
      <w:r w:rsidDel="00000000" w:rsidR="00000000" w:rsidRPr="00000000">
        <w:rPr>
          <w:rtl w:val="0"/>
        </w:rPr>
        <w:t xml:space="preserve"> get fresher </w:t>
      </w:r>
      <w:r w:rsidDel="00000000" w:rsidR="00000000" w:rsidRPr="00000000">
        <w:rPr>
          <w:rFonts w:ascii="Roboto Mono Medium" w:cs="Roboto Mono Medium" w:eastAsia="Roboto Mono Medium" w:hAnsi="Roboto Mono Medium"/>
          <w:rtl w:val="0"/>
        </w:rPr>
        <w:t xml:space="preserve">INx</w:t>
      </w:r>
      <w:r w:rsidDel="00000000" w:rsidR="00000000" w:rsidRPr="00000000">
        <w:rPr>
          <w:rtl w:val="0"/>
        </w:rPr>
        <w:t xml:space="preserve"> data than is available via the </w:t>
      </w:r>
      <w:r w:rsidDel="00000000" w:rsidR="00000000" w:rsidRPr="00000000">
        <w:rPr>
          <w:rFonts w:ascii="Roboto Mono Medium" w:cs="Roboto Mono Medium" w:eastAsia="Roboto Mono Medium" w:hAnsi="Roboto Mono Medium"/>
          <w:rtl w:val="0"/>
        </w:rPr>
        <w:t xml:space="preserve">INx</w:t>
      </w:r>
      <w:r w:rsidDel="00000000" w:rsidR="00000000" w:rsidRPr="00000000">
        <w:rPr>
          <w:rtl w:val="0"/>
        </w:rPr>
        <w:t xml:space="preserve"> registers:</w:t>
      </w:r>
    </w:p>
    <w:p w:rsidR="00000000" w:rsidDel="00000000" w:rsidP="00000000" w:rsidRDefault="00000000" w:rsidRPr="00000000" w14:paraId="0000056C">
      <w:pPr>
        <w:pBdr>
          <w:top w:color="000000" w:space="2" w:sz="8" w:val="single"/>
          <w:left w:color="000000" w:space="2" w:sz="8" w:val="single"/>
          <w:bottom w:color="000000" w:space="2" w:sz="8" w:val="single"/>
          <w:right w:color="000000" w:space="2" w:sz="8" w:val="single"/>
        </w:pBdr>
        <w:spacing w:after="0" w:lineRule="auto"/>
        <w:rPr/>
      </w:pPr>
      <w:r w:rsidDel="00000000" w:rsidR="00000000" w:rsidRPr="00000000">
        <w:rPr/>
        <w:drawing>
          <wp:inline distB="114300" distT="114300" distL="114300" distR="114300">
            <wp:extent cx="6400800" cy="1600200"/>
            <wp:effectExtent b="0" l="0" r="0" t="0"/>
            <wp:docPr id="15"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64008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pStyle w:val="Heading2"/>
        <w:rPr>
          <w:i w:val="1"/>
          <w:highlight w:val="yellow"/>
        </w:rPr>
      </w:pPr>
      <w:bookmarkStart w:colFirst="0" w:colLast="0" w:name="_msbxl3vp75z" w:id="532"/>
      <w:bookmarkEnd w:id="532"/>
      <w:r w:rsidDel="00000000" w:rsidR="00000000" w:rsidRPr="00000000">
        <w:rPr>
          <w:rtl w:val="0"/>
        </w:rPr>
        <w:t xml:space="preserve">Smart Modes</w:t>
      </w: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Each I/O pin has built-in 'smart pin' circuitry which (when enabled) performs one of 34 different autonomous functions on the pin. Smart pins free the cogs from the need to micromanage many I/O operations by providing high-bandwidth concurrent hardware functions that cogs could otherwise not perform as well through I/O pin manipulating instructions.</w:t>
      </w:r>
    </w:p>
    <w:p w:rsidR="00000000" w:rsidDel="00000000" w:rsidP="00000000" w:rsidRDefault="00000000" w:rsidRPr="00000000" w14:paraId="0000056F">
      <w:pPr>
        <w:rPr/>
      </w:pPr>
      <w:r w:rsidDel="00000000" w:rsidR="00000000" w:rsidRPr="00000000">
        <w:rPr>
          <w:rtl w:val="0"/>
        </w:rPr>
        <w:t xml:space="preserve">In normal operation, an I/O pin's output enable is controlled by its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 bit, its output state is controlled by its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bit, and </w:t>
      </w:r>
      <w:r w:rsidDel="00000000" w:rsidR="00000000" w:rsidRPr="00000000">
        <w:rPr>
          <w:rtl w:val="0"/>
        </w:rPr>
        <w:t xml:space="preserve">its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bit</w:t>
      </w:r>
      <w:r w:rsidDel="00000000" w:rsidR="00000000" w:rsidRPr="00000000">
        <w:rPr>
          <w:rtl w:val="0"/>
        </w:rPr>
        <w:t xml:space="preserve"> returns the pin's read state. With smart pin mode enabled, its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 bit is used as an active-low reset signal to the smart pin circuitry, while the output enable state is controlled by a configuration bit. In some modes, the smart pin circuit takes over driving the output state, in which case the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bit gets ignored. </w:t>
      </w:r>
      <w:r w:rsidDel="00000000" w:rsidR="00000000" w:rsidRPr="00000000">
        <w:rPr>
          <w:rtl w:val="0"/>
        </w:rPr>
        <w:t xml:space="preserve">Its</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IN</w:t>
      </w:r>
      <w:r w:rsidDel="00000000" w:rsidR="00000000" w:rsidRPr="00000000">
        <w:rPr>
          <w:rtl w:val="0"/>
        </w:rPr>
        <w:t xml:space="preserve"> bit serves as a flag to indicate to the cog(s) that the smart pin has completed some function or an event has occurred, and acknowledgment is perhaps needed.</w:t>
      </w:r>
    </w:p>
    <w:p w:rsidR="00000000" w:rsidDel="00000000" w:rsidP="00000000" w:rsidRDefault="00000000" w:rsidRPr="00000000" w14:paraId="00000570">
      <w:pPr>
        <w:rPr/>
      </w:pPr>
      <w:r w:rsidDel="00000000" w:rsidR="00000000" w:rsidRPr="00000000">
        <w:rPr>
          <w:rtl w:val="0"/>
        </w:rPr>
        <w:t xml:space="preserve">To configure a smart pin, first set its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 bit to low (holding it in reset) then use </w:t>
      </w:r>
      <w:r w:rsidDel="00000000" w:rsidR="00000000" w:rsidRPr="00000000">
        <w:rPr>
          <w:rFonts w:ascii="Roboto Mono Medium" w:cs="Roboto Mono Medium" w:eastAsia="Roboto Mono Medium" w:hAnsi="Roboto Mono Medium"/>
          <w:rtl w:val="0"/>
        </w:rPr>
        <w:t xml:space="preserve">WRPIN</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to establish the mode and related parameters. Once configured,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 can be raised high and the smart pin will begin operating. After that, depending on the mode, you may feed it new data via </w:t>
      </w: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or retrieve results using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These activities are usually coordinated with the IN signal going high; explained later.</w:t>
      </w:r>
    </w:p>
    <w:p w:rsidR="00000000" w:rsidDel="00000000" w:rsidP="00000000" w:rsidRDefault="00000000" w:rsidRPr="00000000" w14:paraId="00000571">
      <w:pPr>
        <w:rPr/>
      </w:pPr>
      <w:r w:rsidDel="00000000" w:rsidR="00000000" w:rsidRPr="00000000">
        <w:rPr>
          <w:rtl w:val="0"/>
        </w:rPr>
        <w:t xml:space="preserve">Note that while a smart pin is configured, the %TT bits (of the </w:t>
      </w:r>
      <w:r w:rsidDel="00000000" w:rsidR="00000000" w:rsidRPr="00000000">
        <w:rPr>
          <w:rFonts w:ascii="Roboto Mono Medium" w:cs="Roboto Mono Medium" w:eastAsia="Roboto Mono Medium" w:hAnsi="Roboto Mono Medium"/>
          <w:rtl w:val="0"/>
        </w:rPr>
        <w:t xml:space="preserve">WRPIN</w:t>
      </w:r>
      <w:r w:rsidDel="00000000" w:rsidR="00000000" w:rsidRPr="00000000">
        <w:rPr>
          <w:rtl w:val="0"/>
        </w:rPr>
        <w:t xml:space="preserve"> instruction's D operand) will govern the pin's output enable, regardless of the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 state.</w:t>
      </w:r>
    </w:p>
    <w:p w:rsidR="00000000" w:rsidDel="00000000" w:rsidP="00000000" w:rsidRDefault="00000000" w:rsidRPr="00000000" w14:paraId="00000572">
      <w:pPr>
        <w:rPr/>
      </w:pPr>
      <w:r w:rsidDel="00000000" w:rsidR="00000000" w:rsidRPr="00000000">
        <w:rPr>
          <w:rtl w:val="0"/>
        </w:rPr>
        <w:t xml:space="preserve">Smart pins have four 32-bit registers inside of them:</w:t>
      </w:r>
    </w:p>
    <w:tbl>
      <w:tblPr>
        <w:tblStyle w:val="Table24"/>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8520"/>
        <w:tblGridChange w:id="0">
          <w:tblGrid>
            <w:gridCol w:w="1560"/>
            <w:gridCol w:w="8520"/>
          </w:tblGrid>
        </w:tblGridChange>
      </w:tblGrid>
      <w:tr>
        <w:trPr>
          <w:cantSplit w:val="0"/>
          <w:trHeight w:val="380" w:hRule="atLeast"/>
          <w:tblHeader w:val="0"/>
        </w:trPr>
        <w:tc>
          <w:tcPr>
            <w:gridSpan w:val="2"/>
            <w:shd w:fill="d9d9d9" w:val="clear"/>
            <w:tcMar>
              <w:top w:w="72.0" w:type="dxa"/>
              <w:left w:w="72.0" w:type="dxa"/>
              <w:bottom w:w="72.0" w:type="dxa"/>
              <w:right w:w="72.0" w:type="dxa"/>
            </w:tcMar>
            <w:vAlign w:val="top"/>
          </w:tcPr>
          <w:p w:rsidR="00000000" w:rsidDel="00000000" w:rsidP="00000000" w:rsidRDefault="00000000" w:rsidRPr="00000000" w14:paraId="00000573">
            <w:pPr>
              <w:pStyle w:val="Subtitle"/>
              <w:widowControl w:val="0"/>
              <w:rPr>
                <w:b w:val="1"/>
                <w:sz w:val="22"/>
                <w:szCs w:val="22"/>
              </w:rPr>
            </w:pPr>
            <w:bookmarkStart w:colFirst="0" w:colLast="0" w:name="_u221u2wggrf1" w:id="533"/>
            <w:bookmarkEnd w:id="533"/>
            <w:r w:rsidDel="00000000" w:rsidR="00000000" w:rsidRPr="00000000">
              <w:rPr>
                <w:b w:val="1"/>
                <w:sz w:val="22"/>
                <w:szCs w:val="22"/>
                <w:rtl w:val="0"/>
              </w:rPr>
              <w:t xml:space="preserve">Smart Pin Registers</w:t>
            </w:r>
          </w:p>
        </w:tc>
      </w:tr>
      <w:tr>
        <w:trPr>
          <w:cantSplit w:val="0"/>
          <w:tblHeader w:val="0"/>
        </w:trPr>
        <w:tc>
          <w:tcPr>
            <w:shd w:fill="d9d9d9" w:val="clear"/>
            <w:tcMar>
              <w:top w:w="72.0" w:type="dxa"/>
              <w:left w:w="72.0" w:type="dxa"/>
              <w:bottom w:w="72.0" w:type="dxa"/>
              <w:right w:w="72.0" w:type="dxa"/>
            </w:tcMar>
            <w:vAlign w:val="top"/>
          </w:tcPr>
          <w:p w:rsidR="00000000" w:rsidDel="00000000" w:rsidP="00000000" w:rsidRDefault="00000000" w:rsidRPr="00000000" w14:paraId="00000575">
            <w:pPr>
              <w:pStyle w:val="Subtitle"/>
              <w:widowControl w:val="0"/>
              <w:jc w:val="left"/>
              <w:rPr>
                <w:b w:val="1"/>
              </w:rPr>
            </w:pPr>
            <w:bookmarkStart w:colFirst="0" w:colLast="0" w:name="_ix8et2dv00rk" w:id="535"/>
            <w:bookmarkEnd w:id="535"/>
            <w:r w:rsidDel="00000000" w:rsidR="00000000" w:rsidRPr="00000000">
              <w:rPr>
                <w:b w:val="1"/>
                <w:rtl w:val="0"/>
              </w:rPr>
              <w:t xml:space="preserve">32-bit Register</w:t>
            </w:r>
          </w:p>
        </w:tc>
        <w:tc>
          <w:tcPr>
            <w:shd w:fill="d9d9d9" w:val="clear"/>
            <w:tcMar>
              <w:top w:w="72.0" w:type="dxa"/>
              <w:left w:w="72.0" w:type="dxa"/>
              <w:bottom w:w="72.0" w:type="dxa"/>
              <w:right w:w="72.0" w:type="dxa"/>
            </w:tcMar>
            <w:vAlign w:val="top"/>
          </w:tcPr>
          <w:p w:rsidR="00000000" w:rsidDel="00000000" w:rsidP="00000000" w:rsidRDefault="00000000" w:rsidRPr="00000000" w14:paraId="00000576">
            <w:pPr>
              <w:pStyle w:val="Subtitle"/>
              <w:widowControl w:val="0"/>
              <w:jc w:val="left"/>
              <w:rPr>
                <w:b w:val="1"/>
              </w:rPr>
            </w:pPr>
            <w:bookmarkStart w:colFirst="0" w:colLast="0" w:name="_dwwstkdbaa0w" w:id="534"/>
            <w:bookmarkEnd w:id="534"/>
            <w:r w:rsidDel="00000000" w:rsidR="00000000" w:rsidRPr="00000000">
              <w:rPr>
                <w:b w:val="1"/>
                <w:rtl w:val="0"/>
              </w:rPr>
              <w:t xml:space="preserve">Purpose</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577">
            <w:pPr>
              <w:pStyle w:val="Subtitle"/>
              <w:jc w:val="left"/>
              <w:rPr/>
            </w:pPr>
            <w:bookmarkStart w:colFirst="0" w:colLast="0" w:name="_yaptkjg4c6ej" w:id="536"/>
            <w:bookmarkEnd w:id="536"/>
            <w:r w:rsidDel="00000000" w:rsidR="00000000" w:rsidRPr="00000000">
              <w:rPr>
                <w:rtl w:val="0"/>
              </w:rPr>
              <w:t xml:space="preserve">Mode</w:t>
            </w:r>
          </w:p>
        </w:tc>
        <w:tc>
          <w:tcPr>
            <w:shd w:fill="auto" w:val="clear"/>
            <w:tcMar>
              <w:top w:w="72.0" w:type="dxa"/>
              <w:left w:w="72.0" w:type="dxa"/>
              <w:bottom w:w="72.0" w:type="dxa"/>
              <w:right w:w="72.0" w:type="dxa"/>
            </w:tcMar>
            <w:vAlign w:val="top"/>
          </w:tcPr>
          <w:p w:rsidR="00000000" w:rsidDel="00000000" w:rsidP="00000000" w:rsidRDefault="00000000" w:rsidRPr="00000000" w14:paraId="00000578">
            <w:pPr>
              <w:pStyle w:val="Subtitle"/>
              <w:jc w:val="left"/>
              <w:rPr/>
            </w:pPr>
            <w:bookmarkStart w:colFirst="0" w:colLast="0" w:name="_yaptkjg4c6ej" w:id="536"/>
            <w:bookmarkEnd w:id="536"/>
            <w:r w:rsidDel="00000000" w:rsidR="00000000" w:rsidRPr="00000000">
              <w:rPr>
                <w:rtl w:val="0"/>
              </w:rPr>
              <w:t xml:space="preserve">smart pin mode, as well as low-level I/O pin mode (write-only)</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579">
            <w:pPr>
              <w:pStyle w:val="Subtitle"/>
              <w:jc w:val="left"/>
              <w:rPr/>
            </w:pPr>
            <w:bookmarkStart w:colFirst="0" w:colLast="0" w:name="_yaptkjg4c6ej" w:id="536"/>
            <w:bookmarkEnd w:id="536"/>
            <w:r w:rsidDel="00000000" w:rsidR="00000000" w:rsidRPr="00000000">
              <w:rPr>
                <w:rtl w:val="0"/>
              </w:rPr>
              <w:t xml:space="preserve">X</w:t>
            </w:r>
          </w:p>
        </w:tc>
        <w:tc>
          <w:tcPr>
            <w:shd w:fill="auto" w:val="clear"/>
            <w:tcMar>
              <w:top w:w="72.0" w:type="dxa"/>
              <w:left w:w="72.0" w:type="dxa"/>
              <w:bottom w:w="72.0" w:type="dxa"/>
              <w:right w:w="72.0" w:type="dxa"/>
            </w:tcMar>
            <w:vAlign w:val="top"/>
          </w:tcPr>
          <w:p w:rsidR="00000000" w:rsidDel="00000000" w:rsidP="00000000" w:rsidRDefault="00000000" w:rsidRPr="00000000" w14:paraId="0000057A">
            <w:pPr>
              <w:pStyle w:val="Subtitle"/>
              <w:jc w:val="left"/>
              <w:rPr/>
            </w:pPr>
            <w:bookmarkStart w:colFirst="0" w:colLast="0" w:name="_yaptkjg4c6ej" w:id="536"/>
            <w:bookmarkEnd w:id="536"/>
            <w:r w:rsidDel="00000000" w:rsidR="00000000" w:rsidRPr="00000000">
              <w:rPr>
                <w:rtl w:val="0"/>
              </w:rPr>
              <w:t xml:space="preserve">mode-specific parameter (write-only)</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57B">
            <w:pPr>
              <w:pStyle w:val="Subtitle"/>
              <w:jc w:val="left"/>
              <w:rPr/>
            </w:pPr>
            <w:bookmarkStart w:colFirst="0" w:colLast="0" w:name="_yaptkjg4c6ej" w:id="536"/>
            <w:bookmarkEnd w:id="536"/>
            <w:r w:rsidDel="00000000" w:rsidR="00000000" w:rsidRPr="00000000">
              <w:rPr>
                <w:rtl w:val="0"/>
              </w:rPr>
              <w:t xml:space="preserve">Y</w:t>
            </w:r>
          </w:p>
        </w:tc>
        <w:tc>
          <w:tcPr>
            <w:shd w:fill="auto" w:val="clear"/>
            <w:tcMar>
              <w:top w:w="72.0" w:type="dxa"/>
              <w:left w:w="72.0" w:type="dxa"/>
              <w:bottom w:w="72.0" w:type="dxa"/>
              <w:right w:w="72.0" w:type="dxa"/>
            </w:tcMar>
            <w:vAlign w:val="top"/>
          </w:tcPr>
          <w:p w:rsidR="00000000" w:rsidDel="00000000" w:rsidP="00000000" w:rsidRDefault="00000000" w:rsidRPr="00000000" w14:paraId="0000057C">
            <w:pPr>
              <w:pStyle w:val="Subtitle"/>
              <w:jc w:val="left"/>
              <w:rPr/>
            </w:pPr>
            <w:bookmarkStart w:colFirst="0" w:colLast="0" w:name="_yaptkjg4c6ej" w:id="536"/>
            <w:bookmarkEnd w:id="536"/>
            <w:r w:rsidDel="00000000" w:rsidR="00000000" w:rsidRPr="00000000">
              <w:rPr>
                <w:rtl w:val="0"/>
              </w:rPr>
              <w:t xml:space="preserve">mode-specific parameter (write-only)</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57D">
            <w:pPr>
              <w:pStyle w:val="Subtitle"/>
              <w:jc w:val="left"/>
              <w:rPr/>
            </w:pPr>
            <w:bookmarkStart w:colFirst="0" w:colLast="0" w:name="_yaptkjg4c6ej" w:id="536"/>
            <w:bookmarkEnd w:id="536"/>
            <w:r w:rsidDel="00000000" w:rsidR="00000000" w:rsidRPr="00000000">
              <w:rPr>
                <w:rtl w:val="0"/>
              </w:rPr>
              <w:t xml:space="preserve">Z</w:t>
            </w:r>
          </w:p>
        </w:tc>
        <w:tc>
          <w:tcPr>
            <w:shd w:fill="auto" w:val="clear"/>
            <w:tcMar>
              <w:top w:w="72.0" w:type="dxa"/>
              <w:left w:w="72.0" w:type="dxa"/>
              <w:bottom w:w="72.0" w:type="dxa"/>
              <w:right w:w="72.0" w:type="dxa"/>
            </w:tcMar>
            <w:vAlign w:val="top"/>
          </w:tcPr>
          <w:p w:rsidR="00000000" w:rsidDel="00000000" w:rsidP="00000000" w:rsidRDefault="00000000" w:rsidRPr="00000000" w14:paraId="0000057E">
            <w:pPr>
              <w:pStyle w:val="Subtitle"/>
              <w:jc w:val="left"/>
              <w:rPr/>
            </w:pPr>
            <w:bookmarkStart w:colFirst="0" w:colLast="0" w:name="_yaptkjg4c6ej" w:id="536"/>
            <w:bookmarkEnd w:id="536"/>
            <w:r w:rsidDel="00000000" w:rsidR="00000000" w:rsidRPr="00000000">
              <w:rPr>
                <w:rtl w:val="0"/>
              </w:rPr>
              <w:t xml:space="preserve">mode-specific result (read-only)</w:t>
            </w:r>
          </w:p>
        </w:tc>
      </w:tr>
    </w:tbl>
    <w:p w:rsidR="00000000" w:rsidDel="00000000" w:rsidP="00000000" w:rsidRDefault="00000000" w:rsidRPr="00000000" w14:paraId="0000057F">
      <w:pPr>
        <w:spacing w:after="0" w:before="200" w:lineRule="auto"/>
        <w:rPr/>
      </w:pPr>
      <w:r w:rsidDel="00000000" w:rsidR="00000000" w:rsidRPr="00000000">
        <w:rPr>
          <w:rtl w:val="0"/>
        </w:rPr>
        <w:t xml:space="preserve">These four registers are written and read via the following 2-clock instructions, in which S/# is used to select the pin number (0..63) and D/# is the 32-bit data conduit:</w:t>
      </w:r>
    </w:p>
    <w:p w:rsidR="00000000" w:rsidDel="00000000" w:rsidP="00000000" w:rsidRDefault="00000000" w:rsidRPr="00000000" w14:paraId="00000580">
      <w:pPr>
        <w:pStyle w:val="Title"/>
        <w:spacing w:before="200" w:line="331.2" w:lineRule="auto"/>
        <w:rPr/>
      </w:pPr>
      <w:bookmarkStart w:colFirst="0" w:colLast="0" w:name="_swihg3jyxxu4" w:id="537"/>
      <w:bookmarkEnd w:id="537"/>
      <w:r w:rsidDel="00000000" w:rsidR="00000000" w:rsidRPr="00000000">
        <w:rPr>
          <w:rtl w:val="0"/>
        </w:rPr>
        <w:t xml:space="preserve">    </w:t>
      </w:r>
      <w:r w:rsidDel="00000000" w:rsidR="00000000" w:rsidRPr="00000000">
        <w:rPr>
          <w:rtl w:val="0"/>
        </w:rPr>
        <w:t xml:space="preserve">WRPIN</w:t>
      </w:r>
      <w:r w:rsidDel="00000000" w:rsidR="00000000" w:rsidRPr="00000000">
        <w:rPr>
          <w:rtl w:val="0"/>
        </w:rPr>
        <w:t xml:space="preserve">   D/#,S/#         - Set smart pin S/# mode to D/#, ack pin</w:t>
      </w:r>
    </w:p>
    <w:p w:rsidR="00000000" w:rsidDel="00000000" w:rsidP="00000000" w:rsidRDefault="00000000" w:rsidRPr="00000000" w14:paraId="00000581">
      <w:pPr>
        <w:pStyle w:val="Title"/>
        <w:spacing w:line="331.2" w:lineRule="auto"/>
        <w:rPr/>
      </w:pPr>
      <w:bookmarkStart w:colFirst="0" w:colLast="0" w:name="_swihg3jyxxu4" w:id="537"/>
      <w:bookmarkEnd w:id="537"/>
      <w:r w:rsidDel="00000000" w:rsidR="00000000" w:rsidRPr="00000000">
        <w:rPr>
          <w:rtl w:val="0"/>
        </w:rPr>
        <w:t xml:space="preserve">    WXPIN   D/#,S/#         - Set smart pin S/# parameter X to D/#, ack pin</w:t>
      </w:r>
    </w:p>
    <w:p w:rsidR="00000000" w:rsidDel="00000000" w:rsidP="00000000" w:rsidRDefault="00000000" w:rsidRPr="00000000" w14:paraId="00000582">
      <w:pPr>
        <w:pStyle w:val="Title"/>
        <w:spacing w:line="331.2" w:lineRule="auto"/>
        <w:rPr/>
      </w:pPr>
      <w:bookmarkStart w:colFirst="0" w:colLast="0" w:name="_swihg3jyxxu4" w:id="537"/>
      <w:bookmarkEnd w:id="537"/>
      <w:r w:rsidDel="00000000" w:rsidR="00000000" w:rsidRPr="00000000">
        <w:rPr>
          <w:rtl w:val="0"/>
        </w:rPr>
        <w:t xml:space="preserve">    WYPIN   D/#,S/#         - Set smart pin S/# parameter Y to D/#, ack pin</w:t>
      </w:r>
    </w:p>
    <w:p w:rsidR="00000000" w:rsidDel="00000000" w:rsidP="00000000" w:rsidRDefault="00000000" w:rsidRPr="00000000" w14:paraId="00000583">
      <w:pPr>
        <w:pStyle w:val="Title"/>
        <w:spacing w:line="331.2" w:lineRule="auto"/>
        <w:rPr/>
      </w:pPr>
      <w:bookmarkStart w:colFirst="0" w:colLast="0" w:name="_swihg3jyxxu4" w:id="537"/>
      <w:bookmarkEnd w:id="537"/>
      <w:r w:rsidDel="00000000" w:rsidR="00000000" w:rsidRPr="00000000">
        <w:rPr>
          <w:rtl w:val="0"/>
        </w:rPr>
        <w:t xml:space="preserve">    RDPIN   D,S/# {WC}      - Get smart pin S/# result Z into D, flag into C, ack pin</w:t>
      </w:r>
    </w:p>
    <w:p w:rsidR="00000000" w:rsidDel="00000000" w:rsidP="00000000" w:rsidRDefault="00000000" w:rsidRPr="00000000" w14:paraId="00000584">
      <w:pPr>
        <w:pStyle w:val="Title"/>
        <w:spacing w:line="331.2" w:lineRule="auto"/>
        <w:rPr/>
      </w:pPr>
      <w:bookmarkStart w:colFirst="0" w:colLast="0" w:name="_swihg3jyxxu4" w:id="537"/>
      <w:bookmarkEnd w:id="537"/>
      <w:r w:rsidDel="00000000" w:rsidR="00000000" w:rsidRPr="00000000">
        <w:rPr>
          <w:rtl w:val="0"/>
        </w:rPr>
        <w:t xml:space="preserve">    RQPIN   D,S/# {WC}      - Get smart pin S/# result Z into D, flag into C, don't ack pin</w:t>
      </w:r>
    </w:p>
    <w:p w:rsidR="00000000" w:rsidDel="00000000" w:rsidP="00000000" w:rsidRDefault="00000000" w:rsidRPr="00000000" w14:paraId="00000585">
      <w:pPr>
        <w:pStyle w:val="Title"/>
        <w:spacing w:after="200" w:line="331.2" w:lineRule="auto"/>
        <w:rPr/>
      </w:pPr>
      <w:bookmarkStart w:colFirst="0" w:colLast="0" w:name="_swihg3jyxxu4" w:id="537"/>
      <w:bookmarkEnd w:id="537"/>
      <w:r w:rsidDel="00000000" w:rsidR="00000000" w:rsidRPr="00000000">
        <w:rPr>
          <w:rtl w:val="0"/>
        </w:rPr>
        <w:t xml:space="preserve">    AKPIN   S/#             - Acknowledge pin S/#</w:t>
      </w:r>
    </w:p>
    <w:p w:rsidR="00000000" w:rsidDel="00000000" w:rsidP="00000000" w:rsidRDefault="00000000" w:rsidRPr="00000000" w14:paraId="00000586">
      <w:pPr>
        <w:rPr/>
      </w:pPr>
      <w:r w:rsidDel="00000000" w:rsidR="00000000" w:rsidRPr="00000000">
        <w:rPr>
          <w:rtl w:val="0"/>
        </w:rPr>
        <w:t xml:space="preserve">Each smart pin has a 34-bit input bus and a 33-bit output bus that connect it to the cogs.</w:t>
      </w:r>
    </w:p>
    <w:p w:rsidR="00000000" w:rsidDel="00000000" w:rsidP="00000000" w:rsidRDefault="00000000" w:rsidRPr="00000000" w14:paraId="00000587">
      <w:pPr>
        <w:rPr/>
      </w:pPr>
      <w:r w:rsidDel="00000000" w:rsidR="00000000" w:rsidRPr="00000000">
        <w:rPr>
          <w:rtl w:val="0"/>
        </w:rPr>
        <w:t xml:space="preserve">To configure and control smart pins, each cog writes data and acknowledgement signals to the smart pin input bus. Each smart pin OR's all incoming 34-bit buses from the collective of cogs in the same way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bits are OR'd before going to the pins. Therefore, if you intend to have multiple cogs execute </w:t>
      </w:r>
      <w:r w:rsidDel="00000000" w:rsidR="00000000" w:rsidRPr="00000000">
        <w:rPr>
          <w:rFonts w:ascii="Roboto Mono Medium" w:cs="Roboto Mono Medium" w:eastAsia="Roboto Mono Medium" w:hAnsi="Roboto Mono Medium"/>
          <w:rtl w:val="0"/>
        </w:rPr>
        <w:t xml:space="preserve">WRPIN</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AKPIN</w:t>
      </w:r>
      <w:r w:rsidDel="00000000" w:rsidR="00000000" w:rsidRPr="00000000">
        <w:rPr>
          <w:rtl w:val="0"/>
        </w:rPr>
        <w:t xml:space="preserve"> instructions on the same smart pin, you must be sure that they do so at different times, in order to avoid clobbering each other's bus data. Reading a smart pin with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can cause the same conflict; however, any number of cogs can read a smart pin simultaneously without bus conflict by using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('read quiet'), since it does not utilize the smart pin input bus for acknowledgement signaling (like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does).</w:t>
      </w:r>
    </w:p>
    <w:p w:rsidR="00000000" w:rsidDel="00000000" w:rsidP="00000000" w:rsidRDefault="00000000" w:rsidRPr="00000000" w14:paraId="00000588">
      <w:pPr>
        <w:rPr/>
      </w:pPr>
      <w:r w:rsidDel="00000000" w:rsidR="00000000" w:rsidRPr="00000000">
        <w:rPr>
          <w:rtl w:val="0"/>
        </w:rPr>
        <w:t xml:space="preserve">Each smart pin writes to its output bus to convey its Z result and a special flag.  The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multiplex and read these buses, so that a pin's Z result is read into D and its special flag can be read into C. C will be either a mode-related flag or the MSB of the Z result.</w:t>
      </w:r>
    </w:p>
    <w:p w:rsidR="00000000" w:rsidDel="00000000" w:rsidP="00000000" w:rsidRDefault="00000000" w:rsidRPr="00000000" w14:paraId="00000589">
      <w:pPr>
        <w:rPr/>
      </w:pPr>
      <w:r w:rsidDel="00000000" w:rsidR="00000000" w:rsidRPr="00000000">
        <w:rPr>
          <w:rtl w:val="0"/>
        </w:rPr>
        <w:t xml:space="preserve">When a mode-related event occurs in a smart pin, it raises its </w:t>
      </w:r>
      <w:r w:rsidDel="00000000" w:rsidR="00000000" w:rsidRPr="00000000">
        <w:rPr>
          <w:rtl w:val="0"/>
        </w:rPr>
        <w:t xml:space="preserve">IN</w:t>
      </w:r>
      <w:r w:rsidDel="00000000" w:rsidR="00000000" w:rsidRPr="00000000">
        <w:rPr>
          <w:rtl w:val="0"/>
        </w:rPr>
        <w:t xml:space="preserve"> signal to alert the cog(s) that new data is ready, new data can be loaded, or some process has finished.  A cog can test for this signal via the </w:t>
      </w:r>
      <w:r w:rsidDel="00000000" w:rsidR="00000000" w:rsidRPr="00000000">
        <w:rPr>
          <w:rFonts w:ascii="Roboto Mono Medium" w:cs="Roboto Mono Medium" w:eastAsia="Roboto Mono Medium" w:hAnsi="Roboto Mono Medium"/>
          <w:rtl w:val="0"/>
        </w:rPr>
        <w:t xml:space="preserve">TESTP</w:t>
      </w:r>
      <w:r w:rsidDel="00000000" w:rsidR="00000000" w:rsidRPr="00000000">
        <w:rPr>
          <w:rtl w:val="0"/>
        </w:rPr>
        <w:t xml:space="preserve"> instruction and can </w:t>
      </w:r>
      <w:r w:rsidDel="00000000" w:rsidR="00000000" w:rsidRPr="00000000">
        <w:rPr>
          <w:rtl w:val="0"/>
        </w:rPr>
        <w:t xml:space="preserve">acknowledge</w:t>
      </w:r>
      <w:r w:rsidDel="00000000" w:rsidR="00000000" w:rsidRPr="00000000">
        <w:rPr>
          <w:rtl w:val="0"/>
        </w:rPr>
        <w:t xml:space="preserve"> a smart pin by executing a </w:t>
      </w:r>
      <w:r w:rsidDel="00000000" w:rsidR="00000000" w:rsidRPr="00000000">
        <w:rPr>
          <w:rFonts w:ascii="Roboto Mono Medium" w:cs="Roboto Mono Medium" w:eastAsia="Roboto Mono Medium" w:hAnsi="Roboto Mono Medium"/>
          <w:rtl w:val="0"/>
        </w:rPr>
        <w:t xml:space="preserve">WRPIN</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or </w:t>
      </w:r>
      <w:r w:rsidDel="00000000" w:rsidR="00000000" w:rsidRPr="00000000">
        <w:rPr>
          <w:rFonts w:ascii="Roboto Mono Medium" w:cs="Roboto Mono Medium" w:eastAsia="Roboto Mono Medium" w:hAnsi="Roboto Mono Medium"/>
          <w:rtl w:val="0"/>
        </w:rPr>
        <w:t xml:space="preserve">AKPIN</w:t>
      </w:r>
      <w:r w:rsidDel="00000000" w:rsidR="00000000" w:rsidRPr="00000000">
        <w:rPr>
          <w:rtl w:val="0"/>
        </w:rPr>
        <w:t xml:space="preserve"> instruction for it. This acknowledgement causes the smart pin to lower its </w:t>
      </w:r>
      <w:r w:rsidDel="00000000" w:rsidR="00000000" w:rsidRPr="00000000">
        <w:rPr>
          <w:rFonts w:ascii="Roboto Mono Medium" w:cs="Roboto Mono Medium" w:eastAsia="Roboto Mono Medium" w:hAnsi="Roboto Mono Medium"/>
          <w:rtl w:val="0"/>
        </w:rPr>
        <w:t xml:space="preserve">IN</w:t>
      </w:r>
      <w:r w:rsidDel="00000000" w:rsidR="00000000" w:rsidRPr="00000000">
        <w:rPr>
          <w:rtl w:val="0"/>
        </w:rPr>
        <w:t xml:space="preserve"> signal so that it can be raised again on the next event.  After a </w:t>
      </w:r>
      <w:r w:rsidDel="00000000" w:rsidR="00000000" w:rsidRPr="00000000">
        <w:rPr>
          <w:rFonts w:ascii="Roboto Mono Medium" w:cs="Roboto Mono Medium" w:eastAsia="Roboto Mono Medium" w:hAnsi="Roboto Mono Medium"/>
          <w:rtl w:val="0"/>
        </w:rPr>
        <w:t xml:space="preserve">WRPIN</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AKPIN</w:t>
      </w:r>
      <w:r w:rsidDel="00000000" w:rsidR="00000000" w:rsidRPr="00000000">
        <w:rPr>
          <w:rtl w:val="0"/>
        </w:rPr>
        <w:t xml:space="preserve">, it takes two clocks for </w:t>
      </w:r>
      <w:r w:rsidDel="00000000" w:rsidR="00000000" w:rsidRPr="00000000">
        <w:rPr>
          <w:rtl w:val="0"/>
        </w:rPr>
        <w:t xml:space="preserve">IN</w:t>
      </w:r>
      <w:r w:rsidDel="00000000" w:rsidR="00000000" w:rsidRPr="00000000">
        <w:rPr>
          <w:rtl w:val="0"/>
        </w:rPr>
        <w:t xml:space="preserve"> to drop, before it can be polled again.</w:t>
      </w:r>
    </w:p>
    <w:p w:rsidR="00000000" w:rsidDel="00000000" w:rsidP="00000000" w:rsidRDefault="00000000" w:rsidRPr="00000000" w14:paraId="0000058A">
      <w:pPr>
        <w:rPr/>
      </w:pPr>
      <w:r w:rsidDel="00000000" w:rsidR="00000000" w:rsidRPr="00000000">
        <w:rPr>
          <w:rtl w:val="0"/>
        </w:rPr>
        <w:t xml:space="preserve">Example:</w:t>
      </w:r>
    </w:p>
    <w:p w:rsidR="00000000" w:rsidDel="00000000" w:rsidP="00000000" w:rsidRDefault="00000000" w:rsidRPr="00000000" w14:paraId="0000058B">
      <w:pPr>
        <w:pStyle w:val="Title"/>
        <w:rPr/>
      </w:pPr>
      <w:bookmarkStart w:colFirst="0" w:colLast="0" w:name="_5m1gdttqxh25" w:id="538"/>
      <w:bookmarkEnd w:id="538"/>
      <w:r w:rsidDel="00000000" w:rsidR="00000000" w:rsidRPr="00000000">
        <w:rPr>
          <w:rtl w:val="0"/>
        </w:rPr>
        <w:t xml:space="preserve">       WRPIN                           'acknowledge smart pin, releases IN from high</w:t>
      </w:r>
    </w:p>
    <w:p w:rsidR="00000000" w:rsidDel="00000000" w:rsidP="00000000" w:rsidRDefault="00000000" w:rsidRPr="00000000" w14:paraId="0000058C">
      <w:pPr>
        <w:pStyle w:val="Title"/>
        <w:rPr/>
      </w:pPr>
      <w:bookmarkStart w:colFirst="0" w:colLast="0" w:name="_2pi141idvv1u" w:id="539"/>
      <w:bookmarkEnd w:id="539"/>
      <w:r w:rsidDel="00000000" w:rsidR="00000000" w:rsidRPr="00000000">
        <w:rPr>
          <w:rtl w:val="0"/>
        </w:rPr>
        <w:t xml:space="preserve">       NOP                             'elapse 2 clocks (or more)</w:t>
      </w:r>
    </w:p>
    <w:p w:rsidR="00000000" w:rsidDel="00000000" w:rsidP="00000000" w:rsidRDefault="00000000" w:rsidRPr="00000000" w14:paraId="0000058D">
      <w:pPr>
        <w:pStyle w:val="Title"/>
        <w:spacing w:after="200" w:lineRule="auto"/>
        <w:rPr/>
      </w:pPr>
      <w:bookmarkStart w:colFirst="0" w:colLast="0" w:name="_k9j3yhjbk94j" w:id="540"/>
      <w:bookmarkEnd w:id="540"/>
      <w:r w:rsidDel="00000000" w:rsidR="00000000" w:rsidRPr="00000000">
        <w:rPr>
          <w:rtl w:val="0"/>
        </w:rPr>
        <w:t xml:space="preserve">       TESTP   pin     WC              'IN can now be polled again</w:t>
      </w:r>
    </w:p>
    <w:p w:rsidR="00000000" w:rsidDel="00000000" w:rsidP="00000000" w:rsidRDefault="00000000" w:rsidRPr="00000000" w14:paraId="0000058E">
      <w:pPr>
        <w:rPr/>
      </w:pPr>
      <w:r w:rsidDel="00000000" w:rsidR="00000000" w:rsidRPr="00000000">
        <w:rPr>
          <w:rtl w:val="0"/>
        </w:rPr>
        <w:t xml:space="preserve">A smart pin can be reset at any time, without the need to reconfigure it, by clearing and then setting its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 bit.</w:t>
      </w:r>
    </w:p>
    <w:p w:rsidR="00000000" w:rsidDel="00000000" w:rsidP="00000000" w:rsidRDefault="00000000" w:rsidRPr="00000000" w14:paraId="0000058F">
      <w:pPr>
        <w:rPr/>
      </w:pPr>
      <w:r w:rsidDel="00000000" w:rsidR="00000000" w:rsidRPr="00000000">
        <w:rPr>
          <w:rtl w:val="0"/>
        </w:rPr>
        <w:t xml:space="preserve">To return a pin to normal mode, do a '</w:t>
      </w:r>
      <w:r w:rsidDel="00000000" w:rsidR="00000000" w:rsidRPr="00000000">
        <w:rPr>
          <w:rFonts w:ascii="Roboto Mono Medium" w:cs="Roboto Mono Medium" w:eastAsia="Roboto Mono Medium" w:hAnsi="Roboto Mono Medium"/>
          <w:rtl w:val="0"/>
        </w:rPr>
        <w:t xml:space="preserve">WRPIN #0,pin</w:t>
      </w:r>
      <w:r w:rsidDel="00000000" w:rsidR="00000000" w:rsidRPr="00000000">
        <w:rPr>
          <w:rtl w:val="0"/>
        </w:rPr>
        <w:t xml:space="preserve">'.</w:t>
      </w:r>
    </w:p>
    <w:tbl>
      <w:tblPr>
        <w:tblStyle w:val="Table25"/>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5760"/>
        <w:gridCol w:w="3240"/>
        <w:tblGridChange w:id="0">
          <w:tblGrid>
            <w:gridCol w:w="1080"/>
            <w:gridCol w:w="5760"/>
            <w:gridCol w:w="3240"/>
          </w:tblGrid>
        </w:tblGridChange>
      </w:tblGrid>
      <w:tr>
        <w:trPr>
          <w:cantSplit w:val="0"/>
          <w:trHeight w:val="420" w:hRule="atLeast"/>
          <w:tblHeader w:val="0"/>
        </w:trPr>
        <w:tc>
          <w:tcPr>
            <w:gridSpan w:val="3"/>
            <w:shd w:fill="d9d9d9" w:val="clear"/>
            <w:tcMar>
              <w:top w:w="72.0" w:type="dxa"/>
              <w:left w:w="72.0" w:type="dxa"/>
              <w:bottom w:w="72.0" w:type="dxa"/>
              <w:right w:w="72.0" w:type="dxa"/>
            </w:tcMar>
            <w:vAlign w:val="top"/>
          </w:tcPr>
          <w:p w:rsidR="00000000" w:rsidDel="00000000" w:rsidP="00000000" w:rsidRDefault="00000000" w:rsidRPr="00000000" w14:paraId="00000590">
            <w:pPr>
              <w:pStyle w:val="Heading6"/>
              <w:widowControl w:val="0"/>
              <w:rPr/>
            </w:pPr>
            <w:bookmarkStart w:colFirst="0" w:colLast="0" w:name="_1hv5dzbv2qd1" w:id="541"/>
            <w:bookmarkEnd w:id="541"/>
            <w:r w:rsidDel="00000000" w:rsidR="00000000" w:rsidRPr="00000000">
              <w:rPr>
                <w:rtl w:val="0"/>
              </w:rPr>
              <w:t xml:space="preserve">(S) Smart Pin Modes</w:t>
            </w:r>
          </w:p>
        </w:tc>
      </w:tr>
      <w:tr>
        <w:trPr>
          <w:cantSplit w:val="0"/>
          <w:tblHeader w:val="0"/>
        </w:trPr>
        <w:tc>
          <w:tcPr>
            <w:shd w:fill="d9d9d9" w:val="clear"/>
            <w:tcMar>
              <w:top w:w="72.0" w:type="dxa"/>
              <w:left w:w="72.0" w:type="dxa"/>
              <w:bottom w:w="72.0" w:type="dxa"/>
              <w:right w:w="72.0" w:type="dxa"/>
            </w:tcMar>
            <w:vAlign w:val="top"/>
          </w:tcPr>
          <w:p w:rsidR="00000000" w:rsidDel="00000000" w:rsidP="00000000" w:rsidRDefault="00000000" w:rsidRPr="00000000" w14:paraId="00000593">
            <w:pPr>
              <w:pStyle w:val="Subtitle"/>
              <w:widowControl w:val="0"/>
              <w:rPr>
                <w:b w:val="1"/>
              </w:rPr>
            </w:pPr>
            <w:bookmarkStart w:colFirst="0" w:colLast="0" w:name="_wl6jnuj5jqfo" w:id="542"/>
            <w:bookmarkEnd w:id="542"/>
            <w:r w:rsidDel="00000000" w:rsidR="00000000" w:rsidRPr="00000000">
              <w:rPr>
                <w:b w:val="1"/>
                <w:rtl w:val="0"/>
              </w:rPr>
              <w:t xml:space="preserve">%SSSSS</w:t>
            </w:r>
          </w:p>
        </w:tc>
        <w:tc>
          <w:tcPr>
            <w:shd w:fill="d9d9d9" w:val="clear"/>
            <w:tcMar>
              <w:top w:w="72.0" w:type="dxa"/>
              <w:left w:w="72.0" w:type="dxa"/>
              <w:bottom w:w="72.0" w:type="dxa"/>
              <w:right w:w="72.0" w:type="dxa"/>
            </w:tcMar>
            <w:vAlign w:val="top"/>
          </w:tcPr>
          <w:p w:rsidR="00000000" w:rsidDel="00000000" w:rsidP="00000000" w:rsidRDefault="00000000" w:rsidRPr="00000000" w14:paraId="00000594">
            <w:pPr>
              <w:pStyle w:val="Subtitle"/>
              <w:widowControl w:val="0"/>
              <w:jc w:val="left"/>
              <w:rPr>
                <w:b w:val="1"/>
              </w:rPr>
            </w:pPr>
            <w:bookmarkStart w:colFirst="0" w:colLast="0" w:name="_9wpf7eovoekr" w:id="543"/>
            <w:bookmarkEnd w:id="543"/>
            <w:r w:rsidDel="00000000" w:rsidR="00000000" w:rsidRPr="00000000">
              <w:rPr>
                <w:b w:val="1"/>
                <w:rtl w:val="0"/>
              </w:rPr>
              <w:t xml:space="preserve">Mode</w:t>
            </w:r>
          </w:p>
        </w:tc>
        <w:tc>
          <w:tcPr>
            <w:shd w:fill="d9d9d9" w:val="clear"/>
            <w:tcMar>
              <w:top w:w="72.0" w:type="dxa"/>
              <w:left w:w="72.0" w:type="dxa"/>
              <w:bottom w:w="72.0" w:type="dxa"/>
              <w:right w:w="72.0" w:type="dxa"/>
            </w:tcMar>
            <w:vAlign w:val="top"/>
          </w:tcPr>
          <w:p w:rsidR="00000000" w:rsidDel="00000000" w:rsidP="00000000" w:rsidRDefault="00000000" w:rsidRPr="00000000" w14:paraId="00000595">
            <w:pPr>
              <w:pStyle w:val="Subtitle"/>
              <w:widowControl w:val="0"/>
              <w:jc w:val="left"/>
              <w:rPr>
                <w:b w:val="1"/>
              </w:rPr>
            </w:pPr>
            <w:bookmarkStart w:colFirst="0" w:colLast="0" w:name="_w3d9nvtgzs7g" w:id="544"/>
            <w:bookmarkEnd w:id="544"/>
            <w:r w:rsidDel="00000000" w:rsidR="00000000" w:rsidRPr="00000000">
              <w:rPr>
                <w:b w:val="1"/>
                <w:rtl w:val="0"/>
              </w:rPr>
              <w:t xml:space="preserve">Note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96">
            <w:pPr>
              <w:pStyle w:val="Subtitle"/>
              <w:widowControl w:val="0"/>
              <w:ind w:left="150" w:firstLine="0"/>
              <w:jc w:val="left"/>
              <w:rPr>
                <w:rFonts w:ascii="Roboto Mono" w:cs="Roboto Mono" w:eastAsia="Roboto Mono" w:hAnsi="Roboto Mono"/>
              </w:rPr>
            </w:pPr>
            <w:bookmarkStart w:colFirst="0" w:colLast="0" w:name="_52rjrygwsnaq" w:id="545"/>
            <w:bookmarkEnd w:id="545"/>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00000</w:t>
            </w:r>
          </w:p>
        </w:tc>
        <w:tc>
          <w:tcPr>
            <w:shd w:fill="auto" w:val="clear"/>
            <w:tcMar>
              <w:top w:w="43.2" w:type="dxa"/>
              <w:left w:w="43.2" w:type="dxa"/>
              <w:bottom w:w="43.2" w:type="dxa"/>
              <w:right w:w="43.2" w:type="dxa"/>
            </w:tcMar>
            <w:vAlign w:val="top"/>
          </w:tcPr>
          <w:p w:rsidR="00000000" w:rsidDel="00000000" w:rsidP="00000000" w:rsidRDefault="00000000" w:rsidRPr="00000000" w14:paraId="00000597">
            <w:pPr>
              <w:pStyle w:val="Subtitle"/>
              <w:widowControl w:val="0"/>
              <w:jc w:val="left"/>
              <w:rPr/>
            </w:pPr>
            <w:bookmarkStart w:colFirst="0" w:colLast="0" w:name="_9wpf7eovoekr" w:id="543"/>
            <w:bookmarkEnd w:id="543"/>
            <w:r w:rsidDel="00000000" w:rsidR="00000000" w:rsidRPr="00000000">
              <w:rPr>
                <w:rtl w:val="0"/>
              </w:rPr>
              <w:t xml:space="preserve"> </w:t>
            </w:r>
            <w:hyperlink w:anchor="_uz8yatawtj0x">
              <w:r w:rsidDel="00000000" w:rsidR="00000000" w:rsidRPr="00000000">
                <w:rPr>
                  <w:color w:val="1155cc"/>
                  <w:u w:val="single"/>
                  <w:rtl w:val="0"/>
                </w:rPr>
                <w:t xml:space="preserve">smart pin off; normal operation (default)</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98">
            <w:pPr>
              <w:pStyle w:val="Subtitle"/>
              <w:widowControl w:val="0"/>
              <w:jc w:val="left"/>
              <w:rPr/>
            </w:pPr>
            <w:bookmarkStart w:colFirst="0" w:colLast="0" w:name="_9wsxkey80zvh" w:id="546"/>
            <w:bookmarkEnd w:id="546"/>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99">
            <w:pPr>
              <w:pStyle w:val="Subtitle"/>
              <w:widowControl w:val="0"/>
              <w:ind w:left="150" w:firstLine="0"/>
              <w:jc w:val="left"/>
              <w:rPr>
                <w:rFonts w:ascii="Roboto Mono" w:cs="Roboto Mono" w:eastAsia="Roboto Mono" w:hAnsi="Roboto Mono"/>
              </w:rPr>
            </w:pPr>
            <w:bookmarkStart w:colFirst="0" w:colLast="0" w:name="_7b6goy8sryyc" w:id="547"/>
            <w:bookmarkEnd w:id="547"/>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00001</w:t>
            </w:r>
          </w:p>
        </w:tc>
        <w:tc>
          <w:tcPr>
            <w:shd w:fill="auto" w:val="clear"/>
            <w:tcMar>
              <w:top w:w="43.2" w:type="dxa"/>
              <w:left w:w="43.2" w:type="dxa"/>
              <w:bottom w:w="43.2" w:type="dxa"/>
              <w:right w:w="43.2" w:type="dxa"/>
            </w:tcMar>
            <w:vAlign w:val="top"/>
          </w:tcPr>
          <w:p w:rsidR="00000000" w:rsidDel="00000000" w:rsidP="00000000" w:rsidRDefault="00000000" w:rsidRPr="00000000" w14:paraId="0000059A">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389j2sifyw3d">
              <w:r w:rsidDel="00000000" w:rsidR="00000000" w:rsidRPr="00000000">
                <w:rPr>
                  <w:color w:val="1155cc"/>
                  <w:u w:val="single"/>
                  <w:rtl w:val="0"/>
                </w:rPr>
                <w:t xml:space="preserve">long repository</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9B">
            <w:pPr>
              <w:pStyle w:val="Subtitle"/>
              <w:widowControl w:val="0"/>
              <w:tabs>
                <w:tab w:val="left" w:leader="none" w:pos="2070"/>
              </w:tabs>
              <w:jc w:val="left"/>
              <w:rPr/>
            </w:pPr>
            <w:bookmarkStart w:colFirst="0" w:colLast="0" w:name="_a01v0mwhd6k5" w:id="548"/>
            <w:bookmarkEnd w:id="548"/>
            <w:r w:rsidDel="00000000" w:rsidR="00000000" w:rsidRPr="00000000">
              <w:rPr>
                <w:rtl w:val="0"/>
              </w:rPr>
              <w:t xml:space="preserve"> M[12:10] != %101 (not DAC_MODE)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9C">
            <w:pPr>
              <w:pStyle w:val="Subtitle"/>
              <w:widowControl w:val="0"/>
              <w:ind w:left="150" w:firstLine="0"/>
              <w:jc w:val="left"/>
              <w:rPr>
                <w:rFonts w:ascii="Roboto Mono" w:cs="Roboto Mono" w:eastAsia="Roboto Mono" w:hAnsi="Roboto Mono"/>
              </w:rPr>
            </w:pPr>
            <w:bookmarkStart w:colFirst="0" w:colLast="0" w:name="_m8fyp2sgfc2e" w:id="549"/>
            <w:bookmarkEnd w:id="549"/>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00010</w:t>
            </w:r>
          </w:p>
        </w:tc>
        <w:tc>
          <w:tcPr>
            <w:shd w:fill="auto" w:val="clear"/>
            <w:tcMar>
              <w:top w:w="43.2" w:type="dxa"/>
              <w:left w:w="43.2" w:type="dxa"/>
              <w:bottom w:w="43.2" w:type="dxa"/>
              <w:right w:w="43.2" w:type="dxa"/>
            </w:tcMar>
            <w:vAlign w:val="top"/>
          </w:tcPr>
          <w:p w:rsidR="00000000" w:rsidDel="00000000" w:rsidP="00000000" w:rsidRDefault="00000000" w:rsidRPr="00000000" w14:paraId="0000059D">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389j2sifyw3d">
              <w:r w:rsidDel="00000000" w:rsidR="00000000" w:rsidRPr="00000000">
                <w:rPr>
                  <w:color w:val="1155cc"/>
                  <w:u w:val="single"/>
                  <w:rtl w:val="0"/>
                </w:rPr>
                <w:t xml:space="preserve">long repository</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9E">
            <w:pPr>
              <w:pStyle w:val="Subtitle"/>
              <w:widowControl w:val="0"/>
              <w:tabs>
                <w:tab w:val="left" w:leader="none" w:pos="2070"/>
              </w:tabs>
              <w:jc w:val="left"/>
              <w:rPr/>
            </w:pPr>
            <w:bookmarkStart w:colFirst="0" w:colLast="0" w:name="_5isxjghui9m3" w:id="550"/>
            <w:bookmarkEnd w:id="550"/>
            <w:r w:rsidDel="00000000" w:rsidR="00000000" w:rsidRPr="00000000">
              <w:rPr>
                <w:rtl w:val="0"/>
              </w:rPr>
              <w:t xml:space="preserve"> M[12:10] != %101 (not DAC_MODE)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9F">
            <w:pPr>
              <w:pStyle w:val="Subtitle"/>
              <w:widowControl w:val="0"/>
              <w:ind w:left="150" w:firstLine="0"/>
              <w:jc w:val="left"/>
              <w:rPr>
                <w:rFonts w:ascii="Roboto Mono" w:cs="Roboto Mono" w:eastAsia="Roboto Mono" w:hAnsi="Roboto Mono"/>
              </w:rPr>
            </w:pPr>
            <w:bookmarkStart w:colFirst="0" w:colLast="0" w:name="_q28zq3zbl4ns" w:id="551"/>
            <w:bookmarkEnd w:id="551"/>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00011</w:t>
            </w:r>
          </w:p>
        </w:tc>
        <w:tc>
          <w:tcPr>
            <w:shd w:fill="auto" w:val="clear"/>
            <w:tcMar>
              <w:top w:w="43.2" w:type="dxa"/>
              <w:left w:w="43.2" w:type="dxa"/>
              <w:bottom w:w="43.2" w:type="dxa"/>
              <w:right w:w="43.2" w:type="dxa"/>
            </w:tcMar>
            <w:vAlign w:val="top"/>
          </w:tcPr>
          <w:p w:rsidR="00000000" w:rsidDel="00000000" w:rsidP="00000000" w:rsidRDefault="00000000" w:rsidRPr="00000000" w14:paraId="000005A0">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389j2sifyw3d">
              <w:r w:rsidDel="00000000" w:rsidR="00000000" w:rsidRPr="00000000">
                <w:rPr>
                  <w:color w:val="1155cc"/>
                  <w:u w:val="single"/>
                  <w:rtl w:val="0"/>
                </w:rPr>
                <w:t xml:space="preserve">long repository</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A1">
            <w:pPr>
              <w:pStyle w:val="Subtitle"/>
              <w:widowControl w:val="0"/>
              <w:tabs>
                <w:tab w:val="left" w:leader="none" w:pos="2070"/>
              </w:tabs>
              <w:jc w:val="left"/>
              <w:rPr/>
            </w:pPr>
            <w:bookmarkStart w:colFirst="0" w:colLast="0" w:name="_fu3iw5s8ayxo" w:id="552"/>
            <w:bookmarkEnd w:id="552"/>
            <w:r w:rsidDel="00000000" w:rsidR="00000000" w:rsidRPr="00000000">
              <w:rPr>
                <w:rtl w:val="0"/>
              </w:rPr>
              <w:t xml:space="preserve"> M[12:10] != %101 (not DAC_MODE)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A2">
            <w:pPr>
              <w:pStyle w:val="Subtitle"/>
              <w:widowControl w:val="0"/>
              <w:ind w:left="150" w:firstLine="0"/>
              <w:jc w:val="left"/>
              <w:rPr>
                <w:rFonts w:ascii="Roboto Mono" w:cs="Roboto Mono" w:eastAsia="Roboto Mono" w:hAnsi="Roboto Mono"/>
              </w:rPr>
            </w:pPr>
            <w:bookmarkStart w:colFirst="0" w:colLast="0" w:name="_3sulivaytviq" w:id="553"/>
            <w:bookmarkEnd w:id="553"/>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00001</w:t>
            </w:r>
          </w:p>
        </w:tc>
        <w:tc>
          <w:tcPr>
            <w:shd w:fill="auto" w:val="clear"/>
            <w:tcMar>
              <w:top w:w="43.2" w:type="dxa"/>
              <w:left w:w="43.2" w:type="dxa"/>
              <w:bottom w:w="43.2" w:type="dxa"/>
              <w:right w:w="43.2" w:type="dxa"/>
            </w:tcMar>
            <w:vAlign w:val="top"/>
          </w:tcPr>
          <w:p w:rsidR="00000000" w:rsidDel="00000000" w:rsidP="00000000" w:rsidRDefault="00000000" w:rsidRPr="00000000" w14:paraId="000005A3">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vq8qbvdsgtmy">
              <w:r w:rsidDel="00000000" w:rsidR="00000000" w:rsidRPr="00000000">
                <w:rPr>
                  <w:color w:val="1155cc"/>
                  <w:u w:val="single"/>
                  <w:rtl w:val="0"/>
                </w:rPr>
                <w:t xml:space="preserve">DAC noise</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A4">
            <w:pPr>
              <w:pStyle w:val="Subtitle"/>
              <w:widowControl w:val="0"/>
              <w:tabs>
                <w:tab w:val="left" w:leader="none" w:pos="2070"/>
              </w:tabs>
              <w:jc w:val="left"/>
              <w:rPr/>
            </w:pPr>
            <w:bookmarkStart w:colFirst="0" w:colLast="0" w:name="_ro4usf2qpjwx" w:id="554"/>
            <w:bookmarkEnd w:id="554"/>
            <w:r w:rsidDel="00000000" w:rsidR="00000000" w:rsidRPr="00000000">
              <w:rPr>
                <w:rtl w:val="0"/>
              </w:rPr>
              <w:t xml:space="preserve"> M[12:10]  = %101 (DAC_MODE)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A5">
            <w:pPr>
              <w:pStyle w:val="Subtitle"/>
              <w:widowControl w:val="0"/>
              <w:ind w:left="150" w:firstLine="0"/>
              <w:jc w:val="left"/>
              <w:rPr>
                <w:rFonts w:ascii="Roboto Mono" w:cs="Roboto Mono" w:eastAsia="Roboto Mono" w:hAnsi="Roboto Mono"/>
              </w:rPr>
            </w:pPr>
            <w:bookmarkStart w:colFirst="0" w:colLast="0" w:name="_48n4uroccnd6" w:id="555"/>
            <w:bookmarkEnd w:id="555"/>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00010</w:t>
            </w:r>
          </w:p>
        </w:tc>
        <w:tc>
          <w:tcPr>
            <w:shd w:fill="auto" w:val="clear"/>
            <w:tcMar>
              <w:top w:w="43.2" w:type="dxa"/>
              <w:left w:w="43.2" w:type="dxa"/>
              <w:bottom w:w="43.2" w:type="dxa"/>
              <w:right w:w="43.2" w:type="dxa"/>
            </w:tcMar>
            <w:vAlign w:val="top"/>
          </w:tcPr>
          <w:p w:rsidR="00000000" w:rsidDel="00000000" w:rsidP="00000000" w:rsidRDefault="00000000" w:rsidRPr="00000000" w14:paraId="000005A6">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ccftirya86pz">
              <w:r w:rsidDel="00000000" w:rsidR="00000000" w:rsidRPr="00000000">
                <w:rPr>
                  <w:color w:val="1155cc"/>
                  <w:u w:val="single"/>
                  <w:rtl w:val="0"/>
                </w:rPr>
                <w:t xml:space="preserve">DAC 16-bit dither, noise</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A7">
            <w:pPr>
              <w:pStyle w:val="Subtitle"/>
              <w:widowControl w:val="0"/>
              <w:tabs>
                <w:tab w:val="left" w:leader="none" w:pos="2070"/>
              </w:tabs>
              <w:jc w:val="left"/>
              <w:rPr/>
            </w:pPr>
            <w:bookmarkStart w:colFirst="0" w:colLast="0" w:name="_a2gx3cx94d2r" w:id="556"/>
            <w:bookmarkEnd w:id="556"/>
            <w:r w:rsidDel="00000000" w:rsidR="00000000" w:rsidRPr="00000000">
              <w:rPr>
                <w:rtl w:val="0"/>
              </w:rPr>
              <w:t xml:space="preserve"> M[12:10]  = %101 (DAC_MODE)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A8">
            <w:pPr>
              <w:pStyle w:val="Subtitle"/>
              <w:widowControl w:val="0"/>
              <w:ind w:left="150" w:firstLine="0"/>
              <w:jc w:val="left"/>
              <w:rPr>
                <w:rFonts w:ascii="Roboto Mono" w:cs="Roboto Mono" w:eastAsia="Roboto Mono" w:hAnsi="Roboto Mono"/>
              </w:rPr>
            </w:pPr>
            <w:bookmarkStart w:colFirst="0" w:colLast="0" w:name="_immpr7k0n5d9" w:id="557"/>
            <w:bookmarkEnd w:id="557"/>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00011</w:t>
            </w:r>
          </w:p>
        </w:tc>
        <w:tc>
          <w:tcPr>
            <w:shd w:fill="auto" w:val="clear"/>
            <w:tcMar>
              <w:top w:w="43.2" w:type="dxa"/>
              <w:left w:w="43.2" w:type="dxa"/>
              <w:bottom w:w="43.2" w:type="dxa"/>
              <w:right w:w="43.2" w:type="dxa"/>
            </w:tcMar>
            <w:vAlign w:val="top"/>
          </w:tcPr>
          <w:p w:rsidR="00000000" w:rsidDel="00000000" w:rsidP="00000000" w:rsidRDefault="00000000" w:rsidRPr="00000000" w14:paraId="000005A9">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ujo617c8c6ef">
              <w:r w:rsidDel="00000000" w:rsidR="00000000" w:rsidRPr="00000000">
                <w:rPr>
                  <w:color w:val="1155cc"/>
                  <w:u w:val="single"/>
                  <w:rtl w:val="0"/>
                </w:rPr>
                <w:t xml:space="preserve">DAC 16-bit dither, PWM</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AA">
            <w:pPr>
              <w:pStyle w:val="Subtitle"/>
              <w:widowControl w:val="0"/>
              <w:tabs>
                <w:tab w:val="left" w:leader="none" w:pos="2070"/>
              </w:tabs>
              <w:jc w:val="left"/>
              <w:rPr/>
            </w:pPr>
            <w:bookmarkStart w:colFirst="0" w:colLast="0" w:name="_st52r2xi92qf" w:id="558"/>
            <w:bookmarkEnd w:id="558"/>
            <w:r w:rsidDel="00000000" w:rsidR="00000000" w:rsidRPr="00000000">
              <w:rPr>
                <w:rtl w:val="0"/>
              </w:rPr>
              <w:t xml:space="preserve"> M[12:10]  = %101 (DAC_MODE)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AB">
            <w:pPr>
              <w:pStyle w:val="Subtitle"/>
              <w:widowControl w:val="0"/>
              <w:ind w:left="150" w:firstLine="0"/>
              <w:jc w:val="left"/>
              <w:rPr>
                <w:rFonts w:ascii="Roboto Mono" w:cs="Roboto Mono" w:eastAsia="Roboto Mono" w:hAnsi="Roboto Mono"/>
                <w:vertAlign w:val="superscript"/>
              </w:rPr>
            </w:pPr>
            <w:bookmarkStart w:colFirst="0" w:colLast="0" w:name="_h0y1tg634tc" w:id="559"/>
            <w:bookmarkEnd w:id="559"/>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00100</w:t>
            </w:r>
            <w:r w:rsidDel="00000000" w:rsidR="00000000" w:rsidRPr="00000000">
              <w:rPr>
                <w:rFonts w:ascii="Roboto Mono" w:cs="Roboto Mono" w:eastAsia="Roboto Mono" w:hAnsi="Roboto Mono"/>
                <w:vertAlign w:val="superscript"/>
                <w:rtl w:val="0"/>
              </w:rPr>
              <w:t xml:space="preserve">1</w:t>
            </w:r>
          </w:p>
        </w:tc>
        <w:tc>
          <w:tcPr>
            <w:shd w:fill="auto" w:val="clear"/>
            <w:tcMar>
              <w:top w:w="43.2" w:type="dxa"/>
              <w:left w:w="43.2" w:type="dxa"/>
              <w:bottom w:w="43.2" w:type="dxa"/>
              <w:right w:w="43.2" w:type="dxa"/>
            </w:tcMar>
            <w:vAlign w:val="top"/>
          </w:tcPr>
          <w:p w:rsidR="00000000" w:rsidDel="00000000" w:rsidP="00000000" w:rsidRDefault="00000000" w:rsidRPr="00000000" w14:paraId="000005AC">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pyq9vdjyr3nf">
              <w:r w:rsidDel="00000000" w:rsidR="00000000" w:rsidRPr="00000000">
                <w:rPr>
                  <w:color w:val="1155cc"/>
                  <w:u w:val="single"/>
                  <w:rtl w:val="0"/>
                </w:rPr>
                <w:t xml:space="preserve">pulse/cycle output</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AD">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AE">
            <w:pPr>
              <w:pStyle w:val="Subtitle"/>
              <w:widowControl w:val="0"/>
              <w:ind w:left="150" w:firstLine="0"/>
              <w:jc w:val="left"/>
              <w:rPr>
                <w:rFonts w:ascii="Roboto Mono" w:cs="Roboto Mono" w:eastAsia="Roboto Mono" w:hAnsi="Roboto Mono"/>
                <w:vertAlign w:val="superscript"/>
              </w:rPr>
            </w:pPr>
            <w:bookmarkStart w:colFirst="0" w:colLast="0" w:name="_ixwkay6vx252" w:id="560"/>
            <w:bookmarkEnd w:id="560"/>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00101</w:t>
            </w:r>
            <w:r w:rsidDel="00000000" w:rsidR="00000000" w:rsidRPr="00000000">
              <w:rPr>
                <w:rFonts w:ascii="Roboto Mono" w:cs="Roboto Mono" w:eastAsia="Roboto Mono" w:hAnsi="Roboto Mono"/>
                <w:vertAlign w:val="superscript"/>
                <w:rtl w:val="0"/>
              </w:rPr>
              <w:t xml:space="preserve">1</w:t>
            </w:r>
          </w:p>
        </w:tc>
        <w:tc>
          <w:tcPr>
            <w:shd w:fill="auto" w:val="clear"/>
            <w:tcMar>
              <w:top w:w="43.2" w:type="dxa"/>
              <w:left w:w="43.2" w:type="dxa"/>
              <w:bottom w:w="43.2" w:type="dxa"/>
              <w:right w:w="43.2" w:type="dxa"/>
            </w:tcMar>
            <w:vAlign w:val="top"/>
          </w:tcPr>
          <w:p w:rsidR="00000000" w:rsidDel="00000000" w:rsidP="00000000" w:rsidRDefault="00000000" w:rsidRPr="00000000" w14:paraId="000005AF">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m2xocuv28l0p">
              <w:r w:rsidDel="00000000" w:rsidR="00000000" w:rsidRPr="00000000">
                <w:rPr>
                  <w:color w:val="1155cc"/>
                  <w:u w:val="single"/>
                  <w:rtl w:val="0"/>
                </w:rPr>
                <w:t xml:space="preserve">transition output</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B0">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B1">
            <w:pPr>
              <w:pStyle w:val="Subtitle"/>
              <w:widowControl w:val="0"/>
              <w:ind w:left="150" w:firstLine="0"/>
              <w:jc w:val="left"/>
              <w:rPr>
                <w:rFonts w:ascii="Roboto Mono" w:cs="Roboto Mono" w:eastAsia="Roboto Mono" w:hAnsi="Roboto Mono"/>
                <w:vertAlign w:val="superscript"/>
              </w:rPr>
            </w:pPr>
            <w:bookmarkStart w:colFirst="0" w:colLast="0" w:name="_6yde61i4kifs" w:id="561"/>
            <w:bookmarkEnd w:id="561"/>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00110</w:t>
            </w:r>
            <w:r w:rsidDel="00000000" w:rsidR="00000000" w:rsidRPr="00000000">
              <w:rPr>
                <w:rFonts w:ascii="Roboto Mono" w:cs="Roboto Mono" w:eastAsia="Roboto Mono" w:hAnsi="Roboto Mono"/>
                <w:vertAlign w:val="superscript"/>
                <w:rtl w:val="0"/>
              </w:rPr>
              <w:t xml:space="preserve">1</w:t>
            </w:r>
          </w:p>
        </w:tc>
        <w:tc>
          <w:tcPr>
            <w:shd w:fill="auto" w:val="clear"/>
            <w:tcMar>
              <w:top w:w="43.2" w:type="dxa"/>
              <w:left w:w="43.2" w:type="dxa"/>
              <w:bottom w:w="43.2" w:type="dxa"/>
              <w:right w:w="43.2" w:type="dxa"/>
            </w:tcMar>
            <w:vAlign w:val="top"/>
          </w:tcPr>
          <w:p w:rsidR="00000000" w:rsidDel="00000000" w:rsidP="00000000" w:rsidRDefault="00000000" w:rsidRPr="00000000" w14:paraId="000005B2">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5089qnhgckp9">
              <w:r w:rsidDel="00000000" w:rsidR="00000000" w:rsidRPr="00000000">
                <w:rPr>
                  <w:color w:val="1155cc"/>
                  <w:u w:val="single"/>
                  <w:rtl w:val="0"/>
                </w:rPr>
                <w:t xml:space="preserve">NCO frequency</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B3">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B4">
            <w:pPr>
              <w:pStyle w:val="Subtitle"/>
              <w:widowControl w:val="0"/>
              <w:ind w:left="150" w:firstLine="0"/>
              <w:jc w:val="left"/>
              <w:rPr>
                <w:rFonts w:ascii="Roboto Mono" w:cs="Roboto Mono" w:eastAsia="Roboto Mono" w:hAnsi="Roboto Mono"/>
                <w:vertAlign w:val="superscript"/>
              </w:rPr>
            </w:pPr>
            <w:bookmarkStart w:colFirst="0" w:colLast="0" w:name="_32s3362gf5v4" w:id="562"/>
            <w:bookmarkEnd w:id="562"/>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00111</w:t>
            </w:r>
            <w:r w:rsidDel="00000000" w:rsidR="00000000" w:rsidRPr="00000000">
              <w:rPr>
                <w:rFonts w:ascii="Roboto Mono" w:cs="Roboto Mono" w:eastAsia="Roboto Mono" w:hAnsi="Roboto Mono"/>
                <w:vertAlign w:val="superscript"/>
                <w:rtl w:val="0"/>
              </w:rPr>
              <w:t xml:space="preserve">1</w:t>
            </w:r>
          </w:p>
        </w:tc>
        <w:tc>
          <w:tcPr>
            <w:shd w:fill="auto" w:val="clear"/>
            <w:tcMar>
              <w:top w:w="43.2" w:type="dxa"/>
              <w:left w:w="43.2" w:type="dxa"/>
              <w:bottom w:w="43.2" w:type="dxa"/>
              <w:right w:w="43.2" w:type="dxa"/>
            </w:tcMar>
            <w:vAlign w:val="top"/>
          </w:tcPr>
          <w:p w:rsidR="00000000" w:rsidDel="00000000" w:rsidP="00000000" w:rsidRDefault="00000000" w:rsidRPr="00000000" w14:paraId="000005B5">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tes64dpabufd">
              <w:r w:rsidDel="00000000" w:rsidR="00000000" w:rsidRPr="00000000">
                <w:rPr>
                  <w:color w:val="1155cc"/>
                  <w:u w:val="single"/>
                  <w:rtl w:val="0"/>
                </w:rPr>
                <w:t xml:space="preserve">NCO duty</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B6">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B7">
            <w:pPr>
              <w:pStyle w:val="Subtitle"/>
              <w:widowControl w:val="0"/>
              <w:ind w:left="150" w:firstLine="0"/>
              <w:jc w:val="left"/>
              <w:rPr>
                <w:rFonts w:ascii="Roboto Mono" w:cs="Roboto Mono" w:eastAsia="Roboto Mono" w:hAnsi="Roboto Mono"/>
                <w:vertAlign w:val="superscript"/>
              </w:rPr>
            </w:pPr>
            <w:bookmarkStart w:colFirst="0" w:colLast="0" w:name="_vq8kz48tvvdg" w:id="563"/>
            <w:bookmarkEnd w:id="563"/>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01000</w:t>
            </w:r>
            <w:r w:rsidDel="00000000" w:rsidR="00000000" w:rsidRPr="00000000">
              <w:rPr>
                <w:rFonts w:ascii="Roboto Mono" w:cs="Roboto Mono" w:eastAsia="Roboto Mono" w:hAnsi="Roboto Mono"/>
                <w:vertAlign w:val="superscript"/>
                <w:rtl w:val="0"/>
              </w:rPr>
              <w:t xml:space="preserve">1</w:t>
            </w:r>
          </w:p>
        </w:tc>
        <w:tc>
          <w:tcPr>
            <w:shd w:fill="auto" w:val="clear"/>
            <w:tcMar>
              <w:top w:w="43.2" w:type="dxa"/>
              <w:left w:w="43.2" w:type="dxa"/>
              <w:bottom w:w="43.2" w:type="dxa"/>
              <w:right w:w="43.2" w:type="dxa"/>
            </w:tcMar>
            <w:vAlign w:val="top"/>
          </w:tcPr>
          <w:p w:rsidR="00000000" w:rsidDel="00000000" w:rsidP="00000000" w:rsidRDefault="00000000" w:rsidRPr="00000000" w14:paraId="000005B8">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khuaicke4gpr">
              <w:r w:rsidDel="00000000" w:rsidR="00000000" w:rsidRPr="00000000">
                <w:rPr>
                  <w:color w:val="1155cc"/>
                  <w:u w:val="single"/>
                  <w:rtl w:val="0"/>
                </w:rPr>
                <w:t xml:space="preserve">PWM triangle</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B9">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BA">
            <w:pPr>
              <w:pStyle w:val="Subtitle"/>
              <w:widowControl w:val="0"/>
              <w:ind w:left="150" w:firstLine="0"/>
              <w:jc w:val="left"/>
              <w:rPr>
                <w:rFonts w:ascii="Roboto Mono" w:cs="Roboto Mono" w:eastAsia="Roboto Mono" w:hAnsi="Roboto Mono"/>
                <w:vertAlign w:val="superscript"/>
              </w:rPr>
            </w:pPr>
            <w:bookmarkStart w:colFirst="0" w:colLast="0" w:name="_mukiicv00asn" w:id="564"/>
            <w:bookmarkEnd w:id="564"/>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01001</w:t>
            </w:r>
            <w:r w:rsidDel="00000000" w:rsidR="00000000" w:rsidRPr="00000000">
              <w:rPr>
                <w:rFonts w:ascii="Roboto Mono" w:cs="Roboto Mono" w:eastAsia="Roboto Mono" w:hAnsi="Roboto Mono"/>
                <w:vertAlign w:val="superscript"/>
                <w:rtl w:val="0"/>
              </w:rPr>
              <w:t xml:space="preserve">1</w:t>
            </w:r>
          </w:p>
        </w:tc>
        <w:tc>
          <w:tcPr>
            <w:shd w:fill="auto" w:val="clear"/>
            <w:tcMar>
              <w:top w:w="43.2" w:type="dxa"/>
              <w:left w:w="43.2" w:type="dxa"/>
              <w:bottom w:w="43.2" w:type="dxa"/>
              <w:right w:w="43.2" w:type="dxa"/>
            </w:tcMar>
            <w:vAlign w:val="top"/>
          </w:tcPr>
          <w:p w:rsidR="00000000" w:rsidDel="00000000" w:rsidP="00000000" w:rsidRDefault="00000000" w:rsidRPr="00000000" w14:paraId="000005BB">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ojj92ylxos1v">
              <w:r w:rsidDel="00000000" w:rsidR="00000000" w:rsidRPr="00000000">
                <w:rPr>
                  <w:color w:val="1155cc"/>
                  <w:u w:val="single"/>
                  <w:rtl w:val="0"/>
                </w:rPr>
                <w:t xml:space="preserve">PWM sawtooth</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BC">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BD">
            <w:pPr>
              <w:pStyle w:val="Subtitle"/>
              <w:widowControl w:val="0"/>
              <w:ind w:left="150" w:firstLine="0"/>
              <w:jc w:val="left"/>
              <w:rPr>
                <w:rFonts w:ascii="Roboto Mono" w:cs="Roboto Mono" w:eastAsia="Roboto Mono" w:hAnsi="Roboto Mono"/>
                <w:vertAlign w:val="superscript"/>
              </w:rPr>
            </w:pPr>
            <w:bookmarkStart w:colFirst="0" w:colLast="0" w:name="_mckgz04ptvid" w:id="565"/>
            <w:bookmarkEnd w:id="565"/>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01010</w:t>
            </w:r>
            <w:r w:rsidDel="00000000" w:rsidR="00000000" w:rsidRPr="00000000">
              <w:rPr>
                <w:rFonts w:ascii="Roboto Mono" w:cs="Roboto Mono" w:eastAsia="Roboto Mono" w:hAnsi="Roboto Mono"/>
                <w:vertAlign w:val="superscript"/>
                <w:rtl w:val="0"/>
              </w:rPr>
              <w:t xml:space="preserve">1</w:t>
            </w:r>
          </w:p>
        </w:tc>
        <w:tc>
          <w:tcPr>
            <w:shd w:fill="auto" w:val="clear"/>
            <w:tcMar>
              <w:top w:w="43.2" w:type="dxa"/>
              <w:left w:w="43.2" w:type="dxa"/>
              <w:bottom w:w="43.2" w:type="dxa"/>
              <w:right w:w="43.2" w:type="dxa"/>
            </w:tcMar>
            <w:vAlign w:val="top"/>
          </w:tcPr>
          <w:p w:rsidR="00000000" w:rsidDel="00000000" w:rsidP="00000000" w:rsidRDefault="00000000" w:rsidRPr="00000000" w14:paraId="000005BE">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iyi7bgk5e0w2">
              <w:r w:rsidDel="00000000" w:rsidR="00000000" w:rsidRPr="00000000">
                <w:rPr>
                  <w:color w:val="1155cc"/>
                  <w:u w:val="single"/>
                  <w:rtl w:val="0"/>
                </w:rPr>
                <w:t xml:space="preserve">PWM switch-mode power supply, V and I feedback</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BF">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C0">
            <w:pPr>
              <w:pStyle w:val="Subtitle"/>
              <w:widowControl w:val="0"/>
              <w:ind w:left="150" w:firstLine="0"/>
              <w:jc w:val="left"/>
              <w:rPr>
                <w:rFonts w:ascii="Roboto Mono" w:cs="Roboto Mono" w:eastAsia="Roboto Mono" w:hAnsi="Roboto Mono"/>
              </w:rPr>
            </w:pPr>
            <w:bookmarkStart w:colFirst="0" w:colLast="0" w:name="_7efpibl3zm9c" w:id="566"/>
            <w:bookmarkEnd w:id="566"/>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01011</w:t>
            </w:r>
          </w:p>
        </w:tc>
        <w:tc>
          <w:tcPr>
            <w:shd w:fill="auto" w:val="clear"/>
            <w:tcMar>
              <w:top w:w="43.2" w:type="dxa"/>
              <w:left w:w="43.2" w:type="dxa"/>
              <w:bottom w:w="43.2" w:type="dxa"/>
              <w:right w:w="43.2" w:type="dxa"/>
            </w:tcMar>
            <w:vAlign w:val="top"/>
          </w:tcPr>
          <w:p w:rsidR="00000000" w:rsidDel="00000000" w:rsidP="00000000" w:rsidRDefault="00000000" w:rsidRPr="00000000" w14:paraId="000005C1">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31fs6vsrpp1i">
              <w:r w:rsidDel="00000000" w:rsidR="00000000" w:rsidRPr="00000000">
                <w:rPr>
                  <w:color w:val="1155cc"/>
                  <w:u w:val="single"/>
                  <w:rtl w:val="0"/>
                </w:rPr>
                <w:t xml:space="preserve">periodic/continuous: A-B quadrature encoder</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C2">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C3">
            <w:pPr>
              <w:pStyle w:val="Subtitle"/>
              <w:widowControl w:val="0"/>
              <w:ind w:left="150" w:firstLine="0"/>
              <w:jc w:val="left"/>
              <w:rPr>
                <w:rFonts w:ascii="Roboto Mono" w:cs="Roboto Mono" w:eastAsia="Roboto Mono" w:hAnsi="Roboto Mono"/>
              </w:rPr>
            </w:pPr>
            <w:bookmarkStart w:colFirst="0" w:colLast="0" w:name="_rtzdschkwuzo" w:id="567"/>
            <w:bookmarkEnd w:id="567"/>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01100</w:t>
            </w:r>
          </w:p>
        </w:tc>
        <w:tc>
          <w:tcPr>
            <w:shd w:fill="auto" w:val="clear"/>
            <w:tcMar>
              <w:top w:w="43.2" w:type="dxa"/>
              <w:left w:w="43.2" w:type="dxa"/>
              <w:bottom w:w="43.2" w:type="dxa"/>
              <w:right w:w="43.2" w:type="dxa"/>
            </w:tcMar>
            <w:vAlign w:val="top"/>
          </w:tcPr>
          <w:p w:rsidR="00000000" w:rsidDel="00000000" w:rsidP="00000000" w:rsidRDefault="00000000" w:rsidRPr="00000000" w14:paraId="000005C4">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6zttwyip9utx">
              <w:r w:rsidDel="00000000" w:rsidR="00000000" w:rsidRPr="00000000">
                <w:rPr>
                  <w:color w:val="1155cc"/>
                  <w:u w:val="single"/>
                  <w:rtl w:val="0"/>
                </w:rPr>
                <w:t xml:space="preserve">periodic/continuous: inc on A-rise &amp; B-high</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C5">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C6">
            <w:pPr>
              <w:pStyle w:val="Subtitle"/>
              <w:widowControl w:val="0"/>
              <w:ind w:left="150" w:firstLine="0"/>
              <w:jc w:val="left"/>
              <w:rPr>
                <w:rFonts w:ascii="Roboto Mono" w:cs="Roboto Mono" w:eastAsia="Roboto Mono" w:hAnsi="Roboto Mono"/>
              </w:rPr>
            </w:pPr>
            <w:bookmarkStart w:colFirst="0" w:colLast="0" w:name="_cp2vxc31kibb" w:id="568"/>
            <w:bookmarkEnd w:id="568"/>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01101</w:t>
            </w:r>
          </w:p>
        </w:tc>
        <w:tc>
          <w:tcPr>
            <w:shd w:fill="auto" w:val="clear"/>
            <w:tcMar>
              <w:top w:w="43.2" w:type="dxa"/>
              <w:left w:w="43.2" w:type="dxa"/>
              <w:bottom w:w="43.2" w:type="dxa"/>
              <w:right w:w="43.2" w:type="dxa"/>
            </w:tcMar>
            <w:vAlign w:val="top"/>
          </w:tcPr>
          <w:p w:rsidR="00000000" w:rsidDel="00000000" w:rsidP="00000000" w:rsidRDefault="00000000" w:rsidRPr="00000000" w14:paraId="000005C7">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k8acld6ipfl6">
              <w:r w:rsidDel="00000000" w:rsidR="00000000" w:rsidRPr="00000000">
                <w:rPr>
                  <w:color w:val="1155cc"/>
                  <w:u w:val="single"/>
                  <w:rtl w:val="0"/>
                </w:rPr>
                <w:t xml:space="preserve">periodic/continuous: inc on A-rise &amp; B-high / dec on A-rise &amp; B-low</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C8">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C9">
            <w:pPr>
              <w:pStyle w:val="Subtitle"/>
              <w:widowControl w:val="0"/>
              <w:ind w:left="150" w:firstLine="0"/>
              <w:jc w:val="left"/>
              <w:rPr>
                <w:rFonts w:ascii="Roboto Mono" w:cs="Roboto Mono" w:eastAsia="Roboto Mono" w:hAnsi="Roboto Mono"/>
              </w:rPr>
            </w:pPr>
            <w:bookmarkStart w:colFirst="0" w:colLast="0" w:name="_v7rovb5y4cta" w:id="569"/>
            <w:bookmarkEnd w:id="569"/>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01110</w:t>
            </w:r>
          </w:p>
        </w:tc>
        <w:tc>
          <w:tcPr>
            <w:shd w:fill="auto" w:val="clear"/>
            <w:tcMar>
              <w:top w:w="43.2" w:type="dxa"/>
              <w:left w:w="43.2" w:type="dxa"/>
              <w:bottom w:w="43.2" w:type="dxa"/>
              <w:right w:w="43.2" w:type="dxa"/>
            </w:tcMar>
            <w:vAlign w:val="top"/>
          </w:tcPr>
          <w:p w:rsidR="00000000" w:rsidDel="00000000" w:rsidP="00000000" w:rsidRDefault="00000000" w:rsidRPr="00000000" w14:paraId="000005CA">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o39n85ho5pd9">
              <w:r w:rsidDel="00000000" w:rsidR="00000000" w:rsidRPr="00000000">
                <w:rPr>
                  <w:color w:val="1155cc"/>
                  <w:u w:val="single"/>
                  <w:rtl w:val="0"/>
                </w:rPr>
                <w:t xml:space="preserve">periodic/continuous: inc on A-rise</w:t>
              </w:r>
            </w:hyperlink>
            <w:r w:rsidDel="00000000" w:rsidR="00000000" w:rsidRPr="00000000">
              <w:rPr>
                <w:rtl w:val="0"/>
              </w:rPr>
              <w:t xml:space="preserve"> {</w:t>
            </w:r>
            <w:hyperlink w:anchor="_h9vrm8biinn0">
              <w:r w:rsidDel="00000000" w:rsidR="00000000" w:rsidRPr="00000000">
                <w:rPr>
                  <w:color w:val="1155cc"/>
                  <w:u w:val="single"/>
                  <w:rtl w:val="0"/>
                </w:rPr>
                <w:t xml:space="preserve">/ dec on B-rise</w:t>
              </w:r>
            </w:hyperlink>
            <w:r w:rsidDel="00000000" w:rsidR="00000000" w:rsidRPr="00000000">
              <w:rPr>
                <w:rtl w:val="0"/>
              </w:rPr>
              <w:t xml:space="preserve">}</w:t>
            </w:r>
          </w:p>
        </w:tc>
        <w:tc>
          <w:tcPr>
            <w:shd w:fill="auto" w:val="clear"/>
            <w:tcMar>
              <w:top w:w="43.2" w:type="dxa"/>
              <w:left w:w="43.2" w:type="dxa"/>
              <w:bottom w:w="43.2" w:type="dxa"/>
              <w:right w:w="43.2" w:type="dxa"/>
            </w:tcMar>
            <w:vAlign w:val="top"/>
          </w:tcPr>
          <w:p w:rsidR="00000000" w:rsidDel="00000000" w:rsidP="00000000" w:rsidRDefault="00000000" w:rsidRPr="00000000" w14:paraId="000005CB">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CC">
            <w:pPr>
              <w:pStyle w:val="Subtitle"/>
              <w:widowControl w:val="0"/>
              <w:ind w:left="150" w:firstLine="0"/>
              <w:jc w:val="left"/>
              <w:rPr>
                <w:rFonts w:ascii="Roboto Mono" w:cs="Roboto Mono" w:eastAsia="Roboto Mono" w:hAnsi="Roboto Mono"/>
              </w:rPr>
            </w:pPr>
            <w:bookmarkStart w:colFirst="0" w:colLast="0" w:name="_9rx8y9s6i5cc" w:id="570"/>
            <w:bookmarkEnd w:id="570"/>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01111</w:t>
            </w:r>
          </w:p>
        </w:tc>
        <w:tc>
          <w:tcPr>
            <w:shd w:fill="auto" w:val="clear"/>
            <w:tcMar>
              <w:top w:w="43.2" w:type="dxa"/>
              <w:left w:w="43.2" w:type="dxa"/>
              <w:bottom w:w="43.2" w:type="dxa"/>
              <w:right w:w="43.2" w:type="dxa"/>
            </w:tcMar>
            <w:vAlign w:val="top"/>
          </w:tcPr>
          <w:p w:rsidR="00000000" w:rsidDel="00000000" w:rsidP="00000000" w:rsidRDefault="00000000" w:rsidRPr="00000000" w14:paraId="000005CD">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ssvd8afsp4fl">
              <w:r w:rsidDel="00000000" w:rsidR="00000000" w:rsidRPr="00000000">
                <w:rPr>
                  <w:color w:val="1155cc"/>
                  <w:u w:val="single"/>
                  <w:rtl w:val="0"/>
                </w:rPr>
                <w:t xml:space="preserve">periodic/continuous: inc on A-high</w:t>
              </w:r>
            </w:hyperlink>
            <w:r w:rsidDel="00000000" w:rsidR="00000000" w:rsidRPr="00000000">
              <w:rPr>
                <w:rtl w:val="0"/>
              </w:rPr>
              <w:t xml:space="preserve"> {</w:t>
            </w:r>
            <w:hyperlink w:anchor="_groh7zsh3g6n">
              <w:r w:rsidDel="00000000" w:rsidR="00000000" w:rsidRPr="00000000">
                <w:rPr>
                  <w:color w:val="1155cc"/>
                  <w:u w:val="single"/>
                  <w:rtl w:val="0"/>
                </w:rPr>
                <w:t xml:space="preserve">/ dec on B-high</w:t>
              </w:r>
            </w:hyperlink>
            <w:r w:rsidDel="00000000" w:rsidR="00000000" w:rsidRPr="00000000">
              <w:rPr>
                <w:rtl w:val="0"/>
              </w:rPr>
              <w:t xml:space="preserve">}</w:t>
            </w:r>
          </w:p>
        </w:tc>
        <w:tc>
          <w:tcPr>
            <w:shd w:fill="auto" w:val="clear"/>
            <w:tcMar>
              <w:top w:w="43.2" w:type="dxa"/>
              <w:left w:w="43.2" w:type="dxa"/>
              <w:bottom w:w="43.2" w:type="dxa"/>
              <w:right w:w="43.2" w:type="dxa"/>
            </w:tcMar>
            <w:vAlign w:val="top"/>
          </w:tcPr>
          <w:p w:rsidR="00000000" w:rsidDel="00000000" w:rsidP="00000000" w:rsidRDefault="00000000" w:rsidRPr="00000000" w14:paraId="000005CE">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CF">
            <w:pPr>
              <w:pStyle w:val="Subtitle"/>
              <w:widowControl w:val="0"/>
              <w:ind w:left="150" w:firstLine="0"/>
              <w:jc w:val="left"/>
              <w:rPr>
                <w:rFonts w:ascii="Roboto Mono" w:cs="Roboto Mono" w:eastAsia="Roboto Mono" w:hAnsi="Roboto Mono"/>
              </w:rPr>
            </w:pPr>
            <w:bookmarkStart w:colFirst="0" w:colLast="0" w:name="_lponbcijhqqj" w:id="571"/>
            <w:bookmarkEnd w:id="571"/>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10000</w:t>
            </w:r>
          </w:p>
        </w:tc>
        <w:tc>
          <w:tcPr>
            <w:shd w:fill="auto" w:val="clear"/>
            <w:tcMar>
              <w:top w:w="43.2" w:type="dxa"/>
              <w:left w:w="43.2" w:type="dxa"/>
              <w:bottom w:w="43.2" w:type="dxa"/>
              <w:right w:w="43.2" w:type="dxa"/>
            </w:tcMar>
            <w:vAlign w:val="top"/>
          </w:tcPr>
          <w:p w:rsidR="00000000" w:rsidDel="00000000" w:rsidP="00000000" w:rsidRDefault="00000000" w:rsidRPr="00000000" w14:paraId="000005D0">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wjx73ki24dvv">
              <w:r w:rsidDel="00000000" w:rsidR="00000000" w:rsidRPr="00000000">
                <w:rPr>
                  <w:color w:val="1155cc"/>
                  <w:u w:val="single"/>
                  <w:rtl w:val="0"/>
                </w:rPr>
                <w:t xml:space="preserve">time A-states</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D1">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D2">
            <w:pPr>
              <w:pStyle w:val="Subtitle"/>
              <w:widowControl w:val="0"/>
              <w:ind w:left="150" w:firstLine="0"/>
              <w:jc w:val="left"/>
              <w:rPr>
                <w:rFonts w:ascii="Roboto Mono" w:cs="Roboto Mono" w:eastAsia="Roboto Mono" w:hAnsi="Roboto Mono"/>
              </w:rPr>
            </w:pPr>
            <w:bookmarkStart w:colFirst="0" w:colLast="0" w:name="_qb3i0zk315u4" w:id="572"/>
            <w:bookmarkEnd w:id="572"/>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10001</w:t>
            </w:r>
          </w:p>
        </w:tc>
        <w:tc>
          <w:tcPr>
            <w:shd w:fill="auto" w:val="clear"/>
            <w:tcMar>
              <w:top w:w="43.2" w:type="dxa"/>
              <w:left w:w="43.2" w:type="dxa"/>
              <w:bottom w:w="43.2" w:type="dxa"/>
              <w:right w:w="43.2" w:type="dxa"/>
            </w:tcMar>
            <w:vAlign w:val="top"/>
          </w:tcPr>
          <w:p w:rsidR="00000000" w:rsidDel="00000000" w:rsidP="00000000" w:rsidRDefault="00000000" w:rsidRPr="00000000" w14:paraId="000005D3">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ryn87kyb46wk">
              <w:r w:rsidDel="00000000" w:rsidR="00000000" w:rsidRPr="00000000">
                <w:rPr>
                  <w:color w:val="1155cc"/>
                  <w:u w:val="single"/>
                  <w:rtl w:val="0"/>
                </w:rPr>
                <w:t xml:space="preserve">time A-highs</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D4">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D5">
            <w:pPr>
              <w:pStyle w:val="Subtitle"/>
              <w:widowControl w:val="0"/>
              <w:ind w:left="150" w:firstLine="0"/>
              <w:jc w:val="left"/>
              <w:rPr>
                <w:rFonts w:ascii="Roboto Mono" w:cs="Roboto Mono" w:eastAsia="Roboto Mono" w:hAnsi="Roboto Mono"/>
              </w:rPr>
            </w:pPr>
            <w:bookmarkStart w:colFirst="0" w:colLast="0" w:name="_2ctjrpc43xuq" w:id="573"/>
            <w:bookmarkEnd w:id="573"/>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10010</w:t>
            </w:r>
          </w:p>
        </w:tc>
        <w:tc>
          <w:tcPr>
            <w:shd w:fill="auto" w:val="clear"/>
            <w:tcMar>
              <w:top w:w="43.2" w:type="dxa"/>
              <w:left w:w="43.2" w:type="dxa"/>
              <w:bottom w:w="43.2" w:type="dxa"/>
              <w:right w:w="43.2" w:type="dxa"/>
            </w:tcMar>
            <w:vAlign w:val="top"/>
          </w:tcPr>
          <w:p w:rsidR="00000000" w:rsidDel="00000000" w:rsidP="00000000" w:rsidRDefault="00000000" w:rsidRPr="00000000" w14:paraId="000005D6">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xqx7qqsbo9xv">
              <w:r w:rsidDel="00000000" w:rsidR="00000000" w:rsidRPr="00000000">
                <w:rPr>
                  <w:color w:val="1155cc"/>
                  <w:u w:val="single"/>
                  <w:rtl w:val="0"/>
                </w:rPr>
                <w:t xml:space="preserve">time X A-highs/rises/edges</w:t>
              </w:r>
            </w:hyperlink>
            <w:r w:rsidDel="00000000" w:rsidR="00000000" w:rsidRPr="00000000">
              <w:rPr>
                <w:rtl w:val="0"/>
              </w:rPr>
              <w:t xml:space="preserve"> -or- </w:t>
            </w:r>
            <w:hyperlink w:anchor="_hevxvj4egl1u">
              <w:r w:rsidDel="00000000" w:rsidR="00000000" w:rsidRPr="00000000">
                <w:rPr>
                  <w:color w:val="1155cc"/>
                  <w:u w:val="single"/>
                  <w:rtl w:val="0"/>
                </w:rPr>
                <w:t xml:space="preserve">timeout on X A-high/rise/edge</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D7">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D8">
            <w:pPr>
              <w:pStyle w:val="Subtitle"/>
              <w:widowControl w:val="0"/>
              <w:ind w:left="150" w:firstLine="0"/>
              <w:jc w:val="left"/>
              <w:rPr>
                <w:rFonts w:ascii="Roboto Mono" w:cs="Roboto Mono" w:eastAsia="Roboto Mono" w:hAnsi="Roboto Mono"/>
              </w:rPr>
            </w:pPr>
            <w:bookmarkStart w:colFirst="0" w:colLast="0" w:name="_qptbuj6s1dui" w:id="574"/>
            <w:bookmarkEnd w:id="574"/>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10011</w:t>
            </w:r>
          </w:p>
        </w:tc>
        <w:tc>
          <w:tcPr>
            <w:shd w:fill="auto" w:val="clear"/>
            <w:tcMar>
              <w:top w:w="43.2" w:type="dxa"/>
              <w:left w:w="43.2" w:type="dxa"/>
              <w:bottom w:w="43.2" w:type="dxa"/>
              <w:right w:w="43.2" w:type="dxa"/>
            </w:tcMar>
            <w:vAlign w:val="top"/>
          </w:tcPr>
          <w:p w:rsidR="00000000" w:rsidDel="00000000" w:rsidP="00000000" w:rsidRDefault="00000000" w:rsidRPr="00000000" w14:paraId="000005D9">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w31f0bw5a40y">
              <w:r w:rsidDel="00000000" w:rsidR="00000000" w:rsidRPr="00000000">
                <w:rPr>
                  <w:color w:val="1155cc"/>
                  <w:u w:val="single"/>
                  <w:rtl w:val="0"/>
                </w:rPr>
                <w:t xml:space="preserve">count time for X periods</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DA">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DB">
            <w:pPr>
              <w:pStyle w:val="Subtitle"/>
              <w:widowControl w:val="0"/>
              <w:ind w:left="150" w:firstLine="0"/>
              <w:jc w:val="left"/>
              <w:rPr>
                <w:rFonts w:ascii="Roboto Mono" w:cs="Roboto Mono" w:eastAsia="Roboto Mono" w:hAnsi="Roboto Mono"/>
              </w:rPr>
            </w:pPr>
            <w:bookmarkStart w:colFirst="0" w:colLast="0" w:name="_19zvvhgwdown" w:id="575"/>
            <w:bookmarkEnd w:id="575"/>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10100</w:t>
            </w:r>
          </w:p>
        </w:tc>
        <w:tc>
          <w:tcPr>
            <w:shd w:fill="auto" w:val="clear"/>
            <w:tcMar>
              <w:top w:w="43.2" w:type="dxa"/>
              <w:left w:w="43.2" w:type="dxa"/>
              <w:bottom w:w="43.2" w:type="dxa"/>
              <w:right w:w="43.2" w:type="dxa"/>
            </w:tcMar>
            <w:vAlign w:val="top"/>
          </w:tcPr>
          <w:p w:rsidR="00000000" w:rsidDel="00000000" w:rsidP="00000000" w:rsidRDefault="00000000" w:rsidRPr="00000000" w14:paraId="000005DC">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rfhshokjxp9e">
              <w:r w:rsidDel="00000000" w:rsidR="00000000" w:rsidRPr="00000000">
                <w:rPr>
                  <w:color w:val="1155cc"/>
                  <w:u w:val="single"/>
                  <w:rtl w:val="0"/>
                </w:rPr>
                <w:t xml:space="preserve">count state for X periods</w:t>
              </w:r>
            </w:hyperlink>
            <w:r w:rsidDel="00000000" w:rsidR="00000000" w:rsidRPr="00000000">
              <w:rPr>
                <w:rtl w:val="0"/>
              </w:rPr>
              <w:t xml:space="preserve"> </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DD">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DE">
            <w:pPr>
              <w:pStyle w:val="Subtitle"/>
              <w:widowControl w:val="0"/>
              <w:ind w:left="150" w:firstLine="0"/>
              <w:jc w:val="left"/>
              <w:rPr>
                <w:rFonts w:ascii="Roboto Mono" w:cs="Roboto Mono" w:eastAsia="Roboto Mono" w:hAnsi="Roboto Mono"/>
              </w:rPr>
            </w:pPr>
            <w:bookmarkStart w:colFirst="0" w:colLast="0" w:name="_mcv9q5ufgmob" w:id="576"/>
            <w:bookmarkEnd w:id="576"/>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10101</w:t>
            </w:r>
          </w:p>
        </w:tc>
        <w:tc>
          <w:tcPr>
            <w:shd w:fill="auto" w:val="clear"/>
            <w:tcMar>
              <w:top w:w="43.2" w:type="dxa"/>
              <w:left w:w="43.2" w:type="dxa"/>
              <w:bottom w:w="43.2" w:type="dxa"/>
              <w:right w:w="43.2" w:type="dxa"/>
            </w:tcMar>
            <w:vAlign w:val="top"/>
          </w:tcPr>
          <w:p w:rsidR="00000000" w:rsidDel="00000000" w:rsidP="00000000" w:rsidRDefault="00000000" w:rsidRPr="00000000" w14:paraId="000005DF">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anpxnz68bcpx">
              <w:r w:rsidDel="00000000" w:rsidR="00000000" w:rsidRPr="00000000">
                <w:rPr>
                  <w:color w:val="1155cc"/>
                  <w:u w:val="single"/>
                  <w:rtl w:val="0"/>
                </w:rPr>
                <w:t xml:space="preserve">count time for periods in X+ clocks</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E0">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E1">
            <w:pPr>
              <w:pStyle w:val="Subtitle"/>
              <w:widowControl w:val="0"/>
              <w:ind w:left="150" w:firstLine="0"/>
              <w:jc w:val="left"/>
              <w:rPr>
                <w:rFonts w:ascii="Roboto Mono" w:cs="Roboto Mono" w:eastAsia="Roboto Mono" w:hAnsi="Roboto Mono"/>
              </w:rPr>
            </w:pPr>
            <w:bookmarkStart w:colFirst="0" w:colLast="0" w:name="_m6ueww5zjpa5" w:id="577"/>
            <w:bookmarkEnd w:id="577"/>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10110</w:t>
            </w:r>
          </w:p>
        </w:tc>
        <w:tc>
          <w:tcPr>
            <w:shd w:fill="auto" w:val="clear"/>
            <w:tcMar>
              <w:top w:w="43.2" w:type="dxa"/>
              <w:left w:w="43.2" w:type="dxa"/>
              <w:bottom w:w="43.2" w:type="dxa"/>
              <w:right w:w="43.2" w:type="dxa"/>
            </w:tcMar>
            <w:vAlign w:val="top"/>
          </w:tcPr>
          <w:p w:rsidR="00000000" w:rsidDel="00000000" w:rsidP="00000000" w:rsidRDefault="00000000" w:rsidRPr="00000000" w14:paraId="000005E2">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mfniwooksdz8">
              <w:r w:rsidDel="00000000" w:rsidR="00000000" w:rsidRPr="00000000">
                <w:rPr>
                  <w:color w:val="1155cc"/>
                  <w:u w:val="single"/>
                  <w:rtl w:val="0"/>
                </w:rPr>
                <w:t xml:space="preserve">count states for periods in X+ clocks</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E3">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E4">
            <w:pPr>
              <w:pStyle w:val="Subtitle"/>
              <w:widowControl w:val="0"/>
              <w:ind w:left="150" w:firstLine="0"/>
              <w:jc w:val="left"/>
              <w:rPr>
                <w:rFonts w:ascii="Roboto Mono" w:cs="Roboto Mono" w:eastAsia="Roboto Mono" w:hAnsi="Roboto Mono"/>
              </w:rPr>
            </w:pPr>
            <w:bookmarkStart w:colFirst="0" w:colLast="0" w:name="_7j1t0we56m4n" w:id="578"/>
            <w:bookmarkEnd w:id="578"/>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10111</w:t>
            </w:r>
          </w:p>
        </w:tc>
        <w:tc>
          <w:tcPr>
            <w:shd w:fill="auto" w:val="clear"/>
            <w:tcMar>
              <w:top w:w="43.2" w:type="dxa"/>
              <w:left w:w="43.2" w:type="dxa"/>
              <w:bottom w:w="43.2" w:type="dxa"/>
              <w:right w:w="43.2" w:type="dxa"/>
            </w:tcMar>
            <w:vAlign w:val="top"/>
          </w:tcPr>
          <w:p w:rsidR="00000000" w:rsidDel="00000000" w:rsidP="00000000" w:rsidRDefault="00000000" w:rsidRPr="00000000" w14:paraId="000005E5">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d06gvojuosri">
              <w:r w:rsidDel="00000000" w:rsidR="00000000" w:rsidRPr="00000000">
                <w:rPr>
                  <w:color w:val="1155cc"/>
                  <w:u w:val="single"/>
                  <w:rtl w:val="0"/>
                </w:rPr>
                <w:t xml:space="preserve">count periods for periods in X+ clocks</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E6">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E7">
            <w:pPr>
              <w:pStyle w:val="Subtitle"/>
              <w:widowControl w:val="0"/>
              <w:ind w:left="150" w:firstLine="0"/>
              <w:jc w:val="left"/>
              <w:rPr>
                <w:rFonts w:ascii="Roboto Mono" w:cs="Roboto Mono" w:eastAsia="Roboto Mono" w:hAnsi="Roboto Mono"/>
              </w:rPr>
            </w:pPr>
            <w:bookmarkStart w:colFirst="0" w:colLast="0" w:name="_3ufp7kwx2a1i" w:id="579"/>
            <w:bookmarkEnd w:id="579"/>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11000</w:t>
            </w:r>
          </w:p>
        </w:tc>
        <w:tc>
          <w:tcPr>
            <w:shd w:fill="auto" w:val="clear"/>
            <w:tcMar>
              <w:top w:w="43.2" w:type="dxa"/>
              <w:left w:w="43.2" w:type="dxa"/>
              <w:bottom w:w="43.2" w:type="dxa"/>
              <w:right w:w="43.2" w:type="dxa"/>
            </w:tcMar>
            <w:vAlign w:val="top"/>
          </w:tcPr>
          <w:p w:rsidR="00000000" w:rsidDel="00000000" w:rsidP="00000000" w:rsidRDefault="00000000" w:rsidRPr="00000000" w14:paraId="000005E8">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gwuggjybik6u">
              <w:r w:rsidDel="00000000" w:rsidR="00000000" w:rsidRPr="00000000">
                <w:rPr>
                  <w:color w:val="1155cc"/>
                  <w:u w:val="single"/>
                  <w:rtl w:val="0"/>
                </w:rPr>
                <w:t xml:space="preserve">ADC sample/filter/capture, internally clocked</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E9">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EA">
            <w:pPr>
              <w:pStyle w:val="Subtitle"/>
              <w:widowControl w:val="0"/>
              <w:ind w:left="150" w:firstLine="0"/>
              <w:jc w:val="left"/>
              <w:rPr>
                <w:rFonts w:ascii="Roboto Mono" w:cs="Roboto Mono" w:eastAsia="Roboto Mono" w:hAnsi="Roboto Mono"/>
              </w:rPr>
            </w:pPr>
            <w:bookmarkStart w:colFirst="0" w:colLast="0" w:name="_skpxb5ea5iih" w:id="580"/>
            <w:bookmarkEnd w:id="580"/>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11001</w:t>
            </w:r>
          </w:p>
        </w:tc>
        <w:tc>
          <w:tcPr>
            <w:shd w:fill="auto" w:val="clear"/>
            <w:tcMar>
              <w:top w:w="43.2" w:type="dxa"/>
              <w:left w:w="43.2" w:type="dxa"/>
              <w:bottom w:w="43.2" w:type="dxa"/>
              <w:right w:w="43.2" w:type="dxa"/>
            </w:tcMar>
            <w:vAlign w:val="top"/>
          </w:tcPr>
          <w:p w:rsidR="00000000" w:rsidDel="00000000" w:rsidP="00000000" w:rsidRDefault="00000000" w:rsidRPr="00000000" w14:paraId="000005EB">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whxbrxc3tgf7">
              <w:r w:rsidDel="00000000" w:rsidR="00000000" w:rsidRPr="00000000">
                <w:rPr>
                  <w:color w:val="1155cc"/>
                  <w:u w:val="single"/>
                  <w:rtl w:val="0"/>
                </w:rPr>
                <w:t xml:space="preserve">ADC sample/filter/capture, externally clocked</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EC">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ED">
            <w:pPr>
              <w:pStyle w:val="Subtitle"/>
              <w:widowControl w:val="0"/>
              <w:ind w:left="150" w:firstLine="0"/>
              <w:jc w:val="left"/>
              <w:rPr>
                <w:rFonts w:ascii="Roboto Mono" w:cs="Roboto Mono" w:eastAsia="Roboto Mono" w:hAnsi="Roboto Mono"/>
              </w:rPr>
            </w:pPr>
            <w:bookmarkStart w:colFirst="0" w:colLast="0" w:name="_urgtvwwum7ki" w:id="581"/>
            <w:bookmarkEnd w:id="581"/>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11010</w:t>
            </w:r>
          </w:p>
        </w:tc>
        <w:tc>
          <w:tcPr>
            <w:shd w:fill="auto" w:val="clear"/>
            <w:tcMar>
              <w:top w:w="43.2" w:type="dxa"/>
              <w:left w:w="43.2" w:type="dxa"/>
              <w:bottom w:w="43.2" w:type="dxa"/>
              <w:right w:w="43.2" w:type="dxa"/>
            </w:tcMar>
            <w:vAlign w:val="top"/>
          </w:tcPr>
          <w:p w:rsidR="00000000" w:rsidDel="00000000" w:rsidP="00000000" w:rsidRDefault="00000000" w:rsidRPr="00000000" w14:paraId="000005EE">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g52hccxy3lz3">
              <w:r w:rsidDel="00000000" w:rsidR="00000000" w:rsidRPr="00000000">
                <w:rPr>
                  <w:color w:val="1155cc"/>
                  <w:u w:val="single"/>
                  <w:rtl w:val="0"/>
                </w:rPr>
                <w:t xml:space="preserve">ADC scope with trigger</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EF">
            <w:pPr>
              <w:pStyle w:val="Subtitle"/>
              <w:widowControl w:val="0"/>
              <w:tabs>
                <w:tab w:val="left" w:leader="none" w:pos="2070"/>
              </w:tabs>
              <w:jc w:val="left"/>
              <w:rPr/>
            </w:pPr>
            <w:bookmarkStart w:colFirst="0" w:colLast="0" w:name="_9wpf7eovoekr" w:id="543"/>
            <w:bookmarkEnd w:id="543"/>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F0">
            <w:pPr>
              <w:pStyle w:val="Subtitle"/>
              <w:widowControl w:val="0"/>
              <w:ind w:left="150" w:firstLine="0"/>
              <w:jc w:val="left"/>
              <w:rPr>
                <w:rFonts w:ascii="Roboto Mono" w:cs="Roboto Mono" w:eastAsia="Roboto Mono" w:hAnsi="Roboto Mono"/>
                <w:vertAlign w:val="superscript"/>
              </w:rPr>
            </w:pPr>
            <w:bookmarkStart w:colFirst="0" w:colLast="0" w:name="_lx4qnkpjvdt5" w:id="582"/>
            <w:bookmarkEnd w:id="582"/>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11011</w:t>
            </w:r>
            <w:r w:rsidDel="00000000" w:rsidR="00000000" w:rsidRPr="00000000">
              <w:rPr>
                <w:rFonts w:ascii="Roboto Mono" w:cs="Roboto Mono" w:eastAsia="Roboto Mono" w:hAnsi="Roboto Mono"/>
                <w:vertAlign w:val="superscript"/>
                <w:rtl w:val="0"/>
              </w:rPr>
              <w:t xml:space="preserve">1</w:t>
            </w:r>
          </w:p>
        </w:tc>
        <w:tc>
          <w:tcPr>
            <w:shd w:fill="auto" w:val="clear"/>
            <w:tcMar>
              <w:top w:w="43.2" w:type="dxa"/>
              <w:left w:w="43.2" w:type="dxa"/>
              <w:bottom w:w="43.2" w:type="dxa"/>
              <w:right w:w="43.2" w:type="dxa"/>
            </w:tcMar>
            <w:vAlign w:val="top"/>
          </w:tcPr>
          <w:p w:rsidR="00000000" w:rsidDel="00000000" w:rsidP="00000000" w:rsidRDefault="00000000" w:rsidRPr="00000000" w14:paraId="000005F1">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4oyjpcfjd50a">
              <w:r w:rsidDel="00000000" w:rsidR="00000000" w:rsidRPr="00000000">
                <w:rPr>
                  <w:color w:val="1155cc"/>
                  <w:u w:val="single"/>
                  <w:rtl w:val="0"/>
                </w:rPr>
                <w:t xml:space="preserve">USB host/device</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F2">
            <w:pPr>
              <w:pStyle w:val="Subtitle"/>
              <w:widowControl w:val="0"/>
              <w:tabs>
                <w:tab w:val="left" w:leader="none" w:pos="2070"/>
              </w:tabs>
              <w:jc w:val="left"/>
              <w:rPr/>
            </w:pPr>
            <w:bookmarkStart w:colFirst="0" w:colLast="0" w:name="_b9hb84gwsmvg" w:id="583"/>
            <w:bookmarkEnd w:id="583"/>
            <w:r w:rsidDel="00000000" w:rsidR="00000000" w:rsidRPr="00000000">
              <w:rPr>
                <w:rtl w:val="0"/>
              </w:rPr>
              <w:t xml:space="preserve"> even/odd pin pair = DM/DP</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F3">
            <w:pPr>
              <w:pStyle w:val="Subtitle"/>
              <w:widowControl w:val="0"/>
              <w:ind w:left="150" w:firstLine="0"/>
              <w:jc w:val="left"/>
              <w:rPr>
                <w:rFonts w:ascii="Roboto Mono" w:cs="Roboto Mono" w:eastAsia="Roboto Mono" w:hAnsi="Roboto Mono"/>
                <w:vertAlign w:val="superscript"/>
              </w:rPr>
            </w:pPr>
            <w:bookmarkStart w:colFirst="0" w:colLast="0" w:name="_bpsusa5ipac0" w:id="584"/>
            <w:bookmarkEnd w:id="584"/>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11100</w:t>
            </w:r>
            <w:r w:rsidDel="00000000" w:rsidR="00000000" w:rsidRPr="00000000">
              <w:rPr>
                <w:rFonts w:ascii="Roboto Mono" w:cs="Roboto Mono" w:eastAsia="Roboto Mono" w:hAnsi="Roboto Mono"/>
                <w:vertAlign w:val="superscript"/>
                <w:rtl w:val="0"/>
              </w:rPr>
              <w:t xml:space="preserve">1</w:t>
            </w:r>
          </w:p>
        </w:tc>
        <w:tc>
          <w:tcPr>
            <w:shd w:fill="auto" w:val="clear"/>
            <w:tcMar>
              <w:top w:w="43.2" w:type="dxa"/>
              <w:left w:w="43.2" w:type="dxa"/>
              <w:bottom w:w="43.2" w:type="dxa"/>
              <w:right w:w="43.2" w:type="dxa"/>
            </w:tcMar>
            <w:vAlign w:val="top"/>
          </w:tcPr>
          <w:p w:rsidR="00000000" w:rsidDel="00000000" w:rsidP="00000000" w:rsidRDefault="00000000" w:rsidRPr="00000000" w14:paraId="000005F4">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8klbwkvu2qes">
              <w:r w:rsidDel="00000000" w:rsidR="00000000" w:rsidRPr="00000000">
                <w:rPr>
                  <w:color w:val="1155cc"/>
                  <w:u w:val="single"/>
                  <w:rtl w:val="0"/>
                </w:rPr>
                <w:t xml:space="preserve">sync serial transmit</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F5">
            <w:pPr>
              <w:pStyle w:val="Subtitle"/>
              <w:widowControl w:val="0"/>
              <w:tabs>
                <w:tab w:val="left" w:leader="none" w:pos="2070"/>
              </w:tabs>
              <w:jc w:val="left"/>
              <w:rPr/>
            </w:pPr>
            <w:bookmarkStart w:colFirst="0" w:colLast="0" w:name="_xvmdadr6n9m4" w:id="585"/>
            <w:bookmarkEnd w:id="585"/>
            <w:r w:rsidDel="00000000" w:rsidR="00000000" w:rsidRPr="00000000">
              <w:rPr>
                <w:rtl w:val="0"/>
              </w:rPr>
              <w:t xml:space="preserve"> A-data, B-clock</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F6">
            <w:pPr>
              <w:pStyle w:val="Subtitle"/>
              <w:widowControl w:val="0"/>
              <w:ind w:left="150" w:firstLine="0"/>
              <w:jc w:val="left"/>
              <w:rPr>
                <w:rFonts w:ascii="Roboto Mono" w:cs="Roboto Mono" w:eastAsia="Roboto Mono" w:hAnsi="Roboto Mono"/>
              </w:rPr>
            </w:pPr>
            <w:bookmarkStart w:colFirst="0" w:colLast="0" w:name="_fxc6xcx4gb27" w:id="586"/>
            <w:bookmarkEnd w:id="586"/>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11101</w:t>
            </w:r>
          </w:p>
        </w:tc>
        <w:tc>
          <w:tcPr>
            <w:shd w:fill="auto" w:val="clear"/>
            <w:tcMar>
              <w:top w:w="43.2" w:type="dxa"/>
              <w:left w:w="43.2" w:type="dxa"/>
              <w:bottom w:w="43.2" w:type="dxa"/>
              <w:right w:w="43.2" w:type="dxa"/>
            </w:tcMar>
            <w:vAlign w:val="top"/>
          </w:tcPr>
          <w:p w:rsidR="00000000" w:rsidDel="00000000" w:rsidP="00000000" w:rsidRDefault="00000000" w:rsidRPr="00000000" w14:paraId="000005F7">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yilm9fy7a2dt">
              <w:r w:rsidDel="00000000" w:rsidR="00000000" w:rsidRPr="00000000">
                <w:rPr>
                  <w:color w:val="1155cc"/>
                  <w:u w:val="single"/>
                  <w:rtl w:val="0"/>
                </w:rPr>
                <w:t xml:space="preserve">sync serial receive</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F8">
            <w:pPr>
              <w:pStyle w:val="Subtitle"/>
              <w:widowControl w:val="0"/>
              <w:tabs>
                <w:tab w:val="left" w:leader="none" w:pos="2070"/>
              </w:tabs>
              <w:jc w:val="left"/>
              <w:rPr/>
            </w:pPr>
            <w:bookmarkStart w:colFirst="0" w:colLast="0" w:name="_7g35k3gmznqd" w:id="587"/>
            <w:bookmarkEnd w:id="587"/>
            <w:r w:rsidDel="00000000" w:rsidR="00000000" w:rsidRPr="00000000">
              <w:rPr>
                <w:rtl w:val="0"/>
              </w:rPr>
              <w:t xml:space="preserve"> A-data, B-clock</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F9">
            <w:pPr>
              <w:pStyle w:val="Subtitle"/>
              <w:widowControl w:val="0"/>
              <w:ind w:left="150" w:firstLine="0"/>
              <w:jc w:val="left"/>
              <w:rPr>
                <w:rFonts w:ascii="Roboto Mono" w:cs="Roboto Mono" w:eastAsia="Roboto Mono" w:hAnsi="Roboto Mono"/>
                <w:vertAlign w:val="superscript"/>
              </w:rPr>
            </w:pPr>
            <w:bookmarkStart w:colFirst="0" w:colLast="0" w:name="_p14kere4d3cv" w:id="588"/>
            <w:bookmarkEnd w:id="588"/>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11110</w:t>
            </w:r>
            <w:r w:rsidDel="00000000" w:rsidR="00000000" w:rsidRPr="00000000">
              <w:rPr>
                <w:rFonts w:ascii="Roboto Mono" w:cs="Roboto Mono" w:eastAsia="Roboto Mono" w:hAnsi="Roboto Mono"/>
                <w:vertAlign w:val="superscript"/>
                <w:rtl w:val="0"/>
              </w:rPr>
              <w:t xml:space="preserve">1</w:t>
            </w:r>
          </w:p>
        </w:tc>
        <w:tc>
          <w:tcPr>
            <w:shd w:fill="auto" w:val="clear"/>
            <w:tcMar>
              <w:top w:w="43.2" w:type="dxa"/>
              <w:left w:w="43.2" w:type="dxa"/>
              <w:bottom w:w="43.2" w:type="dxa"/>
              <w:right w:w="43.2" w:type="dxa"/>
            </w:tcMar>
            <w:vAlign w:val="top"/>
          </w:tcPr>
          <w:p w:rsidR="00000000" w:rsidDel="00000000" w:rsidP="00000000" w:rsidRDefault="00000000" w:rsidRPr="00000000" w14:paraId="000005FA">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xdd3ort80he8">
              <w:r w:rsidDel="00000000" w:rsidR="00000000" w:rsidRPr="00000000">
                <w:rPr>
                  <w:color w:val="1155cc"/>
                  <w:u w:val="single"/>
                  <w:rtl w:val="0"/>
                </w:rPr>
                <w:t xml:space="preserve">async serial transmit</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FB">
            <w:pPr>
              <w:pStyle w:val="Subtitle"/>
              <w:widowControl w:val="0"/>
              <w:tabs>
                <w:tab w:val="left" w:leader="none" w:pos="2070"/>
              </w:tabs>
              <w:jc w:val="left"/>
              <w:rPr/>
            </w:pPr>
            <w:bookmarkStart w:colFirst="0" w:colLast="0" w:name="_gbl9eadlv4lf" w:id="589"/>
            <w:bookmarkEnd w:id="589"/>
            <w:r w:rsidDel="00000000" w:rsidR="00000000" w:rsidRPr="00000000">
              <w:rPr>
                <w:rtl w:val="0"/>
              </w:rPr>
              <w:t xml:space="preserve"> baud rate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FC">
            <w:pPr>
              <w:pStyle w:val="Subtitle"/>
              <w:widowControl w:val="0"/>
              <w:ind w:left="150" w:firstLine="0"/>
              <w:jc w:val="left"/>
              <w:rPr>
                <w:rFonts w:ascii="Roboto Mono" w:cs="Roboto Mono" w:eastAsia="Roboto Mono" w:hAnsi="Roboto Mono"/>
              </w:rPr>
            </w:pPr>
            <w:bookmarkStart w:colFirst="0" w:colLast="0" w:name="_15424bgvq7jf" w:id="590"/>
            <w:bookmarkEnd w:id="590"/>
            <w:r w:rsidDel="00000000" w:rsidR="00000000" w:rsidRPr="00000000">
              <w:rPr>
                <w:rFonts w:ascii="Roboto Mono" w:cs="Roboto Mono" w:eastAsia="Roboto Mono" w:hAnsi="Roboto Mono"/>
                <w:sz w:val="12"/>
                <w:szCs w:val="12"/>
                <w:rtl w:val="0"/>
              </w:rPr>
              <w:t xml:space="preserve"> </w:t>
            </w:r>
            <w:r w:rsidDel="00000000" w:rsidR="00000000" w:rsidRPr="00000000">
              <w:rPr>
                <w:rFonts w:ascii="Roboto Mono" w:cs="Roboto Mono" w:eastAsia="Roboto Mono" w:hAnsi="Roboto Mono"/>
                <w:rtl w:val="0"/>
              </w:rPr>
              <w:t xml:space="preserve">11111</w:t>
            </w:r>
          </w:p>
        </w:tc>
        <w:tc>
          <w:tcPr>
            <w:shd w:fill="auto" w:val="clear"/>
            <w:tcMar>
              <w:top w:w="43.2" w:type="dxa"/>
              <w:left w:w="43.2" w:type="dxa"/>
              <w:bottom w:w="43.2" w:type="dxa"/>
              <w:right w:w="43.2" w:type="dxa"/>
            </w:tcMar>
            <w:vAlign w:val="top"/>
          </w:tcPr>
          <w:p w:rsidR="00000000" w:rsidDel="00000000" w:rsidP="00000000" w:rsidRDefault="00000000" w:rsidRPr="00000000" w14:paraId="000005FD">
            <w:pPr>
              <w:pStyle w:val="Subtitle"/>
              <w:widowControl w:val="0"/>
              <w:tabs>
                <w:tab w:val="left" w:leader="none" w:pos="2070"/>
              </w:tabs>
              <w:jc w:val="left"/>
              <w:rPr/>
            </w:pPr>
            <w:bookmarkStart w:colFirst="0" w:colLast="0" w:name="_9wpf7eovoekr" w:id="543"/>
            <w:bookmarkEnd w:id="543"/>
            <w:r w:rsidDel="00000000" w:rsidR="00000000" w:rsidRPr="00000000">
              <w:rPr>
                <w:rtl w:val="0"/>
              </w:rPr>
              <w:t xml:space="preserve"> </w:t>
            </w:r>
            <w:hyperlink w:anchor="_ak5mbeig8bh1">
              <w:r w:rsidDel="00000000" w:rsidR="00000000" w:rsidRPr="00000000">
                <w:rPr>
                  <w:color w:val="1155cc"/>
                  <w:u w:val="single"/>
                  <w:rtl w:val="0"/>
                </w:rPr>
                <w:t xml:space="preserve">async serial receive</w:t>
              </w:r>
            </w:hyperlink>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5FE">
            <w:pPr>
              <w:pStyle w:val="Subtitle"/>
              <w:widowControl w:val="0"/>
              <w:tabs>
                <w:tab w:val="left" w:leader="none" w:pos="2070"/>
              </w:tabs>
              <w:jc w:val="left"/>
              <w:rPr/>
            </w:pPr>
            <w:bookmarkStart w:colFirst="0" w:colLast="0" w:name="_b2rmfyk96v34" w:id="591"/>
            <w:bookmarkEnd w:id="591"/>
            <w:r w:rsidDel="00000000" w:rsidR="00000000" w:rsidRPr="00000000">
              <w:rPr>
                <w:rtl w:val="0"/>
              </w:rPr>
              <w:t xml:space="preserve"> baud rate</w:t>
            </w:r>
          </w:p>
        </w:tc>
      </w:tr>
    </w:tbl>
    <w:p w:rsidR="00000000" w:rsidDel="00000000" w:rsidP="00000000" w:rsidRDefault="00000000" w:rsidRPr="00000000" w14:paraId="000005FF">
      <w:pPr>
        <w:rPr/>
      </w:pPr>
      <w:r w:rsidDel="00000000" w:rsidR="00000000" w:rsidRPr="00000000">
        <w:rPr>
          <w:vertAlign w:val="superscript"/>
          <w:rtl w:val="0"/>
        </w:rPr>
        <w:t xml:space="preserve">1</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signal overridden</w:t>
      </w:r>
      <w:r w:rsidDel="00000000" w:rsidR="00000000" w:rsidRPr="00000000">
        <w:rPr>
          <w:rtl w:val="0"/>
        </w:rPr>
      </w:r>
    </w:p>
    <w:p w:rsidR="00000000" w:rsidDel="00000000" w:rsidP="00000000" w:rsidRDefault="00000000" w:rsidRPr="00000000" w14:paraId="00000600">
      <w:pPr>
        <w:rPr/>
      </w:pPr>
      <w:r w:rsidDel="00000000" w:rsidR="00000000" w:rsidRPr="00000000">
        <w:rPr>
          <w:rtl w:val="0"/>
        </w:rPr>
        <w:t xml:space="preserve">Each mode from the </w:t>
      </w:r>
      <w:hyperlink w:anchor="_1hv5dzbv2qd1">
        <w:r w:rsidDel="00000000" w:rsidR="00000000" w:rsidRPr="00000000">
          <w:rPr>
            <w:color w:val="1155cc"/>
            <w:u w:val="single"/>
            <w:rtl w:val="0"/>
          </w:rPr>
          <w:t xml:space="preserve">Smart Pin Modes</w:t>
        </w:r>
      </w:hyperlink>
      <w:r w:rsidDel="00000000" w:rsidR="00000000" w:rsidRPr="00000000">
        <w:rPr>
          <w:rtl w:val="0"/>
        </w:rPr>
        <w:t xml:space="preserve"> table is described below</w:t>
      </w:r>
      <w:r w:rsidDel="00000000" w:rsidR="00000000" w:rsidRPr="00000000">
        <w:rPr>
          <w:rtl w:val="0"/>
        </w:rPr>
        <w:t xml:space="preserve">. The Smart Pin Mode is set (along with Pin Mode) using the </w:t>
      </w:r>
      <w:r w:rsidDel="00000000" w:rsidR="00000000" w:rsidRPr="00000000">
        <w:rPr>
          <w:rFonts w:ascii="Roboto Mono Medium" w:cs="Roboto Mono Medium" w:eastAsia="Roboto Mono Medium" w:hAnsi="Roboto Mono Medium"/>
          <w:rtl w:val="0"/>
        </w:rPr>
        <w:t xml:space="preserve">WRPIN</w:t>
      </w:r>
      <w:r w:rsidDel="00000000" w:rsidR="00000000" w:rsidRPr="00000000">
        <w:rPr>
          <w:rtl w:val="0"/>
        </w:rPr>
        <w:t xml:space="preserve"> instruction (</w:t>
      </w:r>
      <w:hyperlink w:anchor="_jxahsscq2nua">
        <w:r w:rsidDel="00000000" w:rsidR="00000000" w:rsidRPr="00000000">
          <w:rPr>
            <w:color w:val="1155cc"/>
            <w:u w:val="single"/>
            <w:rtl w:val="0"/>
          </w:rPr>
          <w:t xml:space="preserve">see the %SSSSS bit field</w:t>
        </w:r>
      </w:hyperlink>
      <w:r w:rsidDel="00000000" w:rsidR="00000000" w:rsidRPr="00000000">
        <w:rPr>
          <w:rtl w:val="0"/>
        </w:rPr>
        <w:t xml:space="preserve">).</w:t>
      </w:r>
    </w:p>
    <w:p w:rsidR="00000000" w:rsidDel="00000000" w:rsidP="00000000" w:rsidRDefault="00000000" w:rsidRPr="00000000" w14:paraId="00000601">
      <w:pPr>
        <w:pStyle w:val="Heading3"/>
        <w:rPr/>
      </w:pPr>
      <w:bookmarkStart w:colFirst="0" w:colLast="0" w:name="_uz8yatawtj0x" w:id="592"/>
      <w:bookmarkEnd w:id="592"/>
      <w:r w:rsidDel="00000000" w:rsidR="00000000" w:rsidRPr="00000000">
        <w:rPr>
          <w:rtl w:val="0"/>
        </w:rPr>
        <w:t xml:space="preserve">Smart Pin Off; Default (%00000)</w:t>
      </w:r>
    </w:p>
    <w:p w:rsidR="00000000" w:rsidDel="00000000" w:rsidP="00000000" w:rsidRDefault="00000000" w:rsidRPr="00000000" w14:paraId="00000602">
      <w:pPr>
        <w:rPr/>
      </w:pPr>
      <w:r w:rsidDel="00000000" w:rsidR="00000000" w:rsidRPr="00000000">
        <w:rPr>
          <w:rtl w:val="0"/>
        </w:rPr>
        <w:t xml:space="preserve">N</w:t>
      </w:r>
      <w:r w:rsidDel="00000000" w:rsidR="00000000" w:rsidRPr="00000000">
        <w:rPr>
          <w:rtl w:val="0"/>
        </w:rPr>
        <w:t xml:space="preserve">ormal operation, without any smart pin functionality.</w:t>
      </w:r>
    </w:p>
    <w:p w:rsidR="00000000" w:rsidDel="00000000" w:rsidP="00000000" w:rsidRDefault="00000000" w:rsidRPr="00000000" w14:paraId="00000603">
      <w:pPr>
        <w:pStyle w:val="Heading3"/>
        <w:rPr/>
      </w:pPr>
      <w:bookmarkStart w:colFirst="0" w:colLast="0" w:name="_389j2sifyw3d" w:id="593"/>
      <w:bookmarkEnd w:id="593"/>
      <w:r w:rsidDel="00000000" w:rsidR="00000000" w:rsidRPr="00000000">
        <w:rPr>
          <w:rtl w:val="0"/>
        </w:rPr>
        <w:t xml:space="preserve">Long Repository (</w:t>
      </w:r>
      <w:r w:rsidDel="00000000" w:rsidR="00000000" w:rsidRPr="00000000">
        <w:rPr>
          <w:rtl w:val="0"/>
        </w:rPr>
        <w:t xml:space="preserve">%00001..%00011 and not DAC_MODE)</w: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Turns the smart pin into a long repository, where </w:t>
      </w: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writes the long and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read the long.</w:t>
      </w:r>
    </w:p>
    <w:p w:rsidR="00000000" w:rsidDel="00000000" w:rsidP="00000000" w:rsidRDefault="00000000" w:rsidRPr="00000000" w14:paraId="00000605">
      <w:pPr>
        <w:numPr>
          <w:ilvl w:val="0"/>
          <w:numId w:val="30"/>
        </w:numPr>
        <w:spacing w:after="0" w:afterAutospacing="0"/>
        <w:ind w:left="720" w:hanging="360"/>
        <w:rPr>
          <w:u w:val="none"/>
        </w:rPr>
      </w:pPr>
      <w:r w:rsidDel="00000000" w:rsidR="00000000" w:rsidRPr="00000000">
        <w:rPr>
          <w:rtl w:val="0"/>
        </w:rPr>
        <w:t xml:space="preserve">Upon each </w:t>
      </w: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IN is raised.</w:t>
      </w:r>
    </w:p>
    <w:p w:rsidR="00000000" w:rsidDel="00000000" w:rsidP="00000000" w:rsidRDefault="00000000" w:rsidRPr="00000000" w14:paraId="00000606">
      <w:pPr>
        <w:numPr>
          <w:ilvl w:val="0"/>
          <w:numId w:val="30"/>
        </w:numPr>
        <w:ind w:left="720" w:hanging="360"/>
        <w:rPr>
          <w:u w:val="none"/>
        </w:rPr>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w:t>
      </w:r>
    </w:p>
    <w:p w:rsidR="00000000" w:rsidDel="00000000" w:rsidP="00000000" w:rsidRDefault="00000000" w:rsidRPr="00000000" w14:paraId="00000607">
      <w:pPr>
        <w:pStyle w:val="Heading3"/>
        <w:rPr/>
        <w:sectPr>
          <w:type w:val="nextPage"/>
          <w:pgSz w:h="15840" w:w="12240" w:orient="portrait"/>
          <w:pgMar w:bottom="720" w:top="720" w:left="1080" w:right="1080" w:header="720" w:footer="360"/>
        </w:sectPr>
      </w:pPr>
      <w:bookmarkStart w:colFirst="0" w:colLast="0" w:name="_vq8qbvdsgtmy" w:id="594"/>
      <w:bookmarkEnd w:id="594"/>
      <w:r w:rsidDel="00000000" w:rsidR="00000000" w:rsidRPr="00000000">
        <w:rPr>
          <w:rtl w:val="0"/>
        </w:rPr>
      </w:r>
    </w:p>
    <w:p w:rsidR="00000000" w:rsidDel="00000000" w:rsidP="00000000" w:rsidRDefault="00000000" w:rsidRPr="00000000" w14:paraId="00000608">
      <w:pPr>
        <w:pStyle w:val="Heading3"/>
        <w:rPr/>
      </w:pPr>
      <w:bookmarkStart w:colFirst="0" w:colLast="0" w:name="_pldewc5frxnp" w:id="595"/>
      <w:bookmarkEnd w:id="595"/>
      <w:r w:rsidDel="00000000" w:rsidR="00000000" w:rsidRPr="00000000">
        <w:rPr>
          <w:rtl w:val="0"/>
        </w:rPr>
        <w:t xml:space="preserve">DAC Noise (</w:t>
      </w:r>
      <w:r w:rsidDel="00000000" w:rsidR="00000000" w:rsidRPr="00000000">
        <w:rPr>
          <w:rtl w:val="0"/>
        </w:rPr>
        <w:t xml:space="preserve">%00001 and DAC_MODE)</w:t>
      </w:r>
    </w:p>
    <w:p w:rsidR="00000000" w:rsidDel="00000000" w:rsidP="00000000" w:rsidRDefault="00000000" w:rsidRPr="00000000" w14:paraId="00000609">
      <w:pPr>
        <w:numPr>
          <w:ilvl w:val="0"/>
          <w:numId w:val="40"/>
        </w:numPr>
        <w:spacing w:after="0" w:afterAutospacing="0"/>
        <w:ind w:left="720" w:hanging="360"/>
        <w:rPr>
          <w:u w:val="none"/>
        </w:rPr>
      </w:pPr>
      <w:r w:rsidDel="00000000" w:rsidR="00000000" w:rsidRPr="00000000">
        <w:rPr>
          <w:rtl w:val="0"/>
        </w:rPr>
        <w:t xml:space="preserve">O</w:t>
      </w:r>
      <w:r w:rsidDel="00000000" w:rsidR="00000000" w:rsidRPr="00000000">
        <w:rPr>
          <w:rtl w:val="0"/>
        </w:rPr>
        <w:t xml:space="preserve">verrides M[7:0] to feed the pin's 8-bit DAC unique pseudo-random data on every clock. M[12:10] must be set to %101 to configure the low-level pin for DAC output.  </w:t>
      </w:r>
    </w:p>
    <w:p w:rsidR="00000000" w:rsidDel="00000000" w:rsidP="00000000" w:rsidRDefault="00000000" w:rsidRPr="00000000" w14:paraId="0000060A">
      <w:pPr>
        <w:numPr>
          <w:ilvl w:val="0"/>
          <w:numId w:val="40"/>
        </w:numPr>
        <w:spacing w:after="0" w:afterAutospacing="0"/>
        <w:ind w:left="720" w:hanging="360"/>
        <w:rPr>
          <w:u w:val="none"/>
        </w:rPr>
      </w:pPr>
      <w:r w:rsidDel="00000000" w:rsidR="00000000" w:rsidRPr="00000000">
        <w:rPr>
          <w:rtl w:val="0"/>
        </w:rPr>
        <w:t xml:space="preserve">X[15:0] can be set to a sample period, in clock cycles, in case you want to mark time with IN raising at each period completion. If a sample period is not wanted, set X[15:0] to zero (65,536 clocks), in order to maximize the unused sample period, thereby reducing switching power.</w:t>
      </w:r>
    </w:p>
    <w:p w:rsidR="00000000" w:rsidDel="00000000" w:rsidP="00000000" w:rsidRDefault="00000000" w:rsidRPr="00000000" w14:paraId="0000060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be used to retrieve the 16-bit ADC accumulation from the last sample period.</w:t>
      </w:r>
    </w:p>
    <w:p w:rsidR="00000000" w:rsidDel="00000000" w:rsidP="00000000" w:rsidRDefault="00000000" w:rsidRPr="00000000" w14:paraId="0000060C">
      <w:pPr>
        <w:numPr>
          <w:ilvl w:val="0"/>
          <w:numId w:val="40"/>
        </w:numPr>
        <w:ind w:left="720" w:hanging="360"/>
        <w:rPr>
          <w:u w:val="none"/>
        </w:rPr>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w:t>
      </w:r>
    </w:p>
    <w:p w:rsidR="00000000" w:rsidDel="00000000" w:rsidP="00000000" w:rsidRDefault="00000000" w:rsidRPr="00000000" w14:paraId="0000060D">
      <w:pPr>
        <w:pStyle w:val="Heading3"/>
        <w:rPr/>
      </w:pPr>
      <w:bookmarkStart w:colFirst="0" w:colLast="0" w:name="_ccftirya86pz" w:id="596"/>
      <w:bookmarkEnd w:id="596"/>
      <w:r w:rsidDel="00000000" w:rsidR="00000000" w:rsidRPr="00000000">
        <w:rPr>
          <w:rtl w:val="0"/>
        </w:rPr>
        <w:t xml:space="preserve">DAC 16-Bit With Noise Dither (</w:t>
      </w:r>
      <w:r w:rsidDel="00000000" w:rsidR="00000000" w:rsidRPr="00000000">
        <w:rPr>
          <w:rtl w:val="0"/>
        </w:rPr>
        <w:t xml:space="preserve">%00010 and DAC_MODE)</w:t>
      </w:r>
    </w:p>
    <w:p w:rsidR="00000000" w:rsidDel="00000000" w:rsidP="00000000" w:rsidRDefault="00000000" w:rsidRPr="00000000" w14:paraId="0000060E">
      <w:pPr>
        <w:numPr>
          <w:ilvl w:val="0"/>
          <w:numId w:val="42"/>
        </w:numPr>
        <w:spacing w:after="0" w:afterAutospacing="0"/>
        <w:ind w:left="720" w:hanging="360"/>
        <w:rPr>
          <w:u w:val="none"/>
        </w:rPr>
      </w:pPr>
      <w:r w:rsidDel="00000000" w:rsidR="00000000" w:rsidRPr="00000000">
        <w:rPr>
          <w:rtl w:val="0"/>
        </w:rPr>
        <w:t xml:space="preserve">O</w:t>
      </w:r>
      <w:r w:rsidDel="00000000" w:rsidR="00000000" w:rsidRPr="00000000">
        <w:rPr>
          <w:rtl w:val="0"/>
        </w:rPr>
        <w:t xml:space="preserve">verrides M[7:0] to feed the pin's 8-bit DAC with pseudo-randomly-dithered data on every clock. M[12:10] must be set to %101 to configure the low-level pin for DAC output.</w:t>
      </w:r>
    </w:p>
    <w:p w:rsidR="00000000" w:rsidDel="00000000" w:rsidP="00000000" w:rsidRDefault="00000000" w:rsidRPr="00000000" w14:paraId="0000060F">
      <w:pPr>
        <w:numPr>
          <w:ilvl w:val="0"/>
          <w:numId w:val="42"/>
        </w:numPr>
        <w:spacing w:after="0" w:afterAutospacing="0"/>
        <w:ind w:left="720" w:hanging="360"/>
        <w:rPr>
          <w:u w:val="none"/>
        </w:rPr>
      </w:pPr>
      <w:r w:rsidDel="00000000" w:rsidR="00000000" w:rsidRPr="00000000">
        <w:rPr>
          <w:rtl w:val="0"/>
        </w:rPr>
        <w:t xml:space="preserve">X[15:0] establishes the sample period in clock cycles.</w:t>
      </w:r>
    </w:p>
    <w:p w:rsidR="00000000" w:rsidDel="00000000" w:rsidP="00000000" w:rsidRDefault="00000000" w:rsidRPr="00000000" w14:paraId="00000610">
      <w:pPr>
        <w:numPr>
          <w:ilvl w:val="0"/>
          <w:numId w:val="42"/>
        </w:numPr>
        <w:spacing w:after="0" w:afterAutospacing="0"/>
        <w:ind w:left="720" w:hanging="360"/>
        <w:rPr>
          <w:u w:val="none"/>
        </w:rPr>
      </w:pPr>
      <w:r w:rsidDel="00000000" w:rsidR="00000000" w:rsidRPr="00000000">
        <w:rPr>
          <w:rtl w:val="0"/>
        </w:rPr>
        <w:t xml:space="preserve">Y[15:0] establishes the DAC output value which gets captured at each sample period and used for its duration.</w:t>
      </w:r>
    </w:p>
    <w:p w:rsidR="00000000" w:rsidDel="00000000" w:rsidP="00000000" w:rsidRDefault="00000000" w:rsidRPr="00000000" w14:paraId="00000611">
      <w:pPr>
        <w:numPr>
          <w:ilvl w:val="0"/>
          <w:numId w:val="42"/>
        </w:numPr>
        <w:spacing w:after="0" w:afterAutospacing="0"/>
        <w:ind w:left="720" w:hanging="360"/>
        <w:rPr>
          <w:u w:val="none"/>
        </w:rPr>
      </w:pPr>
      <w:r w:rsidDel="00000000" w:rsidR="00000000" w:rsidRPr="00000000">
        <w:rPr>
          <w:rtl w:val="0"/>
        </w:rPr>
        <w:t xml:space="preserve">On completion of each sample period, Y[15:0] is captured for the next output value and IN is raised. Therefore, you would coordinate updating Y[15:0] with IN going high.</w:t>
      </w:r>
    </w:p>
    <w:p w:rsidR="00000000" w:rsidDel="00000000" w:rsidP="00000000" w:rsidRDefault="00000000" w:rsidRPr="00000000" w14:paraId="00000612">
      <w:pPr>
        <w:numPr>
          <w:ilvl w:val="0"/>
          <w:numId w:val="42"/>
        </w:numPr>
        <w:spacing w:after="0" w:afterAutospacing="0"/>
        <w:ind w:left="720" w:hanging="360"/>
        <w:rPr>
          <w:ins w:author="Wuerfel21" w:id="5" w:date="2022-11-12T23:29:56Z"/>
          <w:u w:val="none"/>
        </w:rPr>
      </w:pPr>
      <w:r w:rsidDel="00000000" w:rsidR="00000000" w:rsidRPr="00000000">
        <w:rPr>
          <w:rtl w:val="0"/>
        </w:rPr>
        <w:t xml:space="preserve">Pseudo-random dithering does not require any kind of fixed period, as it randomly dithers the 8-bit DAC between adjacent levels, in order to achieve 16-bit DAC output, averaged over time. So, if you would like to be able to update the output value at any time and have it take immediate effect, set X[15:0] to one (IN will stay high).</w:t>
      </w:r>
      <w:ins w:author="Wuerfel21" w:id="5" w:date="2022-11-12T23:29:56Z">
        <w:r w:rsidDel="00000000" w:rsidR="00000000" w:rsidRPr="00000000">
          <w:rPr>
            <w:rtl w:val="0"/>
          </w:rPr>
        </w:r>
      </w:ins>
    </w:p>
    <w:p w:rsidR="00000000" w:rsidDel="00000000" w:rsidP="00000000" w:rsidRDefault="00000000" w:rsidRPr="00000000" w14:paraId="00000613">
      <w:pPr>
        <w:numPr>
          <w:ilvl w:val="0"/>
          <w:numId w:val="42"/>
        </w:numPr>
        <w:spacing w:after="0" w:afterAutospacing="0"/>
        <w:ind w:left="720" w:hanging="360"/>
        <w:rPr>
          <w:u w:val="none"/>
        </w:rPr>
      </w:pPr>
      <w:ins w:author="Wuerfel21" w:id="5" w:date="2022-11-12T23:29:56Z">
        <w:r w:rsidDel="00000000" w:rsidR="00000000" w:rsidRPr="00000000">
          <w:rPr>
            <w:rtl w:val="0"/>
          </w:rPr>
          <w:t xml:space="preserve">Y[15:0] values larger than $FF00 are invalid and will be clipped down to $FF00.</w:t>
        </w:r>
      </w:ins>
      <w:r w:rsidDel="00000000" w:rsidR="00000000" w:rsidRPr="00000000">
        <w:rPr>
          <w:rtl w:val="0"/>
        </w:rPr>
      </w:r>
    </w:p>
    <w:p w:rsidR="00000000" w:rsidDel="00000000" w:rsidP="00000000" w:rsidRDefault="00000000" w:rsidRPr="00000000" w14:paraId="0000061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If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is high, the ADC will be enabled and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be used to retrieve the 16-bit ADC accumulation from the last sample period. This can be used to measure loading on the DAC pin.</w:t>
      </w:r>
    </w:p>
    <w:p w:rsidR="00000000" w:rsidDel="00000000" w:rsidP="00000000" w:rsidRDefault="00000000" w:rsidRPr="00000000" w14:paraId="00000615">
      <w:pPr>
        <w:numPr>
          <w:ilvl w:val="0"/>
          <w:numId w:val="42"/>
        </w:numPr>
        <w:ind w:left="720" w:hanging="360"/>
        <w:rPr>
          <w:u w:val="none"/>
        </w:rPr>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and Y[15:0] is captured.</w:t>
      </w:r>
    </w:p>
    <w:p w:rsidR="00000000" w:rsidDel="00000000" w:rsidP="00000000" w:rsidRDefault="00000000" w:rsidRPr="00000000" w14:paraId="00000616">
      <w:pPr>
        <w:pStyle w:val="Heading3"/>
        <w:rPr/>
      </w:pPr>
      <w:bookmarkStart w:colFirst="0" w:colLast="0" w:name="_ujo617c8c6ef" w:id="597"/>
      <w:bookmarkEnd w:id="597"/>
      <w:r w:rsidDel="00000000" w:rsidR="00000000" w:rsidRPr="00000000">
        <w:rPr>
          <w:rtl w:val="0"/>
        </w:rPr>
        <w:t xml:space="preserve">DAC 16-Bit With PWM dither (</w:t>
      </w:r>
      <w:r w:rsidDel="00000000" w:rsidR="00000000" w:rsidRPr="00000000">
        <w:rPr>
          <w:rtl w:val="0"/>
        </w:rPr>
        <w:t xml:space="preserve">%00011 and DAC_MODE)</w:t>
      </w:r>
    </w:p>
    <w:p w:rsidR="00000000" w:rsidDel="00000000" w:rsidP="00000000" w:rsidRDefault="00000000" w:rsidRPr="00000000" w14:paraId="00000617">
      <w:pPr>
        <w:numPr>
          <w:ilvl w:val="0"/>
          <w:numId w:val="27"/>
        </w:numPr>
        <w:spacing w:after="0" w:afterAutospacing="0"/>
        <w:ind w:left="720" w:hanging="360"/>
        <w:rPr>
          <w:u w:val="none"/>
        </w:rPr>
      </w:pPr>
      <w:r w:rsidDel="00000000" w:rsidR="00000000" w:rsidRPr="00000000">
        <w:rPr>
          <w:rtl w:val="0"/>
        </w:rPr>
        <w:t xml:space="preserve">O</w:t>
      </w:r>
      <w:r w:rsidDel="00000000" w:rsidR="00000000" w:rsidRPr="00000000">
        <w:rPr>
          <w:rtl w:val="0"/>
        </w:rPr>
        <w:t xml:space="preserve">verrides MP[7:0] to feed the pin's 8-bit DAC with PWM-dithered data on every clock. M[12:10] must be set to %101 to configure the low-level pin for DAC output.</w:t>
      </w:r>
    </w:p>
    <w:p w:rsidR="00000000" w:rsidDel="00000000" w:rsidP="00000000" w:rsidRDefault="00000000" w:rsidRPr="00000000" w14:paraId="00000618">
      <w:pPr>
        <w:numPr>
          <w:ilvl w:val="0"/>
          <w:numId w:val="27"/>
        </w:numPr>
        <w:spacing w:after="0" w:afterAutospacing="0"/>
        <w:ind w:left="720" w:hanging="360"/>
        <w:rPr>
          <w:u w:val="none"/>
        </w:rPr>
      </w:pPr>
      <w:r w:rsidDel="00000000" w:rsidR="00000000" w:rsidRPr="00000000">
        <w:rPr>
          <w:rtl w:val="0"/>
        </w:rPr>
        <w:t xml:space="preserve">X[15:0] establishes the sample period in clock cycles. The sample period must be a multiple of 256 (X[7:0]=0), so that an integral number of 256 steps are afforded the PWM, which dithers the DAC between adjacent 8-bit levels.</w:t>
      </w:r>
    </w:p>
    <w:p w:rsidR="00000000" w:rsidDel="00000000" w:rsidP="00000000" w:rsidRDefault="00000000" w:rsidRPr="00000000" w14:paraId="00000619">
      <w:pPr>
        <w:numPr>
          <w:ilvl w:val="0"/>
          <w:numId w:val="27"/>
        </w:numPr>
        <w:spacing w:after="0" w:afterAutospacing="0"/>
        <w:ind w:left="720" w:hanging="360"/>
        <w:rPr>
          <w:u w:val="none"/>
        </w:rPr>
      </w:pPr>
      <w:r w:rsidDel="00000000" w:rsidR="00000000" w:rsidRPr="00000000">
        <w:rPr>
          <w:rtl w:val="0"/>
        </w:rPr>
        <w:t xml:space="preserve">Y[15:0] establishes the DAC output value which gets captured at each sample period and used for its duration.</w:t>
      </w:r>
    </w:p>
    <w:p w:rsidR="00000000" w:rsidDel="00000000" w:rsidP="00000000" w:rsidRDefault="00000000" w:rsidRPr="00000000" w14:paraId="0000061A">
      <w:pPr>
        <w:numPr>
          <w:ilvl w:val="0"/>
          <w:numId w:val="27"/>
        </w:numPr>
        <w:spacing w:after="0" w:afterAutospacing="0"/>
        <w:ind w:left="720" w:hanging="360"/>
        <w:rPr>
          <w:u w:val="none"/>
        </w:rPr>
      </w:pPr>
      <w:r w:rsidDel="00000000" w:rsidR="00000000" w:rsidRPr="00000000">
        <w:rPr>
          <w:rtl w:val="0"/>
        </w:rPr>
        <w:t xml:space="preserve">On completion of each sample period, Y[15:0] is captured for the next output value and IN is raised. Therefore, you would coordinate updating Y[15:0] with IN going high.</w:t>
      </w:r>
    </w:p>
    <w:p w:rsidR="00000000" w:rsidDel="00000000" w:rsidP="00000000" w:rsidRDefault="00000000" w:rsidRPr="00000000" w14:paraId="0000061B">
      <w:pPr>
        <w:numPr>
          <w:ilvl w:val="0"/>
          <w:numId w:val="27"/>
        </w:numPr>
        <w:spacing w:after="0" w:afterAutospacing="0"/>
        <w:ind w:left="720" w:hanging="360"/>
        <w:rPr>
          <w:ins w:author="Wuerfel21" w:id="6" w:date="2022-11-12T23:30:55Z"/>
          <w:u w:val="none"/>
        </w:rPr>
      </w:pPr>
      <w:r w:rsidDel="00000000" w:rsidR="00000000" w:rsidRPr="00000000">
        <w:rPr>
          <w:rtl w:val="0"/>
        </w:rPr>
        <w:t xml:space="preserve">PWM dithering will give better dynamic range than pseudo-random dithering, since a maximum of only two transitions occur for every 256 clocks. This means, though, that a frequency of Fclock/256 will be present in the output at -48dB.</w:t>
      </w:r>
      <w:ins w:author="Wuerfel21" w:id="6" w:date="2022-11-12T23:30:55Z">
        <w:r w:rsidDel="00000000" w:rsidR="00000000" w:rsidRPr="00000000">
          <w:rPr>
            <w:rtl w:val="0"/>
          </w:rPr>
        </w:r>
      </w:ins>
    </w:p>
    <w:p w:rsidR="00000000" w:rsidDel="00000000" w:rsidP="00000000" w:rsidRDefault="00000000" w:rsidRPr="00000000" w14:paraId="0000061C">
      <w:pPr>
        <w:numPr>
          <w:ilvl w:val="0"/>
          <w:numId w:val="27"/>
        </w:numPr>
        <w:spacing w:after="0" w:afterAutospacing="0"/>
        <w:ind w:left="720" w:hanging="360"/>
        <w:rPr>
          <w:rFonts w:ascii="Arial" w:cs="Arial" w:eastAsia="Arial" w:hAnsi="Arial"/>
          <w:b w:val="0"/>
          <w:i w:val="0"/>
          <w:smallCaps w:val="0"/>
          <w:strike w:val="0"/>
          <w:color w:val="000000"/>
          <w:sz w:val="22"/>
          <w:szCs w:val="22"/>
          <w:u w:val="none"/>
          <w:shd w:fill="auto" w:val="clear"/>
          <w:vertAlign w:val="baseline"/>
          <w:rPrChange w:author="Wuerfel21" w:id="7" w:date="2022-11-12T23:30:55Z">
            <w:rPr>
              <w:u w:val="none"/>
            </w:rPr>
          </w:rPrChange>
        </w:rPr>
        <w:pPrChange w:author="Wuerfel21" w:id="0" w:date="2022-11-12T23:30:55Z">
          <w:pPr>
            <w:numPr>
              <w:ilvl w:val="0"/>
              <w:numId w:val="27"/>
            </w:numPr>
            <w:ind w:left="720" w:hanging="360"/>
          </w:pPr>
        </w:pPrChange>
      </w:pPr>
      <w:ins w:author="Wuerfel21" w:id="6" w:date="2022-11-12T23:30:55Z">
        <w:r w:rsidDel="00000000" w:rsidR="00000000" w:rsidRPr="00000000">
          <w:rPr>
            <w:rtl w:val="0"/>
            <w:rPrChange w:author="Wuerfel21" w:id="7" w:date="2022-11-12T23:30:55Z">
              <w:rPr/>
            </w:rPrChange>
          </w:rPr>
          <w:t xml:space="preserve">Y[15:0] values larger than $FF00 are invalid and will be clipped down to $FF00.</w:t>
        </w:r>
      </w:ins>
      <w:r w:rsidDel="00000000" w:rsidR="00000000" w:rsidRPr="00000000">
        <w:rPr>
          <w:rtl w:val="0"/>
        </w:rPr>
      </w:r>
    </w:p>
    <w:p w:rsidR="00000000" w:rsidDel="00000000" w:rsidP="00000000" w:rsidRDefault="00000000" w:rsidRPr="00000000" w14:paraId="0000061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If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is high, the ADC will be enabled and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be used to retrieve the 16-bit ADC accumulation from the last sample period. This can be used to measure loading on the DAC pin.</w:t>
      </w:r>
    </w:p>
    <w:p w:rsidR="00000000" w:rsidDel="00000000" w:rsidP="00000000" w:rsidRDefault="00000000" w:rsidRPr="00000000" w14:paraId="0000061E">
      <w:pPr>
        <w:numPr>
          <w:ilvl w:val="0"/>
          <w:numId w:val="27"/>
        </w:numPr>
        <w:ind w:left="720" w:hanging="360"/>
        <w:rPr>
          <w:u w:val="none"/>
        </w:rPr>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and Y[15:0] is captured.</w:t>
      </w:r>
    </w:p>
    <w:p w:rsidR="00000000" w:rsidDel="00000000" w:rsidP="00000000" w:rsidRDefault="00000000" w:rsidRPr="00000000" w14:paraId="0000061F">
      <w:pPr>
        <w:pStyle w:val="Heading3"/>
        <w:rPr/>
      </w:pPr>
      <w:bookmarkStart w:colFirst="0" w:colLast="0" w:name="_pyq9vdjyr3nf" w:id="598"/>
      <w:bookmarkEnd w:id="598"/>
      <w:r w:rsidDel="00000000" w:rsidR="00000000" w:rsidRPr="00000000">
        <w:rPr>
          <w:rtl w:val="0"/>
        </w:rPr>
        <w:t xml:space="preserve">Pulse/Cycle Output (</w:t>
      </w:r>
      <w:r w:rsidDel="00000000" w:rsidR="00000000" w:rsidRPr="00000000">
        <w:rPr>
          <w:rtl w:val="0"/>
        </w:rPr>
        <w:t xml:space="preserve">%00100)</w:t>
      </w:r>
    </w:p>
    <w:p w:rsidR="00000000" w:rsidDel="00000000" w:rsidP="00000000" w:rsidRDefault="00000000" w:rsidRPr="00000000" w14:paraId="000006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O</w:t>
      </w:r>
      <w:r w:rsidDel="00000000" w:rsidR="00000000" w:rsidRPr="00000000">
        <w:rPr>
          <w:rtl w:val="0"/>
        </w:rPr>
        <w:t xml:space="preserve">verrides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to control the pin output state.</w:t>
      </w:r>
    </w:p>
    <w:p w:rsidR="00000000" w:rsidDel="00000000" w:rsidP="00000000" w:rsidRDefault="00000000" w:rsidRPr="00000000" w14:paraId="00000621">
      <w:pPr>
        <w:numPr>
          <w:ilvl w:val="0"/>
          <w:numId w:val="22"/>
        </w:numPr>
        <w:spacing w:after="0" w:afterAutospacing="0"/>
        <w:ind w:left="720" w:hanging="360"/>
        <w:rPr>
          <w:u w:val="none"/>
        </w:rPr>
      </w:pPr>
      <w:r w:rsidDel="00000000" w:rsidR="00000000" w:rsidRPr="00000000">
        <w:rPr>
          <w:rtl w:val="0"/>
        </w:rPr>
        <w:t xml:space="preserve">X[15:0] establishes a base period in clock cycles which forms the empirical high-time and low-time units.</w:t>
      </w:r>
    </w:p>
    <w:p w:rsidR="00000000" w:rsidDel="00000000" w:rsidP="00000000" w:rsidRDefault="00000000" w:rsidRPr="00000000" w14:paraId="00000622">
      <w:pPr>
        <w:numPr>
          <w:ilvl w:val="0"/>
          <w:numId w:val="22"/>
        </w:numPr>
        <w:spacing w:after="0" w:afterAutospacing="0"/>
        <w:ind w:left="720" w:hanging="360"/>
        <w:rPr>
          <w:u w:val="none"/>
        </w:rPr>
      </w:pPr>
      <w:r w:rsidDel="00000000" w:rsidR="00000000" w:rsidRPr="00000000">
        <w:rPr>
          <w:rtl w:val="0"/>
        </w:rPr>
        <w:t xml:space="preserve">X[31:16] establishes a value to which the base period counter will be compared to on each clock cycle, as it counts from X[15:0] down to 1, before starting over at X[15:0] if decremented Y &gt; 0. On each clock, if the base period counter &gt; X[31:16] and Y &gt; 0, the output will be high (else low).</w:t>
      </w:r>
    </w:p>
    <w:p w:rsidR="00000000" w:rsidDel="00000000" w:rsidP="00000000" w:rsidRDefault="00000000" w:rsidRPr="00000000" w14:paraId="00000623">
      <w:pPr>
        <w:numPr>
          <w:ilvl w:val="0"/>
          <w:numId w:val="22"/>
        </w:numPr>
        <w:spacing w:after="0" w:afterAutospacing="0"/>
        <w:ind w:left="720" w:hanging="360"/>
        <w:rPr>
          <w:u w:val="none"/>
        </w:rPr>
      </w:pPr>
      <w:r w:rsidDel="00000000" w:rsidR="00000000" w:rsidRPr="00000000">
        <w:rPr>
          <w:rtl w:val="0"/>
        </w:rPr>
        <w:t xml:space="preserve">Whenever Y[31:0] is written with a non-zero value, the pin will begin outputting a high pulse or cycles, starting at the next base period. After each pulse, Y is decremented by one, until it reaches zero, at which the output will remain low.  Examples:</w:t>
      </w:r>
    </w:p>
    <w:p w:rsidR="00000000" w:rsidDel="00000000" w:rsidP="00000000" w:rsidRDefault="00000000" w:rsidRPr="00000000" w14:paraId="00000624">
      <w:pPr>
        <w:numPr>
          <w:ilvl w:val="1"/>
          <w:numId w:val="22"/>
        </w:numPr>
        <w:spacing w:after="0" w:afterAutospacing="0"/>
        <w:ind w:left="1440" w:hanging="360"/>
        <w:rPr>
          <w:u w:val="none"/>
        </w:rPr>
      </w:pPr>
      <w:r w:rsidDel="00000000" w:rsidR="00000000" w:rsidRPr="00000000">
        <w:rPr>
          <w:rtl w:val="0"/>
        </w:rPr>
        <w:t xml:space="preserve">If X[31:16] is set to 0, the output will be high for the duration of Y &gt; 0.</w:t>
      </w:r>
    </w:p>
    <w:p w:rsidR="00000000" w:rsidDel="00000000" w:rsidP="00000000" w:rsidRDefault="00000000" w:rsidRPr="00000000" w14:paraId="00000625">
      <w:pPr>
        <w:numPr>
          <w:ilvl w:val="1"/>
          <w:numId w:val="22"/>
        </w:numPr>
        <w:spacing w:after="0" w:afterAutospacing="0"/>
        <w:ind w:left="1440" w:hanging="360"/>
        <w:rPr>
          <w:u w:val="none"/>
        </w:rPr>
      </w:pPr>
      <w:r w:rsidDel="00000000" w:rsidR="00000000" w:rsidRPr="00000000">
        <w:rPr>
          <w:rtl w:val="0"/>
        </w:rPr>
        <w:t xml:space="preserve">If X[15:0] is set to 3 and X[31:16] is set to 2, the output will be 0-0-1 (repeat) for duration of Y &gt; 0.</w:t>
      </w:r>
    </w:p>
    <w:p w:rsidR="00000000" w:rsidDel="00000000" w:rsidP="00000000" w:rsidRDefault="00000000" w:rsidRPr="00000000" w14:paraId="00000626">
      <w:pPr>
        <w:numPr>
          <w:ilvl w:val="0"/>
          <w:numId w:val="22"/>
        </w:numPr>
        <w:spacing w:after="0" w:afterAutospacing="0"/>
        <w:ind w:left="720" w:hanging="360"/>
        <w:rPr>
          <w:u w:val="none"/>
        </w:rPr>
      </w:pPr>
      <w:r w:rsidDel="00000000" w:rsidR="00000000" w:rsidRPr="00000000">
        <w:rPr>
          <w:rtl w:val="0"/>
        </w:rPr>
        <w:t xml:space="preserve">IN will be raised and the pin will revert to low output when the pulse or cycles complete, meaning Y has been decremented to zero.</w:t>
      </w:r>
    </w:p>
    <w:p w:rsidR="00000000" w:rsidDel="00000000" w:rsidP="00000000" w:rsidRDefault="00000000" w:rsidRPr="00000000" w14:paraId="00000627">
      <w:pPr>
        <w:numPr>
          <w:ilvl w:val="0"/>
          <w:numId w:val="22"/>
        </w:numPr>
        <w:ind w:left="720" w:hanging="360"/>
        <w:rPr>
          <w:u w:val="none"/>
        </w:rPr>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the output is low, and Y is set to zero.</w:t>
      </w:r>
    </w:p>
    <w:p w:rsidR="00000000" w:rsidDel="00000000" w:rsidP="00000000" w:rsidRDefault="00000000" w:rsidRPr="00000000" w14:paraId="00000628">
      <w:pPr>
        <w:pStyle w:val="Heading3"/>
        <w:rPr/>
      </w:pPr>
      <w:bookmarkStart w:colFirst="0" w:colLast="0" w:name="_m2xocuv28l0p" w:id="599"/>
      <w:bookmarkEnd w:id="599"/>
      <w:r w:rsidDel="00000000" w:rsidR="00000000" w:rsidRPr="00000000">
        <w:rPr>
          <w:rtl w:val="0"/>
        </w:rPr>
        <w:t xml:space="preserve">Transition Output (</w:t>
      </w:r>
      <w:r w:rsidDel="00000000" w:rsidR="00000000" w:rsidRPr="00000000">
        <w:rPr>
          <w:rtl w:val="0"/>
        </w:rPr>
        <w:t xml:space="preserve">%00101)</w:t>
      </w:r>
    </w:p>
    <w:p w:rsidR="00000000" w:rsidDel="00000000" w:rsidP="00000000" w:rsidRDefault="00000000" w:rsidRPr="00000000" w14:paraId="0000062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O</w:t>
      </w:r>
      <w:r w:rsidDel="00000000" w:rsidR="00000000" w:rsidRPr="00000000">
        <w:rPr>
          <w:rtl w:val="0"/>
        </w:rPr>
        <w:t xml:space="preserve">verrides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to control the pin output state.</w:t>
      </w:r>
    </w:p>
    <w:p w:rsidR="00000000" w:rsidDel="00000000" w:rsidP="00000000" w:rsidRDefault="00000000" w:rsidRPr="00000000" w14:paraId="0000062A">
      <w:pPr>
        <w:numPr>
          <w:ilvl w:val="0"/>
          <w:numId w:val="18"/>
        </w:numPr>
        <w:spacing w:after="0" w:afterAutospacing="0"/>
        <w:ind w:left="720" w:hanging="360"/>
        <w:rPr>
          <w:u w:val="none"/>
        </w:rPr>
      </w:pPr>
      <w:r w:rsidDel="00000000" w:rsidR="00000000" w:rsidRPr="00000000">
        <w:rPr>
          <w:rtl w:val="0"/>
        </w:rPr>
        <w:t xml:space="preserve">X[15:0] establishes a base period in clock cycles which forms the empirical high-time and low-time units.</w:t>
      </w:r>
    </w:p>
    <w:p w:rsidR="00000000" w:rsidDel="00000000" w:rsidP="00000000" w:rsidRDefault="00000000" w:rsidRPr="00000000" w14:paraId="0000062B">
      <w:pPr>
        <w:numPr>
          <w:ilvl w:val="0"/>
          <w:numId w:val="18"/>
        </w:numPr>
        <w:spacing w:after="0" w:afterAutospacing="0"/>
        <w:ind w:left="720" w:hanging="360"/>
        <w:rPr>
          <w:u w:val="none"/>
        </w:rPr>
      </w:pPr>
      <w:r w:rsidDel="00000000" w:rsidR="00000000" w:rsidRPr="00000000">
        <w:rPr>
          <w:rtl w:val="0"/>
        </w:rPr>
        <w:t xml:space="preserve">Whenever Y[31:0] is written with a non-zero value, the pin will begin toggling for Y transitions at each base period, starting at the next base period.</w:t>
      </w:r>
    </w:p>
    <w:p w:rsidR="00000000" w:rsidDel="00000000" w:rsidP="00000000" w:rsidRDefault="00000000" w:rsidRPr="00000000" w14:paraId="0000062C">
      <w:pPr>
        <w:numPr>
          <w:ilvl w:val="0"/>
          <w:numId w:val="18"/>
        </w:numPr>
        <w:spacing w:after="0" w:afterAutospacing="0"/>
        <w:ind w:left="720" w:hanging="360"/>
        <w:rPr>
          <w:u w:val="none"/>
        </w:rPr>
      </w:pPr>
      <w:r w:rsidDel="00000000" w:rsidR="00000000" w:rsidRPr="00000000">
        <w:rPr>
          <w:rtl w:val="0"/>
        </w:rPr>
        <w:t xml:space="preserve">IN will be raised when the transitions complete, with the pin remaining in its current output state.</w:t>
      </w:r>
    </w:p>
    <w:p w:rsidR="00000000" w:rsidDel="00000000" w:rsidP="00000000" w:rsidRDefault="00000000" w:rsidRPr="00000000" w14:paraId="0000062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the output is low, and Y is set to zero.</w:t>
      </w:r>
    </w:p>
    <w:p w:rsidR="00000000" w:rsidDel="00000000" w:rsidP="00000000" w:rsidRDefault="00000000" w:rsidRPr="00000000" w14:paraId="0000062E">
      <w:pPr>
        <w:pStyle w:val="Heading3"/>
        <w:rPr/>
      </w:pPr>
      <w:bookmarkStart w:colFirst="0" w:colLast="0" w:name="_5089qnhgckp9" w:id="600"/>
      <w:bookmarkEnd w:id="600"/>
      <w:r w:rsidDel="00000000" w:rsidR="00000000" w:rsidRPr="00000000">
        <w:rPr>
          <w:rtl w:val="0"/>
        </w:rPr>
        <w:t xml:space="preserve">NCO Frequency (</w:t>
      </w:r>
      <w:r w:rsidDel="00000000" w:rsidR="00000000" w:rsidRPr="00000000">
        <w:rPr>
          <w:rtl w:val="0"/>
        </w:rPr>
        <w:t xml:space="preserve">%00110)</w:t>
      </w:r>
    </w:p>
    <w:p w:rsidR="00000000" w:rsidDel="00000000" w:rsidP="00000000" w:rsidRDefault="00000000" w:rsidRPr="00000000" w14:paraId="000006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Overrides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to control the pin output state.</w:t>
      </w:r>
    </w:p>
    <w:p w:rsidR="00000000" w:rsidDel="00000000" w:rsidP="00000000" w:rsidRDefault="00000000" w:rsidRPr="00000000" w14:paraId="00000630">
      <w:pPr>
        <w:numPr>
          <w:ilvl w:val="0"/>
          <w:numId w:val="29"/>
        </w:numPr>
        <w:spacing w:after="0" w:afterAutospacing="0"/>
        <w:ind w:left="720" w:hanging="360"/>
        <w:rPr>
          <w:u w:val="none"/>
        </w:rPr>
      </w:pPr>
      <w:r w:rsidDel="00000000" w:rsidR="00000000" w:rsidRPr="00000000">
        <w:rPr>
          <w:rtl w:val="0"/>
        </w:rPr>
        <w:t xml:space="preserve">X[15:0] establishes a base period in clock cycles which forms the empirical high-time and low-time units.</w:t>
      </w:r>
    </w:p>
    <w:p w:rsidR="00000000" w:rsidDel="00000000" w:rsidP="00000000" w:rsidRDefault="00000000" w:rsidRPr="00000000" w14:paraId="0000063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Upon </w:t>
      </w: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X[31:16] is written to Z[31:16] to allow phase setting.</w:t>
      </w:r>
    </w:p>
    <w:p w:rsidR="00000000" w:rsidDel="00000000" w:rsidP="00000000" w:rsidRDefault="00000000" w:rsidRPr="00000000" w14:paraId="00000632">
      <w:pPr>
        <w:numPr>
          <w:ilvl w:val="0"/>
          <w:numId w:val="29"/>
        </w:numPr>
        <w:spacing w:after="0" w:afterAutospacing="0"/>
        <w:ind w:left="720" w:hanging="360"/>
        <w:rPr>
          <w:u w:val="none"/>
        </w:rPr>
      </w:pPr>
      <w:r w:rsidDel="00000000" w:rsidR="00000000" w:rsidRPr="00000000">
        <w:rPr>
          <w:rtl w:val="0"/>
        </w:rPr>
        <w:t xml:space="preserve">Y[31:0] will be added into Z[31:0] at each base period.</w:t>
      </w:r>
    </w:p>
    <w:p w:rsidR="00000000" w:rsidDel="00000000" w:rsidP="00000000" w:rsidRDefault="00000000" w:rsidRPr="00000000" w14:paraId="00000633">
      <w:pPr>
        <w:numPr>
          <w:ilvl w:val="0"/>
          <w:numId w:val="29"/>
        </w:numPr>
        <w:spacing w:after="0" w:afterAutospacing="0"/>
        <w:ind w:left="720" w:hanging="360"/>
        <w:rPr>
          <w:u w:val="none"/>
        </w:rPr>
      </w:pPr>
      <w:r w:rsidDel="00000000" w:rsidR="00000000" w:rsidRPr="00000000">
        <w:rPr>
          <w:rtl w:val="0"/>
        </w:rPr>
        <w:t xml:space="preserve">The pin output will reflect Z[31].</w:t>
      </w:r>
    </w:p>
    <w:p w:rsidR="00000000" w:rsidDel="00000000" w:rsidP="00000000" w:rsidRDefault="00000000" w:rsidRPr="00000000" w14:paraId="00000634">
      <w:pPr>
        <w:numPr>
          <w:ilvl w:val="0"/>
          <w:numId w:val="29"/>
        </w:numPr>
        <w:spacing w:after="0" w:afterAutospacing="0"/>
        <w:ind w:left="720" w:hanging="360"/>
        <w:rPr>
          <w:u w:val="none"/>
        </w:rPr>
      </w:pPr>
      <w:r w:rsidDel="00000000" w:rsidR="00000000" w:rsidRPr="00000000">
        <w:rPr>
          <w:rtl w:val="0"/>
        </w:rPr>
        <w:t xml:space="preserve">IN will be raised whenever Z overflows.</w:t>
      </w:r>
    </w:p>
    <w:p w:rsidR="00000000" w:rsidDel="00000000" w:rsidP="00000000" w:rsidRDefault="00000000" w:rsidRPr="00000000" w14:paraId="0000063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the output is low, and Z is set to zero.</w:t>
      </w:r>
    </w:p>
    <w:p w:rsidR="00000000" w:rsidDel="00000000" w:rsidP="00000000" w:rsidRDefault="00000000" w:rsidRPr="00000000" w14:paraId="00000636">
      <w:pPr>
        <w:pStyle w:val="Heading3"/>
        <w:rPr/>
      </w:pPr>
      <w:bookmarkStart w:colFirst="0" w:colLast="0" w:name="_tes64dpabufd" w:id="601"/>
      <w:bookmarkEnd w:id="601"/>
      <w:r w:rsidDel="00000000" w:rsidR="00000000" w:rsidRPr="00000000">
        <w:rPr>
          <w:rtl w:val="0"/>
        </w:rPr>
        <w:t xml:space="preserve">NCO Duty (</w:t>
      </w:r>
      <w:r w:rsidDel="00000000" w:rsidR="00000000" w:rsidRPr="00000000">
        <w:rPr>
          <w:rtl w:val="0"/>
        </w:rPr>
        <w:t xml:space="preserve">%00111)</w:t>
      </w:r>
    </w:p>
    <w:p w:rsidR="00000000" w:rsidDel="00000000" w:rsidP="00000000" w:rsidRDefault="00000000" w:rsidRPr="00000000" w14:paraId="0000063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O</w:t>
      </w:r>
      <w:r w:rsidDel="00000000" w:rsidR="00000000" w:rsidRPr="00000000">
        <w:rPr>
          <w:rtl w:val="0"/>
        </w:rPr>
        <w:t xml:space="preserve">verrides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to control the pin output state.</w:t>
      </w:r>
    </w:p>
    <w:p w:rsidR="00000000" w:rsidDel="00000000" w:rsidP="00000000" w:rsidRDefault="00000000" w:rsidRPr="00000000" w14:paraId="00000638">
      <w:pPr>
        <w:numPr>
          <w:ilvl w:val="0"/>
          <w:numId w:val="36"/>
        </w:numPr>
        <w:spacing w:after="0" w:afterAutospacing="0"/>
        <w:ind w:left="720" w:hanging="360"/>
        <w:rPr>
          <w:u w:val="none"/>
        </w:rPr>
      </w:pPr>
      <w:r w:rsidDel="00000000" w:rsidR="00000000" w:rsidRPr="00000000">
        <w:rPr>
          <w:rtl w:val="0"/>
        </w:rPr>
        <w:t xml:space="preserve">X[15:0] establishes a base period in clock cycles which forms the empirical high-time and low-time units.</w:t>
      </w:r>
    </w:p>
    <w:p w:rsidR="00000000" w:rsidDel="00000000" w:rsidP="00000000" w:rsidRDefault="00000000" w:rsidRPr="00000000" w14:paraId="0000063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Upon </w:t>
      </w: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X[31:16] is written to Z[31:16] to allow phase setting.</w:t>
      </w:r>
    </w:p>
    <w:p w:rsidR="00000000" w:rsidDel="00000000" w:rsidP="00000000" w:rsidRDefault="00000000" w:rsidRPr="00000000" w14:paraId="0000063A">
      <w:pPr>
        <w:numPr>
          <w:ilvl w:val="0"/>
          <w:numId w:val="36"/>
        </w:numPr>
        <w:spacing w:after="0" w:afterAutospacing="0"/>
        <w:ind w:left="720" w:hanging="360"/>
        <w:rPr>
          <w:u w:val="none"/>
        </w:rPr>
      </w:pPr>
      <w:r w:rsidDel="00000000" w:rsidR="00000000" w:rsidRPr="00000000">
        <w:rPr>
          <w:rtl w:val="0"/>
        </w:rPr>
        <w:t xml:space="preserve">Y[31:0] will be added into Z[31:0] at each base period.</w:t>
      </w:r>
    </w:p>
    <w:p w:rsidR="00000000" w:rsidDel="00000000" w:rsidP="00000000" w:rsidRDefault="00000000" w:rsidRPr="00000000" w14:paraId="0000063B">
      <w:pPr>
        <w:numPr>
          <w:ilvl w:val="0"/>
          <w:numId w:val="36"/>
        </w:numPr>
        <w:spacing w:after="0" w:afterAutospacing="0"/>
        <w:ind w:left="720" w:hanging="360"/>
        <w:rPr>
          <w:u w:val="none"/>
        </w:rPr>
      </w:pPr>
      <w:r w:rsidDel="00000000" w:rsidR="00000000" w:rsidRPr="00000000">
        <w:rPr>
          <w:rtl w:val="0"/>
        </w:rPr>
        <w:t xml:space="preserve">The pin output will reflect Z overflow.</w:t>
      </w:r>
    </w:p>
    <w:p w:rsidR="00000000" w:rsidDel="00000000" w:rsidP="00000000" w:rsidRDefault="00000000" w:rsidRPr="00000000" w14:paraId="0000063C">
      <w:pPr>
        <w:numPr>
          <w:ilvl w:val="0"/>
          <w:numId w:val="36"/>
        </w:numPr>
        <w:spacing w:after="0" w:afterAutospacing="0"/>
        <w:ind w:left="720" w:hanging="360"/>
        <w:rPr>
          <w:u w:val="none"/>
        </w:rPr>
      </w:pPr>
      <w:r w:rsidDel="00000000" w:rsidR="00000000" w:rsidRPr="00000000">
        <w:rPr>
          <w:rtl w:val="0"/>
        </w:rPr>
        <w:t xml:space="preserve">IN will be raised whenever Z overflows.</w:t>
      </w:r>
    </w:p>
    <w:p w:rsidR="00000000" w:rsidDel="00000000" w:rsidP="00000000" w:rsidRDefault="00000000" w:rsidRPr="00000000" w14:paraId="0000063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the output is low, and Z is set to zero.</w:t>
      </w:r>
    </w:p>
    <w:p w:rsidR="00000000" w:rsidDel="00000000" w:rsidP="00000000" w:rsidRDefault="00000000" w:rsidRPr="00000000" w14:paraId="0000063E">
      <w:pPr>
        <w:pStyle w:val="Heading3"/>
        <w:rPr/>
      </w:pPr>
      <w:bookmarkStart w:colFirst="0" w:colLast="0" w:name="_khuaicke4gpr" w:id="602"/>
      <w:bookmarkEnd w:id="602"/>
      <w:r w:rsidDel="00000000" w:rsidR="00000000" w:rsidRPr="00000000">
        <w:rPr>
          <w:rtl w:val="0"/>
        </w:rPr>
        <w:t xml:space="preserve">PWM Triangle (</w:t>
      </w:r>
      <w:r w:rsidDel="00000000" w:rsidR="00000000" w:rsidRPr="00000000">
        <w:rPr>
          <w:rtl w:val="0"/>
        </w:rPr>
        <w:t xml:space="preserve">%01000)</w:t>
      </w:r>
    </w:p>
    <w:p w:rsidR="00000000" w:rsidDel="00000000" w:rsidP="00000000" w:rsidRDefault="00000000" w:rsidRPr="00000000" w14:paraId="0000063F">
      <w:pPr>
        <w:numPr>
          <w:ilvl w:val="0"/>
          <w:numId w:val="13"/>
        </w:numPr>
        <w:spacing w:after="0" w:afterAutospacing="0"/>
        <w:ind w:left="720" w:hanging="360"/>
        <w:rPr>
          <w:u w:val="none"/>
        </w:rPr>
      </w:pPr>
      <w:r w:rsidDel="00000000" w:rsidR="00000000" w:rsidRPr="00000000">
        <w:rPr>
          <w:rtl w:val="0"/>
        </w:rPr>
        <w:t xml:space="preserve">O</w:t>
      </w:r>
      <w:r w:rsidDel="00000000" w:rsidR="00000000" w:rsidRPr="00000000">
        <w:rPr>
          <w:rtl w:val="0"/>
        </w:rPr>
        <w:t xml:space="preserve">verrides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to control the pin output state.</w:t>
      </w:r>
    </w:p>
    <w:p w:rsidR="00000000" w:rsidDel="00000000" w:rsidP="00000000" w:rsidRDefault="00000000" w:rsidRPr="00000000" w14:paraId="00000640">
      <w:pPr>
        <w:numPr>
          <w:ilvl w:val="0"/>
          <w:numId w:val="13"/>
        </w:numPr>
        <w:spacing w:after="0" w:afterAutospacing="0"/>
        <w:ind w:left="720" w:hanging="360"/>
        <w:rPr>
          <w:u w:val="none"/>
        </w:rPr>
      </w:pPr>
      <w:r w:rsidDel="00000000" w:rsidR="00000000" w:rsidRPr="00000000">
        <w:rPr>
          <w:rtl w:val="0"/>
        </w:rPr>
        <w:t xml:space="preserve">X[15:0] establishes a base period in clock cycles which forms the empirical high-time and low-time units.</w:t>
      </w:r>
    </w:p>
    <w:p w:rsidR="00000000" w:rsidDel="00000000" w:rsidP="00000000" w:rsidRDefault="00000000" w:rsidRPr="00000000" w14:paraId="00000641">
      <w:pPr>
        <w:numPr>
          <w:ilvl w:val="0"/>
          <w:numId w:val="13"/>
        </w:numPr>
        <w:spacing w:after="0" w:afterAutospacing="0"/>
        <w:ind w:left="720" w:hanging="360"/>
        <w:rPr>
          <w:u w:val="none"/>
        </w:rPr>
      </w:pPr>
      <w:r w:rsidDel="00000000" w:rsidR="00000000" w:rsidRPr="00000000">
        <w:rPr>
          <w:rtl w:val="0"/>
        </w:rPr>
        <w:t xml:space="preserve">X[31:16] establishes a PWM frame period in terms of base periods.</w:t>
      </w:r>
    </w:p>
    <w:p w:rsidR="00000000" w:rsidDel="00000000" w:rsidP="00000000" w:rsidRDefault="00000000" w:rsidRPr="00000000" w14:paraId="00000642">
      <w:pPr>
        <w:numPr>
          <w:ilvl w:val="0"/>
          <w:numId w:val="13"/>
        </w:numPr>
        <w:spacing w:after="0" w:afterAutospacing="0"/>
        <w:ind w:left="720" w:hanging="360"/>
        <w:rPr>
          <w:u w:val="none"/>
        </w:rPr>
      </w:pPr>
      <w:r w:rsidDel="00000000" w:rsidR="00000000" w:rsidRPr="00000000">
        <w:rPr>
          <w:rtl w:val="0"/>
        </w:rPr>
        <w:t xml:space="preserve">Y[15:0] establishes the PWM output value which gets captured at each frame start and used for its duration. It should range from zero to the frame period.</w:t>
      </w:r>
    </w:p>
    <w:p w:rsidR="00000000" w:rsidDel="00000000" w:rsidP="00000000" w:rsidRDefault="00000000" w:rsidRPr="00000000" w14:paraId="00000643">
      <w:pPr>
        <w:numPr>
          <w:ilvl w:val="0"/>
          <w:numId w:val="13"/>
        </w:numPr>
        <w:spacing w:after="0" w:afterAutospacing="0"/>
        <w:ind w:left="720" w:hanging="360"/>
        <w:rPr>
          <w:u w:val="none"/>
        </w:rPr>
      </w:pPr>
      <w:r w:rsidDel="00000000" w:rsidR="00000000" w:rsidRPr="00000000">
        <w:rPr>
          <w:rtl w:val="0"/>
        </w:rPr>
        <w:t xml:space="preserve">A counter, updating at each base period, counts from the frame period down to one, then from one back up to the frame period. Then, Y[15:0] is captured, IN is raised, and the process repeats.</w:t>
      </w:r>
    </w:p>
    <w:p w:rsidR="00000000" w:rsidDel="00000000" w:rsidP="00000000" w:rsidRDefault="00000000" w:rsidRPr="00000000" w14:paraId="00000644">
      <w:pPr>
        <w:numPr>
          <w:ilvl w:val="0"/>
          <w:numId w:val="13"/>
        </w:numPr>
        <w:spacing w:after="0" w:afterAutospacing="0"/>
        <w:ind w:left="720" w:hanging="360"/>
        <w:rPr>
          <w:u w:val="none"/>
        </w:rPr>
      </w:pPr>
      <w:r w:rsidDel="00000000" w:rsidR="00000000" w:rsidRPr="00000000">
        <w:rPr>
          <w:rtl w:val="0"/>
        </w:rPr>
        <w:t xml:space="preserve">At each base period, the captured output value is compared to the counter. If it is equal or greater, a high is output. If it is less, a low is output. Therefore, a zero will always output a low and the frame period value will always output a high.</w:t>
      </w:r>
    </w:p>
    <w:p w:rsidR="00000000" w:rsidDel="00000000" w:rsidP="00000000" w:rsidRDefault="00000000" w:rsidRPr="00000000" w14:paraId="0000064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the output is low, and Y[15:0] is captured.</w:t>
      </w:r>
    </w:p>
    <w:p w:rsidR="00000000" w:rsidDel="00000000" w:rsidP="00000000" w:rsidRDefault="00000000" w:rsidRPr="00000000" w14:paraId="00000646">
      <w:pPr>
        <w:pStyle w:val="Heading3"/>
        <w:rPr/>
      </w:pPr>
      <w:bookmarkStart w:colFirst="0" w:colLast="0" w:name="_ojj92ylxos1v" w:id="603"/>
      <w:bookmarkEnd w:id="603"/>
      <w:r w:rsidDel="00000000" w:rsidR="00000000" w:rsidRPr="00000000">
        <w:rPr>
          <w:rtl w:val="0"/>
        </w:rPr>
        <w:t xml:space="preserve">PWM Sawtooth (</w:t>
      </w:r>
      <w:r w:rsidDel="00000000" w:rsidR="00000000" w:rsidRPr="00000000">
        <w:rPr>
          <w:rtl w:val="0"/>
        </w:rPr>
        <w:t xml:space="preserve">%01001)</w:t>
      </w:r>
    </w:p>
    <w:p w:rsidR="00000000" w:rsidDel="00000000" w:rsidP="00000000" w:rsidRDefault="00000000" w:rsidRPr="00000000" w14:paraId="00000647">
      <w:pPr>
        <w:numPr>
          <w:ilvl w:val="0"/>
          <w:numId w:val="15"/>
        </w:numPr>
        <w:spacing w:after="0" w:afterAutospacing="0"/>
        <w:ind w:left="720" w:hanging="360"/>
        <w:rPr>
          <w:u w:val="none"/>
        </w:rPr>
      </w:pPr>
      <w:r w:rsidDel="00000000" w:rsidR="00000000" w:rsidRPr="00000000">
        <w:rPr>
          <w:rtl w:val="0"/>
        </w:rPr>
        <w:t xml:space="preserve">Overrides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to control the pin output state.</w:t>
      </w:r>
    </w:p>
    <w:p w:rsidR="00000000" w:rsidDel="00000000" w:rsidP="00000000" w:rsidRDefault="00000000" w:rsidRPr="00000000" w14:paraId="00000648">
      <w:pPr>
        <w:numPr>
          <w:ilvl w:val="0"/>
          <w:numId w:val="15"/>
        </w:numPr>
        <w:spacing w:after="0" w:afterAutospacing="0"/>
        <w:ind w:left="720" w:hanging="360"/>
        <w:rPr>
          <w:u w:val="none"/>
        </w:rPr>
      </w:pPr>
      <w:r w:rsidDel="00000000" w:rsidR="00000000" w:rsidRPr="00000000">
        <w:rPr>
          <w:rtl w:val="0"/>
        </w:rPr>
        <w:t xml:space="preserve">X[15:0] establishes a base period in clock cycles which forms the empirical high-time and low-time units.</w:t>
      </w:r>
    </w:p>
    <w:p w:rsidR="00000000" w:rsidDel="00000000" w:rsidP="00000000" w:rsidRDefault="00000000" w:rsidRPr="00000000" w14:paraId="00000649">
      <w:pPr>
        <w:numPr>
          <w:ilvl w:val="0"/>
          <w:numId w:val="15"/>
        </w:numPr>
        <w:spacing w:after="0" w:afterAutospacing="0"/>
        <w:ind w:left="720" w:hanging="360"/>
        <w:rPr>
          <w:u w:val="none"/>
        </w:rPr>
      </w:pPr>
      <w:r w:rsidDel="00000000" w:rsidR="00000000" w:rsidRPr="00000000">
        <w:rPr>
          <w:rtl w:val="0"/>
        </w:rPr>
        <w:t xml:space="preserve">X[31:16] establishes a PWM frame period in terms of base periods.</w:t>
      </w:r>
    </w:p>
    <w:p w:rsidR="00000000" w:rsidDel="00000000" w:rsidP="00000000" w:rsidRDefault="00000000" w:rsidRPr="00000000" w14:paraId="0000064A">
      <w:pPr>
        <w:numPr>
          <w:ilvl w:val="0"/>
          <w:numId w:val="15"/>
        </w:numPr>
        <w:spacing w:after="0" w:afterAutospacing="0"/>
        <w:ind w:left="720" w:hanging="360"/>
        <w:rPr>
          <w:u w:val="none"/>
        </w:rPr>
      </w:pPr>
      <w:r w:rsidDel="00000000" w:rsidR="00000000" w:rsidRPr="00000000">
        <w:rPr>
          <w:rtl w:val="0"/>
        </w:rPr>
        <w:t xml:space="preserve">Y[15:0] establishes the PWM output value which gets captured at each frame start and used for its duration. It should range from zero to the frame period.</w:t>
      </w:r>
    </w:p>
    <w:p w:rsidR="00000000" w:rsidDel="00000000" w:rsidP="00000000" w:rsidRDefault="00000000" w:rsidRPr="00000000" w14:paraId="0000064B">
      <w:pPr>
        <w:numPr>
          <w:ilvl w:val="0"/>
          <w:numId w:val="15"/>
        </w:numPr>
        <w:spacing w:after="0" w:afterAutospacing="0"/>
        <w:ind w:left="720" w:hanging="360"/>
        <w:rPr>
          <w:u w:val="none"/>
        </w:rPr>
      </w:pPr>
      <w:r w:rsidDel="00000000" w:rsidR="00000000" w:rsidRPr="00000000">
        <w:rPr>
          <w:rtl w:val="0"/>
        </w:rPr>
        <w:t xml:space="preserve">A counter, updating at each base period, counts from one up to the frame period. Then, Y[15:0] is captured, IN is raised, and the process repeats.</w:t>
      </w:r>
    </w:p>
    <w:p w:rsidR="00000000" w:rsidDel="00000000" w:rsidP="00000000" w:rsidRDefault="00000000" w:rsidRPr="00000000" w14:paraId="0000064C">
      <w:pPr>
        <w:numPr>
          <w:ilvl w:val="0"/>
          <w:numId w:val="15"/>
        </w:numPr>
        <w:spacing w:after="0" w:afterAutospacing="0"/>
        <w:ind w:left="720" w:hanging="360"/>
        <w:rPr>
          <w:u w:val="none"/>
        </w:rPr>
      </w:pPr>
      <w:r w:rsidDel="00000000" w:rsidR="00000000" w:rsidRPr="00000000">
        <w:rPr>
          <w:rtl w:val="0"/>
        </w:rPr>
        <w:t xml:space="preserve">At each base period, the captured output value is compared to the counter. If it is equal or greater, a high is output. If it is less, a low is output. Therefore, a zero will always output a low and the frame period value will always output a high.</w:t>
      </w:r>
    </w:p>
    <w:p w:rsidR="00000000" w:rsidDel="00000000" w:rsidP="00000000" w:rsidRDefault="00000000" w:rsidRPr="00000000" w14:paraId="0000064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the output is low, and Y[15:0] is captured.</w:t>
      </w:r>
    </w:p>
    <w:p w:rsidR="00000000" w:rsidDel="00000000" w:rsidP="00000000" w:rsidRDefault="00000000" w:rsidRPr="00000000" w14:paraId="0000064E">
      <w:pPr>
        <w:pStyle w:val="Heading3"/>
        <w:rPr/>
      </w:pPr>
      <w:bookmarkStart w:colFirst="0" w:colLast="0" w:name="_iyi7bgk5e0w2" w:id="604"/>
      <w:bookmarkEnd w:id="604"/>
      <w:r w:rsidDel="00000000" w:rsidR="00000000" w:rsidRPr="00000000">
        <w:rPr>
          <w:rtl w:val="0"/>
        </w:rPr>
        <w:t xml:space="preserve">PWM Switch-Mode Power Supply With Voltage And Current Feedback (</w:t>
      </w:r>
      <w:r w:rsidDel="00000000" w:rsidR="00000000" w:rsidRPr="00000000">
        <w:rPr>
          <w:rtl w:val="0"/>
        </w:rPr>
        <w:t xml:space="preserve">%01010)</w:t>
      </w:r>
    </w:p>
    <w:p w:rsidR="00000000" w:rsidDel="00000000" w:rsidP="00000000" w:rsidRDefault="00000000" w:rsidRPr="00000000" w14:paraId="0000064F">
      <w:pPr>
        <w:numPr>
          <w:ilvl w:val="0"/>
          <w:numId w:val="20"/>
        </w:numPr>
        <w:spacing w:after="0" w:afterAutospacing="0"/>
        <w:ind w:left="720" w:hanging="360"/>
        <w:rPr>
          <w:u w:val="none"/>
        </w:rPr>
      </w:pPr>
      <w:r w:rsidDel="00000000" w:rsidR="00000000" w:rsidRPr="00000000">
        <w:rPr>
          <w:rtl w:val="0"/>
        </w:rPr>
        <w:t xml:space="preserve">Overrides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to control the pin output state.</w:t>
      </w:r>
    </w:p>
    <w:p w:rsidR="00000000" w:rsidDel="00000000" w:rsidP="00000000" w:rsidRDefault="00000000" w:rsidRPr="00000000" w14:paraId="00000650">
      <w:pPr>
        <w:numPr>
          <w:ilvl w:val="0"/>
          <w:numId w:val="20"/>
        </w:numPr>
        <w:spacing w:after="0" w:afterAutospacing="0"/>
        <w:ind w:left="720" w:hanging="360"/>
        <w:rPr>
          <w:u w:val="none"/>
        </w:rPr>
      </w:pPr>
      <w:r w:rsidDel="00000000" w:rsidR="00000000" w:rsidRPr="00000000">
        <w:rPr>
          <w:rtl w:val="0"/>
        </w:rPr>
        <w:t xml:space="preserve">X[15:0] establishes a base period in clock cycles which forms the empirical high-time and low-time units.</w:t>
      </w:r>
    </w:p>
    <w:p w:rsidR="00000000" w:rsidDel="00000000" w:rsidP="00000000" w:rsidRDefault="00000000" w:rsidRPr="00000000" w14:paraId="00000651">
      <w:pPr>
        <w:numPr>
          <w:ilvl w:val="0"/>
          <w:numId w:val="20"/>
        </w:numPr>
        <w:spacing w:after="0" w:afterAutospacing="0"/>
        <w:ind w:left="720" w:hanging="360"/>
        <w:rPr>
          <w:u w:val="none"/>
        </w:rPr>
      </w:pPr>
      <w:r w:rsidDel="00000000" w:rsidR="00000000" w:rsidRPr="00000000">
        <w:rPr>
          <w:rtl w:val="0"/>
        </w:rPr>
        <w:t xml:space="preserve">X[31:16] establishes a PWM frame period in terms of base periods.</w:t>
      </w:r>
    </w:p>
    <w:p w:rsidR="00000000" w:rsidDel="00000000" w:rsidP="00000000" w:rsidRDefault="00000000" w:rsidRPr="00000000" w14:paraId="00000652">
      <w:pPr>
        <w:numPr>
          <w:ilvl w:val="0"/>
          <w:numId w:val="20"/>
        </w:numPr>
        <w:spacing w:after="0" w:afterAutospacing="0"/>
        <w:ind w:left="720" w:hanging="360"/>
        <w:rPr>
          <w:u w:val="none"/>
        </w:rPr>
      </w:pPr>
      <w:r w:rsidDel="00000000" w:rsidR="00000000" w:rsidRPr="00000000">
        <w:rPr>
          <w:rtl w:val="0"/>
        </w:rPr>
        <w:t xml:space="preserve">Y[15:0] establishes the PWM output value which gets captured at each frame start and used for its duration. It should range from zero to the frame period.</w:t>
      </w:r>
    </w:p>
    <w:p w:rsidR="00000000" w:rsidDel="00000000" w:rsidP="00000000" w:rsidRDefault="00000000" w:rsidRPr="00000000" w14:paraId="00000653">
      <w:pPr>
        <w:numPr>
          <w:ilvl w:val="0"/>
          <w:numId w:val="20"/>
        </w:numPr>
        <w:spacing w:after="0" w:afterAutospacing="0"/>
        <w:ind w:left="720" w:hanging="360"/>
        <w:rPr>
          <w:u w:val="none"/>
        </w:rPr>
      </w:pPr>
      <w:r w:rsidDel="00000000" w:rsidR="00000000" w:rsidRPr="00000000">
        <w:rPr>
          <w:rtl w:val="0"/>
        </w:rPr>
        <w:t xml:space="preserve">A counter, updating at each base period, counts from one up to the frame period. Then, the 'A' input is sampled at each base period until it reads low. After 'A' reads low, Y[15:0] is captured, IN is raised, and the process repeats.</w:t>
      </w:r>
    </w:p>
    <w:p w:rsidR="00000000" w:rsidDel="00000000" w:rsidP="00000000" w:rsidRDefault="00000000" w:rsidRPr="00000000" w14:paraId="00000654">
      <w:pPr>
        <w:numPr>
          <w:ilvl w:val="0"/>
          <w:numId w:val="20"/>
        </w:numPr>
        <w:spacing w:after="0" w:afterAutospacing="0"/>
        <w:ind w:left="720" w:hanging="360"/>
        <w:rPr>
          <w:u w:val="none"/>
        </w:rPr>
      </w:pPr>
      <w:r w:rsidDel="00000000" w:rsidR="00000000" w:rsidRPr="00000000">
        <w:rPr>
          <w:rtl w:val="0"/>
        </w:rPr>
        <w:t xml:space="preserve">At each base period, the captured output value is compared to the counter. If it is equal or greater, a high is output. If it is less, a low is output. If, at any time during the cycle, the 'B' input goes high, the output will be low for the rest of that cycle.</w:t>
      </w:r>
    </w:p>
    <w:p w:rsidR="00000000" w:rsidDel="00000000" w:rsidP="00000000" w:rsidRDefault="00000000" w:rsidRPr="00000000" w14:paraId="00000655">
      <w:pPr>
        <w:numPr>
          <w:ilvl w:val="0"/>
          <w:numId w:val="20"/>
        </w:numPr>
        <w:spacing w:after="0" w:afterAutospacing="0"/>
        <w:ind w:left="720" w:hanging="360"/>
        <w:rPr>
          <w:u w:val="none"/>
        </w:rPr>
      </w:pPr>
      <w:r w:rsidDel="00000000" w:rsidR="00000000" w:rsidRPr="00000000">
        <w:rPr>
          <w:rtl w:val="0"/>
        </w:rPr>
        <w:t xml:space="preserve">Due to the nature of switch-mode power supplies, it may be appropriate to just set Y[15:0] once and let it repeat indefinitely.</w:t>
      </w:r>
    </w:p>
    <w:p w:rsidR="00000000" w:rsidDel="00000000" w:rsidP="00000000" w:rsidRDefault="00000000" w:rsidRPr="00000000" w14:paraId="0000065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the output is low, and Y[15:0] is captured.</w:t>
      </w:r>
    </w:p>
    <w:p w:rsidR="00000000" w:rsidDel="00000000" w:rsidP="00000000" w:rsidRDefault="00000000" w:rsidRPr="00000000" w14:paraId="00000657">
      <w:pPr>
        <w:numPr>
          <w:ilvl w:val="1"/>
          <w:numId w:val="20"/>
        </w:numPr>
        <w:spacing w:after="0" w:afterAutospacing="0"/>
        <w:ind w:left="1440" w:hanging="360"/>
        <w:rPr>
          <w:u w:val="none"/>
        </w:rPr>
      </w:pP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w:t>
      </w:r>
      <w:r w:rsidDel="00000000" w:rsidR="00000000" w:rsidRPr="00000000">
        <w:rPr>
          <w:rtl w:val="0"/>
        </w:rPr>
        <w:t xml:space="preserve">is used to set the base period (X[15:0]) and the PWM frame count (X[31:16]). The base period is the number of clocks which makes a base unit of time. The frame count is the number of base units that make up a PWM cycle.</w:t>
      </w:r>
    </w:p>
    <w:p w:rsidR="00000000" w:rsidDel="00000000" w:rsidP="00000000" w:rsidRDefault="00000000" w:rsidRPr="00000000" w14:paraId="00000658">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is used to set the output value (Y[15:0]), which is internally captured at the start of every PWM frame and compared to the frame counter upon completion of each base unit of time. If the output value is greater than or equal to the frame counter, the pin outputs a high, else a low. This is intended to drive the gate of the switcher FET.</w:t>
      </w:r>
    </w:p>
    <w:p w:rsidR="00000000" w:rsidDel="00000000" w:rsidP="00000000" w:rsidRDefault="00000000" w:rsidRPr="00000000" w14:paraId="00000659">
      <w:pPr>
        <w:numPr>
          <w:ilvl w:val="1"/>
          <w:numId w:val="20"/>
        </w:numPr>
        <w:spacing w:after="0" w:afterAutospacing="0"/>
        <w:ind w:left="1440" w:hanging="360"/>
        <w:rPr>
          <w:u w:val="none"/>
        </w:rPr>
      </w:pPr>
      <w:r w:rsidDel="00000000" w:rsidR="00000000" w:rsidRPr="00000000">
        <w:rPr>
          <w:rtl w:val="0"/>
        </w:rPr>
        <w:t xml:space="preserve">The "A" input is the voltage detector for the SMPS output. This could be an adjacent pin using the internal-DAC-comparison mode to observe the center tap of a voltage divider which is fed by the final SMPS output. When "A" is low, a PWM cycle is performed because the final output voltage has sagged below the requirement and </w:t>
      </w:r>
      <w:r w:rsidDel="00000000" w:rsidR="00000000" w:rsidRPr="00000000">
        <w:rPr>
          <w:rtl w:val="0"/>
        </w:rPr>
        <w:t xml:space="preserve">it's </w:t>
      </w:r>
      <w:r w:rsidDel="00000000" w:rsidR="00000000" w:rsidRPr="00000000">
        <w:rPr>
          <w:rtl w:val="0"/>
        </w:rPr>
        <w:t xml:space="preserve">time to do another pulse.</w:t>
      </w:r>
    </w:p>
    <w:p w:rsidR="00000000" w:rsidDel="00000000" w:rsidP="00000000" w:rsidRDefault="00000000" w:rsidRPr="00000000" w14:paraId="0000065A">
      <w:pPr>
        <w:numPr>
          <w:ilvl w:val="1"/>
          <w:numId w:val="20"/>
        </w:numPr>
        <w:ind w:left="1440" w:hanging="360"/>
        <w:rPr>
          <w:u w:val="none"/>
        </w:rPr>
      </w:pPr>
      <w:r w:rsidDel="00000000" w:rsidR="00000000" w:rsidRPr="00000000">
        <w:rPr>
          <w:rtl w:val="0"/>
        </w:rPr>
        <w:t xml:space="preserve">The "B" input is the over-current detector which, if ever high during the PWM cycle, immediately forces the output low for the rest of that PWM cycle. This could be an adjacent pin using the internal-DAC-comparison mode to observe a shunt resistor between GND and the FET source. When the shunt voltage gets too high, too much current is flowing (or the desired amount of current is flowing), so the output goes low to turn off the FET and allow the inductor connected to its drain to shoot high, creating a power pulse to be captured by a diode and dumped into a cap, which is the SMPS final output.</w:t>
      </w:r>
    </w:p>
    <w:p w:rsidR="00000000" w:rsidDel="00000000" w:rsidP="00000000" w:rsidRDefault="00000000" w:rsidRPr="00000000" w14:paraId="0000065B">
      <w:pPr>
        <w:pStyle w:val="Heading3"/>
        <w:rPr/>
        <w:sectPr>
          <w:type w:val="nextPage"/>
          <w:pgSz w:h="15840" w:w="12240" w:orient="portrait"/>
          <w:pgMar w:bottom="720" w:top="720" w:left="1080" w:right="1080" w:header="720" w:footer="360"/>
        </w:sectPr>
      </w:pPr>
      <w:bookmarkStart w:colFirst="0" w:colLast="0" w:name="_31fs6vsrpp1i" w:id="605"/>
      <w:bookmarkEnd w:id="605"/>
      <w:r w:rsidDel="00000000" w:rsidR="00000000" w:rsidRPr="00000000">
        <w:rPr>
          <w:rtl w:val="0"/>
        </w:rPr>
      </w:r>
    </w:p>
    <w:p w:rsidR="00000000" w:rsidDel="00000000" w:rsidP="00000000" w:rsidRDefault="00000000" w:rsidRPr="00000000" w14:paraId="0000065C">
      <w:pPr>
        <w:pStyle w:val="Heading3"/>
        <w:rPr/>
      </w:pPr>
      <w:bookmarkStart w:colFirst="0" w:colLast="0" w:name="_vqmzbery6ad9" w:id="606"/>
      <w:bookmarkEnd w:id="606"/>
      <w:r w:rsidDel="00000000" w:rsidR="00000000" w:rsidRPr="00000000">
        <w:rPr>
          <w:rtl w:val="0"/>
        </w:rPr>
        <w:t xml:space="preserve">A/B-Input Quadrature Encoder (</w:t>
      </w:r>
      <w:r w:rsidDel="00000000" w:rsidR="00000000" w:rsidRPr="00000000">
        <w:rPr>
          <w:rtl w:val="0"/>
        </w:rPr>
        <w:t xml:space="preserve">%01011)</w:t>
      </w:r>
    </w:p>
    <w:p w:rsidR="00000000" w:rsidDel="00000000" w:rsidP="00000000" w:rsidRDefault="00000000" w:rsidRPr="00000000" w14:paraId="0000065D">
      <w:pPr>
        <w:numPr>
          <w:ilvl w:val="0"/>
          <w:numId w:val="37"/>
        </w:numPr>
        <w:spacing w:after="0" w:afterAutospacing="0"/>
        <w:ind w:left="720" w:hanging="360"/>
        <w:rPr>
          <w:u w:val="none"/>
        </w:rPr>
      </w:pPr>
      <w:r w:rsidDel="00000000" w:rsidR="00000000" w:rsidRPr="00000000">
        <w:rPr>
          <w:rtl w:val="0"/>
        </w:rPr>
        <w:t xml:space="preserve">X[31:0] establishes a measurement period in clock cycles.</w:t>
      </w:r>
    </w:p>
    <w:p w:rsidR="00000000" w:rsidDel="00000000" w:rsidP="00000000" w:rsidRDefault="00000000" w:rsidRPr="00000000" w14:paraId="0000065E">
      <w:pPr>
        <w:numPr>
          <w:ilvl w:val="0"/>
          <w:numId w:val="37"/>
        </w:numPr>
        <w:spacing w:after="0" w:afterAutospacing="0"/>
        <w:ind w:left="720" w:hanging="360"/>
        <w:rPr>
          <w:u w:val="none"/>
        </w:rPr>
      </w:pPr>
      <w:r w:rsidDel="00000000" w:rsidR="00000000" w:rsidRPr="00000000">
        <w:rPr>
          <w:rtl w:val="0"/>
        </w:rPr>
        <w:t xml:space="preserve">If zero is used for the period, the measurement operation will not be periodic, but continuous, like a totalizer, and the current 32-bit quadrature step count can always be read via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w:t>
      </w:r>
    </w:p>
    <w:p w:rsidR="00000000" w:rsidDel="00000000" w:rsidP="00000000" w:rsidRDefault="00000000" w:rsidRPr="00000000" w14:paraId="0000065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If a non-zero value is used for the period, quadrature steps will be counted for that many clock cycles and then the result will be placed in Z while the accumulator will be set to the 0/1/-1 value that would have otherwise been added into it. This way, all quadrature steps get counted across measurements. At the end of each period, IN will be raised and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be used to retrieve the last 32-bit measurement.</w:t>
      </w:r>
    </w:p>
    <w:p w:rsidR="00000000" w:rsidDel="00000000" w:rsidP="00000000" w:rsidRDefault="00000000" w:rsidRPr="00000000" w14:paraId="00000660">
      <w:pPr>
        <w:numPr>
          <w:ilvl w:val="0"/>
          <w:numId w:val="37"/>
        </w:numPr>
        <w:spacing w:after="0" w:afterAutospacing="0"/>
        <w:ind w:left="720" w:hanging="360"/>
        <w:rPr>
          <w:u w:val="none"/>
        </w:rPr>
      </w:pPr>
      <w:r w:rsidDel="00000000" w:rsidR="00000000" w:rsidRPr="00000000">
        <w:rPr>
          <w:rtl w:val="0"/>
        </w:rPr>
        <w:t xml:space="preserve">It may be useful to configure both 'A' and 'B' smart pins to quadrature mode, with one being continuous (X=0) for absolute position tracking and the other being periodic (x&lt;&gt;0) for velocity measurement.</w:t>
      </w:r>
    </w:p>
    <w:p w:rsidR="00000000" w:rsidDel="00000000" w:rsidP="00000000" w:rsidRDefault="00000000" w:rsidRPr="00000000" w14:paraId="0000066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The quadrature encoder can be "zeroed" by pulsing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 low at any time; no need to do another </w:t>
      </w: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w:t>
      </w:r>
    </w:p>
    <w:p w:rsidR="00000000" w:rsidDel="00000000" w:rsidP="00000000" w:rsidRDefault="00000000" w:rsidRPr="00000000" w14:paraId="0000066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and Z is set to the adder value (0/1/-1).</w:t>
      </w:r>
    </w:p>
    <w:p w:rsidR="00000000" w:rsidDel="00000000" w:rsidP="00000000" w:rsidRDefault="00000000" w:rsidRPr="00000000" w14:paraId="00000663">
      <w:pPr>
        <w:pStyle w:val="Heading3"/>
        <w:rPr/>
      </w:pPr>
      <w:bookmarkStart w:colFirst="0" w:colLast="0" w:name="_6zttwyip9utx" w:id="607"/>
      <w:bookmarkEnd w:id="607"/>
      <w:r w:rsidDel="00000000" w:rsidR="00000000" w:rsidRPr="00000000">
        <w:rPr>
          <w:rtl w:val="0"/>
        </w:rPr>
        <w:t xml:space="preserve">Count A-Input Positive Edges When B-Input Is High (</w:t>
      </w:r>
      <w:r w:rsidDel="00000000" w:rsidR="00000000" w:rsidRPr="00000000">
        <w:rPr>
          <w:rtl w:val="0"/>
        </w:rPr>
        <w:t xml:space="preserve">%01100)</w:t>
      </w:r>
    </w:p>
    <w:p w:rsidR="00000000" w:rsidDel="00000000" w:rsidP="00000000" w:rsidRDefault="00000000" w:rsidRPr="00000000" w14:paraId="00000664">
      <w:pPr>
        <w:numPr>
          <w:ilvl w:val="0"/>
          <w:numId w:val="11"/>
        </w:numPr>
        <w:spacing w:after="0" w:afterAutospacing="0"/>
        <w:ind w:left="720" w:hanging="360"/>
        <w:rPr>
          <w:u w:val="none"/>
        </w:rPr>
      </w:pPr>
      <w:r w:rsidDel="00000000" w:rsidR="00000000" w:rsidRPr="00000000">
        <w:rPr>
          <w:rtl w:val="0"/>
        </w:rPr>
        <w:t xml:space="preserve">X[31:0] establishes a measurement period in clock cycles.</w:t>
      </w:r>
    </w:p>
    <w:p w:rsidR="00000000" w:rsidDel="00000000" w:rsidP="00000000" w:rsidRDefault="00000000" w:rsidRPr="00000000" w14:paraId="0000066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If zero is used for the period, the measurement operation will not be periodic, but continuous, like a totalizer, and the current 32-bit high count can always be read via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w:t>
      </w:r>
    </w:p>
    <w:p w:rsidR="00000000" w:rsidDel="00000000" w:rsidP="00000000" w:rsidRDefault="00000000" w:rsidRPr="00000000" w14:paraId="0000066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If a non-zero value is used for the period, events will be counted for that many clock cycles and then the result will be placed in Z, while the accumulator will be set to the 0/1 value that would have otherwise been added into it, beginning a new measurement. This way, all events get counted across measurements. At the end of each period, IN will be raised and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be used to retrieve the 32-bit measurement.</w:t>
      </w:r>
    </w:p>
    <w:p w:rsidR="00000000" w:rsidDel="00000000" w:rsidP="00000000" w:rsidRDefault="00000000" w:rsidRPr="00000000" w14:paraId="0000066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and Z is set to the adder value (0/1).</w:t>
      </w:r>
    </w:p>
    <w:p w:rsidR="00000000" w:rsidDel="00000000" w:rsidP="00000000" w:rsidRDefault="00000000" w:rsidRPr="00000000" w14:paraId="00000668">
      <w:pPr>
        <w:pStyle w:val="Heading3"/>
        <w:rPr/>
      </w:pPr>
      <w:bookmarkStart w:colFirst="0" w:colLast="0" w:name="_k8acld6ipfl6" w:id="608"/>
      <w:bookmarkEnd w:id="608"/>
      <w:r w:rsidDel="00000000" w:rsidR="00000000" w:rsidRPr="00000000">
        <w:rPr>
          <w:rtl w:val="0"/>
        </w:rPr>
        <w:t xml:space="preserve">Count A-Input Positive Edges; Increment w/B-Input = 1, Decrement w/B-Input = 0  (</w:t>
      </w:r>
      <w:r w:rsidDel="00000000" w:rsidR="00000000" w:rsidRPr="00000000">
        <w:rPr>
          <w:rtl w:val="0"/>
        </w:rPr>
        <w:t xml:space="preserve">%01101)</w:t>
      </w:r>
    </w:p>
    <w:p w:rsidR="00000000" w:rsidDel="00000000" w:rsidP="00000000" w:rsidRDefault="00000000" w:rsidRPr="00000000" w14:paraId="00000669">
      <w:pPr>
        <w:numPr>
          <w:ilvl w:val="0"/>
          <w:numId w:val="2"/>
        </w:numPr>
        <w:spacing w:after="0" w:afterAutospacing="0"/>
        <w:ind w:left="720" w:hanging="360"/>
        <w:rPr>
          <w:u w:val="none"/>
        </w:rPr>
      </w:pPr>
      <w:r w:rsidDel="00000000" w:rsidR="00000000" w:rsidRPr="00000000">
        <w:rPr>
          <w:rtl w:val="0"/>
        </w:rPr>
        <w:t xml:space="preserve">X[31:0] establishes a measurement period in clock cycles.</w:t>
      </w:r>
    </w:p>
    <w:p w:rsidR="00000000" w:rsidDel="00000000" w:rsidP="00000000" w:rsidRDefault="00000000" w:rsidRPr="00000000" w14:paraId="0000066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If zero is used for the period, the measurement operation will not be periodic, but continuous, like a totalizer, and the current 32-bit high count can always be read via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w:t>
      </w:r>
    </w:p>
    <w:p w:rsidR="00000000" w:rsidDel="00000000" w:rsidP="00000000" w:rsidRDefault="00000000" w:rsidRPr="00000000" w14:paraId="0000066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If a non-zero value is used for the period, events will be counted for that many clock cycles and then the result will be placed in Z, while the accumulator will be set to the 0/1/-1 value that would have otherwise been added into it, beginning a new measurement. This way, all events get counted across measurements. At the end of each period, IN will be raised and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be used to retrieve the 32-bit measurement.</w:t>
      </w:r>
    </w:p>
    <w:p w:rsidR="00000000" w:rsidDel="00000000" w:rsidP="00000000" w:rsidRDefault="00000000" w:rsidRPr="00000000" w14:paraId="0000066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and Z is set to the adder value (0/1/-1).</w:t>
      </w:r>
    </w:p>
    <w:p w:rsidR="00000000" w:rsidDel="00000000" w:rsidP="00000000" w:rsidRDefault="00000000" w:rsidRPr="00000000" w14:paraId="0000066D">
      <w:pPr>
        <w:pStyle w:val="Heading3"/>
        <w:rPr/>
      </w:pPr>
      <w:bookmarkStart w:colFirst="0" w:colLast="0" w:name="_o39n85ho5pd9" w:id="609"/>
      <w:bookmarkEnd w:id="609"/>
      <w:r w:rsidDel="00000000" w:rsidR="00000000" w:rsidRPr="00000000">
        <w:rPr>
          <w:rtl w:val="0"/>
        </w:rPr>
        <w:t xml:space="preserve">Count A-Input Positive Edges (</w:t>
      </w:r>
      <w:r w:rsidDel="00000000" w:rsidR="00000000" w:rsidRPr="00000000">
        <w:rPr>
          <w:rtl w:val="0"/>
        </w:rPr>
        <w:t xml:space="preserve">%01110 AND !Y[0])</w:t>
      </w:r>
    </w:p>
    <w:p w:rsidR="00000000" w:rsidDel="00000000" w:rsidP="00000000" w:rsidRDefault="00000000" w:rsidRPr="00000000" w14:paraId="0000066E">
      <w:pPr>
        <w:pStyle w:val="Heading3"/>
        <w:spacing w:before="0" w:lineRule="auto"/>
        <w:rPr/>
      </w:pPr>
      <w:bookmarkStart w:colFirst="0" w:colLast="0" w:name="_h9vrm8biinn0" w:id="610"/>
      <w:bookmarkEnd w:id="610"/>
      <w:r w:rsidDel="00000000" w:rsidR="00000000" w:rsidRPr="00000000">
        <w:rPr>
          <w:rtl w:val="0"/>
        </w:rPr>
        <w:t xml:space="preserve">Increment w/A-Input Positive Edge, Decrement w/B-Input Positive Edge (%01110 AND Y[0])</w:t>
      </w:r>
    </w:p>
    <w:p w:rsidR="00000000" w:rsidDel="00000000" w:rsidP="00000000" w:rsidRDefault="00000000" w:rsidRPr="00000000" w14:paraId="0000066F">
      <w:pPr>
        <w:numPr>
          <w:ilvl w:val="0"/>
          <w:numId w:val="23"/>
        </w:numPr>
        <w:spacing w:after="0" w:afterAutospacing="0"/>
        <w:ind w:left="720" w:hanging="360"/>
        <w:rPr>
          <w:u w:val="none"/>
        </w:rPr>
      </w:pPr>
      <w:r w:rsidDel="00000000" w:rsidR="00000000" w:rsidRPr="00000000">
        <w:rPr>
          <w:rtl w:val="0"/>
        </w:rPr>
        <w:t xml:space="preserve">X[31:0] establishes a measurement period in clock cycles. Y[0] establishes whether to just count A-input positive edges (=0), or to increment on A-input positive edge and decrement on B-input positive edge (=1).</w:t>
      </w:r>
    </w:p>
    <w:p w:rsidR="00000000" w:rsidDel="00000000" w:rsidP="00000000" w:rsidRDefault="00000000" w:rsidRPr="00000000" w14:paraId="0000067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If zero is used for the period, the measurement operation will not be periodic, but continuous, like a totalizer, and the current 32-bit high count can always be read via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w:t>
      </w:r>
    </w:p>
    <w:p w:rsidR="00000000" w:rsidDel="00000000" w:rsidP="00000000" w:rsidRDefault="00000000" w:rsidRPr="00000000" w14:paraId="0000067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If a non-zero value is used for the period, events will be counted for that many clock cycles and then the result will be placed in Z, while the accumulator will be set to the 0/1/-1 value that would have otherwise been added into it, beginning a new measurement. This way, all events get counted across measurements. At the end of each period, IN will be raised and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be used to retrieve the 32-bit measurement.</w:t>
      </w:r>
    </w:p>
    <w:p w:rsidR="00000000" w:rsidDel="00000000" w:rsidP="00000000" w:rsidRDefault="00000000" w:rsidRPr="00000000" w14:paraId="000006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and Z is set to the adder value (0/1/-1).</w:t>
      </w:r>
    </w:p>
    <w:p w:rsidR="00000000" w:rsidDel="00000000" w:rsidP="00000000" w:rsidRDefault="00000000" w:rsidRPr="00000000" w14:paraId="00000673">
      <w:pPr>
        <w:pStyle w:val="Heading3"/>
        <w:rPr/>
      </w:pPr>
      <w:bookmarkStart w:colFirst="0" w:colLast="0" w:name="_ssvd8afsp4fl" w:id="611"/>
      <w:bookmarkEnd w:id="611"/>
      <w:r w:rsidDel="00000000" w:rsidR="00000000" w:rsidRPr="00000000">
        <w:rPr>
          <w:rtl w:val="0"/>
        </w:rPr>
        <w:t xml:space="preserve">Count A-Input Highs (</w:t>
      </w:r>
      <w:r w:rsidDel="00000000" w:rsidR="00000000" w:rsidRPr="00000000">
        <w:rPr>
          <w:rtl w:val="0"/>
        </w:rPr>
        <w:t xml:space="preserve">%01111 AND !Y[0])</w:t>
      </w:r>
    </w:p>
    <w:p w:rsidR="00000000" w:rsidDel="00000000" w:rsidP="00000000" w:rsidRDefault="00000000" w:rsidRPr="00000000" w14:paraId="00000674">
      <w:pPr>
        <w:pStyle w:val="Heading3"/>
        <w:spacing w:before="0" w:lineRule="auto"/>
        <w:rPr/>
      </w:pPr>
      <w:bookmarkStart w:colFirst="0" w:colLast="0" w:name="_groh7zsh3g6n" w:id="612"/>
      <w:bookmarkEnd w:id="612"/>
      <w:r w:rsidDel="00000000" w:rsidR="00000000" w:rsidRPr="00000000">
        <w:rPr>
          <w:rtl w:val="0"/>
        </w:rPr>
        <w:t xml:space="preserve">Increment w/A-Input High, Decrement w/B-Input High (%01111 AND Y[0])</w:t>
      </w:r>
    </w:p>
    <w:p w:rsidR="00000000" w:rsidDel="00000000" w:rsidP="00000000" w:rsidRDefault="00000000" w:rsidRPr="00000000" w14:paraId="00000675">
      <w:pPr>
        <w:numPr>
          <w:ilvl w:val="0"/>
          <w:numId w:val="19"/>
        </w:numPr>
        <w:spacing w:after="0" w:afterAutospacing="0"/>
        <w:ind w:left="720" w:hanging="360"/>
        <w:rPr>
          <w:u w:val="none"/>
        </w:rPr>
      </w:pPr>
      <w:r w:rsidDel="00000000" w:rsidR="00000000" w:rsidRPr="00000000">
        <w:rPr>
          <w:rtl w:val="0"/>
        </w:rPr>
        <w:t xml:space="preserve">X[31:0] establishes a measurement period in clock cycles. Y[0] establishes whether to just count A-input highs (=0), or to increment on A-input high and decrement on B-input high (=1).</w:t>
      </w:r>
    </w:p>
    <w:p w:rsidR="00000000" w:rsidDel="00000000" w:rsidP="00000000" w:rsidRDefault="00000000" w:rsidRPr="00000000" w14:paraId="0000067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If zero is used for the period, the measurement operation will not be periodic, but continuous, like a totalizer, and the current 32-bit high count can always be read via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w:t>
      </w:r>
    </w:p>
    <w:p w:rsidR="00000000" w:rsidDel="00000000" w:rsidP="00000000" w:rsidRDefault="00000000" w:rsidRPr="00000000" w14:paraId="0000067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If a non-zero value is used for the period, events will be counted for that many clock cycles and then the result will be placed in Z, while the accumulator will be set to the 0/1/-1 value that would have otherwise been added into it, beginning a new measurement. This way, all events get counted across measurements. At the end of each period, IN will be raised and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be used to retrieve the 32-bit measurement.</w:t>
      </w:r>
    </w:p>
    <w:p w:rsidR="00000000" w:rsidDel="00000000" w:rsidP="00000000" w:rsidRDefault="00000000" w:rsidRPr="00000000" w14:paraId="000006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and Z is set to the adder value (0/1/-1).</w:t>
      </w:r>
    </w:p>
    <w:p w:rsidR="00000000" w:rsidDel="00000000" w:rsidP="00000000" w:rsidRDefault="00000000" w:rsidRPr="00000000" w14:paraId="00000679">
      <w:pPr>
        <w:pStyle w:val="Heading3"/>
        <w:rPr/>
      </w:pPr>
      <w:bookmarkStart w:colFirst="0" w:colLast="0" w:name="_wjx73ki24dvv" w:id="613"/>
      <w:bookmarkEnd w:id="613"/>
      <w:r w:rsidDel="00000000" w:rsidR="00000000" w:rsidRPr="00000000">
        <w:rPr>
          <w:rtl w:val="0"/>
        </w:rPr>
        <w:t xml:space="preserve">Time A-Input States (</w:t>
      </w:r>
      <w:r w:rsidDel="00000000" w:rsidR="00000000" w:rsidRPr="00000000">
        <w:rPr>
          <w:rtl w:val="0"/>
        </w:rPr>
        <w:t xml:space="preserve">%10000)</w:t>
      </w:r>
    </w:p>
    <w:p w:rsidR="00000000" w:rsidDel="00000000" w:rsidP="00000000" w:rsidRDefault="00000000" w:rsidRPr="00000000" w14:paraId="0000067A">
      <w:pPr>
        <w:numPr>
          <w:ilvl w:val="0"/>
          <w:numId w:val="5"/>
        </w:numPr>
        <w:spacing w:after="0" w:afterAutospacing="0"/>
        <w:ind w:left="720" w:hanging="360"/>
        <w:rPr>
          <w:u w:val="none"/>
        </w:rPr>
      </w:pPr>
      <w:r w:rsidDel="00000000" w:rsidR="00000000" w:rsidRPr="00000000">
        <w:rPr>
          <w:rtl w:val="0"/>
        </w:rPr>
        <w:t xml:space="preserve">Continuous states are counted in clock cycles.</w:t>
      </w:r>
    </w:p>
    <w:p w:rsidR="00000000" w:rsidDel="00000000" w:rsidP="00000000" w:rsidRDefault="00000000" w:rsidRPr="00000000" w14:paraId="0000067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Upon each state change, the prior state is placed in the C-flag buffer, the prior state's duration count is placed in Z, and IN is raised.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then be used to retrieve the measurement. Z will be limited to $80000000.</w:t>
      </w:r>
    </w:p>
    <w:p w:rsidR="00000000" w:rsidDel="00000000" w:rsidP="00000000" w:rsidRDefault="00000000" w:rsidRPr="00000000" w14:paraId="0000067C">
      <w:pPr>
        <w:numPr>
          <w:ilvl w:val="0"/>
          <w:numId w:val="5"/>
        </w:numPr>
        <w:spacing w:after="0" w:afterAutospacing="0"/>
        <w:ind w:left="720" w:hanging="360"/>
        <w:rPr>
          <w:u w:val="none"/>
        </w:rPr>
      </w:pPr>
      <w:r w:rsidDel="00000000" w:rsidR="00000000" w:rsidRPr="00000000">
        <w:rPr>
          <w:rtl w:val="0"/>
        </w:rPr>
        <w:t xml:space="preserve">If states change faster than the cog is able to retrieve measurements, the measurements will effectively be lost, as old ones will be overwritten with new ones. This may be gotten around by using two smart pins to time highs, with one pin inverting its 'A' input. Then, you could capture both states, as long as the sum of the states' durations didn't exceed the cog's ability to retrieve both results. This would help in cases where one of the states was very short in duration, but the other wasn't.</w:t>
      </w:r>
    </w:p>
    <w:p w:rsidR="00000000" w:rsidDel="00000000" w:rsidP="00000000" w:rsidRDefault="00000000" w:rsidRPr="00000000" w14:paraId="0000067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and Z is set to $00000001.</w:t>
      </w:r>
    </w:p>
    <w:p w:rsidR="00000000" w:rsidDel="00000000" w:rsidP="00000000" w:rsidRDefault="00000000" w:rsidRPr="00000000" w14:paraId="0000067E">
      <w:pPr>
        <w:pStyle w:val="Heading3"/>
        <w:rPr/>
      </w:pPr>
      <w:bookmarkStart w:colFirst="0" w:colLast="0" w:name="_ryn87kyb46wk" w:id="614"/>
      <w:bookmarkEnd w:id="614"/>
      <w:r w:rsidDel="00000000" w:rsidR="00000000" w:rsidRPr="00000000">
        <w:rPr>
          <w:rtl w:val="0"/>
        </w:rPr>
        <w:t xml:space="preserve">Time A-Input High States (</w:t>
      </w:r>
      <w:r w:rsidDel="00000000" w:rsidR="00000000" w:rsidRPr="00000000">
        <w:rPr>
          <w:rtl w:val="0"/>
        </w:rPr>
        <w:t xml:space="preserve">%10001)</w:t>
      </w:r>
    </w:p>
    <w:p w:rsidR="00000000" w:rsidDel="00000000" w:rsidP="00000000" w:rsidRDefault="00000000" w:rsidRPr="00000000" w14:paraId="0000067F">
      <w:pPr>
        <w:numPr>
          <w:ilvl w:val="0"/>
          <w:numId w:val="35"/>
        </w:numPr>
        <w:spacing w:after="0" w:afterAutospacing="0"/>
        <w:ind w:left="720" w:hanging="360"/>
        <w:rPr>
          <w:u w:val="none"/>
        </w:rPr>
      </w:pPr>
      <w:r w:rsidDel="00000000" w:rsidR="00000000" w:rsidRPr="00000000">
        <w:rPr>
          <w:rtl w:val="0"/>
        </w:rPr>
        <w:t xml:space="preserve">Continuous high states are counted in clock cycles.</w:t>
      </w:r>
    </w:p>
    <w:p w:rsidR="00000000" w:rsidDel="00000000" w:rsidP="00000000" w:rsidRDefault="00000000" w:rsidRPr="00000000" w14:paraId="0000068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Upon each high-to-low transition, the previous high duration count is placed in Z, and IN is raised.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then be used to retrieve the measurement. Z will be limited to $80000000.</w:t>
      </w:r>
    </w:p>
    <w:p w:rsidR="00000000" w:rsidDel="00000000" w:rsidP="00000000" w:rsidRDefault="00000000" w:rsidRPr="00000000" w14:paraId="0000068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and Z is set to $00000001.</w:t>
      </w:r>
    </w:p>
    <w:p w:rsidR="00000000" w:rsidDel="00000000" w:rsidP="00000000" w:rsidRDefault="00000000" w:rsidRPr="00000000" w14:paraId="00000682">
      <w:pPr>
        <w:pStyle w:val="Heading3"/>
        <w:rPr/>
      </w:pPr>
      <w:bookmarkStart w:colFirst="0" w:colLast="0" w:name="_xqx7qqsbo9xv" w:id="615"/>
      <w:bookmarkEnd w:id="615"/>
      <w:r w:rsidDel="00000000" w:rsidR="00000000" w:rsidRPr="00000000">
        <w:rPr>
          <w:rtl w:val="0"/>
        </w:rPr>
        <w:t xml:space="preserve">Time X A-Input Highs/Rises/Edges (</w:t>
      </w:r>
      <w:r w:rsidDel="00000000" w:rsidR="00000000" w:rsidRPr="00000000">
        <w:rPr>
          <w:rtl w:val="0"/>
        </w:rPr>
        <w:t xml:space="preserve">%10010 AND !Y[2])</w:t>
      </w:r>
    </w:p>
    <w:p w:rsidR="00000000" w:rsidDel="00000000" w:rsidP="00000000" w:rsidRDefault="00000000" w:rsidRPr="00000000" w14:paraId="00000683">
      <w:pPr>
        <w:numPr>
          <w:ilvl w:val="0"/>
          <w:numId w:val="4"/>
        </w:numPr>
        <w:spacing w:after="0" w:afterAutospacing="0"/>
        <w:ind w:left="720" w:hanging="360"/>
        <w:rPr>
          <w:u w:val="none"/>
        </w:rPr>
      </w:pPr>
      <w:r w:rsidDel="00000000" w:rsidR="00000000" w:rsidRPr="00000000">
        <w:rPr>
          <w:rtl w:val="0"/>
        </w:rPr>
        <w:t xml:space="preserve">Time is measured until X A-input highs/rises/edges are accumulated.</w:t>
      </w:r>
    </w:p>
    <w:p w:rsidR="00000000" w:rsidDel="00000000" w:rsidP="00000000" w:rsidRDefault="00000000" w:rsidRPr="00000000" w14:paraId="00000684">
      <w:pPr>
        <w:numPr>
          <w:ilvl w:val="0"/>
          <w:numId w:val="4"/>
        </w:numPr>
        <w:spacing w:after="0" w:afterAutospacing="0"/>
        <w:ind w:left="720" w:hanging="360"/>
        <w:rPr>
          <w:u w:val="none"/>
        </w:rPr>
      </w:pPr>
      <w:r w:rsidDel="00000000" w:rsidR="00000000" w:rsidRPr="00000000">
        <w:rPr>
          <w:rtl w:val="0"/>
        </w:rPr>
        <w:t xml:space="preserve">X[31:0] establishes how many A-input highs/rises/edges are to be accumulated.</w:t>
      </w:r>
    </w:p>
    <w:p w:rsidR="00000000" w:rsidDel="00000000" w:rsidP="00000000" w:rsidRDefault="00000000" w:rsidRPr="00000000" w14:paraId="00000685">
      <w:pPr>
        <w:numPr>
          <w:ilvl w:val="0"/>
          <w:numId w:val="4"/>
        </w:numPr>
        <w:spacing w:after="0" w:afterAutospacing="0"/>
        <w:ind w:left="720" w:hanging="360"/>
        <w:rPr>
          <w:u w:val="none"/>
        </w:rPr>
      </w:pPr>
      <w:r w:rsidDel="00000000" w:rsidR="00000000" w:rsidRPr="00000000">
        <w:rPr>
          <w:rtl w:val="0"/>
        </w:rPr>
        <w:t xml:space="preserve">Y[1:0] establishes A-input high/rise/edge sensitivity:</w:t>
      </w:r>
    </w:p>
    <w:p w:rsidR="00000000" w:rsidDel="00000000" w:rsidP="00000000" w:rsidRDefault="00000000" w:rsidRPr="00000000" w14:paraId="00000686">
      <w:pPr>
        <w:numPr>
          <w:ilvl w:val="1"/>
          <w:numId w:val="4"/>
        </w:numPr>
        <w:spacing w:after="0" w:afterAutospacing="0"/>
        <w:ind w:left="1440" w:hanging="360"/>
        <w:rPr>
          <w:u w:val="none"/>
        </w:rPr>
      </w:pPr>
      <w:r w:rsidDel="00000000" w:rsidR="00000000" w:rsidRPr="00000000">
        <w:rPr>
          <w:rtl w:val="0"/>
        </w:rPr>
        <w:t xml:space="preserve">%00 = A-input high</w:t>
      </w:r>
    </w:p>
    <w:p w:rsidR="00000000" w:rsidDel="00000000" w:rsidP="00000000" w:rsidRDefault="00000000" w:rsidRPr="00000000" w14:paraId="00000687">
      <w:pPr>
        <w:numPr>
          <w:ilvl w:val="1"/>
          <w:numId w:val="4"/>
        </w:numPr>
        <w:spacing w:after="0" w:afterAutospacing="0"/>
        <w:ind w:left="1440" w:hanging="360"/>
        <w:rPr>
          <w:u w:val="none"/>
        </w:rPr>
      </w:pPr>
      <w:r w:rsidDel="00000000" w:rsidR="00000000" w:rsidRPr="00000000">
        <w:rPr>
          <w:rtl w:val="0"/>
        </w:rPr>
        <w:t xml:space="preserve">%01 = A-input rise</w:t>
      </w:r>
    </w:p>
    <w:p w:rsidR="00000000" w:rsidDel="00000000" w:rsidP="00000000" w:rsidRDefault="00000000" w:rsidRPr="00000000" w14:paraId="00000688">
      <w:pPr>
        <w:numPr>
          <w:ilvl w:val="1"/>
          <w:numId w:val="4"/>
        </w:numPr>
        <w:spacing w:after="0" w:afterAutospacing="0"/>
        <w:ind w:left="1440" w:hanging="360"/>
        <w:rPr>
          <w:u w:val="none"/>
        </w:rPr>
      </w:pPr>
      <w:r w:rsidDel="00000000" w:rsidR="00000000" w:rsidRPr="00000000">
        <w:rPr>
          <w:rtl w:val="0"/>
        </w:rPr>
        <w:t xml:space="preserve">%1x = A-input edge</w:t>
      </w:r>
    </w:p>
    <w:p w:rsidR="00000000" w:rsidDel="00000000" w:rsidP="00000000" w:rsidRDefault="00000000" w:rsidRPr="00000000" w14:paraId="0000068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Time is measured in clock cycles until X highs/rises/edges are accumulated from the A-input. The measurement is then placed in Z, and IN is raised.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then be used to retrieve the measurement. Z will be limited to $80000000.</w:t>
      </w:r>
    </w:p>
    <w:p w:rsidR="00000000" w:rsidDel="00000000" w:rsidP="00000000" w:rsidRDefault="00000000" w:rsidRPr="00000000" w14:paraId="0000068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and Z is set to $00000001.</w:t>
      </w:r>
    </w:p>
    <w:p w:rsidR="00000000" w:rsidDel="00000000" w:rsidP="00000000" w:rsidRDefault="00000000" w:rsidRPr="00000000" w14:paraId="0000068B">
      <w:pPr>
        <w:pStyle w:val="Heading3"/>
        <w:rPr/>
      </w:pPr>
      <w:bookmarkStart w:colFirst="0" w:colLast="0" w:name="_hevxvj4egl1u" w:id="616"/>
      <w:bookmarkEnd w:id="616"/>
      <w:r w:rsidDel="00000000" w:rsidR="00000000" w:rsidRPr="00000000">
        <w:rPr>
          <w:rtl w:val="0"/>
        </w:rPr>
        <w:t xml:space="preserve">Timeout on X Clocks Of Missing A-Input High/Rise/Edge (</w:t>
      </w:r>
      <w:r w:rsidDel="00000000" w:rsidR="00000000" w:rsidRPr="00000000">
        <w:rPr>
          <w:rtl w:val="0"/>
        </w:rPr>
        <w:t xml:space="preserve">%10010 AND Y[2])</w:t>
      </w:r>
    </w:p>
    <w:p w:rsidR="00000000" w:rsidDel="00000000" w:rsidP="00000000" w:rsidRDefault="00000000" w:rsidRPr="00000000" w14:paraId="0000068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If no A-input high/rise/edge occurs within X clocks, IN is raised, a new timeout period of X clocks begins, and Z maintains a running count of how many clocks have elapsed since the last A-input high/rise/edge.  Z will be limited to $80000000 and can be read any time via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w:t>
      </w:r>
    </w:p>
    <w:p w:rsidR="00000000" w:rsidDel="00000000" w:rsidP="00000000" w:rsidRDefault="00000000" w:rsidRPr="00000000" w14:paraId="0000068D">
      <w:pPr>
        <w:numPr>
          <w:ilvl w:val="0"/>
          <w:numId w:val="33"/>
        </w:numPr>
        <w:spacing w:after="0" w:afterAutospacing="0"/>
        <w:ind w:left="720" w:hanging="360"/>
        <w:rPr>
          <w:u w:val="none"/>
        </w:rPr>
      </w:pPr>
      <w:r w:rsidDel="00000000" w:rsidR="00000000" w:rsidRPr="00000000">
        <w:rPr>
          <w:rtl w:val="0"/>
        </w:rPr>
        <w:t xml:space="preserve">If an A-input high/rise/edge does occur within X clocks, a new timeout period of X clocks begins and Z is reset to $00000001.</w:t>
      </w:r>
    </w:p>
    <w:p w:rsidR="00000000" w:rsidDel="00000000" w:rsidP="00000000" w:rsidRDefault="00000000" w:rsidRPr="00000000" w14:paraId="0000068E">
      <w:pPr>
        <w:numPr>
          <w:ilvl w:val="0"/>
          <w:numId w:val="33"/>
        </w:numPr>
        <w:spacing w:after="0" w:afterAutospacing="0"/>
        <w:ind w:left="720" w:hanging="360"/>
        <w:rPr>
          <w:u w:val="none"/>
        </w:rPr>
      </w:pPr>
      <w:r w:rsidDel="00000000" w:rsidR="00000000" w:rsidRPr="00000000">
        <w:rPr>
          <w:rtl w:val="0"/>
        </w:rPr>
        <w:t xml:space="preserve">X[31:0] establishes how many clocks before a timeout due to no A-input high/rise/edge occurring.</w:t>
      </w:r>
    </w:p>
    <w:p w:rsidR="00000000" w:rsidDel="00000000" w:rsidP="00000000" w:rsidRDefault="00000000" w:rsidRPr="00000000" w14:paraId="0000068F">
      <w:pPr>
        <w:numPr>
          <w:ilvl w:val="0"/>
          <w:numId w:val="33"/>
        </w:numPr>
        <w:spacing w:after="0" w:afterAutospacing="0"/>
        <w:ind w:left="720" w:hanging="360"/>
        <w:rPr>
          <w:u w:val="none"/>
        </w:rPr>
      </w:pPr>
      <w:r w:rsidDel="00000000" w:rsidR="00000000" w:rsidRPr="00000000">
        <w:rPr>
          <w:rtl w:val="0"/>
        </w:rPr>
        <w:t xml:space="preserve">Y[1:0] establishes A-input high/rise/edge sensitivity:</w:t>
      </w:r>
    </w:p>
    <w:p w:rsidR="00000000" w:rsidDel="00000000" w:rsidP="00000000" w:rsidRDefault="00000000" w:rsidRPr="00000000" w14:paraId="00000690">
      <w:pPr>
        <w:numPr>
          <w:ilvl w:val="1"/>
          <w:numId w:val="33"/>
        </w:numPr>
        <w:spacing w:after="0" w:afterAutospacing="0"/>
        <w:ind w:left="1440" w:hanging="360"/>
        <w:rPr>
          <w:u w:val="none"/>
        </w:rPr>
      </w:pPr>
      <w:r w:rsidDel="00000000" w:rsidR="00000000" w:rsidRPr="00000000">
        <w:rPr>
          <w:rtl w:val="0"/>
        </w:rPr>
        <w:t xml:space="preserve">%00 = A-input high</w:t>
      </w:r>
    </w:p>
    <w:p w:rsidR="00000000" w:rsidDel="00000000" w:rsidP="00000000" w:rsidRDefault="00000000" w:rsidRPr="00000000" w14:paraId="00000691">
      <w:pPr>
        <w:numPr>
          <w:ilvl w:val="1"/>
          <w:numId w:val="33"/>
        </w:numPr>
        <w:spacing w:after="0" w:afterAutospacing="0"/>
        <w:ind w:left="1440" w:hanging="360"/>
        <w:rPr>
          <w:u w:val="none"/>
        </w:rPr>
      </w:pPr>
      <w:r w:rsidDel="00000000" w:rsidR="00000000" w:rsidRPr="00000000">
        <w:rPr>
          <w:rtl w:val="0"/>
        </w:rPr>
        <w:t xml:space="preserve">%01 = A-input rise</w:t>
      </w:r>
    </w:p>
    <w:p w:rsidR="00000000" w:rsidDel="00000000" w:rsidP="00000000" w:rsidRDefault="00000000" w:rsidRPr="00000000" w14:paraId="00000692">
      <w:pPr>
        <w:numPr>
          <w:ilvl w:val="1"/>
          <w:numId w:val="33"/>
        </w:numPr>
        <w:spacing w:after="0" w:afterAutospacing="0"/>
        <w:ind w:left="1440" w:hanging="360"/>
        <w:rPr>
          <w:u w:val="none"/>
        </w:rPr>
      </w:pPr>
      <w:r w:rsidDel="00000000" w:rsidR="00000000" w:rsidRPr="00000000">
        <w:rPr>
          <w:rtl w:val="0"/>
        </w:rPr>
        <w:t xml:space="preserve">%1x = A-input edge</w:t>
      </w:r>
    </w:p>
    <w:p w:rsidR="00000000" w:rsidDel="00000000" w:rsidP="00000000" w:rsidRDefault="00000000" w:rsidRPr="00000000" w14:paraId="0000069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and Z is set to $00000001.</w:t>
      </w:r>
    </w:p>
    <w:p w:rsidR="00000000" w:rsidDel="00000000" w:rsidP="00000000" w:rsidRDefault="00000000" w:rsidRPr="00000000" w14:paraId="00000694">
      <w:pPr>
        <w:pStyle w:val="Heading3"/>
        <w:rPr/>
      </w:pPr>
      <w:bookmarkStart w:colFirst="0" w:colLast="0" w:name="_w31f0bw5a40y" w:id="617"/>
      <w:bookmarkEnd w:id="617"/>
      <w:r w:rsidDel="00000000" w:rsidR="00000000" w:rsidRPr="00000000">
        <w:rPr>
          <w:rtl w:val="0"/>
        </w:rPr>
        <w:t xml:space="preserve">Count Time For X Periods (</w:t>
      </w:r>
      <w:r w:rsidDel="00000000" w:rsidR="00000000" w:rsidRPr="00000000">
        <w:rPr>
          <w:rtl w:val="0"/>
        </w:rPr>
        <w:t xml:space="preserve">%10011)</w:t>
      </w:r>
    </w:p>
    <w:p w:rsidR="00000000" w:rsidDel="00000000" w:rsidP="00000000" w:rsidRDefault="00000000" w:rsidRPr="00000000" w14:paraId="00000695">
      <w:pPr>
        <w:pStyle w:val="Heading3"/>
        <w:spacing w:before="0" w:lineRule="auto"/>
        <w:rPr/>
      </w:pPr>
      <w:bookmarkStart w:colFirst="0" w:colLast="0" w:name="_rfhshokjxp9e" w:id="618"/>
      <w:bookmarkEnd w:id="618"/>
      <w:r w:rsidDel="00000000" w:rsidR="00000000" w:rsidRPr="00000000">
        <w:rPr>
          <w:rtl w:val="0"/>
        </w:rPr>
        <w:t xml:space="preserve">Count State For X Periods (%10100)</w:t>
      </w:r>
    </w:p>
    <w:p w:rsidR="00000000" w:rsidDel="00000000" w:rsidP="00000000" w:rsidRDefault="00000000" w:rsidRPr="00000000" w14:paraId="00000696">
      <w:pPr>
        <w:numPr>
          <w:ilvl w:val="0"/>
          <w:numId w:val="26"/>
        </w:numPr>
        <w:spacing w:after="0" w:afterAutospacing="0"/>
        <w:ind w:left="720" w:hanging="360"/>
        <w:rPr>
          <w:u w:val="none"/>
        </w:rPr>
      </w:pPr>
      <w:r w:rsidDel="00000000" w:rsidR="00000000" w:rsidRPr="00000000">
        <w:rPr>
          <w:rtl w:val="0"/>
        </w:rPr>
        <w:t xml:space="preserve">X[31:0] establishes how many A-input rise/edge to B-input rise/edge periods are to be measured.</w:t>
      </w:r>
    </w:p>
    <w:p w:rsidR="00000000" w:rsidDel="00000000" w:rsidP="00000000" w:rsidRDefault="00000000" w:rsidRPr="00000000" w14:paraId="00000697">
      <w:pPr>
        <w:numPr>
          <w:ilvl w:val="0"/>
          <w:numId w:val="26"/>
        </w:numPr>
        <w:spacing w:after="0" w:afterAutospacing="0"/>
        <w:ind w:left="720" w:hanging="360"/>
        <w:rPr>
          <w:u w:val="none"/>
        </w:rPr>
      </w:pPr>
      <w:r w:rsidDel="00000000" w:rsidR="00000000" w:rsidRPr="00000000">
        <w:rPr>
          <w:rtl w:val="0"/>
        </w:rPr>
        <w:t xml:space="preserve">Y[1:0] establishes A-input and B-input rise/edge sensitivity:</w:t>
      </w:r>
    </w:p>
    <w:p w:rsidR="00000000" w:rsidDel="00000000" w:rsidP="00000000" w:rsidRDefault="00000000" w:rsidRPr="00000000" w14:paraId="00000698">
      <w:pPr>
        <w:numPr>
          <w:ilvl w:val="1"/>
          <w:numId w:val="26"/>
        </w:numPr>
        <w:spacing w:after="0" w:afterAutospacing="0"/>
        <w:ind w:left="1440" w:hanging="360"/>
        <w:rPr>
          <w:u w:val="none"/>
        </w:rPr>
      </w:pPr>
      <w:r w:rsidDel="00000000" w:rsidR="00000000" w:rsidRPr="00000000">
        <w:rPr>
          <w:rtl w:val="0"/>
        </w:rPr>
        <w:t xml:space="preserve">%00 = A-input rise to B-input rise</w:t>
      </w:r>
    </w:p>
    <w:p w:rsidR="00000000" w:rsidDel="00000000" w:rsidP="00000000" w:rsidRDefault="00000000" w:rsidRPr="00000000" w14:paraId="00000699">
      <w:pPr>
        <w:numPr>
          <w:ilvl w:val="1"/>
          <w:numId w:val="26"/>
        </w:numPr>
        <w:spacing w:after="0" w:afterAutospacing="0"/>
        <w:ind w:left="1440" w:hanging="360"/>
        <w:rPr>
          <w:u w:val="none"/>
        </w:rPr>
      </w:pPr>
      <w:r w:rsidDel="00000000" w:rsidR="00000000" w:rsidRPr="00000000">
        <w:rPr>
          <w:rtl w:val="0"/>
        </w:rPr>
        <w:t xml:space="preserve">%01 = A-input rise to B-input edge</w:t>
      </w:r>
    </w:p>
    <w:p w:rsidR="00000000" w:rsidDel="00000000" w:rsidP="00000000" w:rsidRDefault="00000000" w:rsidRPr="00000000" w14:paraId="0000069A">
      <w:pPr>
        <w:numPr>
          <w:ilvl w:val="1"/>
          <w:numId w:val="26"/>
        </w:numPr>
        <w:spacing w:after="0" w:afterAutospacing="0"/>
        <w:ind w:left="1440" w:hanging="360"/>
        <w:rPr>
          <w:u w:val="none"/>
        </w:rPr>
      </w:pPr>
      <w:r w:rsidDel="00000000" w:rsidR="00000000" w:rsidRPr="00000000">
        <w:rPr>
          <w:rtl w:val="0"/>
        </w:rPr>
        <w:t xml:space="preserve">%10 = A-input edge to B-input rise</w:t>
      </w:r>
    </w:p>
    <w:p w:rsidR="00000000" w:rsidDel="00000000" w:rsidP="00000000" w:rsidRDefault="00000000" w:rsidRPr="00000000" w14:paraId="0000069B">
      <w:pPr>
        <w:numPr>
          <w:ilvl w:val="1"/>
          <w:numId w:val="26"/>
        </w:numPr>
        <w:spacing w:after="0" w:afterAutospacing="0"/>
        <w:ind w:left="1440" w:hanging="360"/>
        <w:rPr>
          <w:u w:val="none"/>
        </w:rPr>
      </w:pPr>
      <w:r w:rsidDel="00000000" w:rsidR="00000000" w:rsidRPr="00000000">
        <w:rPr>
          <w:rtl w:val="0"/>
        </w:rPr>
        <w:t xml:space="preserve">%11 = A-input edge to B-input edge</w:t>
      </w:r>
    </w:p>
    <w:p w:rsidR="00000000" w:rsidDel="00000000" w:rsidP="00000000" w:rsidRDefault="00000000" w:rsidRPr="00000000" w14:paraId="0000069C">
      <w:pPr>
        <w:numPr>
          <w:ilvl w:val="1"/>
          <w:numId w:val="26"/>
        </w:numPr>
        <w:spacing w:after="0" w:afterAutospacing="0"/>
        <w:ind w:left="1440" w:hanging="360"/>
        <w:rPr>
          <w:u w:val="none"/>
        </w:rPr>
      </w:pPr>
      <w:r w:rsidDel="00000000" w:rsidR="00000000" w:rsidRPr="00000000">
        <w:rPr>
          <w:rtl w:val="0"/>
        </w:rPr>
        <w:t xml:space="preserve">Note: The B-input can be set to the same pin as the A-input for single-pin cycle measurement.</w:t>
      </w:r>
    </w:p>
    <w:p w:rsidR="00000000" w:rsidDel="00000000" w:rsidP="00000000" w:rsidRDefault="00000000" w:rsidRPr="00000000" w14:paraId="0000069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Clock cycles or A-input trigger states are counted from each A-input rise/edge to each B-input rise/edge for X periods. If the A-input rise/edge is ever coincident with the B-input rise/edge at the end of the period, the start of the next period is registered. Upon completion of X periods, the measurement is placed in Z, IN is raised, and a new measurement begins.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then be used to retrieve the completed measurement. Z will be limited to $80000000.</w:t>
      </w:r>
    </w:p>
    <w:p w:rsidR="00000000" w:rsidDel="00000000" w:rsidP="00000000" w:rsidRDefault="00000000" w:rsidRPr="00000000" w14:paraId="0000069E">
      <w:pPr>
        <w:numPr>
          <w:ilvl w:val="0"/>
          <w:numId w:val="26"/>
        </w:numPr>
        <w:spacing w:after="0" w:afterAutospacing="0"/>
        <w:ind w:left="720" w:hanging="360"/>
        <w:rPr>
          <w:u w:val="none"/>
        </w:rPr>
      </w:pPr>
      <w:r w:rsidDel="00000000" w:rsidR="00000000" w:rsidRPr="00000000">
        <w:rPr>
          <w:rtl w:val="0"/>
        </w:rPr>
        <w:t xml:space="preserve">The first mode is intended to be used as an oversampling period measurement, while the second mode is a complementary duty measurement.</w:t>
      </w:r>
    </w:p>
    <w:p w:rsidR="00000000" w:rsidDel="00000000" w:rsidP="00000000" w:rsidRDefault="00000000" w:rsidRPr="00000000" w14:paraId="0000069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and Z is set to $00000000.</w:t>
      </w:r>
    </w:p>
    <w:p w:rsidR="00000000" w:rsidDel="00000000" w:rsidP="00000000" w:rsidRDefault="00000000" w:rsidRPr="00000000" w14:paraId="000006A0">
      <w:pPr>
        <w:pStyle w:val="Heading3"/>
        <w:rPr/>
      </w:pPr>
      <w:bookmarkStart w:colFirst="0" w:colLast="0" w:name="_anpxnz68bcpx" w:id="619"/>
      <w:bookmarkEnd w:id="619"/>
      <w:r w:rsidDel="00000000" w:rsidR="00000000" w:rsidRPr="00000000">
        <w:rPr>
          <w:rtl w:val="0"/>
        </w:rPr>
        <w:t xml:space="preserve">Count Time For Periods In X+ Clock Cycles ( </w:t>
      </w:r>
      <w:r w:rsidDel="00000000" w:rsidR="00000000" w:rsidRPr="00000000">
        <w:rPr>
          <w:rtl w:val="0"/>
        </w:rPr>
        <w:t xml:space="preserve">%10101)</w:t>
      </w:r>
    </w:p>
    <w:p w:rsidR="00000000" w:rsidDel="00000000" w:rsidP="00000000" w:rsidRDefault="00000000" w:rsidRPr="00000000" w14:paraId="000006A1">
      <w:pPr>
        <w:pStyle w:val="Heading3"/>
        <w:spacing w:before="0" w:lineRule="auto"/>
        <w:rPr/>
      </w:pPr>
      <w:bookmarkStart w:colFirst="0" w:colLast="0" w:name="_mfniwooksdz8" w:id="620"/>
      <w:bookmarkEnd w:id="620"/>
      <w:r w:rsidDel="00000000" w:rsidR="00000000" w:rsidRPr="00000000">
        <w:rPr>
          <w:rtl w:val="0"/>
        </w:rPr>
        <w:t xml:space="preserve">Count States For Periods In X+ Clock Cycles (%10110)</w:t>
      </w:r>
    </w:p>
    <w:p w:rsidR="00000000" w:rsidDel="00000000" w:rsidP="00000000" w:rsidRDefault="00000000" w:rsidRPr="00000000" w14:paraId="000006A2">
      <w:pPr>
        <w:pStyle w:val="Heading3"/>
        <w:spacing w:before="0" w:lineRule="auto"/>
        <w:rPr/>
      </w:pPr>
      <w:bookmarkStart w:colFirst="0" w:colLast="0" w:name="_d06gvojuosri" w:id="621"/>
      <w:bookmarkEnd w:id="621"/>
      <w:r w:rsidDel="00000000" w:rsidR="00000000" w:rsidRPr="00000000">
        <w:rPr>
          <w:rtl w:val="0"/>
        </w:rPr>
        <w:t xml:space="preserve">Count Periods For Periods In X+ Clock Cycles (%10111)</w:t>
      </w:r>
    </w:p>
    <w:p w:rsidR="00000000" w:rsidDel="00000000" w:rsidP="00000000" w:rsidRDefault="00000000" w:rsidRPr="00000000" w14:paraId="000006A3">
      <w:pPr>
        <w:numPr>
          <w:ilvl w:val="0"/>
          <w:numId w:val="9"/>
        </w:numPr>
        <w:spacing w:after="0" w:afterAutospacing="0"/>
        <w:ind w:left="720" w:hanging="360"/>
        <w:rPr>
          <w:u w:val="none"/>
        </w:rPr>
      </w:pPr>
      <w:r w:rsidDel="00000000" w:rsidR="00000000" w:rsidRPr="00000000">
        <w:rPr>
          <w:rtl w:val="0"/>
        </w:rPr>
        <w:t xml:space="preserve">X[31:0] establishes the minimum number of clock cycles to track periods for. Periods are A-input rise/edge to B-input rise/edge.</w:t>
      </w:r>
    </w:p>
    <w:p w:rsidR="00000000" w:rsidDel="00000000" w:rsidP="00000000" w:rsidRDefault="00000000" w:rsidRPr="00000000" w14:paraId="000006A4">
      <w:pPr>
        <w:numPr>
          <w:ilvl w:val="0"/>
          <w:numId w:val="9"/>
        </w:numPr>
        <w:spacing w:after="0" w:afterAutospacing="0"/>
        <w:ind w:left="720" w:hanging="360"/>
        <w:rPr>
          <w:u w:val="none"/>
        </w:rPr>
      </w:pPr>
      <w:r w:rsidDel="00000000" w:rsidR="00000000" w:rsidRPr="00000000">
        <w:rPr>
          <w:rtl w:val="0"/>
        </w:rPr>
        <w:t xml:space="preserve">Y[1:0] establishes A-input and B-input rise/edge sensitivity:</w:t>
      </w:r>
    </w:p>
    <w:p w:rsidR="00000000" w:rsidDel="00000000" w:rsidP="00000000" w:rsidRDefault="00000000" w:rsidRPr="00000000" w14:paraId="000006A5">
      <w:pPr>
        <w:numPr>
          <w:ilvl w:val="1"/>
          <w:numId w:val="9"/>
        </w:numPr>
        <w:spacing w:after="0" w:afterAutospacing="0"/>
        <w:ind w:left="1440" w:hanging="360"/>
        <w:rPr>
          <w:u w:val="none"/>
        </w:rPr>
      </w:pPr>
      <w:r w:rsidDel="00000000" w:rsidR="00000000" w:rsidRPr="00000000">
        <w:rPr>
          <w:rtl w:val="0"/>
        </w:rPr>
        <w:t xml:space="preserve">%00 = A-input rise to B-input rise</w:t>
      </w:r>
    </w:p>
    <w:p w:rsidR="00000000" w:rsidDel="00000000" w:rsidP="00000000" w:rsidRDefault="00000000" w:rsidRPr="00000000" w14:paraId="000006A6">
      <w:pPr>
        <w:numPr>
          <w:ilvl w:val="1"/>
          <w:numId w:val="9"/>
        </w:numPr>
        <w:spacing w:after="0" w:afterAutospacing="0"/>
        <w:ind w:left="1440" w:hanging="360"/>
        <w:rPr>
          <w:u w:val="none"/>
        </w:rPr>
      </w:pPr>
      <w:r w:rsidDel="00000000" w:rsidR="00000000" w:rsidRPr="00000000">
        <w:rPr>
          <w:rtl w:val="0"/>
        </w:rPr>
        <w:t xml:space="preserve">%01 = A-input rise to B-input edge</w:t>
      </w:r>
    </w:p>
    <w:p w:rsidR="00000000" w:rsidDel="00000000" w:rsidP="00000000" w:rsidRDefault="00000000" w:rsidRPr="00000000" w14:paraId="000006A7">
      <w:pPr>
        <w:numPr>
          <w:ilvl w:val="1"/>
          <w:numId w:val="9"/>
        </w:numPr>
        <w:spacing w:after="0" w:afterAutospacing="0"/>
        <w:ind w:left="1440" w:hanging="360"/>
        <w:rPr>
          <w:u w:val="none"/>
        </w:rPr>
      </w:pPr>
      <w:r w:rsidDel="00000000" w:rsidR="00000000" w:rsidRPr="00000000">
        <w:rPr>
          <w:rtl w:val="0"/>
        </w:rPr>
        <w:t xml:space="preserve">%10 = A-input edge to B-input rise</w:t>
      </w:r>
    </w:p>
    <w:p w:rsidR="00000000" w:rsidDel="00000000" w:rsidP="00000000" w:rsidRDefault="00000000" w:rsidRPr="00000000" w14:paraId="000006A8">
      <w:pPr>
        <w:numPr>
          <w:ilvl w:val="1"/>
          <w:numId w:val="9"/>
        </w:numPr>
        <w:spacing w:after="0" w:afterAutospacing="0"/>
        <w:ind w:left="1440" w:hanging="360"/>
        <w:rPr>
          <w:u w:val="none"/>
        </w:rPr>
      </w:pPr>
      <w:r w:rsidDel="00000000" w:rsidR="00000000" w:rsidRPr="00000000">
        <w:rPr>
          <w:rtl w:val="0"/>
        </w:rPr>
        <w:t xml:space="preserve">%11 = A-input edge to B-input edge</w:t>
      </w:r>
    </w:p>
    <w:p w:rsidR="00000000" w:rsidDel="00000000" w:rsidP="00000000" w:rsidRDefault="00000000" w:rsidRPr="00000000" w14:paraId="000006A9">
      <w:pPr>
        <w:numPr>
          <w:ilvl w:val="1"/>
          <w:numId w:val="9"/>
        </w:numPr>
        <w:spacing w:after="0" w:afterAutospacing="0"/>
        <w:ind w:left="1440" w:hanging="360"/>
        <w:rPr>
          <w:u w:val="none"/>
        </w:rPr>
      </w:pPr>
      <w:r w:rsidDel="00000000" w:rsidR="00000000" w:rsidRPr="00000000">
        <w:rPr>
          <w:rtl w:val="0"/>
        </w:rPr>
        <w:t xml:space="preserve">Note: The B-input can be set to the same pin as the A-input for single-pin cycle measurement.</w:t>
      </w:r>
    </w:p>
    <w:p w:rsidR="00000000" w:rsidDel="00000000" w:rsidP="00000000" w:rsidRDefault="00000000" w:rsidRPr="00000000" w14:paraId="000006A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A measurement is taken across some number of A-input rise/edge to B-input rise/edge periods, until X clock cycles elapse and then any period in progress completes. If the A-input rise/edge is ever coincident with the B-input rise/edge at the end of the period, the start of the next period is registered. Upon completion, the measurement is placed in Z, IN is raised, and a new measurement begins.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then be used to retrieve the completed measurement. Z will be limited to $80000000.</w:t>
      </w:r>
    </w:p>
    <w:p w:rsidR="00000000" w:rsidDel="00000000" w:rsidP="00000000" w:rsidRDefault="00000000" w:rsidRPr="00000000" w14:paraId="000006AB">
      <w:pPr>
        <w:numPr>
          <w:ilvl w:val="0"/>
          <w:numId w:val="9"/>
        </w:numPr>
        <w:spacing w:after="0" w:afterAutospacing="0"/>
        <w:ind w:left="720" w:hanging="360"/>
        <w:rPr>
          <w:u w:val="none"/>
        </w:rPr>
      </w:pPr>
      <w:r w:rsidDel="00000000" w:rsidR="00000000" w:rsidRPr="00000000">
        <w:rPr>
          <w:rtl w:val="0"/>
        </w:rPr>
        <w:t xml:space="preserve">The first mode accumulates time within each period, for an oversampled period measurement.</w:t>
      </w:r>
    </w:p>
    <w:p w:rsidR="00000000" w:rsidDel="00000000" w:rsidP="00000000" w:rsidRDefault="00000000" w:rsidRPr="00000000" w14:paraId="000006AC">
      <w:pPr>
        <w:numPr>
          <w:ilvl w:val="0"/>
          <w:numId w:val="9"/>
        </w:numPr>
        <w:spacing w:after="0" w:afterAutospacing="0"/>
        <w:ind w:left="720" w:hanging="360"/>
        <w:rPr>
          <w:u w:val="none"/>
        </w:rPr>
      </w:pPr>
      <w:r w:rsidDel="00000000" w:rsidR="00000000" w:rsidRPr="00000000">
        <w:rPr>
          <w:rtl w:val="0"/>
        </w:rPr>
        <w:t xml:space="preserve">The second mode accumulates A-input trigger states within each period, for an oversampled duty measurement.</w:t>
      </w:r>
    </w:p>
    <w:p w:rsidR="00000000" w:rsidDel="00000000" w:rsidP="00000000" w:rsidRDefault="00000000" w:rsidRPr="00000000" w14:paraId="000006AD">
      <w:pPr>
        <w:numPr>
          <w:ilvl w:val="0"/>
          <w:numId w:val="9"/>
        </w:numPr>
        <w:spacing w:after="0" w:afterAutospacing="0"/>
        <w:ind w:left="720" w:hanging="360"/>
        <w:rPr>
          <w:u w:val="none"/>
        </w:rPr>
      </w:pPr>
      <w:r w:rsidDel="00000000" w:rsidR="00000000" w:rsidRPr="00000000">
        <w:rPr>
          <w:rtl w:val="0"/>
        </w:rPr>
        <w:t xml:space="preserve">The third mode counts the periods.</w:t>
      </w:r>
    </w:p>
    <w:p w:rsidR="00000000" w:rsidDel="00000000" w:rsidP="00000000" w:rsidRDefault="00000000" w:rsidRPr="00000000" w14:paraId="000006AE">
      <w:pPr>
        <w:numPr>
          <w:ilvl w:val="0"/>
          <w:numId w:val="9"/>
        </w:numPr>
        <w:spacing w:after="0" w:afterAutospacing="0"/>
        <w:ind w:left="720" w:hanging="360"/>
        <w:rPr>
          <w:u w:val="none"/>
        </w:rPr>
      </w:pPr>
      <w:r w:rsidDel="00000000" w:rsidR="00000000" w:rsidRPr="00000000">
        <w:rPr>
          <w:rtl w:val="0"/>
        </w:rPr>
        <w:t xml:space="preserve">Knowing how many clock cycles some number of complete periods took, and what the duty was, affords a very time-efficient and precise means of determining frequency and duty cycle. At least two of these measurements must be made concurrently to get useful results.</w:t>
      </w:r>
    </w:p>
    <w:p w:rsidR="00000000" w:rsidDel="00000000" w:rsidP="00000000" w:rsidRDefault="00000000" w:rsidRPr="00000000" w14:paraId="000006A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IN is low and Z is set to $00000000.</w:t>
      </w:r>
    </w:p>
    <w:p w:rsidR="00000000" w:rsidDel="00000000" w:rsidP="00000000" w:rsidRDefault="00000000" w:rsidRPr="00000000" w14:paraId="000006B0">
      <w:pPr>
        <w:pStyle w:val="Heading3"/>
        <w:rPr/>
      </w:pPr>
      <w:bookmarkStart w:colFirst="0" w:colLast="0" w:name="_gwuggjybik6u" w:id="622"/>
      <w:bookmarkEnd w:id="622"/>
      <w:r w:rsidDel="00000000" w:rsidR="00000000" w:rsidRPr="00000000">
        <w:rPr>
          <w:rtl w:val="0"/>
        </w:rPr>
        <w:t xml:space="preserve">ADC Sample/Filter/Capture, Internally Clocked (</w:t>
      </w:r>
      <w:r w:rsidDel="00000000" w:rsidR="00000000" w:rsidRPr="00000000">
        <w:rPr>
          <w:rtl w:val="0"/>
        </w:rPr>
        <w:t xml:space="preserve">%11000)</w:t>
      </w:r>
    </w:p>
    <w:p w:rsidR="00000000" w:rsidDel="00000000" w:rsidP="00000000" w:rsidRDefault="00000000" w:rsidRPr="00000000" w14:paraId="000006B1">
      <w:pPr>
        <w:pStyle w:val="Heading3"/>
        <w:spacing w:before="0" w:lineRule="auto"/>
        <w:rPr/>
      </w:pPr>
      <w:bookmarkStart w:colFirst="0" w:colLast="0" w:name="_whxbrxc3tgf7" w:id="623"/>
      <w:bookmarkEnd w:id="623"/>
      <w:r w:rsidDel="00000000" w:rsidR="00000000" w:rsidRPr="00000000">
        <w:rPr>
          <w:rtl w:val="0"/>
        </w:rPr>
        <w:t xml:space="preserve">ADC Sample/Filter/Capture, Externally Clocked (%11001)</w:t>
      </w:r>
    </w:p>
    <w:p w:rsidR="00000000" w:rsidDel="00000000" w:rsidP="00000000" w:rsidRDefault="00000000" w:rsidRPr="00000000" w14:paraId="000006B2">
      <w:pPr>
        <w:rPr/>
      </w:pPr>
      <w:r w:rsidDel="00000000" w:rsidR="00000000" w:rsidRPr="00000000">
        <w:rPr>
          <w:rtl w:val="0"/>
        </w:rPr>
        <w:t xml:space="preserve">These modes facilitate sampling, SINC filtering, and raw capturing of ADC bitstream data.</w:t>
      </w:r>
    </w:p>
    <w:p w:rsidR="00000000" w:rsidDel="00000000" w:rsidP="00000000" w:rsidRDefault="00000000" w:rsidRPr="00000000" w14:paraId="000006B3">
      <w:pPr>
        <w:numPr>
          <w:ilvl w:val="0"/>
          <w:numId w:val="6"/>
        </w:numPr>
        <w:spacing w:after="0" w:afterAutospacing="0"/>
        <w:ind w:left="720" w:hanging="360"/>
        <w:rPr>
          <w:u w:val="none"/>
        </w:rPr>
      </w:pPr>
      <w:r w:rsidDel="00000000" w:rsidR="00000000" w:rsidRPr="00000000">
        <w:rPr>
          <w:rtl w:val="0"/>
        </w:rPr>
        <w:t xml:space="preserve">For the internally-clocked mode, the A-input will be sampled on every clock and should be a pin configured for ADC operation (M[12:10] = %100). In the externally-clocked mode, the A-input will be sampled on each B-input rise, so that an external delta-sigma ADC may be employed.</w:t>
      </w:r>
    </w:p>
    <w:p w:rsidR="00000000" w:rsidDel="00000000" w:rsidP="00000000" w:rsidRDefault="00000000" w:rsidRPr="00000000" w14:paraId="000006B4">
      <w:pPr>
        <w:numPr>
          <w:ilvl w:val="0"/>
          <w:numId w:val="6"/>
        </w:numPr>
        <w:ind w:left="720" w:hanging="360"/>
        <w:rPr>
          <w:u w:val="none"/>
        </w:rPr>
      </w:pP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sets the mode to X[5:4] and the sample period to POWER(2, X[3:0]). Not all mode and period combinations are useful, or even functional:</w:t>
      </w:r>
      <w:r w:rsidDel="00000000" w:rsidR="00000000" w:rsidRPr="00000000">
        <w:rPr>
          <w:rtl w:val="0"/>
        </w:rPr>
      </w:r>
    </w:p>
    <w:tbl>
      <w:tblPr>
        <w:tblStyle w:val="Table26"/>
        <w:tblW w:w="1008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72.0000000000002"/>
        <w:gridCol w:w="1872.0000000000002"/>
        <w:gridCol w:w="1872.0000000000002"/>
        <w:gridCol w:w="1872.0000000000002"/>
        <w:gridCol w:w="1872.0000000000002"/>
        <w:tblGridChange w:id="0">
          <w:tblGrid>
            <w:gridCol w:w="720"/>
            <w:gridCol w:w="1872.0000000000002"/>
            <w:gridCol w:w="1872.0000000000002"/>
            <w:gridCol w:w="1872.0000000000002"/>
            <w:gridCol w:w="1872.0000000000002"/>
            <w:gridCol w:w="1872.0000000000002"/>
          </w:tblGrid>
        </w:tblGridChange>
      </w:tblGrid>
      <w:tr>
        <w:trPr>
          <w:cantSplit w:val="0"/>
          <w:trHeight w:val="420" w:hRule="atLeast"/>
          <w:tblHeader w:val="0"/>
        </w:trPr>
        <w:tc>
          <w:tcPr>
            <w:gridSpan w:val="6"/>
            <w:shd w:fill="d9d9d9" w:val="clear"/>
            <w:tcMar>
              <w:top w:w="72.0" w:type="dxa"/>
              <w:left w:w="72.0" w:type="dxa"/>
              <w:bottom w:w="72.0" w:type="dxa"/>
              <w:right w:w="72.0" w:type="dxa"/>
            </w:tcMar>
            <w:vAlign w:val="top"/>
          </w:tcPr>
          <w:p w:rsidR="00000000" w:rsidDel="00000000" w:rsidP="00000000" w:rsidRDefault="00000000" w:rsidRPr="00000000" w14:paraId="000006B5">
            <w:pPr>
              <w:pStyle w:val="Heading6"/>
              <w:widowControl w:val="0"/>
              <w:rPr/>
            </w:pPr>
            <w:bookmarkStart w:colFirst="0" w:colLast="0" w:name="_ppq9tu3m6aij" w:id="624"/>
            <w:bookmarkEnd w:id="624"/>
            <w:r w:rsidDel="00000000" w:rsidR="00000000" w:rsidRPr="00000000">
              <w:rPr>
                <w:rtl w:val="0"/>
              </w:rPr>
              <w:t xml:space="preserve">Sample/Filter/Capture Configurations</w:t>
            </w:r>
          </w:p>
        </w:tc>
      </w:tr>
      <w:tr>
        <w:trPr>
          <w:cantSplit w:val="0"/>
          <w:tblHeader w:val="0"/>
        </w:trPr>
        <w:tc>
          <w:tcPr>
            <w:tcMar>
              <w:top w:w="72.0" w:type="dxa"/>
              <w:left w:w="72.0" w:type="dxa"/>
              <w:bottom w:w="72.0" w:type="dxa"/>
              <w:right w:w="72.0" w:type="dxa"/>
            </w:tcMar>
            <w:vAlign w:val="top"/>
          </w:tcPr>
          <w:p w:rsidR="00000000" w:rsidDel="00000000" w:rsidP="00000000" w:rsidRDefault="00000000" w:rsidRPr="00000000" w14:paraId="000006BB">
            <w:pPr>
              <w:pStyle w:val="Subtitle"/>
              <w:widowControl w:val="0"/>
              <w:rPr>
                <w:b w:val="1"/>
              </w:rPr>
            </w:pPr>
            <w:bookmarkStart w:colFirst="0" w:colLast="0" w:name="_ru7kgw4jiq7u" w:id="625"/>
            <w:bookmarkEnd w:id="625"/>
            <w:r w:rsidDel="00000000" w:rsidR="00000000" w:rsidRPr="00000000">
              <w:rPr>
                <w:rtl w:val="0"/>
              </w:rPr>
            </w:r>
          </w:p>
        </w:tc>
        <w:tc>
          <w:tcPr>
            <w:shd w:fill="d9d9d9" w:val="clear"/>
            <w:tcMar>
              <w:top w:w="43.2" w:type="dxa"/>
              <w:left w:w="43.2" w:type="dxa"/>
              <w:bottom w:w="43.2" w:type="dxa"/>
              <w:right w:w="43.2" w:type="dxa"/>
            </w:tcMar>
            <w:vAlign w:val="top"/>
          </w:tcPr>
          <w:p w:rsidR="00000000" w:rsidDel="00000000" w:rsidP="00000000" w:rsidRDefault="00000000" w:rsidRPr="00000000" w14:paraId="000006BC">
            <w:pPr>
              <w:pStyle w:val="Subtitle"/>
              <w:widowControl w:val="0"/>
              <w:tabs>
                <w:tab w:val="center" w:leader="none" w:pos="900"/>
                <w:tab w:val="left" w:leader="none" w:pos="1170"/>
              </w:tabs>
              <w:jc w:val="left"/>
              <w:rPr>
                <w:b w:val="1"/>
              </w:rPr>
            </w:pPr>
            <w:bookmarkStart w:colFirst="0" w:colLast="0" w:name="_9dfnebqun6ej" w:id="626"/>
            <w:bookmarkEnd w:id="626"/>
            <w:r w:rsidDel="00000000" w:rsidR="00000000" w:rsidRPr="00000000">
              <w:rPr>
                <w:rFonts w:ascii="Arial Unicode MS" w:cs="Arial Unicode MS" w:eastAsia="Arial Unicode MS" w:hAnsi="Arial Unicode MS"/>
                <w:b w:val="1"/>
                <w:rtl w:val="0"/>
              </w:rPr>
              <w:tab/>
              <w:t xml:space="preserve">X[5:4]</w:t>
              <w:tab/>
              <w:t xml:space="preserve">➡</w:t>
            </w:r>
          </w:p>
          <w:p w:rsidR="00000000" w:rsidDel="00000000" w:rsidP="00000000" w:rsidRDefault="00000000" w:rsidRPr="00000000" w14:paraId="000006BD">
            <w:pPr>
              <w:pStyle w:val="Subtitle"/>
              <w:widowControl w:val="0"/>
              <w:tabs>
                <w:tab w:val="center" w:leader="none" w:pos="900"/>
                <w:tab w:val="left" w:leader="none" w:pos="1170"/>
              </w:tabs>
              <w:jc w:val="left"/>
              <w:rPr>
                <w:b w:val="1"/>
              </w:rPr>
            </w:pPr>
            <w:bookmarkStart w:colFirst="0" w:colLast="0" w:name="_3gvy7ycwxisk" w:id="627"/>
            <w:bookmarkEnd w:id="627"/>
            <w:r w:rsidDel="00000000" w:rsidR="00000000" w:rsidRPr="00000000">
              <w:rPr>
                <w:rFonts w:ascii="Arial Unicode MS" w:cs="Arial Unicode MS" w:eastAsia="Arial Unicode MS" w:hAnsi="Arial Unicode MS"/>
                <w:b w:val="1"/>
                <w:rtl w:val="0"/>
              </w:rPr>
              <w:tab/>
              <w:t xml:space="preserve">Mode</w:t>
              <w:tab/>
              <w:t xml:space="preserve">➡</w:t>
            </w:r>
          </w:p>
        </w:tc>
        <w:tc>
          <w:tcPr>
            <w:shd w:fill="d9d9d9" w:val="clear"/>
            <w:tcMar>
              <w:top w:w="43.2" w:type="dxa"/>
              <w:left w:w="43.2" w:type="dxa"/>
              <w:bottom w:w="43.2" w:type="dxa"/>
              <w:right w:w="43.2" w:type="dxa"/>
            </w:tcMar>
            <w:vAlign w:val="top"/>
          </w:tcPr>
          <w:p w:rsidR="00000000" w:rsidDel="00000000" w:rsidP="00000000" w:rsidRDefault="00000000" w:rsidRPr="00000000" w14:paraId="000006BE">
            <w:pPr>
              <w:pStyle w:val="Subtitle"/>
              <w:widowControl w:val="0"/>
              <w:rPr>
                <w:b w:val="1"/>
              </w:rPr>
            </w:pPr>
            <w:bookmarkStart w:colFirst="0" w:colLast="0" w:name="_uln9bp45hoh5" w:id="628"/>
            <w:bookmarkEnd w:id="628"/>
            <w:r w:rsidDel="00000000" w:rsidR="00000000" w:rsidRPr="00000000">
              <w:rPr>
                <w:b w:val="1"/>
                <w:rtl w:val="0"/>
              </w:rPr>
              <w:t xml:space="preserve">%00</w:t>
            </w:r>
          </w:p>
          <w:p w:rsidR="00000000" w:rsidDel="00000000" w:rsidP="00000000" w:rsidRDefault="00000000" w:rsidRPr="00000000" w14:paraId="000006BF">
            <w:pPr>
              <w:pStyle w:val="Subtitle"/>
              <w:widowControl w:val="0"/>
              <w:rPr>
                <w:b w:val="1"/>
              </w:rPr>
            </w:pPr>
            <w:bookmarkStart w:colFirst="0" w:colLast="0" w:name="_4bzwt0msr21j" w:id="629"/>
            <w:bookmarkEnd w:id="629"/>
            <w:r w:rsidDel="00000000" w:rsidR="00000000" w:rsidRPr="00000000">
              <w:rPr>
                <w:b w:val="1"/>
                <w:rtl w:val="0"/>
              </w:rPr>
              <w:t xml:space="preserve">SINC2 Sampling</w:t>
            </w:r>
          </w:p>
        </w:tc>
        <w:tc>
          <w:tcPr>
            <w:shd w:fill="d9d9d9" w:val="clear"/>
            <w:tcMar>
              <w:top w:w="43.2" w:type="dxa"/>
              <w:left w:w="43.2" w:type="dxa"/>
              <w:bottom w:w="43.2" w:type="dxa"/>
              <w:right w:w="43.2" w:type="dxa"/>
            </w:tcMar>
            <w:vAlign w:val="top"/>
          </w:tcPr>
          <w:p w:rsidR="00000000" w:rsidDel="00000000" w:rsidP="00000000" w:rsidRDefault="00000000" w:rsidRPr="00000000" w14:paraId="000006C0">
            <w:pPr>
              <w:pStyle w:val="Subtitle"/>
              <w:widowControl w:val="0"/>
              <w:rPr>
                <w:b w:val="1"/>
              </w:rPr>
            </w:pPr>
            <w:bookmarkStart w:colFirst="0" w:colLast="0" w:name="_uln9bp45hoh5" w:id="628"/>
            <w:bookmarkEnd w:id="628"/>
            <w:r w:rsidDel="00000000" w:rsidR="00000000" w:rsidRPr="00000000">
              <w:rPr>
                <w:b w:val="1"/>
                <w:rtl w:val="0"/>
              </w:rPr>
              <w:t xml:space="preserve">%01</w:t>
            </w:r>
          </w:p>
          <w:p w:rsidR="00000000" w:rsidDel="00000000" w:rsidP="00000000" w:rsidRDefault="00000000" w:rsidRPr="00000000" w14:paraId="000006C1">
            <w:pPr>
              <w:pStyle w:val="Subtitle"/>
              <w:widowControl w:val="0"/>
              <w:rPr>
                <w:b w:val="1"/>
              </w:rPr>
            </w:pPr>
            <w:bookmarkStart w:colFirst="0" w:colLast="0" w:name="_yqle3l9ox206" w:id="630"/>
            <w:bookmarkEnd w:id="630"/>
            <w:r w:rsidDel="00000000" w:rsidR="00000000" w:rsidRPr="00000000">
              <w:rPr>
                <w:b w:val="1"/>
                <w:rtl w:val="0"/>
              </w:rPr>
              <w:t xml:space="preserve">SINC2 Filtering</w:t>
            </w:r>
          </w:p>
        </w:tc>
        <w:tc>
          <w:tcPr>
            <w:shd w:fill="d9d9d9" w:val="clear"/>
            <w:tcMar>
              <w:top w:w="43.2" w:type="dxa"/>
              <w:left w:w="43.2" w:type="dxa"/>
              <w:bottom w:w="43.2" w:type="dxa"/>
              <w:right w:w="43.2" w:type="dxa"/>
            </w:tcMar>
            <w:vAlign w:val="top"/>
          </w:tcPr>
          <w:p w:rsidR="00000000" w:rsidDel="00000000" w:rsidP="00000000" w:rsidRDefault="00000000" w:rsidRPr="00000000" w14:paraId="000006C2">
            <w:pPr>
              <w:pStyle w:val="Subtitle"/>
              <w:widowControl w:val="0"/>
              <w:rPr>
                <w:b w:val="1"/>
              </w:rPr>
            </w:pPr>
            <w:bookmarkStart w:colFirst="0" w:colLast="0" w:name="_uln9bp45hoh5" w:id="628"/>
            <w:bookmarkEnd w:id="628"/>
            <w:r w:rsidDel="00000000" w:rsidR="00000000" w:rsidRPr="00000000">
              <w:rPr>
                <w:b w:val="1"/>
                <w:rtl w:val="0"/>
              </w:rPr>
              <w:t xml:space="preserve">%10</w:t>
            </w:r>
          </w:p>
          <w:p w:rsidR="00000000" w:rsidDel="00000000" w:rsidP="00000000" w:rsidRDefault="00000000" w:rsidRPr="00000000" w14:paraId="000006C3">
            <w:pPr>
              <w:pStyle w:val="Subtitle"/>
              <w:widowControl w:val="0"/>
              <w:rPr>
                <w:b w:val="1"/>
              </w:rPr>
            </w:pPr>
            <w:bookmarkStart w:colFirst="0" w:colLast="0" w:name="_xhxfug72bpam" w:id="631"/>
            <w:bookmarkEnd w:id="631"/>
            <w:r w:rsidDel="00000000" w:rsidR="00000000" w:rsidRPr="00000000">
              <w:rPr>
                <w:b w:val="1"/>
                <w:rtl w:val="0"/>
              </w:rPr>
              <w:t xml:space="preserve">SINC3 Filtering</w:t>
            </w:r>
          </w:p>
        </w:tc>
        <w:tc>
          <w:tcPr>
            <w:shd w:fill="d9d9d9" w:val="clear"/>
            <w:tcMar>
              <w:top w:w="43.2" w:type="dxa"/>
              <w:left w:w="43.2" w:type="dxa"/>
              <w:bottom w:w="43.2" w:type="dxa"/>
              <w:right w:w="43.2" w:type="dxa"/>
            </w:tcMar>
            <w:vAlign w:val="top"/>
          </w:tcPr>
          <w:p w:rsidR="00000000" w:rsidDel="00000000" w:rsidP="00000000" w:rsidRDefault="00000000" w:rsidRPr="00000000" w14:paraId="000006C4">
            <w:pPr>
              <w:pStyle w:val="Subtitle"/>
              <w:widowControl w:val="0"/>
              <w:rPr>
                <w:b w:val="1"/>
              </w:rPr>
            </w:pPr>
            <w:bookmarkStart w:colFirst="0" w:colLast="0" w:name="_uln9bp45hoh5" w:id="628"/>
            <w:bookmarkEnd w:id="628"/>
            <w:r w:rsidDel="00000000" w:rsidR="00000000" w:rsidRPr="00000000">
              <w:rPr>
                <w:b w:val="1"/>
                <w:rtl w:val="0"/>
              </w:rPr>
              <w:t xml:space="preserve">%11</w:t>
            </w:r>
          </w:p>
          <w:p w:rsidR="00000000" w:rsidDel="00000000" w:rsidP="00000000" w:rsidRDefault="00000000" w:rsidRPr="00000000" w14:paraId="000006C5">
            <w:pPr>
              <w:pStyle w:val="Subtitle"/>
              <w:widowControl w:val="0"/>
              <w:rPr>
                <w:b w:val="1"/>
              </w:rPr>
            </w:pPr>
            <w:bookmarkStart w:colFirst="0" w:colLast="0" w:name="_1ropb3jx5wff" w:id="632"/>
            <w:bookmarkEnd w:id="632"/>
            <w:r w:rsidDel="00000000" w:rsidR="00000000" w:rsidRPr="00000000">
              <w:rPr>
                <w:b w:val="1"/>
                <w:rtl w:val="0"/>
              </w:rPr>
              <w:t xml:space="preserve">Bitstream Capturing</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6C6">
            <w:pPr>
              <w:pStyle w:val="Subtitle"/>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bookmarkStart w:colFirst="0" w:colLast="0" w:name="_79gxqp7evpg0" w:id="633"/>
            <w:bookmarkEnd w:id="633"/>
            <w:r w:rsidDel="00000000" w:rsidR="00000000" w:rsidRPr="00000000">
              <w:rPr>
                <w:b w:val="1"/>
                <w:rtl w:val="0"/>
              </w:rPr>
              <w:t xml:space="preserve">X[3:0]</w:t>
            </w:r>
          </w:p>
        </w:tc>
        <w:tc>
          <w:tcPr>
            <w:shd w:fill="d9d9d9" w:val="clear"/>
            <w:tcMar>
              <w:top w:w="43.2" w:type="dxa"/>
              <w:left w:w="43.2" w:type="dxa"/>
              <w:bottom w:w="43.2" w:type="dxa"/>
              <w:right w:w="43.2" w:type="dxa"/>
            </w:tcMar>
            <w:vAlign w:val="top"/>
          </w:tcPr>
          <w:p w:rsidR="00000000" w:rsidDel="00000000" w:rsidP="00000000" w:rsidRDefault="00000000" w:rsidRPr="00000000" w14:paraId="000006C7">
            <w:pPr>
              <w:pStyle w:val="Subtitle"/>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bookmarkStart w:colFirst="0" w:colLast="0" w:name="_lq5n35vn09q9" w:id="634"/>
            <w:bookmarkEnd w:id="634"/>
            <w:r w:rsidDel="00000000" w:rsidR="00000000" w:rsidRPr="00000000">
              <w:rPr>
                <w:b w:val="1"/>
                <w:rtl w:val="0"/>
              </w:rPr>
              <w:t xml:space="preserve"> Sample Period</w:t>
            </w:r>
          </w:p>
        </w:tc>
        <w:tc>
          <w:tcPr>
            <w:shd w:fill="d9d9d9" w:val="clear"/>
            <w:tcMar>
              <w:top w:w="43.2" w:type="dxa"/>
              <w:left w:w="43.2" w:type="dxa"/>
              <w:bottom w:w="43.2" w:type="dxa"/>
              <w:right w:w="43.2" w:type="dxa"/>
            </w:tcMar>
            <w:vAlign w:val="top"/>
          </w:tcPr>
          <w:p w:rsidR="00000000" w:rsidDel="00000000" w:rsidP="00000000" w:rsidRDefault="00000000" w:rsidRPr="00000000" w14:paraId="000006C8">
            <w:pPr>
              <w:pStyle w:val="Subtitle"/>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bookmarkStart w:colFirst="0" w:colLast="0" w:name="_7zgj5koxhrsp" w:id="635"/>
            <w:bookmarkEnd w:id="635"/>
            <w:r w:rsidDel="00000000" w:rsidR="00000000" w:rsidRPr="00000000">
              <w:rPr>
                <w:b w:val="1"/>
                <w:rtl w:val="0"/>
              </w:rPr>
              <w:t xml:space="preserve">Sample Resolution</w:t>
            </w:r>
          </w:p>
        </w:tc>
        <w:tc>
          <w:tcPr>
            <w:shd w:fill="d9d9d9" w:val="clear"/>
            <w:tcMar>
              <w:top w:w="43.2" w:type="dxa"/>
              <w:left w:w="43.2" w:type="dxa"/>
              <w:bottom w:w="43.2" w:type="dxa"/>
              <w:right w:w="43.2" w:type="dxa"/>
            </w:tcMar>
            <w:vAlign w:val="top"/>
          </w:tcPr>
          <w:p w:rsidR="00000000" w:rsidDel="00000000" w:rsidP="00000000" w:rsidRDefault="00000000" w:rsidRPr="00000000" w14:paraId="000006C9">
            <w:pPr>
              <w:pStyle w:val="Subtitle"/>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bookmarkStart w:colFirst="0" w:colLast="0" w:name="_hdswume292rj" w:id="636"/>
            <w:bookmarkEnd w:id="636"/>
            <w:r w:rsidDel="00000000" w:rsidR="00000000" w:rsidRPr="00000000">
              <w:rPr>
                <w:b w:val="1"/>
                <w:rtl w:val="0"/>
              </w:rPr>
              <w:t xml:space="preserve">Post-diff ENOB</w:t>
            </w:r>
            <w:r w:rsidDel="00000000" w:rsidR="00000000" w:rsidRPr="00000000">
              <w:rPr>
                <w:b w:val="1"/>
                <w:vertAlign w:val="superscript"/>
                <w:rtl w:val="0"/>
              </w:rPr>
              <w:t xml:space="preserve">1</w:t>
            </w:r>
            <w:r w:rsidDel="00000000" w:rsidR="00000000" w:rsidRPr="00000000">
              <w:rPr>
                <w:rtl w:val="0"/>
              </w:rPr>
            </w:r>
          </w:p>
        </w:tc>
        <w:tc>
          <w:tcPr>
            <w:shd w:fill="d9d9d9" w:val="clear"/>
            <w:tcMar>
              <w:top w:w="43.2" w:type="dxa"/>
              <w:left w:w="43.2" w:type="dxa"/>
              <w:bottom w:w="43.2" w:type="dxa"/>
              <w:right w:w="43.2" w:type="dxa"/>
            </w:tcMar>
            <w:vAlign w:val="top"/>
          </w:tcPr>
          <w:p w:rsidR="00000000" w:rsidDel="00000000" w:rsidP="00000000" w:rsidRDefault="00000000" w:rsidRPr="00000000" w14:paraId="000006CA">
            <w:pPr>
              <w:pStyle w:val="Subtitle"/>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vertAlign w:val="superscript"/>
              </w:rPr>
            </w:pPr>
            <w:bookmarkStart w:colFirst="0" w:colLast="0" w:name="_8g8tcpoo9c9" w:id="637"/>
            <w:bookmarkEnd w:id="637"/>
            <w:r w:rsidDel="00000000" w:rsidR="00000000" w:rsidRPr="00000000">
              <w:rPr>
                <w:b w:val="1"/>
                <w:rtl w:val="0"/>
              </w:rPr>
              <w:t xml:space="preserve">Post-diff ENOB</w:t>
            </w:r>
            <w:r w:rsidDel="00000000" w:rsidR="00000000" w:rsidRPr="00000000">
              <w:rPr>
                <w:b w:val="1"/>
                <w:vertAlign w:val="superscript"/>
                <w:rtl w:val="0"/>
              </w:rPr>
              <w:t xml:space="preserve">1</w:t>
            </w:r>
          </w:p>
        </w:tc>
        <w:tc>
          <w:tcPr>
            <w:shd w:fill="d9d9d9" w:val="clear"/>
            <w:tcMar>
              <w:top w:w="43.2" w:type="dxa"/>
              <w:left w:w="43.2" w:type="dxa"/>
              <w:bottom w:w="43.2" w:type="dxa"/>
              <w:right w:w="43.2" w:type="dxa"/>
            </w:tcMar>
            <w:vAlign w:val="top"/>
          </w:tcPr>
          <w:p w:rsidR="00000000" w:rsidDel="00000000" w:rsidP="00000000" w:rsidRDefault="00000000" w:rsidRPr="00000000" w14:paraId="000006CB">
            <w:pPr>
              <w:pStyle w:val="Subtitle"/>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bookmarkStart w:colFirst="0" w:colLast="0" w:name="_domjc3x5zogx" w:id="638"/>
            <w:bookmarkEnd w:id="638"/>
            <w:r w:rsidDel="00000000" w:rsidR="00000000" w:rsidRPr="00000000">
              <w:rPr>
                <w:b w:val="1"/>
                <w:rtl w:val="0"/>
              </w:rPr>
              <w:t xml:space="preserve">(LSB = oldest bit)</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CC">
            <w:pPr>
              <w:pStyle w:val="Subtitle"/>
              <w:rPr/>
            </w:pPr>
            <w:bookmarkStart w:colFirst="0" w:colLast="0" w:name="_xs21yxpr9pju" w:id="639"/>
            <w:bookmarkEnd w:id="639"/>
            <w:r w:rsidDel="00000000" w:rsidR="00000000" w:rsidRPr="00000000">
              <w:rPr>
                <w:rtl w:val="0"/>
              </w:rPr>
              <w:t xml:space="preserve">%0000</w:t>
            </w:r>
          </w:p>
        </w:tc>
        <w:tc>
          <w:tcPr>
            <w:shd w:fill="auto" w:val="clear"/>
            <w:tcMar>
              <w:top w:w="43.2" w:type="dxa"/>
              <w:left w:w="43.2" w:type="dxa"/>
              <w:bottom w:w="43.2" w:type="dxa"/>
              <w:right w:w="43.2" w:type="dxa"/>
            </w:tcMar>
            <w:vAlign w:val="top"/>
          </w:tcPr>
          <w:p w:rsidR="00000000" w:rsidDel="00000000" w:rsidP="00000000" w:rsidRDefault="00000000" w:rsidRPr="00000000" w14:paraId="000006CD">
            <w:pPr>
              <w:pStyle w:val="Subtitle"/>
              <w:rPr/>
            </w:pPr>
            <w:bookmarkStart w:colFirst="0" w:colLast="0" w:name="_60vyjuqybr04" w:id="640"/>
            <w:bookmarkEnd w:id="640"/>
            <w:r w:rsidDel="00000000" w:rsidR="00000000" w:rsidRPr="00000000">
              <w:rPr>
                <w:rtl w:val="0"/>
              </w:rPr>
              <w:t xml:space="preserve">1 clock</w:t>
            </w:r>
          </w:p>
        </w:tc>
        <w:tc>
          <w:tcPr>
            <w:shd w:fill="999999" w:val="clear"/>
            <w:tcMar>
              <w:top w:w="43.2" w:type="dxa"/>
              <w:left w:w="43.2" w:type="dxa"/>
              <w:bottom w:w="43.2" w:type="dxa"/>
              <w:right w:w="43.2" w:type="dxa"/>
            </w:tcMar>
            <w:vAlign w:val="top"/>
          </w:tcPr>
          <w:p w:rsidR="00000000" w:rsidDel="00000000" w:rsidP="00000000" w:rsidRDefault="00000000" w:rsidRPr="00000000" w14:paraId="000006CE">
            <w:pPr>
              <w:pStyle w:val="Subtitle"/>
              <w:rPr/>
            </w:pPr>
            <w:bookmarkStart w:colFirst="0" w:colLast="0" w:name="_xnvc9hro39q0" w:id="641"/>
            <w:bookmarkEnd w:id="641"/>
            <w:r w:rsidDel="00000000" w:rsidR="00000000" w:rsidRPr="00000000">
              <w:rPr>
                <w:rtl w:val="0"/>
              </w:rPr>
              <w:t xml:space="preserve">impractical</w:t>
            </w:r>
          </w:p>
        </w:tc>
        <w:tc>
          <w:tcPr>
            <w:shd w:fill="999999" w:val="clear"/>
            <w:tcMar>
              <w:top w:w="43.2" w:type="dxa"/>
              <w:left w:w="43.2" w:type="dxa"/>
              <w:bottom w:w="43.2" w:type="dxa"/>
              <w:right w:w="43.2" w:type="dxa"/>
            </w:tcMar>
            <w:vAlign w:val="top"/>
          </w:tcPr>
          <w:p w:rsidR="00000000" w:rsidDel="00000000" w:rsidP="00000000" w:rsidRDefault="00000000" w:rsidRPr="00000000" w14:paraId="000006CF">
            <w:pPr>
              <w:pStyle w:val="Subtitle"/>
              <w:rPr/>
            </w:pPr>
            <w:bookmarkStart w:colFirst="0" w:colLast="0" w:name="_47f83q3n9a9m" w:id="642"/>
            <w:bookmarkEnd w:id="642"/>
            <w:r w:rsidDel="00000000" w:rsidR="00000000" w:rsidRPr="00000000">
              <w:rPr>
                <w:rtl w:val="0"/>
              </w:rPr>
              <w:t xml:space="preserve">impractical</w:t>
            </w:r>
          </w:p>
        </w:tc>
        <w:tc>
          <w:tcPr>
            <w:shd w:fill="999999" w:val="clear"/>
            <w:tcMar>
              <w:top w:w="43.2" w:type="dxa"/>
              <w:left w:w="43.2" w:type="dxa"/>
              <w:bottom w:w="43.2" w:type="dxa"/>
              <w:right w:w="43.2" w:type="dxa"/>
            </w:tcMar>
            <w:vAlign w:val="top"/>
          </w:tcPr>
          <w:p w:rsidR="00000000" w:rsidDel="00000000" w:rsidP="00000000" w:rsidRDefault="00000000" w:rsidRPr="00000000" w14:paraId="000006D0">
            <w:pPr>
              <w:pStyle w:val="Subtitle"/>
              <w:rPr/>
            </w:pPr>
            <w:bookmarkStart w:colFirst="0" w:colLast="0" w:name="_yc65e1uvsy6g" w:id="643"/>
            <w:bookmarkEnd w:id="643"/>
            <w:r w:rsidDel="00000000" w:rsidR="00000000" w:rsidRPr="00000000">
              <w:rPr>
                <w:rtl w:val="0"/>
              </w:rPr>
              <w:t xml:space="preserve">impractical</w:t>
            </w:r>
          </w:p>
        </w:tc>
        <w:tc>
          <w:tcPr>
            <w:shd w:fill="auto" w:val="clear"/>
            <w:tcMar>
              <w:top w:w="43.2" w:type="dxa"/>
              <w:left w:w="43.2" w:type="dxa"/>
              <w:bottom w:w="43.2" w:type="dxa"/>
              <w:right w:w="43.2" w:type="dxa"/>
            </w:tcMar>
            <w:vAlign w:val="top"/>
          </w:tcPr>
          <w:p w:rsidR="00000000" w:rsidDel="00000000" w:rsidP="00000000" w:rsidRDefault="00000000" w:rsidRPr="00000000" w14:paraId="000006D1">
            <w:pPr>
              <w:pStyle w:val="Subtitle"/>
              <w:rPr/>
            </w:pPr>
            <w:bookmarkStart w:colFirst="0" w:colLast="0" w:name="_50o6bciv3yf" w:id="644"/>
            <w:bookmarkEnd w:id="644"/>
            <w:r w:rsidDel="00000000" w:rsidR="00000000" w:rsidRPr="00000000">
              <w:rPr>
                <w:rtl w:val="0"/>
              </w:rPr>
              <w:t xml:space="preserve">1 new bit</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D2">
            <w:pPr>
              <w:pStyle w:val="Subtitle"/>
              <w:rPr/>
            </w:pPr>
            <w:bookmarkStart w:colFirst="0" w:colLast="0" w:name="_xs21yxpr9pju" w:id="639"/>
            <w:bookmarkEnd w:id="639"/>
            <w:r w:rsidDel="00000000" w:rsidR="00000000" w:rsidRPr="00000000">
              <w:rPr>
                <w:rtl w:val="0"/>
              </w:rPr>
              <w:t xml:space="preserve">%0001</w:t>
            </w:r>
          </w:p>
        </w:tc>
        <w:tc>
          <w:tcPr>
            <w:shd w:fill="auto" w:val="clear"/>
            <w:tcMar>
              <w:top w:w="43.2" w:type="dxa"/>
              <w:left w:w="43.2" w:type="dxa"/>
              <w:bottom w:w="43.2" w:type="dxa"/>
              <w:right w:w="43.2" w:type="dxa"/>
            </w:tcMar>
            <w:vAlign w:val="top"/>
          </w:tcPr>
          <w:p w:rsidR="00000000" w:rsidDel="00000000" w:rsidP="00000000" w:rsidRDefault="00000000" w:rsidRPr="00000000" w14:paraId="000006D3">
            <w:pPr>
              <w:pStyle w:val="Subtitle"/>
              <w:rPr/>
            </w:pPr>
            <w:bookmarkStart w:colFirst="0" w:colLast="0" w:name="_60vyjuqybr04" w:id="640"/>
            <w:bookmarkEnd w:id="640"/>
            <w:r w:rsidDel="00000000" w:rsidR="00000000" w:rsidRPr="00000000">
              <w:rPr>
                <w:rtl w:val="0"/>
              </w:rPr>
              <w:t xml:space="preserve">2 clocks</w:t>
            </w:r>
          </w:p>
        </w:tc>
        <w:tc>
          <w:tcPr>
            <w:shd w:fill="auto" w:val="clear"/>
            <w:tcMar>
              <w:top w:w="43.2" w:type="dxa"/>
              <w:left w:w="43.2" w:type="dxa"/>
              <w:bottom w:w="43.2" w:type="dxa"/>
              <w:right w:w="43.2" w:type="dxa"/>
            </w:tcMar>
            <w:vAlign w:val="top"/>
          </w:tcPr>
          <w:p w:rsidR="00000000" w:rsidDel="00000000" w:rsidP="00000000" w:rsidRDefault="00000000" w:rsidRPr="00000000" w14:paraId="000006D4">
            <w:pPr>
              <w:pStyle w:val="Subtitle"/>
              <w:rPr/>
            </w:pPr>
            <w:bookmarkStart w:colFirst="0" w:colLast="0" w:name="_3q01ke509pe7" w:id="645"/>
            <w:bookmarkEnd w:id="645"/>
            <w:r w:rsidDel="00000000" w:rsidR="00000000" w:rsidRPr="00000000">
              <w:rPr>
                <w:rtl w:val="0"/>
              </w:rPr>
              <w:t xml:space="preserve">2 bits</w:t>
            </w:r>
          </w:p>
        </w:tc>
        <w:tc>
          <w:tcPr>
            <w:shd w:fill="999999" w:val="clear"/>
            <w:tcMar>
              <w:top w:w="43.2" w:type="dxa"/>
              <w:left w:w="43.2" w:type="dxa"/>
              <w:bottom w:w="43.2" w:type="dxa"/>
              <w:right w:w="43.2" w:type="dxa"/>
            </w:tcMar>
            <w:vAlign w:val="top"/>
          </w:tcPr>
          <w:p w:rsidR="00000000" w:rsidDel="00000000" w:rsidP="00000000" w:rsidRDefault="00000000" w:rsidRPr="00000000" w14:paraId="000006D5">
            <w:pPr>
              <w:pStyle w:val="Subtitle"/>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bookmarkStart w:colFirst="0" w:colLast="0" w:name="_ka1mpdyf4a3z" w:id="646"/>
            <w:bookmarkEnd w:id="646"/>
            <w:r w:rsidDel="00000000" w:rsidR="00000000" w:rsidRPr="00000000">
              <w:rPr>
                <w:rtl w:val="0"/>
              </w:rPr>
              <w:t xml:space="preserve">impractical</w:t>
            </w:r>
          </w:p>
        </w:tc>
        <w:tc>
          <w:tcPr>
            <w:shd w:fill="999999" w:val="clear"/>
            <w:tcMar>
              <w:top w:w="43.2" w:type="dxa"/>
              <w:left w:w="43.2" w:type="dxa"/>
              <w:bottom w:w="43.2" w:type="dxa"/>
              <w:right w:w="43.2" w:type="dxa"/>
            </w:tcMar>
            <w:vAlign w:val="top"/>
          </w:tcPr>
          <w:p w:rsidR="00000000" w:rsidDel="00000000" w:rsidP="00000000" w:rsidRDefault="00000000" w:rsidRPr="00000000" w14:paraId="000006D6">
            <w:pPr>
              <w:pStyle w:val="Subtitle"/>
              <w:rPr/>
            </w:pPr>
            <w:bookmarkStart w:colFirst="0" w:colLast="0" w:name="_goocfzweq057" w:id="647"/>
            <w:bookmarkEnd w:id="647"/>
            <w:r w:rsidDel="00000000" w:rsidR="00000000" w:rsidRPr="00000000">
              <w:rPr>
                <w:rtl w:val="0"/>
              </w:rPr>
              <w:t xml:space="preserve">impractical</w:t>
            </w:r>
          </w:p>
        </w:tc>
        <w:tc>
          <w:tcPr>
            <w:shd w:fill="auto" w:val="clear"/>
            <w:tcMar>
              <w:top w:w="43.2" w:type="dxa"/>
              <w:left w:w="43.2" w:type="dxa"/>
              <w:bottom w:w="43.2" w:type="dxa"/>
              <w:right w:w="43.2" w:type="dxa"/>
            </w:tcMar>
            <w:vAlign w:val="top"/>
          </w:tcPr>
          <w:p w:rsidR="00000000" w:rsidDel="00000000" w:rsidP="00000000" w:rsidRDefault="00000000" w:rsidRPr="00000000" w14:paraId="000006D7">
            <w:pPr>
              <w:pStyle w:val="Subtitle"/>
              <w:rPr/>
            </w:pPr>
            <w:bookmarkStart w:colFirst="0" w:colLast="0" w:name="_3q01ke509pe7" w:id="645"/>
            <w:bookmarkEnd w:id="645"/>
            <w:r w:rsidDel="00000000" w:rsidR="00000000" w:rsidRPr="00000000">
              <w:rPr>
                <w:rtl w:val="0"/>
              </w:rPr>
              <w:t xml:space="preserve">2 new bits</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D8">
            <w:pPr>
              <w:pStyle w:val="Subtitle"/>
              <w:rPr/>
            </w:pPr>
            <w:bookmarkStart w:colFirst="0" w:colLast="0" w:name="_xs21yxpr9pju" w:id="639"/>
            <w:bookmarkEnd w:id="639"/>
            <w:r w:rsidDel="00000000" w:rsidR="00000000" w:rsidRPr="00000000">
              <w:rPr>
                <w:rtl w:val="0"/>
              </w:rPr>
              <w:t xml:space="preserve">%0010</w:t>
            </w:r>
          </w:p>
        </w:tc>
        <w:tc>
          <w:tcPr>
            <w:shd w:fill="auto" w:val="clear"/>
            <w:tcMar>
              <w:top w:w="43.2" w:type="dxa"/>
              <w:left w:w="43.2" w:type="dxa"/>
              <w:bottom w:w="43.2" w:type="dxa"/>
              <w:right w:w="43.2" w:type="dxa"/>
            </w:tcMar>
            <w:vAlign w:val="top"/>
          </w:tcPr>
          <w:p w:rsidR="00000000" w:rsidDel="00000000" w:rsidP="00000000" w:rsidRDefault="00000000" w:rsidRPr="00000000" w14:paraId="000006D9">
            <w:pPr>
              <w:pStyle w:val="Subtitle"/>
              <w:rPr/>
            </w:pPr>
            <w:bookmarkStart w:colFirst="0" w:colLast="0" w:name="_60vyjuqybr04" w:id="640"/>
            <w:bookmarkEnd w:id="640"/>
            <w:r w:rsidDel="00000000" w:rsidR="00000000" w:rsidRPr="00000000">
              <w:rPr>
                <w:rtl w:val="0"/>
              </w:rPr>
              <w:t xml:space="preserve">4 clocks</w:t>
            </w:r>
          </w:p>
        </w:tc>
        <w:tc>
          <w:tcPr>
            <w:shd w:fill="auto" w:val="clear"/>
            <w:tcMar>
              <w:top w:w="43.2" w:type="dxa"/>
              <w:left w:w="43.2" w:type="dxa"/>
              <w:bottom w:w="43.2" w:type="dxa"/>
              <w:right w:w="43.2" w:type="dxa"/>
            </w:tcMar>
            <w:vAlign w:val="top"/>
          </w:tcPr>
          <w:p w:rsidR="00000000" w:rsidDel="00000000" w:rsidP="00000000" w:rsidRDefault="00000000" w:rsidRPr="00000000" w14:paraId="000006DA">
            <w:pPr>
              <w:pStyle w:val="Subtitle"/>
              <w:rPr/>
            </w:pPr>
            <w:bookmarkStart w:colFirst="0" w:colLast="0" w:name="_3q01ke509pe7" w:id="645"/>
            <w:bookmarkEnd w:id="645"/>
            <w:r w:rsidDel="00000000" w:rsidR="00000000" w:rsidRPr="00000000">
              <w:rPr>
                <w:rtl w:val="0"/>
              </w:rPr>
              <w:t xml:space="preserve">3 bits</w:t>
            </w:r>
          </w:p>
        </w:tc>
        <w:tc>
          <w:tcPr>
            <w:shd w:fill="999999" w:val="clear"/>
            <w:tcMar>
              <w:top w:w="43.2" w:type="dxa"/>
              <w:left w:w="43.2" w:type="dxa"/>
              <w:bottom w:w="43.2" w:type="dxa"/>
              <w:right w:w="43.2" w:type="dxa"/>
            </w:tcMar>
            <w:vAlign w:val="top"/>
          </w:tcPr>
          <w:p w:rsidR="00000000" w:rsidDel="00000000" w:rsidP="00000000" w:rsidRDefault="00000000" w:rsidRPr="00000000" w14:paraId="000006DB">
            <w:pPr>
              <w:pStyle w:val="Subtitle"/>
              <w:rPr/>
            </w:pPr>
            <w:bookmarkStart w:colFirst="0" w:colLast="0" w:name="_dn49n8dn8qz" w:id="648"/>
            <w:bookmarkEnd w:id="648"/>
            <w:r w:rsidDel="00000000" w:rsidR="00000000" w:rsidRPr="00000000">
              <w:rPr>
                <w:rtl w:val="0"/>
              </w:rPr>
              <w:t xml:space="preserve">impractical</w:t>
            </w:r>
          </w:p>
        </w:tc>
        <w:tc>
          <w:tcPr>
            <w:shd w:fill="999999" w:val="clear"/>
            <w:tcMar>
              <w:top w:w="43.2" w:type="dxa"/>
              <w:left w:w="43.2" w:type="dxa"/>
              <w:bottom w:w="43.2" w:type="dxa"/>
              <w:right w:w="43.2" w:type="dxa"/>
            </w:tcMar>
            <w:vAlign w:val="top"/>
          </w:tcPr>
          <w:p w:rsidR="00000000" w:rsidDel="00000000" w:rsidP="00000000" w:rsidRDefault="00000000" w:rsidRPr="00000000" w14:paraId="000006DC">
            <w:pPr>
              <w:pStyle w:val="Subtitle"/>
              <w:rPr/>
            </w:pPr>
            <w:bookmarkStart w:colFirst="0" w:colLast="0" w:name="_wx3u85499l4m" w:id="649"/>
            <w:bookmarkEnd w:id="649"/>
            <w:r w:rsidDel="00000000" w:rsidR="00000000" w:rsidRPr="00000000">
              <w:rPr>
                <w:rtl w:val="0"/>
              </w:rPr>
              <w:t xml:space="preserve">impractical</w:t>
            </w:r>
          </w:p>
        </w:tc>
        <w:tc>
          <w:tcPr>
            <w:shd w:fill="auto" w:val="clear"/>
            <w:tcMar>
              <w:top w:w="43.2" w:type="dxa"/>
              <w:left w:w="43.2" w:type="dxa"/>
              <w:bottom w:w="43.2" w:type="dxa"/>
              <w:right w:w="43.2" w:type="dxa"/>
            </w:tcMar>
            <w:vAlign w:val="top"/>
          </w:tcPr>
          <w:p w:rsidR="00000000" w:rsidDel="00000000" w:rsidP="00000000" w:rsidRDefault="00000000" w:rsidRPr="00000000" w14:paraId="000006DD">
            <w:pPr>
              <w:pStyle w:val="Subtitle"/>
              <w:rPr/>
            </w:pPr>
            <w:bookmarkStart w:colFirst="0" w:colLast="0" w:name="_3q01ke509pe7" w:id="645"/>
            <w:bookmarkEnd w:id="645"/>
            <w:r w:rsidDel="00000000" w:rsidR="00000000" w:rsidRPr="00000000">
              <w:rPr>
                <w:rtl w:val="0"/>
              </w:rPr>
              <w:t xml:space="preserve">4 new bits</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DE">
            <w:pPr>
              <w:pStyle w:val="Subtitle"/>
              <w:rPr/>
            </w:pPr>
            <w:bookmarkStart w:colFirst="0" w:colLast="0" w:name="_xs21yxpr9pju" w:id="639"/>
            <w:bookmarkEnd w:id="639"/>
            <w:r w:rsidDel="00000000" w:rsidR="00000000" w:rsidRPr="00000000">
              <w:rPr>
                <w:rtl w:val="0"/>
              </w:rPr>
              <w:t xml:space="preserve">%0011</w:t>
            </w:r>
          </w:p>
        </w:tc>
        <w:tc>
          <w:tcPr>
            <w:shd w:fill="auto" w:val="clear"/>
            <w:tcMar>
              <w:top w:w="43.2" w:type="dxa"/>
              <w:left w:w="43.2" w:type="dxa"/>
              <w:bottom w:w="43.2" w:type="dxa"/>
              <w:right w:w="43.2" w:type="dxa"/>
            </w:tcMar>
            <w:vAlign w:val="top"/>
          </w:tcPr>
          <w:p w:rsidR="00000000" w:rsidDel="00000000" w:rsidP="00000000" w:rsidRDefault="00000000" w:rsidRPr="00000000" w14:paraId="000006DF">
            <w:pPr>
              <w:pStyle w:val="Subtitle"/>
              <w:rPr/>
            </w:pPr>
            <w:bookmarkStart w:colFirst="0" w:colLast="0" w:name="_60vyjuqybr04" w:id="640"/>
            <w:bookmarkEnd w:id="640"/>
            <w:r w:rsidDel="00000000" w:rsidR="00000000" w:rsidRPr="00000000">
              <w:rPr>
                <w:rtl w:val="0"/>
              </w:rPr>
              <w:t xml:space="preserve">8 clocks</w:t>
            </w:r>
          </w:p>
        </w:tc>
        <w:tc>
          <w:tcPr>
            <w:shd w:fill="auto" w:val="clear"/>
            <w:tcMar>
              <w:top w:w="43.2" w:type="dxa"/>
              <w:left w:w="43.2" w:type="dxa"/>
              <w:bottom w:w="43.2" w:type="dxa"/>
              <w:right w:w="43.2" w:type="dxa"/>
            </w:tcMar>
            <w:vAlign w:val="top"/>
          </w:tcPr>
          <w:p w:rsidR="00000000" w:rsidDel="00000000" w:rsidP="00000000" w:rsidRDefault="00000000" w:rsidRPr="00000000" w14:paraId="000006E0">
            <w:pPr>
              <w:pStyle w:val="Subtitle"/>
              <w:rPr/>
            </w:pPr>
            <w:bookmarkStart w:colFirst="0" w:colLast="0" w:name="_3q01ke509pe7" w:id="645"/>
            <w:bookmarkEnd w:id="645"/>
            <w:r w:rsidDel="00000000" w:rsidR="00000000" w:rsidRPr="00000000">
              <w:rPr>
                <w:rtl w:val="0"/>
              </w:rPr>
              <w:t xml:space="preserve">4 bits</w:t>
            </w:r>
          </w:p>
        </w:tc>
        <w:tc>
          <w:tcPr>
            <w:shd w:fill="auto" w:val="clear"/>
            <w:tcMar>
              <w:top w:w="43.2" w:type="dxa"/>
              <w:left w:w="43.2" w:type="dxa"/>
              <w:bottom w:w="43.2" w:type="dxa"/>
              <w:right w:w="43.2" w:type="dxa"/>
            </w:tcMar>
            <w:vAlign w:val="top"/>
          </w:tcPr>
          <w:p w:rsidR="00000000" w:rsidDel="00000000" w:rsidP="00000000" w:rsidRDefault="00000000" w:rsidRPr="00000000" w14:paraId="000006E1">
            <w:pPr>
              <w:pStyle w:val="Subtitle"/>
              <w:rPr/>
            </w:pPr>
            <w:bookmarkStart w:colFirst="0" w:colLast="0" w:name="_3q01ke509pe7" w:id="645"/>
            <w:bookmarkEnd w:id="645"/>
            <w:r w:rsidDel="00000000" w:rsidR="00000000" w:rsidRPr="00000000">
              <w:rPr>
                <w:rtl w:val="0"/>
              </w:rPr>
              <w:t xml:space="preserve">4</w:t>
            </w:r>
          </w:p>
        </w:tc>
        <w:tc>
          <w:tcPr>
            <w:shd w:fill="999999" w:val="clear"/>
            <w:tcMar>
              <w:top w:w="43.2" w:type="dxa"/>
              <w:left w:w="43.2" w:type="dxa"/>
              <w:bottom w:w="43.2" w:type="dxa"/>
              <w:right w:w="43.2" w:type="dxa"/>
            </w:tcMar>
            <w:vAlign w:val="top"/>
          </w:tcPr>
          <w:p w:rsidR="00000000" w:rsidDel="00000000" w:rsidP="00000000" w:rsidRDefault="00000000" w:rsidRPr="00000000" w14:paraId="000006E2">
            <w:pPr>
              <w:pStyle w:val="Subtitle"/>
              <w:rPr/>
            </w:pPr>
            <w:bookmarkStart w:colFirst="0" w:colLast="0" w:name="_yvuunl4xaztr" w:id="650"/>
            <w:bookmarkEnd w:id="650"/>
            <w:r w:rsidDel="00000000" w:rsidR="00000000" w:rsidRPr="00000000">
              <w:rPr>
                <w:rtl w:val="0"/>
              </w:rPr>
              <w:t xml:space="preserve">impractical</w:t>
            </w:r>
          </w:p>
        </w:tc>
        <w:tc>
          <w:tcPr>
            <w:shd w:fill="auto" w:val="clear"/>
            <w:tcMar>
              <w:top w:w="43.2" w:type="dxa"/>
              <w:left w:w="43.2" w:type="dxa"/>
              <w:bottom w:w="43.2" w:type="dxa"/>
              <w:right w:w="43.2" w:type="dxa"/>
            </w:tcMar>
            <w:vAlign w:val="top"/>
          </w:tcPr>
          <w:p w:rsidR="00000000" w:rsidDel="00000000" w:rsidP="00000000" w:rsidRDefault="00000000" w:rsidRPr="00000000" w14:paraId="000006E3">
            <w:pPr>
              <w:pStyle w:val="Subtitle"/>
              <w:rPr/>
            </w:pPr>
            <w:bookmarkStart w:colFirst="0" w:colLast="0" w:name="_3q01ke509pe7" w:id="645"/>
            <w:bookmarkEnd w:id="645"/>
            <w:r w:rsidDel="00000000" w:rsidR="00000000" w:rsidRPr="00000000">
              <w:rPr>
                <w:rtl w:val="0"/>
              </w:rPr>
              <w:t xml:space="preserve">8 new bits</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E4">
            <w:pPr>
              <w:pStyle w:val="Subtitle"/>
              <w:rPr/>
            </w:pPr>
            <w:bookmarkStart w:colFirst="0" w:colLast="0" w:name="_xs21yxpr9pju" w:id="639"/>
            <w:bookmarkEnd w:id="639"/>
            <w:r w:rsidDel="00000000" w:rsidR="00000000" w:rsidRPr="00000000">
              <w:rPr>
                <w:rtl w:val="0"/>
              </w:rPr>
              <w:t xml:space="preserve">%0100</w:t>
            </w:r>
          </w:p>
        </w:tc>
        <w:tc>
          <w:tcPr>
            <w:shd w:fill="auto" w:val="clear"/>
            <w:tcMar>
              <w:top w:w="43.2" w:type="dxa"/>
              <w:left w:w="43.2" w:type="dxa"/>
              <w:bottom w:w="43.2" w:type="dxa"/>
              <w:right w:w="43.2" w:type="dxa"/>
            </w:tcMar>
            <w:vAlign w:val="top"/>
          </w:tcPr>
          <w:p w:rsidR="00000000" w:rsidDel="00000000" w:rsidP="00000000" w:rsidRDefault="00000000" w:rsidRPr="00000000" w14:paraId="000006E5">
            <w:pPr>
              <w:pStyle w:val="Subtitle"/>
              <w:rPr/>
            </w:pPr>
            <w:bookmarkStart w:colFirst="0" w:colLast="0" w:name="_60vyjuqybr04" w:id="640"/>
            <w:bookmarkEnd w:id="640"/>
            <w:r w:rsidDel="00000000" w:rsidR="00000000" w:rsidRPr="00000000">
              <w:rPr>
                <w:rtl w:val="0"/>
              </w:rPr>
              <w:t xml:space="preserve">16 clocks</w:t>
            </w:r>
          </w:p>
        </w:tc>
        <w:tc>
          <w:tcPr>
            <w:shd w:fill="auto" w:val="clear"/>
            <w:tcMar>
              <w:top w:w="43.2" w:type="dxa"/>
              <w:left w:w="43.2" w:type="dxa"/>
              <w:bottom w:w="43.2" w:type="dxa"/>
              <w:right w:w="43.2" w:type="dxa"/>
            </w:tcMar>
            <w:vAlign w:val="top"/>
          </w:tcPr>
          <w:p w:rsidR="00000000" w:rsidDel="00000000" w:rsidP="00000000" w:rsidRDefault="00000000" w:rsidRPr="00000000" w14:paraId="000006E6">
            <w:pPr>
              <w:pStyle w:val="Subtitle"/>
              <w:rPr/>
            </w:pPr>
            <w:bookmarkStart w:colFirst="0" w:colLast="0" w:name="_3q01ke509pe7" w:id="645"/>
            <w:bookmarkEnd w:id="645"/>
            <w:r w:rsidDel="00000000" w:rsidR="00000000" w:rsidRPr="00000000">
              <w:rPr>
                <w:rtl w:val="0"/>
              </w:rPr>
              <w:t xml:space="preserve">5 bits</w:t>
            </w:r>
          </w:p>
        </w:tc>
        <w:tc>
          <w:tcPr>
            <w:shd w:fill="auto" w:val="clear"/>
            <w:tcMar>
              <w:top w:w="43.2" w:type="dxa"/>
              <w:left w:w="43.2" w:type="dxa"/>
              <w:bottom w:w="43.2" w:type="dxa"/>
              <w:right w:w="43.2" w:type="dxa"/>
            </w:tcMar>
            <w:vAlign w:val="top"/>
          </w:tcPr>
          <w:p w:rsidR="00000000" w:rsidDel="00000000" w:rsidP="00000000" w:rsidRDefault="00000000" w:rsidRPr="00000000" w14:paraId="000006E7">
            <w:pPr>
              <w:pStyle w:val="Subtitle"/>
              <w:rPr/>
            </w:pPr>
            <w:bookmarkStart w:colFirst="0" w:colLast="0" w:name="_3q01ke509pe7" w:id="645"/>
            <w:bookmarkEnd w:id="645"/>
            <w:r w:rsidDel="00000000" w:rsidR="00000000" w:rsidRPr="00000000">
              <w:rPr>
                <w:rtl w:val="0"/>
              </w:rPr>
              <w:t xml:space="preserve">5</w:t>
            </w:r>
          </w:p>
        </w:tc>
        <w:tc>
          <w:tcPr>
            <w:shd w:fill="auto" w:val="clear"/>
            <w:tcMar>
              <w:top w:w="43.2" w:type="dxa"/>
              <w:left w:w="43.2" w:type="dxa"/>
              <w:bottom w:w="43.2" w:type="dxa"/>
              <w:right w:w="43.2" w:type="dxa"/>
            </w:tcMar>
            <w:vAlign w:val="top"/>
          </w:tcPr>
          <w:p w:rsidR="00000000" w:rsidDel="00000000" w:rsidP="00000000" w:rsidRDefault="00000000" w:rsidRPr="00000000" w14:paraId="000006E8">
            <w:pPr>
              <w:pStyle w:val="Subtitle"/>
              <w:rPr/>
            </w:pPr>
            <w:bookmarkStart w:colFirst="0" w:colLast="0" w:name="_3q01ke509pe7" w:id="645"/>
            <w:bookmarkEnd w:id="645"/>
            <w:r w:rsidDel="00000000" w:rsidR="00000000" w:rsidRPr="00000000">
              <w:rPr>
                <w:rtl w:val="0"/>
              </w:rPr>
              <w:t xml:space="preserve">8</w:t>
            </w:r>
          </w:p>
        </w:tc>
        <w:tc>
          <w:tcPr>
            <w:shd w:fill="auto" w:val="clear"/>
            <w:tcMar>
              <w:top w:w="43.2" w:type="dxa"/>
              <w:left w:w="43.2" w:type="dxa"/>
              <w:bottom w:w="43.2" w:type="dxa"/>
              <w:right w:w="43.2" w:type="dxa"/>
            </w:tcMar>
            <w:vAlign w:val="top"/>
          </w:tcPr>
          <w:p w:rsidR="00000000" w:rsidDel="00000000" w:rsidP="00000000" w:rsidRDefault="00000000" w:rsidRPr="00000000" w14:paraId="000006E9">
            <w:pPr>
              <w:pStyle w:val="Subtitle"/>
              <w:rPr/>
            </w:pPr>
            <w:bookmarkStart w:colFirst="0" w:colLast="0" w:name="_3q01ke509pe7" w:id="645"/>
            <w:bookmarkEnd w:id="645"/>
            <w:r w:rsidDel="00000000" w:rsidR="00000000" w:rsidRPr="00000000">
              <w:rPr>
                <w:rtl w:val="0"/>
              </w:rPr>
              <w:t xml:space="preserve">16 new bits</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EA">
            <w:pPr>
              <w:pStyle w:val="Subtitle"/>
              <w:rPr/>
            </w:pPr>
            <w:bookmarkStart w:colFirst="0" w:colLast="0" w:name="_xs21yxpr9pju" w:id="639"/>
            <w:bookmarkEnd w:id="639"/>
            <w:r w:rsidDel="00000000" w:rsidR="00000000" w:rsidRPr="00000000">
              <w:rPr>
                <w:rtl w:val="0"/>
              </w:rPr>
              <w:t xml:space="preserve">%0101</w:t>
            </w:r>
          </w:p>
        </w:tc>
        <w:tc>
          <w:tcPr>
            <w:shd w:fill="auto" w:val="clear"/>
            <w:tcMar>
              <w:top w:w="43.2" w:type="dxa"/>
              <w:left w:w="43.2" w:type="dxa"/>
              <w:bottom w:w="43.2" w:type="dxa"/>
              <w:right w:w="43.2" w:type="dxa"/>
            </w:tcMar>
            <w:vAlign w:val="top"/>
          </w:tcPr>
          <w:p w:rsidR="00000000" w:rsidDel="00000000" w:rsidP="00000000" w:rsidRDefault="00000000" w:rsidRPr="00000000" w14:paraId="000006EB">
            <w:pPr>
              <w:pStyle w:val="Subtitle"/>
              <w:rPr/>
            </w:pPr>
            <w:bookmarkStart w:colFirst="0" w:colLast="0" w:name="_60vyjuqybr04" w:id="640"/>
            <w:bookmarkEnd w:id="640"/>
            <w:r w:rsidDel="00000000" w:rsidR="00000000" w:rsidRPr="00000000">
              <w:rPr>
                <w:rtl w:val="0"/>
              </w:rPr>
              <w:t xml:space="preserve">32 clocks</w:t>
            </w:r>
          </w:p>
        </w:tc>
        <w:tc>
          <w:tcPr>
            <w:shd w:fill="auto" w:val="clear"/>
            <w:tcMar>
              <w:top w:w="43.2" w:type="dxa"/>
              <w:left w:w="43.2" w:type="dxa"/>
              <w:bottom w:w="43.2" w:type="dxa"/>
              <w:right w:w="43.2" w:type="dxa"/>
            </w:tcMar>
            <w:vAlign w:val="top"/>
          </w:tcPr>
          <w:p w:rsidR="00000000" w:rsidDel="00000000" w:rsidP="00000000" w:rsidRDefault="00000000" w:rsidRPr="00000000" w14:paraId="000006EC">
            <w:pPr>
              <w:pStyle w:val="Subtitle"/>
              <w:rPr/>
            </w:pPr>
            <w:bookmarkStart w:colFirst="0" w:colLast="0" w:name="_3q01ke509pe7" w:id="645"/>
            <w:bookmarkEnd w:id="645"/>
            <w:r w:rsidDel="00000000" w:rsidR="00000000" w:rsidRPr="00000000">
              <w:rPr>
                <w:rtl w:val="0"/>
              </w:rPr>
              <w:t xml:space="preserve">6 bits</w:t>
            </w:r>
          </w:p>
        </w:tc>
        <w:tc>
          <w:tcPr>
            <w:shd w:fill="auto" w:val="clear"/>
            <w:tcMar>
              <w:top w:w="43.2" w:type="dxa"/>
              <w:left w:w="43.2" w:type="dxa"/>
              <w:bottom w:w="43.2" w:type="dxa"/>
              <w:right w:w="43.2" w:type="dxa"/>
            </w:tcMar>
            <w:vAlign w:val="top"/>
          </w:tcPr>
          <w:p w:rsidR="00000000" w:rsidDel="00000000" w:rsidP="00000000" w:rsidRDefault="00000000" w:rsidRPr="00000000" w14:paraId="000006ED">
            <w:pPr>
              <w:pStyle w:val="Subtitle"/>
              <w:rPr/>
            </w:pPr>
            <w:bookmarkStart w:colFirst="0" w:colLast="0" w:name="_3q01ke509pe7" w:id="645"/>
            <w:bookmarkEnd w:id="645"/>
            <w:r w:rsidDel="00000000" w:rsidR="00000000" w:rsidRPr="00000000">
              <w:rPr>
                <w:rtl w:val="0"/>
              </w:rPr>
              <w:t xml:space="preserve">6</w:t>
            </w:r>
          </w:p>
        </w:tc>
        <w:tc>
          <w:tcPr>
            <w:shd w:fill="auto" w:val="clear"/>
            <w:tcMar>
              <w:top w:w="43.2" w:type="dxa"/>
              <w:left w:w="43.2" w:type="dxa"/>
              <w:bottom w:w="43.2" w:type="dxa"/>
              <w:right w:w="43.2" w:type="dxa"/>
            </w:tcMar>
            <w:vAlign w:val="top"/>
          </w:tcPr>
          <w:p w:rsidR="00000000" w:rsidDel="00000000" w:rsidP="00000000" w:rsidRDefault="00000000" w:rsidRPr="00000000" w14:paraId="000006EE">
            <w:pPr>
              <w:pStyle w:val="Subtitle"/>
              <w:rPr/>
            </w:pPr>
            <w:bookmarkStart w:colFirst="0" w:colLast="0" w:name="_3q01ke509pe7" w:id="645"/>
            <w:bookmarkEnd w:id="645"/>
            <w:r w:rsidDel="00000000" w:rsidR="00000000" w:rsidRPr="00000000">
              <w:rPr>
                <w:rtl w:val="0"/>
              </w:rPr>
              <w:t xml:space="preserve">10</w:t>
            </w:r>
          </w:p>
        </w:tc>
        <w:tc>
          <w:tcPr>
            <w:shd w:fill="auto" w:val="clear"/>
            <w:tcMar>
              <w:top w:w="43.2" w:type="dxa"/>
              <w:left w:w="43.2" w:type="dxa"/>
              <w:bottom w:w="43.2" w:type="dxa"/>
              <w:right w:w="43.2" w:type="dxa"/>
            </w:tcMar>
            <w:vAlign w:val="top"/>
          </w:tcPr>
          <w:p w:rsidR="00000000" w:rsidDel="00000000" w:rsidP="00000000" w:rsidRDefault="00000000" w:rsidRPr="00000000" w14:paraId="000006EF">
            <w:pPr>
              <w:pStyle w:val="Subtitle"/>
              <w:rPr/>
            </w:pPr>
            <w:bookmarkStart w:colFirst="0" w:colLast="0" w:name="_3q01ke509pe7" w:id="645"/>
            <w:bookmarkEnd w:id="645"/>
            <w:r w:rsidDel="00000000" w:rsidR="00000000" w:rsidRPr="00000000">
              <w:rPr>
                <w:rtl w:val="0"/>
              </w:rPr>
              <w:t xml:space="preserve">32 new bits</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F0">
            <w:pPr>
              <w:pStyle w:val="Subtitle"/>
              <w:rPr/>
            </w:pPr>
            <w:bookmarkStart w:colFirst="0" w:colLast="0" w:name="_xs21yxpr9pju" w:id="639"/>
            <w:bookmarkEnd w:id="639"/>
            <w:r w:rsidDel="00000000" w:rsidR="00000000" w:rsidRPr="00000000">
              <w:rPr>
                <w:rtl w:val="0"/>
              </w:rPr>
              <w:t xml:space="preserve">%0110</w:t>
            </w:r>
          </w:p>
        </w:tc>
        <w:tc>
          <w:tcPr>
            <w:shd w:fill="auto" w:val="clear"/>
            <w:tcMar>
              <w:top w:w="43.2" w:type="dxa"/>
              <w:left w:w="43.2" w:type="dxa"/>
              <w:bottom w:w="43.2" w:type="dxa"/>
              <w:right w:w="43.2" w:type="dxa"/>
            </w:tcMar>
            <w:vAlign w:val="top"/>
          </w:tcPr>
          <w:p w:rsidR="00000000" w:rsidDel="00000000" w:rsidP="00000000" w:rsidRDefault="00000000" w:rsidRPr="00000000" w14:paraId="000006F1">
            <w:pPr>
              <w:pStyle w:val="Subtitle"/>
              <w:rPr/>
            </w:pPr>
            <w:bookmarkStart w:colFirst="0" w:colLast="0" w:name="_60vyjuqybr04" w:id="640"/>
            <w:bookmarkEnd w:id="640"/>
            <w:r w:rsidDel="00000000" w:rsidR="00000000" w:rsidRPr="00000000">
              <w:rPr>
                <w:rtl w:val="0"/>
              </w:rPr>
              <w:t xml:space="preserve">64 clocks</w:t>
            </w:r>
          </w:p>
        </w:tc>
        <w:tc>
          <w:tcPr>
            <w:shd w:fill="auto" w:val="clear"/>
            <w:tcMar>
              <w:top w:w="43.2" w:type="dxa"/>
              <w:left w:w="43.2" w:type="dxa"/>
              <w:bottom w:w="43.2" w:type="dxa"/>
              <w:right w:w="43.2" w:type="dxa"/>
            </w:tcMar>
            <w:vAlign w:val="top"/>
          </w:tcPr>
          <w:p w:rsidR="00000000" w:rsidDel="00000000" w:rsidP="00000000" w:rsidRDefault="00000000" w:rsidRPr="00000000" w14:paraId="000006F2">
            <w:pPr>
              <w:pStyle w:val="Subtitle"/>
              <w:rPr/>
            </w:pPr>
            <w:bookmarkStart w:colFirst="0" w:colLast="0" w:name="_3q01ke509pe7" w:id="645"/>
            <w:bookmarkEnd w:id="645"/>
            <w:r w:rsidDel="00000000" w:rsidR="00000000" w:rsidRPr="00000000">
              <w:rPr>
                <w:rtl w:val="0"/>
              </w:rPr>
              <w:t xml:space="preserve">7 bits</w:t>
            </w:r>
          </w:p>
        </w:tc>
        <w:tc>
          <w:tcPr>
            <w:shd w:fill="auto" w:val="clear"/>
            <w:tcMar>
              <w:top w:w="43.2" w:type="dxa"/>
              <w:left w:w="43.2" w:type="dxa"/>
              <w:bottom w:w="43.2" w:type="dxa"/>
              <w:right w:w="43.2" w:type="dxa"/>
            </w:tcMar>
            <w:vAlign w:val="top"/>
          </w:tcPr>
          <w:p w:rsidR="00000000" w:rsidDel="00000000" w:rsidP="00000000" w:rsidRDefault="00000000" w:rsidRPr="00000000" w14:paraId="000006F3">
            <w:pPr>
              <w:pStyle w:val="Subtitle"/>
              <w:rPr/>
            </w:pPr>
            <w:bookmarkStart w:colFirst="0" w:colLast="0" w:name="_3q01ke509pe7" w:id="645"/>
            <w:bookmarkEnd w:id="645"/>
            <w:r w:rsidDel="00000000" w:rsidR="00000000" w:rsidRPr="00000000">
              <w:rPr>
                <w:rtl w:val="0"/>
              </w:rPr>
              <w:t xml:space="preserve">7</w:t>
            </w:r>
          </w:p>
        </w:tc>
        <w:tc>
          <w:tcPr>
            <w:shd w:fill="auto" w:val="clear"/>
            <w:tcMar>
              <w:top w:w="43.2" w:type="dxa"/>
              <w:left w:w="43.2" w:type="dxa"/>
              <w:bottom w:w="43.2" w:type="dxa"/>
              <w:right w:w="43.2" w:type="dxa"/>
            </w:tcMar>
            <w:vAlign w:val="top"/>
          </w:tcPr>
          <w:p w:rsidR="00000000" w:rsidDel="00000000" w:rsidP="00000000" w:rsidRDefault="00000000" w:rsidRPr="00000000" w14:paraId="000006F4">
            <w:pPr>
              <w:pStyle w:val="Subtitle"/>
              <w:rPr/>
            </w:pPr>
            <w:bookmarkStart w:colFirst="0" w:colLast="0" w:name="_3q01ke509pe7" w:id="645"/>
            <w:bookmarkEnd w:id="645"/>
            <w:r w:rsidDel="00000000" w:rsidR="00000000" w:rsidRPr="00000000">
              <w:rPr>
                <w:rtl w:val="0"/>
              </w:rPr>
              <w:t xml:space="preserve">12</w:t>
            </w:r>
          </w:p>
        </w:tc>
        <w:tc>
          <w:tcPr>
            <w:shd w:fill="999999" w:val="clear"/>
            <w:tcMar>
              <w:top w:w="43.2" w:type="dxa"/>
              <w:left w:w="43.2" w:type="dxa"/>
              <w:bottom w:w="43.2" w:type="dxa"/>
              <w:right w:w="43.2" w:type="dxa"/>
            </w:tcMar>
            <w:vAlign w:val="top"/>
          </w:tcPr>
          <w:p w:rsidR="00000000" w:rsidDel="00000000" w:rsidP="00000000" w:rsidRDefault="00000000" w:rsidRPr="00000000" w14:paraId="000006F5">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F6">
            <w:pPr>
              <w:pStyle w:val="Subtitle"/>
              <w:rPr/>
            </w:pPr>
            <w:bookmarkStart w:colFirst="0" w:colLast="0" w:name="_xs21yxpr9pju" w:id="639"/>
            <w:bookmarkEnd w:id="639"/>
            <w:r w:rsidDel="00000000" w:rsidR="00000000" w:rsidRPr="00000000">
              <w:rPr>
                <w:rtl w:val="0"/>
              </w:rPr>
              <w:t xml:space="preserve">%0111</w:t>
            </w:r>
          </w:p>
        </w:tc>
        <w:tc>
          <w:tcPr>
            <w:shd w:fill="auto" w:val="clear"/>
            <w:tcMar>
              <w:top w:w="43.2" w:type="dxa"/>
              <w:left w:w="43.2" w:type="dxa"/>
              <w:bottom w:w="43.2" w:type="dxa"/>
              <w:right w:w="43.2" w:type="dxa"/>
            </w:tcMar>
            <w:vAlign w:val="top"/>
          </w:tcPr>
          <w:p w:rsidR="00000000" w:rsidDel="00000000" w:rsidP="00000000" w:rsidRDefault="00000000" w:rsidRPr="00000000" w14:paraId="000006F7">
            <w:pPr>
              <w:pStyle w:val="Subtitle"/>
              <w:rPr/>
            </w:pPr>
            <w:bookmarkStart w:colFirst="0" w:colLast="0" w:name="_60vyjuqybr04" w:id="640"/>
            <w:bookmarkEnd w:id="640"/>
            <w:r w:rsidDel="00000000" w:rsidR="00000000" w:rsidRPr="00000000">
              <w:rPr>
                <w:rtl w:val="0"/>
              </w:rPr>
              <w:t xml:space="preserve">128 clocks</w:t>
            </w:r>
          </w:p>
        </w:tc>
        <w:tc>
          <w:tcPr>
            <w:shd w:fill="auto" w:val="clear"/>
            <w:tcMar>
              <w:top w:w="43.2" w:type="dxa"/>
              <w:left w:w="43.2" w:type="dxa"/>
              <w:bottom w:w="43.2" w:type="dxa"/>
              <w:right w:w="43.2" w:type="dxa"/>
            </w:tcMar>
            <w:vAlign w:val="top"/>
          </w:tcPr>
          <w:p w:rsidR="00000000" w:rsidDel="00000000" w:rsidP="00000000" w:rsidRDefault="00000000" w:rsidRPr="00000000" w14:paraId="000006F8">
            <w:pPr>
              <w:pStyle w:val="Subtitle"/>
              <w:rPr/>
            </w:pPr>
            <w:bookmarkStart w:colFirst="0" w:colLast="0" w:name="_3q01ke509pe7" w:id="645"/>
            <w:bookmarkEnd w:id="645"/>
            <w:r w:rsidDel="00000000" w:rsidR="00000000" w:rsidRPr="00000000">
              <w:rPr>
                <w:rtl w:val="0"/>
              </w:rPr>
              <w:t xml:space="preserve">8 bits</w:t>
            </w:r>
          </w:p>
        </w:tc>
        <w:tc>
          <w:tcPr>
            <w:shd w:fill="auto" w:val="clear"/>
            <w:tcMar>
              <w:top w:w="43.2" w:type="dxa"/>
              <w:left w:w="43.2" w:type="dxa"/>
              <w:bottom w:w="43.2" w:type="dxa"/>
              <w:right w:w="43.2" w:type="dxa"/>
            </w:tcMar>
            <w:vAlign w:val="top"/>
          </w:tcPr>
          <w:p w:rsidR="00000000" w:rsidDel="00000000" w:rsidP="00000000" w:rsidRDefault="00000000" w:rsidRPr="00000000" w14:paraId="000006F9">
            <w:pPr>
              <w:pStyle w:val="Subtitle"/>
              <w:rPr/>
            </w:pPr>
            <w:bookmarkStart w:colFirst="0" w:colLast="0" w:name="_3q01ke509pe7" w:id="645"/>
            <w:bookmarkEnd w:id="645"/>
            <w:r w:rsidDel="00000000" w:rsidR="00000000" w:rsidRPr="00000000">
              <w:rPr>
                <w:rtl w:val="0"/>
              </w:rPr>
              <w:t xml:space="preserve">8</w:t>
            </w:r>
          </w:p>
        </w:tc>
        <w:tc>
          <w:tcPr>
            <w:shd w:fill="auto" w:val="clear"/>
            <w:tcMar>
              <w:top w:w="43.2" w:type="dxa"/>
              <w:left w:w="43.2" w:type="dxa"/>
              <w:bottom w:w="43.2" w:type="dxa"/>
              <w:right w:w="43.2" w:type="dxa"/>
            </w:tcMar>
            <w:vAlign w:val="top"/>
          </w:tcPr>
          <w:p w:rsidR="00000000" w:rsidDel="00000000" w:rsidP="00000000" w:rsidRDefault="00000000" w:rsidRPr="00000000" w14:paraId="000006FA">
            <w:pPr>
              <w:pStyle w:val="Subtitle"/>
              <w:rPr/>
            </w:pPr>
            <w:bookmarkStart w:colFirst="0" w:colLast="0" w:name="_3q01ke509pe7" w:id="645"/>
            <w:bookmarkEnd w:id="645"/>
            <w:r w:rsidDel="00000000" w:rsidR="00000000" w:rsidRPr="00000000">
              <w:rPr>
                <w:rtl w:val="0"/>
              </w:rPr>
              <w:t xml:space="preserve">14</w:t>
            </w:r>
          </w:p>
        </w:tc>
        <w:tc>
          <w:tcPr>
            <w:shd w:fill="999999" w:val="clear"/>
            <w:tcMar>
              <w:top w:w="43.2" w:type="dxa"/>
              <w:left w:w="43.2" w:type="dxa"/>
              <w:bottom w:w="43.2" w:type="dxa"/>
              <w:right w:w="43.2" w:type="dxa"/>
            </w:tcMar>
            <w:vAlign w:val="top"/>
          </w:tcPr>
          <w:p w:rsidR="00000000" w:rsidDel="00000000" w:rsidP="00000000" w:rsidRDefault="00000000" w:rsidRPr="00000000" w14:paraId="000006FB">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FC">
            <w:pPr>
              <w:pStyle w:val="Subtitle"/>
              <w:rPr/>
            </w:pPr>
            <w:bookmarkStart w:colFirst="0" w:colLast="0" w:name="_xs21yxpr9pju" w:id="639"/>
            <w:bookmarkEnd w:id="639"/>
            <w:r w:rsidDel="00000000" w:rsidR="00000000" w:rsidRPr="00000000">
              <w:rPr>
                <w:rtl w:val="0"/>
              </w:rPr>
              <w:t xml:space="preserve">%1000</w:t>
            </w:r>
          </w:p>
        </w:tc>
        <w:tc>
          <w:tcPr>
            <w:shd w:fill="auto" w:val="clear"/>
            <w:tcMar>
              <w:top w:w="43.2" w:type="dxa"/>
              <w:left w:w="43.2" w:type="dxa"/>
              <w:bottom w:w="43.2" w:type="dxa"/>
              <w:right w:w="43.2" w:type="dxa"/>
            </w:tcMar>
            <w:vAlign w:val="top"/>
          </w:tcPr>
          <w:p w:rsidR="00000000" w:rsidDel="00000000" w:rsidP="00000000" w:rsidRDefault="00000000" w:rsidRPr="00000000" w14:paraId="000006FD">
            <w:pPr>
              <w:pStyle w:val="Subtitle"/>
              <w:rPr/>
            </w:pPr>
            <w:bookmarkStart w:colFirst="0" w:colLast="0" w:name="_60vyjuqybr04" w:id="640"/>
            <w:bookmarkEnd w:id="640"/>
            <w:r w:rsidDel="00000000" w:rsidR="00000000" w:rsidRPr="00000000">
              <w:rPr>
                <w:rtl w:val="0"/>
              </w:rPr>
              <w:t xml:space="preserve">256 clocks</w:t>
            </w:r>
          </w:p>
        </w:tc>
        <w:tc>
          <w:tcPr>
            <w:shd w:fill="auto" w:val="clear"/>
            <w:tcMar>
              <w:top w:w="43.2" w:type="dxa"/>
              <w:left w:w="43.2" w:type="dxa"/>
              <w:bottom w:w="43.2" w:type="dxa"/>
              <w:right w:w="43.2" w:type="dxa"/>
            </w:tcMar>
            <w:vAlign w:val="top"/>
          </w:tcPr>
          <w:p w:rsidR="00000000" w:rsidDel="00000000" w:rsidP="00000000" w:rsidRDefault="00000000" w:rsidRPr="00000000" w14:paraId="000006FE">
            <w:pPr>
              <w:pStyle w:val="Subtitle"/>
              <w:rPr/>
            </w:pPr>
            <w:bookmarkStart w:colFirst="0" w:colLast="0" w:name="_3q01ke509pe7" w:id="645"/>
            <w:bookmarkEnd w:id="645"/>
            <w:r w:rsidDel="00000000" w:rsidR="00000000" w:rsidRPr="00000000">
              <w:rPr>
                <w:rtl w:val="0"/>
              </w:rPr>
              <w:t xml:space="preserve">9 bits</w:t>
            </w:r>
          </w:p>
        </w:tc>
        <w:tc>
          <w:tcPr>
            <w:shd w:fill="auto" w:val="clear"/>
            <w:tcMar>
              <w:top w:w="43.2" w:type="dxa"/>
              <w:left w:w="43.2" w:type="dxa"/>
              <w:bottom w:w="43.2" w:type="dxa"/>
              <w:right w:w="43.2" w:type="dxa"/>
            </w:tcMar>
            <w:vAlign w:val="top"/>
          </w:tcPr>
          <w:p w:rsidR="00000000" w:rsidDel="00000000" w:rsidP="00000000" w:rsidRDefault="00000000" w:rsidRPr="00000000" w14:paraId="000006FF">
            <w:pPr>
              <w:pStyle w:val="Subtitle"/>
              <w:rPr/>
            </w:pPr>
            <w:bookmarkStart w:colFirst="0" w:colLast="0" w:name="_3q01ke509pe7" w:id="645"/>
            <w:bookmarkEnd w:id="645"/>
            <w:r w:rsidDel="00000000" w:rsidR="00000000" w:rsidRPr="00000000">
              <w:rPr>
                <w:rtl w:val="0"/>
              </w:rPr>
              <w:t xml:space="preserve">9</w:t>
            </w:r>
          </w:p>
        </w:tc>
        <w:tc>
          <w:tcPr>
            <w:shd w:fill="auto" w:val="clear"/>
            <w:tcMar>
              <w:top w:w="43.2" w:type="dxa"/>
              <w:left w:w="43.2" w:type="dxa"/>
              <w:bottom w:w="43.2" w:type="dxa"/>
              <w:right w:w="43.2" w:type="dxa"/>
            </w:tcMar>
            <w:vAlign w:val="top"/>
          </w:tcPr>
          <w:p w:rsidR="00000000" w:rsidDel="00000000" w:rsidP="00000000" w:rsidRDefault="00000000" w:rsidRPr="00000000" w14:paraId="00000700">
            <w:pPr>
              <w:pStyle w:val="Subtitle"/>
              <w:rPr/>
            </w:pPr>
            <w:bookmarkStart w:colFirst="0" w:colLast="0" w:name="_3q01ke509pe7" w:id="645"/>
            <w:bookmarkEnd w:id="645"/>
            <w:r w:rsidDel="00000000" w:rsidR="00000000" w:rsidRPr="00000000">
              <w:rPr>
                <w:rtl w:val="0"/>
              </w:rPr>
              <w:t xml:space="preserve">16</w:t>
            </w:r>
          </w:p>
        </w:tc>
        <w:tc>
          <w:tcPr>
            <w:shd w:fill="999999" w:val="clear"/>
            <w:tcMar>
              <w:top w:w="43.2" w:type="dxa"/>
              <w:left w:w="43.2" w:type="dxa"/>
              <w:bottom w:w="43.2" w:type="dxa"/>
              <w:right w:w="43.2" w:type="dxa"/>
            </w:tcMar>
            <w:vAlign w:val="top"/>
          </w:tcPr>
          <w:p w:rsidR="00000000" w:rsidDel="00000000" w:rsidP="00000000" w:rsidRDefault="00000000" w:rsidRPr="00000000" w14:paraId="00000701">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702">
            <w:pPr>
              <w:pStyle w:val="Subtitle"/>
              <w:rPr/>
            </w:pPr>
            <w:bookmarkStart w:colFirst="0" w:colLast="0" w:name="_xs21yxpr9pju" w:id="639"/>
            <w:bookmarkEnd w:id="639"/>
            <w:r w:rsidDel="00000000" w:rsidR="00000000" w:rsidRPr="00000000">
              <w:rPr>
                <w:rtl w:val="0"/>
              </w:rPr>
              <w:t xml:space="preserve">%1001</w:t>
            </w:r>
          </w:p>
        </w:tc>
        <w:tc>
          <w:tcPr>
            <w:shd w:fill="auto" w:val="clear"/>
            <w:tcMar>
              <w:top w:w="43.2" w:type="dxa"/>
              <w:left w:w="43.2" w:type="dxa"/>
              <w:bottom w:w="43.2" w:type="dxa"/>
              <w:right w:w="43.2" w:type="dxa"/>
            </w:tcMar>
            <w:vAlign w:val="top"/>
          </w:tcPr>
          <w:p w:rsidR="00000000" w:rsidDel="00000000" w:rsidP="00000000" w:rsidRDefault="00000000" w:rsidRPr="00000000" w14:paraId="00000703">
            <w:pPr>
              <w:pStyle w:val="Subtitle"/>
              <w:rPr/>
            </w:pPr>
            <w:bookmarkStart w:colFirst="0" w:colLast="0" w:name="_60vyjuqybr04" w:id="640"/>
            <w:bookmarkEnd w:id="640"/>
            <w:r w:rsidDel="00000000" w:rsidR="00000000" w:rsidRPr="00000000">
              <w:rPr>
                <w:rtl w:val="0"/>
              </w:rPr>
              <w:t xml:space="preserve">512 clocks</w:t>
            </w:r>
          </w:p>
        </w:tc>
        <w:tc>
          <w:tcPr>
            <w:shd w:fill="auto" w:val="clear"/>
            <w:tcMar>
              <w:top w:w="43.2" w:type="dxa"/>
              <w:left w:w="43.2" w:type="dxa"/>
              <w:bottom w:w="43.2" w:type="dxa"/>
              <w:right w:w="43.2" w:type="dxa"/>
            </w:tcMar>
            <w:vAlign w:val="top"/>
          </w:tcPr>
          <w:p w:rsidR="00000000" w:rsidDel="00000000" w:rsidP="00000000" w:rsidRDefault="00000000" w:rsidRPr="00000000" w14:paraId="00000704">
            <w:pPr>
              <w:pStyle w:val="Subtitle"/>
              <w:rPr/>
            </w:pPr>
            <w:bookmarkStart w:colFirst="0" w:colLast="0" w:name="_3q01ke509pe7" w:id="645"/>
            <w:bookmarkEnd w:id="645"/>
            <w:r w:rsidDel="00000000" w:rsidR="00000000" w:rsidRPr="00000000">
              <w:rPr>
                <w:rtl w:val="0"/>
              </w:rPr>
              <w:t xml:space="preserve">10 bits</w:t>
            </w:r>
          </w:p>
        </w:tc>
        <w:tc>
          <w:tcPr>
            <w:shd w:fill="auto" w:val="clear"/>
            <w:tcMar>
              <w:top w:w="43.2" w:type="dxa"/>
              <w:left w:w="43.2" w:type="dxa"/>
              <w:bottom w:w="43.2" w:type="dxa"/>
              <w:right w:w="43.2" w:type="dxa"/>
            </w:tcMar>
            <w:vAlign w:val="top"/>
          </w:tcPr>
          <w:p w:rsidR="00000000" w:rsidDel="00000000" w:rsidP="00000000" w:rsidRDefault="00000000" w:rsidRPr="00000000" w14:paraId="00000705">
            <w:pPr>
              <w:pStyle w:val="Subtitle"/>
              <w:rPr/>
            </w:pPr>
            <w:bookmarkStart w:colFirst="0" w:colLast="0" w:name="_3q01ke509pe7" w:id="645"/>
            <w:bookmarkEnd w:id="645"/>
            <w:r w:rsidDel="00000000" w:rsidR="00000000" w:rsidRPr="00000000">
              <w:rPr>
                <w:rtl w:val="0"/>
              </w:rPr>
              <w:t xml:space="preserve">10</w:t>
            </w:r>
          </w:p>
        </w:tc>
        <w:tc>
          <w:tcPr>
            <w:shd w:fill="auto" w:val="clear"/>
            <w:tcMar>
              <w:top w:w="43.2" w:type="dxa"/>
              <w:left w:w="43.2" w:type="dxa"/>
              <w:bottom w:w="43.2" w:type="dxa"/>
              <w:right w:w="43.2" w:type="dxa"/>
            </w:tcMar>
            <w:vAlign w:val="top"/>
          </w:tcPr>
          <w:p w:rsidR="00000000" w:rsidDel="00000000" w:rsidP="00000000" w:rsidRDefault="00000000" w:rsidRPr="00000000" w14:paraId="00000706">
            <w:pPr>
              <w:pStyle w:val="Subtitle"/>
              <w:rPr/>
            </w:pPr>
            <w:bookmarkStart w:colFirst="0" w:colLast="0" w:name="_3q01ke509pe7" w:id="645"/>
            <w:bookmarkEnd w:id="645"/>
            <w:r w:rsidDel="00000000" w:rsidR="00000000" w:rsidRPr="00000000">
              <w:rPr>
                <w:rtl w:val="0"/>
              </w:rPr>
              <w:t xml:space="preserve">18</w:t>
            </w:r>
          </w:p>
        </w:tc>
        <w:tc>
          <w:tcPr>
            <w:shd w:fill="999999" w:val="clear"/>
            <w:tcMar>
              <w:top w:w="43.2" w:type="dxa"/>
              <w:left w:w="43.2" w:type="dxa"/>
              <w:bottom w:w="43.2" w:type="dxa"/>
              <w:right w:w="43.2" w:type="dxa"/>
            </w:tcMar>
            <w:vAlign w:val="top"/>
          </w:tcPr>
          <w:p w:rsidR="00000000" w:rsidDel="00000000" w:rsidP="00000000" w:rsidRDefault="00000000" w:rsidRPr="00000000" w14:paraId="00000707">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708">
            <w:pPr>
              <w:pStyle w:val="Subtitle"/>
              <w:rPr/>
            </w:pPr>
            <w:bookmarkStart w:colFirst="0" w:colLast="0" w:name="_xs21yxpr9pju" w:id="639"/>
            <w:bookmarkEnd w:id="639"/>
            <w:r w:rsidDel="00000000" w:rsidR="00000000" w:rsidRPr="00000000">
              <w:rPr>
                <w:rtl w:val="0"/>
              </w:rPr>
              <w:t xml:space="preserve">%1010</w:t>
            </w:r>
          </w:p>
        </w:tc>
        <w:tc>
          <w:tcPr>
            <w:shd w:fill="auto" w:val="clear"/>
            <w:tcMar>
              <w:top w:w="43.2" w:type="dxa"/>
              <w:left w:w="43.2" w:type="dxa"/>
              <w:bottom w:w="43.2" w:type="dxa"/>
              <w:right w:w="43.2" w:type="dxa"/>
            </w:tcMar>
            <w:vAlign w:val="top"/>
          </w:tcPr>
          <w:p w:rsidR="00000000" w:rsidDel="00000000" w:rsidP="00000000" w:rsidRDefault="00000000" w:rsidRPr="00000000" w14:paraId="00000709">
            <w:pPr>
              <w:pStyle w:val="Subtitle"/>
              <w:rPr/>
            </w:pPr>
            <w:bookmarkStart w:colFirst="0" w:colLast="0" w:name="_60vyjuqybr04" w:id="640"/>
            <w:bookmarkEnd w:id="640"/>
            <w:r w:rsidDel="00000000" w:rsidR="00000000" w:rsidRPr="00000000">
              <w:rPr>
                <w:rtl w:val="0"/>
              </w:rPr>
              <w:t xml:space="preserve">1,024 clocks</w:t>
            </w:r>
          </w:p>
        </w:tc>
        <w:tc>
          <w:tcPr>
            <w:shd w:fill="auto" w:val="clear"/>
            <w:tcMar>
              <w:top w:w="43.2" w:type="dxa"/>
              <w:left w:w="43.2" w:type="dxa"/>
              <w:bottom w:w="43.2" w:type="dxa"/>
              <w:right w:w="43.2" w:type="dxa"/>
            </w:tcMar>
            <w:vAlign w:val="top"/>
          </w:tcPr>
          <w:p w:rsidR="00000000" w:rsidDel="00000000" w:rsidP="00000000" w:rsidRDefault="00000000" w:rsidRPr="00000000" w14:paraId="0000070A">
            <w:pPr>
              <w:pStyle w:val="Subtitle"/>
              <w:rPr/>
            </w:pPr>
            <w:bookmarkStart w:colFirst="0" w:colLast="0" w:name="_3q01ke509pe7" w:id="645"/>
            <w:bookmarkEnd w:id="645"/>
            <w:r w:rsidDel="00000000" w:rsidR="00000000" w:rsidRPr="00000000">
              <w:rPr>
                <w:rtl w:val="0"/>
              </w:rPr>
              <w:t xml:space="preserve">11 bits</w:t>
            </w:r>
          </w:p>
        </w:tc>
        <w:tc>
          <w:tcPr>
            <w:shd w:fill="auto" w:val="clear"/>
            <w:tcMar>
              <w:top w:w="43.2" w:type="dxa"/>
              <w:left w:w="43.2" w:type="dxa"/>
              <w:bottom w:w="43.2" w:type="dxa"/>
              <w:right w:w="43.2" w:type="dxa"/>
            </w:tcMar>
            <w:vAlign w:val="top"/>
          </w:tcPr>
          <w:p w:rsidR="00000000" w:rsidDel="00000000" w:rsidP="00000000" w:rsidRDefault="00000000" w:rsidRPr="00000000" w14:paraId="0000070B">
            <w:pPr>
              <w:pStyle w:val="Subtitle"/>
              <w:rPr/>
            </w:pPr>
            <w:bookmarkStart w:colFirst="0" w:colLast="0" w:name="_3q01ke509pe7" w:id="645"/>
            <w:bookmarkEnd w:id="645"/>
            <w:r w:rsidDel="00000000" w:rsidR="00000000" w:rsidRPr="00000000">
              <w:rPr>
                <w:rtl w:val="0"/>
              </w:rPr>
              <w:t xml:space="preserve">11</w:t>
            </w:r>
          </w:p>
        </w:tc>
        <w:tc>
          <w:tcPr>
            <w:shd w:fill="999999" w:val="clear"/>
            <w:tcMar>
              <w:top w:w="43.2" w:type="dxa"/>
              <w:left w:w="43.2" w:type="dxa"/>
              <w:bottom w:w="43.2" w:type="dxa"/>
              <w:right w:w="43.2" w:type="dxa"/>
            </w:tcMar>
            <w:vAlign w:val="top"/>
          </w:tcPr>
          <w:p w:rsidR="00000000" w:rsidDel="00000000" w:rsidP="00000000" w:rsidRDefault="00000000" w:rsidRPr="00000000" w14:paraId="0000070C">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c>
          <w:tcPr>
            <w:shd w:fill="999999" w:val="clear"/>
            <w:tcMar>
              <w:top w:w="43.2" w:type="dxa"/>
              <w:left w:w="43.2" w:type="dxa"/>
              <w:bottom w:w="43.2" w:type="dxa"/>
              <w:right w:w="43.2" w:type="dxa"/>
            </w:tcMar>
            <w:vAlign w:val="top"/>
          </w:tcPr>
          <w:p w:rsidR="00000000" w:rsidDel="00000000" w:rsidP="00000000" w:rsidRDefault="00000000" w:rsidRPr="00000000" w14:paraId="0000070D">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70E">
            <w:pPr>
              <w:pStyle w:val="Subtitle"/>
              <w:rPr/>
            </w:pPr>
            <w:bookmarkStart w:colFirst="0" w:colLast="0" w:name="_xs21yxpr9pju" w:id="639"/>
            <w:bookmarkEnd w:id="639"/>
            <w:r w:rsidDel="00000000" w:rsidR="00000000" w:rsidRPr="00000000">
              <w:rPr>
                <w:rtl w:val="0"/>
              </w:rPr>
              <w:t xml:space="preserve">%1011</w:t>
            </w:r>
          </w:p>
        </w:tc>
        <w:tc>
          <w:tcPr>
            <w:shd w:fill="auto" w:val="clear"/>
            <w:tcMar>
              <w:top w:w="43.2" w:type="dxa"/>
              <w:left w:w="43.2" w:type="dxa"/>
              <w:bottom w:w="43.2" w:type="dxa"/>
              <w:right w:w="43.2" w:type="dxa"/>
            </w:tcMar>
            <w:vAlign w:val="top"/>
          </w:tcPr>
          <w:p w:rsidR="00000000" w:rsidDel="00000000" w:rsidP="00000000" w:rsidRDefault="00000000" w:rsidRPr="00000000" w14:paraId="0000070F">
            <w:pPr>
              <w:pStyle w:val="Subtitle"/>
              <w:rPr/>
            </w:pPr>
            <w:bookmarkStart w:colFirst="0" w:colLast="0" w:name="_60vyjuqybr04" w:id="640"/>
            <w:bookmarkEnd w:id="640"/>
            <w:r w:rsidDel="00000000" w:rsidR="00000000" w:rsidRPr="00000000">
              <w:rPr>
                <w:rtl w:val="0"/>
              </w:rPr>
              <w:t xml:space="preserve">2,048 clocks</w:t>
            </w:r>
          </w:p>
        </w:tc>
        <w:tc>
          <w:tcPr>
            <w:shd w:fill="auto" w:val="clear"/>
            <w:tcMar>
              <w:top w:w="43.2" w:type="dxa"/>
              <w:left w:w="43.2" w:type="dxa"/>
              <w:bottom w:w="43.2" w:type="dxa"/>
              <w:right w:w="43.2" w:type="dxa"/>
            </w:tcMar>
            <w:vAlign w:val="top"/>
          </w:tcPr>
          <w:p w:rsidR="00000000" w:rsidDel="00000000" w:rsidP="00000000" w:rsidRDefault="00000000" w:rsidRPr="00000000" w14:paraId="00000710">
            <w:pPr>
              <w:pStyle w:val="Subtitle"/>
              <w:rPr/>
            </w:pPr>
            <w:bookmarkStart w:colFirst="0" w:colLast="0" w:name="_3q01ke509pe7" w:id="645"/>
            <w:bookmarkEnd w:id="645"/>
            <w:r w:rsidDel="00000000" w:rsidR="00000000" w:rsidRPr="00000000">
              <w:rPr>
                <w:rtl w:val="0"/>
              </w:rPr>
              <w:t xml:space="preserve">12 bits</w:t>
            </w:r>
          </w:p>
        </w:tc>
        <w:tc>
          <w:tcPr>
            <w:shd w:fill="auto" w:val="clear"/>
            <w:tcMar>
              <w:top w:w="43.2" w:type="dxa"/>
              <w:left w:w="43.2" w:type="dxa"/>
              <w:bottom w:w="43.2" w:type="dxa"/>
              <w:right w:w="43.2" w:type="dxa"/>
            </w:tcMar>
            <w:vAlign w:val="top"/>
          </w:tcPr>
          <w:p w:rsidR="00000000" w:rsidDel="00000000" w:rsidP="00000000" w:rsidRDefault="00000000" w:rsidRPr="00000000" w14:paraId="00000711">
            <w:pPr>
              <w:pStyle w:val="Subtitle"/>
              <w:rPr/>
            </w:pPr>
            <w:bookmarkStart w:colFirst="0" w:colLast="0" w:name="_3q01ke509pe7" w:id="645"/>
            <w:bookmarkEnd w:id="645"/>
            <w:r w:rsidDel="00000000" w:rsidR="00000000" w:rsidRPr="00000000">
              <w:rPr>
                <w:rtl w:val="0"/>
              </w:rPr>
              <w:t xml:space="preserve">12</w:t>
            </w:r>
          </w:p>
        </w:tc>
        <w:tc>
          <w:tcPr>
            <w:shd w:fill="999999" w:val="clear"/>
            <w:tcMar>
              <w:top w:w="43.2" w:type="dxa"/>
              <w:left w:w="43.2" w:type="dxa"/>
              <w:bottom w:w="43.2" w:type="dxa"/>
              <w:right w:w="43.2" w:type="dxa"/>
            </w:tcMar>
            <w:vAlign w:val="top"/>
          </w:tcPr>
          <w:p w:rsidR="00000000" w:rsidDel="00000000" w:rsidP="00000000" w:rsidRDefault="00000000" w:rsidRPr="00000000" w14:paraId="00000712">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c>
          <w:tcPr>
            <w:shd w:fill="999999" w:val="clear"/>
            <w:tcMar>
              <w:top w:w="43.2" w:type="dxa"/>
              <w:left w:w="43.2" w:type="dxa"/>
              <w:bottom w:w="43.2" w:type="dxa"/>
              <w:right w:w="43.2" w:type="dxa"/>
            </w:tcMar>
            <w:vAlign w:val="top"/>
          </w:tcPr>
          <w:p w:rsidR="00000000" w:rsidDel="00000000" w:rsidP="00000000" w:rsidRDefault="00000000" w:rsidRPr="00000000" w14:paraId="00000713">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714">
            <w:pPr>
              <w:pStyle w:val="Subtitle"/>
              <w:rPr/>
            </w:pPr>
            <w:bookmarkStart w:colFirst="0" w:colLast="0" w:name="_xs21yxpr9pju" w:id="639"/>
            <w:bookmarkEnd w:id="639"/>
            <w:r w:rsidDel="00000000" w:rsidR="00000000" w:rsidRPr="00000000">
              <w:rPr>
                <w:rtl w:val="0"/>
              </w:rPr>
              <w:t xml:space="preserve">%1100</w:t>
            </w:r>
          </w:p>
        </w:tc>
        <w:tc>
          <w:tcPr>
            <w:shd w:fill="auto" w:val="clear"/>
            <w:tcMar>
              <w:top w:w="43.2" w:type="dxa"/>
              <w:left w:w="43.2" w:type="dxa"/>
              <w:bottom w:w="43.2" w:type="dxa"/>
              <w:right w:w="43.2" w:type="dxa"/>
            </w:tcMar>
            <w:vAlign w:val="top"/>
          </w:tcPr>
          <w:p w:rsidR="00000000" w:rsidDel="00000000" w:rsidP="00000000" w:rsidRDefault="00000000" w:rsidRPr="00000000" w14:paraId="00000715">
            <w:pPr>
              <w:pStyle w:val="Subtitle"/>
              <w:rPr/>
            </w:pPr>
            <w:bookmarkStart w:colFirst="0" w:colLast="0" w:name="_60vyjuqybr04" w:id="640"/>
            <w:bookmarkEnd w:id="640"/>
            <w:r w:rsidDel="00000000" w:rsidR="00000000" w:rsidRPr="00000000">
              <w:rPr>
                <w:rtl w:val="0"/>
              </w:rPr>
              <w:t xml:space="preserve">4,096 clocks</w:t>
            </w:r>
          </w:p>
        </w:tc>
        <w:tc>
          <w:tcPr>
            <w:shd w:fill="auto" w:val="clear"/>
            <w:tcMar>
              <w:top w:w="43.2" w:type="dxa"/>
              <w:left w:w="43.2" w:type="dxa"/>
              <w:bottom w:w="43.2" w:type="dxa"/>
              <w:right w:w="43.2" w:type="dxa"/>
            </w:tcMar>
            <w:vAlign w:val="top"/>
          </w:tcPr>
          <w:p w:rsidR="00000000" w:rsidDel="00000000" w:rsidP="00000000" w:rsidRDefault="00000000" w:rsidRPr="00000000" w14:paraId="00000716">
            <w:pPr>
              <w:pStyle w:val="Subtitle"/>
              <w:rPr/>
            </w:pPr>
            <w:bookmarkStart w:colFirst="0" w:colLast="0" w:name="_3q01ke509pe7" w:id="645"/>
            <w:bookmarkEnd w:id="645"/>
            <w:r w:rsidDel="00000000" w:rsidR="00000000" w:rsidRPr="00000000">
              <w:rPr>
                <w:rtl w:val="0"/>
              </w:rPr>
              <w:t xml:space="preserve">13 bits</w:t>
            </w:r>
          </w:p>
        </w:tc>
        <w:tc>
          <w:tcPr>
            <w:shd w:fill="auto" w:val="clear"/>
            <w:tcMar>
              <w:top w:w="43.2" w:type="dxa"/>
              <w:left w:w="43.2" w:type="dxa"/>
              <w:bottom w:w="43.2" w:type="dxa"/>
              <w:right w:w="43.2" w:type="dxa"/>
            </w:tcMar>
            <w:vAlign w:val="top"/>
          </w:tcPr>
          <w:p w:rsidR="00000000" w:rsidDel="00000000" w:rsidP="00000000" w:rsidRDefault="00000000" w:rsidRPr="00000000" w14:paraId="00000717">
            <w:pPr>
              <w:pStyle w:val="Subtitle"/>
              <w:rPr/>
            </w:pPr>
            <w:bookmarkStart w:colFirst="0" w:colLast="0" w:name="_3q01ke509pe7" w:id="645"/>
            <w:bookmarkEnd w:id="645"/>
            <w:r w:rsidDel="00000000" w:rsidR="00000000" w:rsidRPr="00000000">
              <w:rPr>
                <w:rtl w:val="0"/>
              </w:rPr>
              <w:t xml:space="preserve">13</w:t>
            </w:r>
          </w:p>
        </w:tc>
        <w:tc>
          <w:tcPr>
            <w:shd w:fill="999999" w:val="clear"/>
            <w:tcMar>
              <w:top w:w="43.2" w:type="dxa"/>
              <w:left w:w="43.2" w:type="dxa"/>
              <w:bottom w:w="43.2" w:type="dxa"/>
              <w:right w:w="43.2" w:type="dxa"/>
            </w:tcMar>
            <w:vAlign w:val="top"/>
          </w:tcPr>
          <w:p w:rsidR="00000000" w:rsidDel="00000000" w:rsidP="00000000" w:rsidRDefault="00000000" w:rsidRPr="00000000" w14:paraId="00000718">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c>
          <w:tcPr>
            <w:shd w:fill="999999" w:val="clear"/>
            <w:tcMar>
              <w:top w:w="43.2" w:type="dxa"/>
              <w:left w:w="43.2" w:type="dxa"/>
              <w:bottom w:w="43.2" w:type="dxa"/>
              <w:right w:w="43.2" w:type="dxa"/>
            </w:tcMar>
            <w:vAlign w:val="top"/>
          </w:tcPr>
          <w:p w:rsidR="00000000" w:rsidDel="00000000" w:rsidP="00000000" w:rsidRDefault="00000000" w:rsidRPr="00000000" w14:paraId="00000719">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71A">
            <w:pPr>
              <w:pStyle w:val="Subtitle"/>
              <w:rPr/>
            </w:pPr>
            <w:bookmarkStart w:colFirst="0" w:colLast="0" w:name="_xs21yxpr9pju" w:id="639"/>
            <w:bookmarkEnd w:id="639"/>
            <w:r w:rsidDel="00000000" w:rsidR="00000000" w:rsidRPr="00000000">
              <w:rPr>
                <w:rtl w:val="0"/>
              </w:rPr>
              <w:t xml:space="preserve">%1101</w:t>
            </w:r>
          </w:p>
        </w:tc>
        <w:tc>
          <w:tcPr>
            <w:shd w:fill="auto" w:val="clear"/>
            <w:tcMar>
              <w:top w:w="43.2" w:type="dxa"/>
              <w:left w:w="43.2" w:type="dxa"/>
              <w:bottom w:w="43.2" w:type="dxa"/>
              <w:right w:w="43.2" w:type="dxa"/>
            </w:tcMar>
            <w:vAlign w:val="top"/>
          </w:tcPr>
          <w:p w:rsidR="00000000" w:rsidDel="00000000" w:rsidP="00000000" w:rsidRDefault="00000000" w:rsidRPr="00000000" w14:paraId="0000071B">
            <w:pPr>
              <w:pStyle w:val="Subtitle"/>
              <w:rPr/>
            </w:pPr>
            <w:bookmarkStart w:colFirst="0" w:colLast="0" w:name="_60vyjuqybr04" w:id="640"/>
            <w:bookmarkEnd w:id="640"/>
            <w:r w:rsidDel="00000000" w:rsidR="00000000" w:rsidRPr="00000000">
              <w:rPr>
                <w:rtl w:val="0"/>
              </w:rPr>
              <w:t xml:space="preserve">8,192 clocks</w:t>
            </w:r>
          </w:p>
        </w:tc>
        <w:tc>
          <w:tcPr>
            <w:shd w:fill="auto" w:val="clear"/>
            <w:tcMar>
              <w:top w:w="43.2" w:type="dxa"/>
              <w:left w:w="43.2" w:type="dxa"/>
              <w:bottom w:w="43.2" w:type="dxa"/>
              <w:right w:w="43.2" w:type="dxa"/>
            </w:tcMar>
            <w:vAlign w:val="top"/>
          </w:tcPr>
          <w:p w:rsidR="00000000" w:rsidDel="00000000" w:rsidP="00000000" w:rsidRDefault="00000000" w:rsidRPr="00000000" w14:paraId="0000071C">
            <w:pPr>
              <w:pStyle w:val="Subtitle"/>
              <w:rPr/>
            </w:pPr>
            <w:bookmarkStart w:colFirst="0" w:colLast="0" w:name="_3q01ke509pe7" w:id="645"/>
            <w:bookmarkEnd w:id="645"/>
            <w:r w:rsidDel="00000000" w:rsidR="00000000" w:rsidRPr="00000000">
              <w:rPr>
                <w:rtl w:val="0"/>
              </w:rPr>
              <w:t xml:space="preserve">14 bits</w:t>
            </w:r>
          </w:p>
        </w:tc>
        <w:tc>
          <w:tcPr>
            <w:shd w:fill="auto" w:val="clear"/>
            <w:tcMar>
              <w:top w:w="43.2" w:type="dxa"/>
              <w:left w:w="43.2" w:type="dxa"/>
              <w:bottom w:w="43.2" w:type="dxa"/>
              <w:right w:w="43.2" w:type="dxa"/>
            </w:tcMar>
            <w:vAlign w:val="top"/>
          </w:tcPr>
          <w:p w:rsidR="00000000" w:rsidDel="00000000" w:rsidP="00000000" w:rsidRDefault="00000000" w:rsidRPr="00000000" w14:paraId="0000071D">
            <w:pPr>
              <w:pStyle w:val="Subtitle"/>
              <w:rPr/>
            </w:pPr>
            <w:bookmarkStart w:colFirst="0" w:colLast="0" w:name="_3q01ke509pe7" w:id="645"/>
            <w:bookmarkEnd w:id="645"/>
            <w:r w:rsidDel="00000000" w:rsidR="00000000" w:rsidRPr="00000000">
              <w:rPr>
                <w:rtl w:val="0"/>
              </w:rPr>
              <w:t xml:space="preserve">14</w:t>
            </w:r>
          </w:p>
        </w:tc>
        <w:tc>
          <w:tcPr>
            <w:shd w:fill="999999" w:val="clear"/>
            <w:tcMar>
              <w:top w:w="43.2" w:type="dxa"/>
              <w:left w:w="43.2" w:type="dxa"/>
              <w:bottom w:w="43.2" w:type="dxa"/>
              <w:right w:w="43.2" w:type="dxa"/>
            </w:tcMar>
            <w:vAlign w:val="top"/>
          </w:tcPr>
          <w:p w:rsidR="00000000" w:rsidDel="00000000" w:rsidP="00000000" w:rsidRDefault="00000000" w:rsidRPr="00000000" w14:paraId="0000071E">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c>
          <w:tcPr>
            <w:shd w:fill="999999" w:val="clear"/>
            <w:tcMar>
              <w:top w:w="43.2" w:type="dxa"/>
              <w:left w:w="43.2" w:type="dxa"/>
              <w:bottom w:w="43.2" w:type="dxa"/>
              <w:right w:w="43.2" w:type="dxa"/>
            </w:tcMar>
            <w:vAlign w:val="top"/>
          </w:tcPr>
          <w:p w:rsidR="00000000" w:rsidDel="00000000" w:rsidP="00000000" w:rsidRDefault="00000000" w:rsidRPr="00000000" w14:paraId="0000071F">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720">
            <w:pPr>
              <w:pStyle w:val="Subtitle"/>
              <w:rPr/>
            </w:pPr>
            <w:bookmarkStart w:colFirst="0" w:colLast="0" w:name="_xs21yxpr9pju" w:id="639"/>
            <w:bookmarkEnd w:id="639"/>
            <w:r w:rsidDel="00000000" w:rsidR="00000000" w:rsidRPr="00000000">
              <w:rPr>
                <w:rtl w:val="0"/>
              </w:rPr>
              <w:t xml:space="preserve">%1110</w:t>
            </w:r>
          </w:p>
        </w:tc>
        <w:tc>
          <w:tcPr>
            <w:shd w:fill="auto" w:val="clear"/>
            <w:tcMar>
              <w:top w:w="43.2" w:type="dxa"/>
              <w:left w:w="43.2" w:type="dxa"/>
              <w:bottom w:w="43.2" w:type="dxa"/>
              <w:right w:w="43.2" w:type="dxa"/>
            </w:tcMar>
            <w:vAlign w:val="top"/>
          </w:tcPr>
          <w:p w:rsidR="00000000" w:rsidDel="00000000" w:rsidP="00000000" w:rsidRDefault="00000000" w:rsidRPr="00000000" w14:paraId="00000721">
            <w:pPr>
              <w:pStyle w:val="Subtitle"/>
              <w:rPr/>
            </w:pPr>
            <w:bookmarkStart w:colFirst="0" w:colLast="0" w:name="_60vyjuqybr04" w:id="640"/>
            <w:bookmarkEnd w:id="640"/>
            <w:r w:rsidDel="00000000" w:rsidR="00000000" w:rsidRPr="00000000">
              <w:rPr>
                <w:rtl w:val="0"/>
              </w:rPr>
              <w:t xml:space="preserve">16,384 clocks</w:t>
            </w:r>
          </w:p>
        </w:tc>
        <w:tc>
          <w:tcPr>
            <w:shd w:fill="999999" w:val="clear"/>
            <w:tcMar>
              <w:top w:w="43.2" w:type="dxa"/>
              <w:left w:w="43.2" w:type="dxa"/>
              <w:bottom w:w="43.2" w:type="dxa"/>
              <w:right w:w="43.2" w:type="dxa"/>
            </w:tcMar>
            <w:vAlign w:val="top"/>
          </w:tcPr>
          <w:p w:rsidR="00000000" w:rsidDel="00000000" w:rsidP="00000000" w:rsidRDefault="00000000" w:rsidRPr="00000000" w14:paraId="00000722">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c>
          <w:tcPr>
            <w:shd w:fill="999999" w:val="clear"/>
            <w:tcMar>
              <w:top w:w="43.2" w:type="dxa"/>
              <w:left w:w="43.2" w:type="dxa"/>
              <w:bottom w:w="43.2" w:type="dxa"/>
              <w:right w:w="43.2" w:type="dxa"/>
            </w:tcMar>
            <w:vAlign w:val="top"/>
          </w:tcPr>
          <w:p w:rsidR="00000000" w:rsidDel="00000000" w:rsidP="00000000" w:rsidRDefault="00000000" w:rsidRPr="00000000" w14:paraId="00000723">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c>
          <w:tcPr>
            <w:shd w:fill="999999" w:val="clear"/>
            <w:tcMar>
              <w:top w:w="43.2" w:type="dxa"/>
              <w:left w:w="43.2" w:type="dxa"/>
              <w:bottom w:w="43.2" w:type="dxa"/>
              <w:right w:w="43.2" w:type="dxa"/>
            </w:tcMar>
            <w:vAlign w:val="top"/>
          </w:tcPr>
          <w:p w:rsidR="00000000" w:rsidDel="00000000" w:rsidP="00000000" w:rsidRDefault="00000000" w:rsidRPr="00000000" w14:paraId="00000724">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c>
          <w:tcPr>
            <w:shd w:fill="999999" w:val="clear"/>
            <w:tcMar>
              <w:top w:w="43.2" w:type="dxa"/>
              <w:left w:w="43.2" w:type="dxa"/>
              <w:bottom w:w="43.2" w:type="dxa"/>
              <w:right w:w="43.2" w:type="dxa"/>
            </w:tcMar>
            <w:vAlign w:val="top"/>
          </w:tcPr>
          <w:p w:rsidR="00000000" w:rsidDel="00000000" w:rsidP="00000000" w:rsidRDefault="00000000" w:rsidRPr="00000000" w14:paraId="00000725">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726">
            <w:pPr>
              <w:pStyle w:val="Subtitle"/>
              <w:rPr/>
            </w:pPr>
            <w:bookmarkStart w:colFirst="0" w:colLast="0" w:name="_xs21yxpr9pju" w:id="639"/>
            <w:bookmarkEnd w:id="639"/>
            <w:r w:rsidDel="00000000" w:rsidR="00000000" w:rsidRPr="00000000">
              <w:rPr>
                <w:rtl w:val="0"/>
              </w:rPr>
              <w:t xml:space="preserve">%1111</w:t>
            </w:r>
          </w:p>
        </w:tc>
        <w:tc>
          <w:tcPr>
            <w:shd w:fill="auto" w:val="clear"/>
            <w:tcMar>
              <w:top w:w="43.2" w:type="dxa"/>
              <w:left w:w="43.2" w:type="dxa"/>
              <w:bottom w:w="43.2" w:type="dxa"/>
              <w:right w:w="43.2" w:type="dxa"/>
            </w:tcMar>
            <w:vAlign w:val="top"/>
          </w:tcPr>
          <w:p w:rsidR="00000000" w:rsidDel="00000000" w:rsidP="00000000" w:rsidRDefault="00000000" w:rsidRPr="00000000" w14:paraId="00000727">
            <w:pPr>
              <w:pStyle w:val="Subtitle"/>
              <w:rPr/>
            </w:pPr>
            <w:bookmarkStart w:colFirst="0" w:colLast="0" w:name="_60vyjuqybr04" w:id="640"/>
            <w:bookmarkEnd w:id="640"/>
            <w:r w:rsidDel="00000000" w:rsidR="00000000" w:rsidRPr="00000000">
              <w:rPr>
                <w:rtl w:val="0"/>
              </w:rPr>
              <w:t xml:space="preserve">32,768 clocks</w:t>
            </w:r>
          </w:p>
        </w:tc>
        <w:tc>
          <w:tcPr>
            <w:shd w:fill="999999" w:val="clear"/>
            <w:tcMar>
              <w:top w:w="43.2" w:type="dxa"/>
              <w:left w:w="43.2" w:type="dxa"/>
              <w:bottom w:w="43.2" w:type="dxa"/>
              <w:right w:w="43.2" w:type="dxa"/>
            </w:tcMar>
            <w:vAlign w:val="top"/>
          </w:tcPr>
          <w:p w:rsidR="00000000" w:rsidDel="00000000" w:rsidP="00000000" w:rsidRDefault="00000000" w:rsidRPr="00000000" w14:paraId="00000728">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c>
          <w:tcPr>
            <w:shd w:fill="999999" w:val="clear"/>
            <w:tcMar>
              <w:top w:w="43.2" w:type="dxa"/>
              <w:left w:w="43.2" w:type="dxa"/>
              <w:bottom w:w="43.2" w:type="dxa"/>
              <w:right w:w="43.2" w:type="dxa"/>
            </w:tcMar>
            <w:vAlign w:val="top"/>
          </w:tcPr>
          <w:p w:rsidR="00000000" w:rsidDel="00000000" w:rsidP="00000000" w:rsidRDefault="00000000" w:rsidRPr="00000000" w14:paraId="00000729">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c>
          <w:tcPr>
            <w:shd w:fill="999999" w:val="clear"/>
            <w:tcMar>
              <w:top w:w="43.2" w:type="dxa"/>
              <w:left w:w="43.2" w:type="dxa"/>
              <w:bottom w:w="43.2" w:type="dxa"/>
              <w:right w:w="43.2" w:type="dxa"/>
            </w:tcMar>
            <w:vAlign w:val="top"/>
          </w:tcPr>
          <w:p w:rsidR="00000000" w:rsidDel="00000000" w:rsidP="00000000" w:rsidRDefault="00000000" w:rsidRPr="00000000" w14:paraId="0000072A">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c>
          <w:tcPr>
            <w:shd w:fill="999999" w:val="clear"/>
            <w:tcMar>
              <w:top w:w="43.2" w:type="dxa"/>
              <w:left w:w="43.2" w:type="dxa"/>
              <w:bottom w:w="43.2" w:type="dxa"/>
              <w:right w:w="43.2" w:type="dxa"/>
            </w:tcMar>
            <w:vAlign w:val="top"/>
          </w:tcPr>
          <w:p w:rsidR="00000000" w:rsidDel="00000000" w:rsidP="00000000" w:rsidRDefault="00000000" w:rsidRPr="00000000" w14:paraId="0000072B">
            <w:pPr>
              <w:widowControl w:val="0"/>
              <w:spacing w:after="0" w:line="240" w:lineRule="auto"/>
              <w:jc w:val="center"/>
              <w:rPr/>
            </w:pPr>
            <w:r w:rsidDel="00000000" w:rsidR="00000000" w:rsidRPr="00000000">
              <w:rPr>
                <w:rFonts w:ascii="Arial" w:cs="Arial" w:eastAsia="Arial" w:hAnsi="Arial"/>
                <w:sz w:val="18"/>
                <w:szCs w:val="18"/>
                <w:rtl w:val="0"/>
              </w:rPr>
              <w:t xml:space="preserve">overflow</w:t>
            </w:r>
            <w:r w:rsidDel="00000000" w:rsidR="00000000" w:rsidRPr="00000000">
              <w:rPr>
                <w:rtl w:val="0"/>
              </w:rPr>
            </w:r>
          </w:p>
        </w:tc>
      </w:tr>
    </w:tbl>
    <w:p w:rsidR="00000000" w:rsidDel="00000000" w:rsidP="00000000" w:rsidRDefault="00000000" w:rsidRPr="00000000" w14:paraId="0000072C">
      <w:pPr>
        <w:rPr/>
      </w:pPr>
      <w:r w:rsidDel="00000000" w:rsidR="00000000" w:rsidRPr="00000000">
        <w:rPr>
          <w:vertAlign w:val="superscript"/>
          <w:rtl w:val="0"/>
        </w:rPr>
        <w:t xml:space="preserve">1</w:t>
      </w:r>
      <w:r w:rsidDel="00000000" w:rsidR="00000000" w:rsidRPr="00000000">
        <w:rPr>
          <w:rtl w:val="0"/>
        </w:rPr>
        <w:t xml:space="preserve"> ENOB = Effective Number of Bits, or the sample resolution</w:t>
      </w:r>
    </w:p>
    <w:p w:rsidR="00000000" w:rsidDel="00000000" w:rsidP="00000000" w:rsidRDefault="00000000" w:rsidRPr="00000000" w14:paraId="0000072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For modes other than SINC2 Sampling (X[5:4]  &gt; %00), WYPIN may be used after </w:t>
      </w: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to override the initial period established by X[3:0] and replace it with the arbitrary value in Y[13:0]. For example, if you'd like to do SINC3 filtering with a period of 320 clocks, you could follow the </w:t>
      </w: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with a '</w:t>
      </w:r>
      <w:r w:rsidDel="00000000" w:rsidR="00000000" w:rsidRPr="00000000">
        <w:rPr>
          <w:rFonts w:ascii="Roboto Mono Medium" w:cs="Roboto Mono Medium" w:eastAsia="Roboto Mono Medium" w:hAnsi="Roboto Mono Medium"/>
          <w:rtl w:val="0"/>
        </w:rPr>
        <w:t xml:space="preserve">WYPIN #320,adcpin</w:t>
      </w:r>
      <w:r w:rsidDel="00000000" w:rsidR="00000000" w:rsidRPr="00000000">
        <w:rPr>
          <w:rtl w:val="0"/>
        </w:rPr>
        <w:t xml:space="preserve">'.  The smart pin accumulators are 27 bits wide.  This allows up to 2^(27/3), or 512, clocks per decimation in SINC3 filtering mode and up to 2^(27/2), or 11,585, clocks in SINC2 filtering mode.</w:t>
      </w:r>
    </w:p>
    <w:p w:rsidR="00000000" w:rsidDel="00000000" w:rsidP="00000000" w:rsidRDefault="00000000" w:rsidRPr="00000000" w14:paraId="0000072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Upon completion of each sample period, the measurement is placed in Z, IN is raised, and a new measurement begins.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then be used to retrieve the completed measurement.</w:t>
      </w:r>
    </w:p>
    <w:p w:rsidR="00000000" w:rsidDel="00000000" w:rsidP="00000000" w:rsidRDefault="00000000" w:rsidRPr="00000000" w14:paraId="0000072F">
      <w:pPr>
        <w:pStyle w:val="Heading4"/>
        <w:rPr/>
      </w:pPr>
      <w:bookmarkStart w:colFirst="0" w:colLast="0" w:name="_459yzhwhu1dr" w:id="651"/>
      <w:bookmarkEnd w:id="651"/>
      <w:r w:rsidDel="00000000" w:rsidR="00000000" w:rsidRPr="00000000">
        <w:rPr>
          <w:rtl w:val="0"/>
        </w:rPr>
        <w:t xml:space="preserve">About SINC2 and SINC3 </w:t>
      </w:r>
      <w:r w:rsidDel="00000000" w:rsidR="00000000" w:rsidRPr="00000000">
        <w:rPr>
          <w:rtl w:val="0"/>
        </w:rPr>
        <w:t xml:space="preserve">filtering</w:t>
      </w:r>
      <w:r w:rsidDel="00000000" w:rsidR="00000000" w:rsidRPr="00000000">
        <w:rPr>
          <w:rtl w:val="0"/>
        </w:rPr>
      </w:r>
    </w:p>
    <w:p w:rsidR="00000000" w:rsidDel="00000000" w:rsidP="00000000" w:rsidRDefault="00000000" w:rsidRPr="00000000" w14:paraId="00000730">
      <w:pPr>
        <w:rPr/>
      </w:pPr>
      <w:r w:rsidDel="00000000" w:rsidR="00000000" w:rsidRPr="00000000">
        <w:rPr>
          <w:rtl w:val="0"/>
        </w:rPr>
        <w:t xml:space="preserve">SINC2 filtering works by summing the input bit into an accumulator on each clock which, in turn, is summed into another accumulator, to create a double integration. At the end of each sampling period, the difference between the new and previous second accumulator's value is the conversion sample, and the 'previous' value is updated. This process has the pleasant effect of returning an extra bit of resolution over simple bit-summing, as well as filtering away rectangular-sampling-window effects. SINC2 filtering is best for DC measurements, where precision is important. Practical measurements of 14-bit resolution can be made every 8,192 clocks using SINC2 filtering. After starting SINC2 filtering, the filter will become accurate starting on the second period.</w:t>
      </w:r>
    </w:p>
    <w:p w:rsidR="00000000" w:rsidDel="00000000" w:rsidP="00000000" w:rsidRDefault="00000000" w:rsidRPr="00000000" w14:paraId="00000731">
      <w:pPr>
        <w:rPr/>
      </w:pPr>
      <w:r w:rsidDel="00000000" w:rsidR="00000000" w:rsidRPr="00000000">
        <w:rPr>
          <w:rtl w:val="0"/>
        </w:rPr>
        <w:t xml:space="preserve">SINC3 filtering is like SINC2, but employs an additional level of accumulation to increase sensitivity to dynamics in the input signal. SINC3 doubles the theoretical ENOB (effective number of bits) over simple bit-summing for fast signals, but it is only slightly better at DC measurements than SINC2 filtering at the same sample period. Because SINC3 takes more resources within the smart pin, it is limited to 512 samples per period, making it less practical than SINC2 for precision DC measurements, but quite ideal for tracking fast, dynamic signals. After starting SINC3 filtering, the filter will become accurate starting on the third period.</w:t>
      </w:r>
    </w:p>
    <w:p w:rsidR="00000000" w:rsidDel="00000000" w:rsidP="00000000" w:rsidRDefault="00000000" w:rsidRPr="00000000" w14:paraId="00000732">
      <w:pPr>
        <w:rPr/>
      </w:pPr>
      <w:r w:rsidDel="00000000" w:rsidR="00000000" w:rsidRPr="00000000">
        <w:rPr>
          <w:rtl w:val="0"/>
        </w:rPr>
        <w:t xml:space="preserve">Because the accumulators are 27 bits wide, 32-bit integer adds and subtracts in software will roll over incorrectly.  There are two ways to handle this:</w:t>
      </w:r>
    </w:p>
    <w:p w:rsidR="00000000" w:rsidDel="00000000" w:rsidP="00000000" w:rsidRDefault="00000000" w:rsidRPr="00000000" w14:paraId="00000733">
      <w:pPr>
        <w:ind w:left="720" w:firstLine="0"/>
        <w:rPr/>
      </w:pPr>
      <w:r w:rsidDel="00000000" w:rsidR="00000000" w:rsidRPr="00000000">
        <w:rPr>
          <w:rtl w:val="0"/>
        </w:rPr>
        <w:t xml:space="preserve">You can either prescale the 27-bit values to 32-bit values:</w:t>
      </w:r>
    </w:p>
    <w:p w:rsidR="00000000" w:rsidDel="00000000" w:rsidP="00000000" w:rsidRDefault="00000000" w:rsidRPr="00000000" w14:paraId="00000734">
      <w:pPr>
        <w:pStyle w:val="Title"/>
        <w:ind w:left="720" w:firstLine="0"/>
        <w:rPr/>
      </w:pPr>
      <w:bookmarkStart w:colFirst="0" w:colLast="0" w:name="_p5kgbiypldud" w:id="652"/>
      <w:bookmarkEnd w:id="652"/>
      <w:r w:rsidDel="00000000" w:rsidR="00000000" w:rsidRPr="00000000">
        <w:rPr>
          <w:rtl w:val="0"/>
        </w:rPr>
        <w:t xml:space="preserve">       RDPIN   x,#adcpin              'get SINC2 accumulator</w:t>
      </w:r>
    </w:p>
    <w:p w:rsidR="00000000" w:rsidDel="00000000" w:rsidP="00000000" w:rsidRDefault="00000000" w:rsidRPr="00000000" w14:paraId="00000735">
      <w:pPr>
        <w:pStyle w:val="Title"/>
        <w:ind w:left="720" w:firstLine="0"/>
        <w:rPr/>
      </w:pPr>
      <w:bookmarkStart w:colFirst="0" w:colLast="0" w:name="_cmwotpul6gya" w:id="653"/>
      <w:bookmarkEnd w:id="653"/>
      <w:r w:rsidDel="00000000" w:rsidR="00000000" w:rsidRPr="00000000">
        <w:rPr>
          <w:rtl w:val="0"/>
        </w:rPr>
        <w:t xml:space="preserve">       SHL     x,#5                   'prescale 27-bit to 32-bit</w:t>
      </w:r>
    </w:p>
    <w:p w:rsidR="00000000" w:rsidDel="00000000" w:rsidP="00000000" w:rsidRDefault="00000000" w:rsidRPr="00000000" w14:paraId="00000736">
      <w:pPr>
        <w:pStyle w:val="Title"/>
        <w:ind w:left="720" w:firstLine="0"/>
        <w:rPr/>
      </w:pPr>
      <w:bookmarkStart w:colFirst="0" w:colLast="0" w:name="_izupiu5kls2g" w:id="654"/>
      <w:bookmarkEnd w:id="654"/>
      <w:r w:rsidDel="00000000" w:rsidR="00000000" w:rsidRPr="00000000">
        <w:rPr>
          <w:rtl w:val="0"/>
        </w:rPr>
        <w:t xml:space="preserve">       SUB     x,diff                 'compute sample</w:t>
      </w:r>
    </w:p>
    <w:p w:rsidR="00000000" w:rsidDel="00000000" w:rsidP="00000000" w:rsidRDefault="00000000" w:rsidRPr="00000000" w14:paraId="00000737">
      <w:pPr>
        <w:pStyle w:val="Title"/>
        <w:spacing w:after="200" w:lineRule="auto"/>
        <w:ind w:left="720" w:firstLine="0"/>
        <w:rPr/>
      </w:pPr>
      <w:bookmarkStart w:colFirst="0" w:colLast="0" w:name="_yka3tsydmvbh" w:id="655"/>
      <w:bookmarkEnd w:id="655"/>
      <w:r w:rsidDel="00000000" w:rsidR="00000000" w:rsidRPr="00000000">
        <w:rPr>
          <w:rtl w:val="0"/>
        </w:rPr>
        <w:t xml:space="preserve">       ADD     diff,x                 'update diff value</w:t>
      </w:r>
    </w:p>
    <w:p w:rsidR="00000000" w:rsidDel="00000000" w:rsidP="00000000" w:rsidRDefault="00000000" w:rsidRPr="00000000" w14:paraId="00000738">
      <w:pPr>
        <w:ind w:left="720" w:firstLine="0"/>
        <w:rPr/>
      </w:pPr>
      <w:r w:rsidDel="00000000" w:rsidR="00000000" w:rsidRPr="00000000">
        <w:rPr>
          <w:rtl w:val="0"/>
        </w:rPr>
        <w:t xml:space="preserve">Or you can post-trim then to 27-bit values:</w:t>
      </w:r>
    </w:p>
    <w:p w:rsidR="00000000" w:rsidDel="00000000" w:rsidP="00000000" w:rsidRDefault="00000000" w:rsidRPr="00000000" w14:paraId="00000739">
      <w:pPr>
        <w:pStyle w:val="Title"/>
        <w:ind w:left="720" w:firstLine="0"/>
        <w:rPr/>
      </w:pPr>
      <w:bookmarkStart w:colFirst="0" w:colLast="0" w:name="_pytw4ribz7ng" w:id="656"/>
      <w:bookmarkEnd w:id="656"/>
      <w:r w:rsidDel="00000000" w:rsidR="00000000" w:rsidRPr="00000000">
        <w:rPr>
          <w:rtl w:val="0"/>
        </w:rPr>
        <w:t xml:space="preserve">       RDPIN   x,#adcpin              'get SINC2 accumulator</w:t>
      </w:r>
    </w:p>
    <w:p w:rsidR="00000000" w:rsidDel="00000000" w:rsidP="00000000" w:rsidRDefault="00000000" w:rsidRPr="00000000" w14:paraId="0000073A">
      <w:pPr>
        <w:pStyle w:val="Title"/>
        <w:ind w:left="720" w:firstLine="0"/>
        <w:rPr/>
      </w:pPr>
      <w:bookmarkStart w:colFirst="0" w:colLast="0" w:name="_oamyw9cqjc35" w:id="657"/>
      <w:bookmarkEnd w:id="657"/>
      <w:r w:rsidDel="00000000" w:rsidR="00000000" w:rsidRPr="00000000">
        <w:rPr>
          <w:rtl w:val="0"/>
        </w:rPr>
        <w:t xml:space="preserve">       SUB     x,diff                 'compute sample</w:t>
      </w:r>
    </w:p>
    <w:p w:rsidR="00000000" w:rsidDel="00000000" w:rsidP="00000000" w:rsidRDefault="00000000" w:rsidRPr="00000000" w14:paraId="0000073B">
      <w:pPr>
        <w:pStyle w:val="Title"/>
        <w:ind w:left="720" w:firstLine="0"/>
        <w:rPr/>
      </w:pPr>
      <w:bookmarkStart w:colFirst="0" w:colLast="0" w:name="_7th08lbl9xr9" w:id="658"/>
      <w:bookmarkEnd w:id="658"/>
      <w:r w:rsidDel="00000000" w:rsidR="00000000" w:rsidRPr="00000000">
        <w:rPr>
          <w:rtl w:val="0"/>
        </w:rPr>
        <w:t xml:space="preserve">       ADD     diff,x                 'update diff value</w:t>
      </w:r>
    </w:p>
    <w:p w:rsidR="00000000" w:rsidDel="00000000" w:rsidP="00000000" w:rsidRDefault="00000000" w:rsidRPr="00000000" w14:paraId="0000073C">
      <w:pPr>
        <w:pStyle w:val="Title"/>
        <w:ind w:left="720" w:firstLine="0"/>
        <w:rPr/>
      </w:pPr>
      <w:bookmarkStart w:colFirst="0" w:colLast="0" w:name="_mr615nlj2psj" w:id="659"/>
      <w:bookmarkEnd w:id="659"/>
      <w:r w:rsidDel="00000000" w:rsidR="00000000" w:rsidRPr="00000000">
        <w:rPr>
          <w:rtl w:val="0"/>
        </w:rPr>
        <w:t xml:space="preserve">       ZEROX   x,#26                  'trim to 27-bit</w:t>
      </w:r>
    </w:p>
    <w:p w:rsidR="00000000" w:rsidDel="00000000" w:rsidP="00000000" w:rsidRDefault="00000000" w:rsidRPr="00000000" w14:paraId="0000073D">
      <w:pPr>
        <w:pStyle w:val="Heading4"/>
        <w:rPr/>
      </w:pPr>
      <w:bookmarkStart w:colFirst="0" w:colLast="0" w:name="_3zzx6pjibz0h" w:id="660"/>
      <w:bookmarkEnd w:id="660"/>
      <w:r w:rsidDel="00000000" w:rsidR="00000000" w:rsidRPr="00000000">
        <w:rPr>
          <w:rtl w:val="0"/>
        </w:rPr>
        <w:t xml:space="preserve">SINC2 Sampling Mode (%00)</w:t>
      </w:r>
    </w:p>
    <w:p w:rsidR="00000000" w:rsidDel="00000000" w:rsidP="00000000" w:rsidRDefault="00000000" w:rsidRPr="00000000" w14:paraId="0000073E">
      <w:pPr>
        <w:rPr/>
      </w:pPr>
      <w:r w:rsidDel="00000000" w:rsidR="00000000" w:rsidRPr="00000000">
        <w:rPr>
          <w:rtl w:val="0"/>
        </w:rPr>
        <w:t xml:space="preserve">This mode performs complete SINC2 conversions, updating the ADC output sample at the end of each period. Once this mode is enabled, it is only necessary to do a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to acquire the latest ADC sample. The limitation of this mode is that it only works at power-of-2 sample periods, since that stricture afforded efficient implementation within the smart pin, making complete conversions possible without software. There is an additional SINC2 filtering mode (%01) which allows non-power-of-2 sample periods, but you must perform the difference computation in software.</w:t>
      </w:r>
    </w:p>
    <w:p w:rsidR="00000000" w:rsidDel="00000000" w:rsidP="00000000" w:rsidRDefault="00000000" w:rsidRPr="00000000" w14:paraId="0000073F">
      <w:pPr>
        <w:ind w:left="720" w:firstLine="0"/>
        <w:rPr/>
      </w:pPr>
      <w:r w:rsidDel="00000000" w:rsidR="00000000" w:rsidRPr="00000000">
        <w:rPr>
          <w:rtl w:val="0"/>
        </w:rPr>
        <w:t xml:space="preserve">To begin SINC2 sampling:</w:t>
      </w:r>
    </w:p>
    <w:p w:rsidR="00000000" w:rsidDel="00000000" w:rsidP="00000000" w:rsidRDefault="00000000" w:rsidRPr="00000000" w14:paraId="00000740">
      <w:pPr>
        <w:pStyle w:val="Title"/>
        <w:ind w:left="720" w:firstLine="0"/>
        <w:rPr/>
      </w:pPr>
      <w:bookmarkStart w:colFirst="0" w:colLast="0" w:name="_5q0dx6hiiacd" w:id="661"/>
      <w:bookmarkEnd w:id="661"/>
      <w:r w:rsidDel="00000000" w:rsidR="00000000" w:rsidRPr="00000000">
        <w:rPr>
          <w:rtl w:val="0"/>
        </w:rPr>
        <w:t xml:space="preserve">       WRPIN   ##%100011_0000000_00_11000_0,adcpin    'configure ADC+sample pin(s)</w:t>
      </w:r>
    </w:p>
    <w:p w:rsidR="00000000" w:rsidDel="00000000" w:rsidP="00000000" w:rsidRDefault="00000000" w:rsidRPr="00000000" w14:paraId="00000741">
      <w:pPr>
        <w:pStyle w:val="Title"/>
        <w:ind w:left="720" w:firstLine="0"/>
        <w:rPr/>
      </w:pPr>
      <w:bookmarkStart w:colFirst="0" w:colLast="0" w:name="_qwtstry4kop3" w:id="662"/>
      <w:bookmarkEnd w:id="662"/>
      <w:r w:rsidDel="00000000" w:rsidR="00000000" w:rsidRPr="00000000">
        <w:rPr>
          <w:rtl w:val="0"/>
        </w:rPr>
        <w:t xml:space="preserve">       WXPIN   #%00_0111,adcpin                       'SINC2 sampling at 8 bits</w:t>
      </w:r>
    </w:p>
    <w:p w:rsidR="00000000" w:rsidDel="00000000" w:rsidP="00000000" w:rsidRDefault="00000000" w:rsidRPr="00000000" w14:paraId="00000742">
      <w:pPr>
        <w:pStyle w:val="Title"/>
        <w:spacing w:after="200" w:lineRule="auto"/>
        <w:ind w:left="720" w:firstLine="0"/>
        <w:rPr/>
      </w:pPr>
      <w:bookmarkStart w:colFirst="0" w:colLast="0" w:name="_dp90q7285sr1" w:id="663"/>
      <w:bookmarkEnd w:id="663"/>
      <w:r w:rsidDel="00000000" w:rsidR="00000000" w:rsidRPr="00000000">
        <w:rPr>
          <w:rtl w:val="0"/>
        </w:rPr>
        <w:t xml:space="preserve">       DIRH    adcpin                                 'enable smart pin(s)</w:t>
      </w:r>
    </w:p>
    <w:p w:rsidR="00000000" w:rsidDel="00000000" w:rsidP="00000000" w:rsidRDefault="00000000" w:rsidRPr="00000000" w14:paraId="00000743">
      <w:pPr>
        <w:rPr/>
      </w:pPr>
      <w:r w:rsidDel="00000000" w:rsidR="00000000" w:rsidRPr="00000000">
        <w:rPr>
          <w:rtl w:val="0"/>
        </w:rPr>
        <w:t xml:space="preserve">NOTE: The variable 'adcpin' could enable multiple pins by having the additional number of pins in bits 10..6. For example, if 'adcpin' held %00111_010000, pins 16 through 23 would have been simultaneously configured by the above code.</w:t>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To read the latest ADC sample, just do a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w:t>
      </w:r>
    </w:p>
    <w:p w:rsidR="00000000" w:rsidDel="00000000" w:rsidP="00000000" w:rsidRDefault="00000000" w:rsidRPr="00000000" w14:paraId="00000745">
      <w:pPr>
        <w:pStyle w:val="Title"/>
        <w:spacing w:after="200" w:lineRule="auto"/>
        <w:ind w:left="720" w:firstLine="0"/>
        <w:rPr/>
      </w:pPr>
      <w:bookmarkStart w:colFirst="0" w:colLast="0" w:name="_x515apu2c8r2" w:id="664"/>
      <w:bookmarkEnd w:id="664"/>
      <w:r w:rsidDel="00000000" w:rsidR="00000000" w:rsidRPr="00000000">
        <w:rPr>
          <w:rtl w:val="0"/>
        </w:rPr>
        <w:t xml:space="preserve">       RDPIN   sample,adcpin                          'read sample at any time</w:t>
      </w:r>
    </w:p>
    <w:p w:rsidR="00000000" w:rsidDel="00000000" w:rsidP="00000000" w:rsidRDefault="00000000" w:rsidRPr="00000000" w14:paraId="00000746">
      <w:pPr>
        <w:pStyle w:val="Heading4"/>
        <w:rPr/>
        <w:sectPr>
          <w:type w:val="nextPage"/>
          <w:pgSz w:h="15840" w:w="12240" w:orient="portrait"/>
          <w:pgMar w:bottom="720" w:top="720" w:left="1080" w:right="1080" w:header="720" w:footer="360"/>
        </w:sectPr>
      </w:pPr>
      <w:bookmarkStart w:colFirst="0" w:colLast="0" w:name="_go0b163t00ej" w:id="665"/>
      <w:bookmarkEnd w:id="665"/>
      <w:r w:rsidDel="00000000" w:rsidR="00000000" w:rsidRPr="00000000">
        <w:rPr>
          <w:rtl w:val="0"/>
        </w:rPr>
      </w:r>
    </w:p>
    <w:p w:rsidR="00000000" w:rsidDel="00000000" w:rsidP="00000000" w:rsidRDefault="00000000" w:rsidRPr="00000000" w14:paraId="00000747">
      <w:pPr>
        <w:pStyle w:val="Heading4"/>
        <w:rPr/>
      </w:pPr>
      <w:bookmarkStart w:colFirst="0" w:colLast="0" w:name="_u6f562dnkly8" w:id="666"/>
      <w:bookmarkEnd w:id="666"/>
      <w:r w:rsidDel="00000000" w:rsidR="00000000" w:rsidRPr="00000000">
        <w:rPr>
          <w:rtl w:val="0"/>
        </w:rPr>
        <w:t xml:space="preserve">SINC2 Filtering Mode (%01)</w:t>
      </w:r>
    </w:p>
    <w:p w:rsidR="00000000" w:rsidDel="00000000" w:rsidP="00000000" w:rsidRDefault="00000000" w:rsidRPr="00000000" w14:paraId="00000748">
      <w:pPr>
        <w:rPr/>
      </w:pPr>
      <w:r w:rsidDel="00000000" w:rsidR="00000000" w:rsidRPr="00000000">
        <w:rPr>
          <w:rtl w:val="0"/>
        </w:rPr>
        <w:t xml:space="preserve">This mode performs SINC2 filtering, which requires some software interaction in order to realize ADC samples.</w:t>
      </w:r>
    </w:p>
    <w:p w:rsidR="00000000" w:rsidDel="00000000" w:rsidP="00000000" w:rsidRDefault="00000000" w:rsidRPr="00000000" w14:paraId="00000749">
      <w:pPr>
        <w:ind w:left="720" w:firstLine="0"/>
        <w:rPr/>
      </w:pPr>
      <w:r w:rsidDel="00000000" w:rsidR="00000000" w:rsidRPr="00000000">
        <w:rPr>
          <w:rtl w:val="0"/>
        </w:rPr>
        <w:t xml:space="preserve">To begin SINC2 filtering:</w:t>
      </w:r>
    </w:p>
    <w:p w:rsidR="00000000" w:rsidDel="00000000" w:rsidP="00000000" w:rsidRDefault="00000000" w:rsidRPr="00000000" w14:paraId="0000074A">
      <w:pPr>
        <w:pStyle w:val="Title"/>
        <w:ind w:left="720" w:firstLine="0"/>
        <w:rPr/>
      </w:pPr>
      <w:bookmarkStart w:colFirst="0" w:colLast="0" w:name="_6kuh2f4040m7" w:id="667"/>
      <w:bookmarkEnd w:id="667"/>
      <w:r w:rsidDel="00000000" w:rsidR="00000000" w:rsidRPr="00000000">
        <w:rPr>
          <w:rtl w:val="0"/>
        </w:rPr>
        <w:t xml:space="preserve">       WRPIN   ##%100011_0000000_00_11000_0,#adcpin   'configure ADC+filter pin(s)</w:t>
      </w:r>
    </w:p>
    <w:p w:rsidR="00000000" w:rsidDel="00000000" w:rsidP="00000000" w:rsidRDefault="00000000" w:rsidRPr="00000000" w14:paraId="0000074B">
      <w:pPr>
        <w:pStyle w:val="Title"/>
        <w:ind w:left="720" w:firstLine="0"/>
        <w:rPr/>
      </w:pPr>
      <w:bookmarkStart w:colFirst="0" w:colLast="0" w:name="_n83k1978wqnw" w:id="668"/>
      <w:bookmarkEnd w:id="668"/>
      <w:r w:rsidDel="00000000" w:rsidR="00000000" w:rsidRPr="00000000">
        <w:rPr>
          <w:rtl w:val="0"/>
        </w:rPr>
        <w:t xml:space="preserve">       WXPIN   #%01_0111,#adcpin                      'SINC2 filtering at 128 clocks</w:t>
      </w:r>
    </w:p>
    <w:p w:rsidR="00000000" w:rsidDel="00000000" w:rsidP="00000000" w:rsidRDefault="00000000" w:rsidRPr="00000000" w14:paraId="0000074C">
      <w:pPr>
        <w:pStyle w:val="Title"/>
        <w:spacing w:after="200" w:lineRule="auto"/>
        <w:ind w:left="720" w:firstLine="0"/>
        <w:rPr/>
      </w:pPr>
      <w:bookmarkStart w:colFirst="0" w:colLast="0" w:name="_jpzxlri3lvn" w:id="669"/>
      <w:bookmarkEnd w:id="669"/>
      <w:r w:rsidDel="00000000" w:rsidR="00000000" w:rsidRPr="00000000">
        <w:rPr>
          <w:rtl w:val="0"/>
        </w:rPr>
        <w:t xml:space="preserve">       DIRH    #adcpin                                'enable smart pin(s)</w:t>
      </w:r>
    </w:p>
    <w:p w:rsidR="00000000" w:rsidDel="00000000" w:rsidP="00000000" w:rsidRDefault="00000000" w:rsidRPr="00000000" w14:paraId="0000074D">
      <w:pPr>
        <w:ind w:left="720" w:firstLine="0"/>
        <w:rPr/>
      </w:pPr>
      <w:r w:rsidDel="00000000" w:rsidR="00000000" w:rsidRPr="00000000">
        <w:rPr>
          <w:rtl w:val="0"/>
        </w:rPr>
        <w:t xml:space="preserve">Pin interaction must occur after each sample period, so it may be good to set up an event to detect the pin's IN going high:</w:t>
      </w:r>
    </w:p>
    <w:p w:rsidR="00000000" w:rsidDel="00000000" w:rsidP="00000000" w:rsidRDefault="00000000" w:rsidRPr="00000000" w14:paraId="0000074E">
      <w:pPr>
        <w:pStyle w:val="Title"/>
        <w:ind w:left="720" w:firstLine="0"/>
        <w:rPr/>
      </w:pPr>
      <w:bookmarkStart w:colFirst="0" w:colLast="0" w:name="_77lywswdis1v" w:id="670"/>
      <w:bookmarkEnd w:id="670"/>
      <w:r w:rsidDel="00000000" w:rsidR="00000000" w:rsidRPr="00000000">
        <w:rPr>
          <w:rtl w:val="0"/>
        </w:rPr>
        <w:t xml:space="preserve">       SETSE1  #%001&lt;&lt;6 + adcpin                      'SE1 triggers on pin high</w:t>
      </w:r>
    </w:p>
    <w:p w:rsidR="00000000" w:rsidDel="00000000" w:rsidP="00000000" w:rsidRDefault="00000000" w:rsidRPr="00000000" w14:paraId="0000074F">
      <w:pPr>
        <w:pStyle w:val="Title"/>
        <w:ind w:left="720" w:firstLine="0"/>
        <w:rPr/>
      </w:pPr>
      <w:bookmarkStart w:colFirst="0" w:colLast="0" w:name="_i1fco1d5kxi8" w:id="671"/>
      <w:bookmarkEnd w:id="671"/>
      <w:r w:rsidDel="00000000" w:rsidR="00000000" w:rsidRPr="00000000">
        <w:rPr>
          <w:rtl w:val="0"/>
        </w:rPr>
      </w:r>
    </w:p>
    <w:p w:rsidR="00000000" w:rsidDel="00000000" w:rsidP="00000000" w:rsidRDefault="00000000" w:rsidRPr="00000000" w14:paraId="00000750">
      <w:pPr>
        <w:pStyle w:val="Title"/>
        <w:ind w:left="720" w:firstLine="0"/>
        <w:rPr/>
      </w:pPr>
      <w:bookmarkStart w:colFirst="0" w:colLast="0" w:name="_96ss9zphuoeb" w:id="672"/>
      <w:bookmarkEnd w:id="672"/>
      <w:r w:rsidDel="00000000" w:rsidR="00000000" w:rsidRPr="00000000">
        <w:rPr>
          <w:rtl w:val="0"/>
        </w:rPr>
        <w:t xml:space="preserve">.loop  WAITSE1                                        'wait for sample period done</w:t>
      </w:r>
    </w:p>
    <w:p w:rsidR="00000000" w:rsidDel="00000000" w:rsidP="00000000" w:rsidRDefault="00000000" w:rsidRPr="00000000" w14:paraId="00000751">
      <w:pPr>
        <w:pStyle w:val="Title"/>
        <w:ind w:left="720" w:firstLine="0"/>
        <w:rPr/>
      </w:pPr>
      <w:bookmarkStart w:colFirst="0" w:colLast="0" w:name="_htxeq4rwf9sn" w:id="673"/>
      <w:bookmarkEnd w:id="673"/>
      <w:r w:rsidDel="00000000" w:rsidR="00000000" w:rsidRPr="00000000">
        <w:rPr>
          <w:rtl w:val="0"/>
        </w:rPr>
        <w:t xml:space="preserve">       RDPIN   x,#adcpin                              'get SINC2 accumulator</w:t>
      </w:r>
    </w:p>
    <w:p w:rsidR="00000000" w:rsidDel="00000000" w:rsidP="00000000" w:rsidRDefault="00000000" w:rsidRPr="00000000" w14:paraId="00000752">
      <w:pPr>
        <w:pStyle w:val="Title"/>
        <w:ind w:left="720" w:firstLine="0"/>
        <w:rPr/>
      </w:pPr>
      <w:bookmarkStart w:colFirst="0" w:colLast="0" w:name="_xvu9irnor74" w:id="674"/>
      <w:bookmarkEnd w:id="674"/>
      <w:r w:rsidDel="00000000" w:rsidR="00000000" w:rsidRPr="00000000">
        <w:rPr>
          <w:rtl w:val="0"/>
        </w:rPr>
        <w:t xml:space="preserve">       SUB     x,diff                                 'compute sample</w:t>
      </w:r>
    </w:p>
    <w:p w:rsidR="00000000" w:rsidDel="00000000" w:rsidP="00000000" w:rsidRDefault="00000000" w:rsidRPr="00000000" w14:paraId="00000753">
      <w:pPr>
        <w:pStyle w:val="Title"/>
        <w:ind w:left="720" w:firstLine="0"/>
        <w:rPr/>
      </w:pPr>
      <w:bookmarkStart w:colFirst="0" w:colLast="0" w:name="_z0b8ucipqpss" w:id="675"/>
      <w:bookmarkEnd w:id="675"/>
      <w:r w:rsidDel="00000000" w:rsidR="00000000" w:rsidRPr="00000000">
        <w:rPr>
          <w:rtl w:val="0"/>
        </w:rPr>
        <w:t xml:space="preserve">       ADD     diff,x                                 'update diff value</w:t>
      </w:r>
    </w:p>
    <w:p w:rsidR="00000000" w:rsidDel="00000000" w:rsidP="00000000" w:rsidRDefault="00000000" w:rsidRPr="00000000" w14:paraId="00000754">
      <w:pPr>
        <w:pStyle w:val="Title"/>
        <w:ind w:left="720" w:firstLine="0"/>
        <w:rPr/>
      </w:pPr>
      <w:bookmarkStart w:colFirst="0" w:colLast="0" w:name="_4xg1r4zh6fpc" w:id="676"/>
      <w:bookmarkEnd w:id="676"/>
      <w:r w:rsidDel="00000000" w:rsidR="00000000" w:rsidRPr="00000000">
        <w:rPr>
          <w:rtl w:val="0"/>
        </w:rPr>
        <w:t xml:space="preserve">       SHR     x,#6                                   'justify 8-bit sample</w:t>
      </w:r>
    </w:p>
    <w:p w:rsidR="00000000" w:rsidDel="00000000" w:rsidP="00000000" w:rsidRDefault="00000000" w:rsidRPr="00000000" w14:paraId="00000755">
      <w:pPr>
        <w:pStyle w:val="Title"/>
        <w:ind w:left="720" w:firstLine="0"/>
        <w:rPr/>
      </w:pPr>
      <w:bookmarkStart w:colFirst="0" w:colLast="0" w:name="_pkaeal8zjc84" w:id="677"/>
      <w:bookmarkEnd w:id="677"/>
      <w:r w:rsidDel="00000000" w:rsidR="00000000" w:rsidRPr="00000000">
        <w:rPr>
          <w:rtl w:val="0"/>
        </w:rPr>
        <w:t xml:space="preserve">       ZEROX   x,#7                                   'trim 8-bit sample</w:t>
      </w:r>
    </w:p>
    <w:p w:rsidR="00000000" w:rsidDel="00000000" w:rsidP="00000000" w:rsidRDefault="00000000" w:rsidRPr="00000000" w14:paraId="00000756">
      <w:pPr>
        <w:pStyle w:val="Title"/>
        <w:ind w:left="720" w:firstLine="0"/>
        <w:rPr/>
      </w:pPr>
      <w:bookmarkStart w:colFirst="0" w:colLast="0" w:name="_cxgaaklud2ck" w:id="678"/>
      <w:bookmarkEnd w:id="678"/>
      <w:r w:rsidDel="00000000" w:rsidR="00000000" w:rsidRPr="00000000">
        <w:rPr>
          <w:rtl w:val="0"/>
        </w:rPr>
        <w:t xml:space="preserve">       'use x here                                    'use sample somehow</w:t>
      </w:r>
    </w:p>
    <w:p w:rsidR="00000000" w:rsidDel="00000000" w:rsidP="00000000" w:rsidRDefault="00000000" w:rsidRPr="00000000" w14:paraId="00000757">
      <w:pPr>
        <w:pStyle w:val="Title"/>
        <w:ind w:left="720" w:firstLine="0"/>
        <w:rPr/>
      </w:pPr>
      <w:bookmarkStart w:colFirst="0" w:colLast="0" w:name="_54l2l96utqui" w:id="679"/>
      <w:bookmarkEnd w:id="679"/>
      <w:r w:rsidDel="00000000" w:rsidR="00000000" w:rsidRPr="00000000">
        <w:rPr>
          <w:rtl w:val="0"/>
        </w:rPr>
        <w:t xml:space="preserve">       JMP     #.loop                                 'loop for next period</w:t>
      </w:r>
    </w:p>
    <w:p w:rsidR="00000000" w:rsidDel="00000000" w:rsidP="00000000" w:rsidRDefault="00000000" w:rsidRPr="00000000" w14:paraId="00000758">
      <w:pPr>
        <w:pStyle w:val="Title"/>
        <w:ind w:left="720" w:firstLine="0"/>
        <w:rPr/>
      </w:pPr>
      <w:bookmarkStart w:colFirst="0" w:colLast="0" w:name="_faj5qa8y9whr" w:id="680"/>
      <w:bookmarkEnd w:id="680"/>
      <w:r w:rsidDel="00000000" w:rsidR="00000000" w:rsidRPr="00000000">
        <w:rPr>
          <w:rtl w:val="0"/>
        </w:rPr>
      </w:r>
    </w:p>
    <w:p w:rsidR="00000000" w:rsidDel="00000000" w:rsidP="00000000" w:rsidRDefault="00000000" w:rsidRPr="00000000" w14:paraId="00000759">
      <w:pPr>
        <w:pStyle w:val="Title"/>
        <w:ind w:left="720" w:firstLine="0"/>
        <w:rPr/>
      </w:pPr>
      <w:bookmarkStart w:colFirst="0" w:colLast="0" w:name="_jq6ejdkn686z" w:id="681"/>
      <w:bookmarkEnd w:id="681"/>
      <w:r w:rsidDel="00000000" w:rsidR="00000000" w:rsidRPr="00000000">
        <w:rPr>
          <w:rtl w:val="0"/>
        </w:rPr>
        <w:t xml:space="preserve">x      RES     1                                      'sample value</w:t>
      </w:r>
    </w:p>
    <w:p w:rsidR="00000000" w:rsidDel="00000000" w:rsidP="00000000" w:rsidRDefault="00000000" w:rsidRPr="00000000" w14:paraId="0000075A">
      <w:pPr>
        <w:pStyle w:val="Title"/>
        <w:ind w:left="720" w:firstLine="0"/>
        <w:rPr/>
      </w:pPr>
      <w:bookmarkStart w:colFirst="0" w:colLast="0" w:name="_1ag8mie7pyed" w:id="682"/>
      <w:bookmarkEnd w:id="682"/>
      <w:r w:rsidDel="00000000" w:rsidR="00000000" w:rsidRPr="00000000">
        <w:rPr>
          <w:rtl w:val="0"/>
        </w:rPr>
        <w:t xml:space="preserve">diff   RES     1                                      'diff value</w:t>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t xml:space="preserve">Note that it is necessary to shift the computed sample right by some number of bits to leave the ENOBs intact. For SINC2 filtering, you must shift right by LOG2(clocks per period)-1, which in this case is LOG2(128)-1 = 6.</w:t>
      </w:r>
    </w:p>
    <w:p w:rsidR="00000000" w:rsidDel="00000000" w:rsidP="00000000" w:rsidRDefault="00000000" w:rsidRPr="00000000" w14:paraId="0000075D">
      <w:pPr>
        <w:pStyle w:val="Heading4"/>
        <w:rPr/>
      </w:pPr>
      <w:bookmarkStart w:colFirst="0" w:colLast="0" w:name="_oke1ofm1w3r2" w:id="683"/>
      <w:bookmarkEnd w:id="683"/>
      <w:r w:rsidDel="00000000" w:rsidR="00000000" w:rsidRPr="00000000">
        <w:rPr>
          <w:rtl w:val="0"/>
        </w:rPr>
        <w:t xml:space="preserve">SINC3 Filtering Mode (%10)</w:t>
      </w:r>
    </w:p>
    <w:p w:rsidR="00000000" w:rsidDel="00000000" w:rsidP="00000000" w:rsidRDefault="00000000" w:rsidRPr="00000000" w14:paraId="0000075E">
      <w:pPr>
        <w:rPr/>
      </w:pPr>
      <w:r w:rsidDel="00000000" w:rsidR="00000000" w:rsidRPr="00000000">
        <w:rPr>
          <w:rtl w:val="0"/>
        </w:rPr>
        <w:t xml:space="preserve">This mode performs SINC3 filtering, which requires some software interaction in order to realize ADC samples.</w:t>
      </w:r>
    </w:p>
    <w:p w:rsidR="00000000" w:rsidDel="00000000" w:rsidP="00000000" w:rsidRDefault="00000000" w:rsidRPr="00000000" w14:paraId="0000075F">
      <w:pPr>
        <w:ind w:left="720" w:firstLine="0"/>
        <w:rPr/>
      </w:pPr>
      <w:r w:rsidDel="00000000" w:rsidR="00000000" w:rsidRPr="00000000">
        <w:rPr>
          <w:rtl w:val="0"/>
        </w:rPr>
        <w:t xml:space="preserve">To begin SINC3 filtering:</w:t>
      </w:r>
    </w:p>
    <w:p w:rsidR="00000000" w:rsidDel="00000000" w:rsidP="00000000" w:rsidRDefault="00000000" w:rsidRPr="00000000" w14:paraId="00000760">
      <w:pPr>
        <w:pStyle w:val="Title"/>
        <w:ind w:left="720" w:firstLine="0"/>
        <w:rPr/>
      </w:pPr>
      <w:bookmarkStart w:colFirst="0" w:colLast="0" w:name="_sg6ye3yqj4zk" w:id="684"/>
      <w:bookmarkEnd w:id="684"/>
      <w:r w:rsidDel="00000000" w:rsidR="00000000" w:rsidRPr="00000000">
        <w:rPr>
          <w:rtl w:val="0"/>
        </w:rPr>
        <w:t xml:space="preserve">       WRPIN   ##%100011_0000000_00_11000_0,#adcpin   'configure ADC+filter pin(s)</w:t>
      </w:r>
    </w:p>
    <w:p w:rsidR="00000000" w:rsidDel="00000000" w:rsidP="00000000" w:rsidRDefault="00000000" w:rsidRPr="00000000" w14:paraId="00000761">
      <w:pPr>
        <w:pStyle w:val="Title"/>
        <w:ind w:left="720" w:firstLine="0"/>
        <w:rPr/>
      </w:pPr>
      <w:bookmarkStart w:colFirst="0" w:colLast="0" w:name="_vin7fxz81xqh" w:id="685"/>
      <w:bookmarkEnd w:id="685"/>
      <w:r w:rsidDel="00000000" w:rsidR="00000000" w:rsidRPr="00000000">
        <w:rPr>
          <w:rtl w:val="0"/>
        </w:rPr>
        <w:t xml:space="preserve">       WXPIN   #%10_0111,#adcpin                      'SINC3 filtering at 128 clocks</w:t>
      </w:r>
    </w:p>
    <w:p w:rsidR="00000000" w:rsidDel="00000000" w:rsidP="00000000" w:rsidRDefault="00000000" w:rsidRPr="00000000" w14:paraId="00000762">
      <w:pPr>
        <w:pStyle w:val="Title"/>
        <w:spacing w:after="200" w:lineRule="auto"/>
        <w:ind w:left="720" w:firstLine="0"/>
        <w:rPr/>
      </w:pPr>
      <w:bookmarkStart w:colFirst="0" w:colLast="0" w:name="_1etiul2jzw27" w:id="686"/>
      <w:bookmarkEnd w:id="686"/>
      <w:r w:rsidDel="00000000" w:rsidR="00000000" w:rsidRPr="00000000">
        <w:rPr>
          <w:rtl w:val="0"/>
        </w:rPr>
        <w:t xml:space="preserve">       DIRH    #adcpin                                'enable smart pin(s)</w:t>
      </w:r>
    </w:p>
    <w:p w:rsidR="00000000" w:rsidDel="00000000" w:rsidP="00000000" w:rsidRDefault="00000000" w:rsidRPr="00000000" w14:paraId="00000763">
      <w:pPr>
        <w:rPr/>
      </w:pPr>
      <w:r w:rsidDel="00000000" w:rsidR="00000000" w:rsidRPr="00000000">
        <w:rPr>
          <w:rtl w:val="0"/>
        </w:rPr>
        <w:t xml:space="preserve">Pin interaction must occur after each sample period, so it may be good to set up an event to detect the pin's IN going high:</w:t>
      </w:r>
    </w:p>
    <w:p w:rsidR="00000000" w:rsidDel="00000000" w:rsidP="00000000" w:rsidRDefault="00000000" w:rsidRPr="00000000" w14:paraId="00000764">
      <w:pPr>
        <w:pStyle w:val="Title"/>
        <w:ind w:left="720" w:firstLine="0"/>
        <w:rPr/>
      </w:pPr>
      <w:bookmarkStart w:colFirst="0" w:colLast="0" w:name="_ekrlg46yove2" w:id="687"/>
      <w:bookmarkEnd w:id="687"/>
      <w:r w:rsidDel="00000000" w:rsidR="00000000" w:rsidRPr="00000000">
        <w:rPr>
          <w:rtl w:val="0"/>
        </w:rPr>
        <w:t xml:space="preserve">       SETSE1  #%001&lt;&lt;6 + adcpin                      'SE1 triggers on pin high</w:t>
      </w:r>
    </w:p>
    <w:p w:rsidR="00000000" w:rsidDel="00000000" w:rsidP="00000000" w:rsidRDefault="00000000" w:rsidRPr="00000000" w14:paraId="00000765">
      <w:pPr>
        <w:pStyle w:val="Title"/>
        <w:ind w:left="720" w:firstLine="0"/>
        <w:rPr/>
      </w:pPr>
      <w:bookmarkStart w:colFirst="0" w:colLast="0" w:name="_f64kunjdcf7c" w:id="688"/>
      <w:bookmarkEnd w:id="688"/>
      <w:r w:rsidDel="00000000" w:rsidR="00000000" w:rsidRPr="00000000">
        <w:rPr>
          <w:rtl w:val="0"/>
        </w:rPr>
      </w:r>
    </w:p>
    <w:p w:rsidR="00000000" w:rsidDel="00000000" w:rsidP="00000000" w:rsidRDefault="00000000" w:rsidRPr="00000000" w14:paraId="00000766">
      <w:pPr>
        <w:pStyle w:val="Title"/>
        <w:ind w:left="720" w:firstLine="0"/>
        <w:rPr/>
      </w:pPr>
      <w:bookmarkStart w:colFirst="0" w:colLast="0" w:name="_sr9mkwxm42hh" w:id="689"/>
      <w:bookmarkEnd w:id="689"/>
      <w:r w:rsidDel="00000000" w:rsidR="00000000" w:rsidRPr="00000000">
        <w:rPr>
          <w:rtl w:val="0"/>
        </w:rPr>
        <w:t xml:space="preserve">.loop  WAITSE1                                        'wait for sample period done</w:t>
      </w:r>
    </w:p>
    <w:p w:rsidR="00000000" w:rsidDel="00000000" w:rsidP="00000000" w:rsidRDefault="00000000" w:rsidRPr="00000000" w14:paraId="00000767">
      <w:pPr>
        <w:pStyle w:val="Title"/>
        <w:ind w:left="720" w:firstLine="0"/>
        <w:rPr/>
      </w:pPr>
      <w:bookmarkStart w:colFirst="0" w:colLast="0" w:name="_a1z5qkfdqz92" w:id="690"/>
      <w:bookmarkEnd w:id="690"/>
      <w:r w:rsidDel="00000000" w:rsidR="00000000" w:rsidRPr="00000000">
        <w:rPr>
          <w:rtl w:val="0"/>
        </w:rPr>
        <w:t xml:space="preserve">       RDPIN   x,#adcpin                              'get SINC3 accumulator</w:t>
      </w:r>
    </w:p>
    <w:p w:rsidR="00000000" w:rsidDel="00000000" w:rsidP="00000000" w:rsidRDefault="00000000" w:rsidRPr="00000000" w14:paraId="00000768">
      <w:pPr>
        <w:pStyle w:val="Title"/>
        <w:ind w:left="720" w:firstLine="0"/>
        <w:rPr/>
      </w:pPr>
      <w:bookmarkStart w:colFirst="0" w:colLast="0" w:name="_s28uhh5o2unh" w:id="691"/>
      <w:bookmarkEnd w:id="691"/>
      <w:r w:rsidDel="00000000" w:rsidR="00000000" w:rsidRPr="00000000">
        <w:rPr>
          <w:rtl w:val="0"/>
        </w:rPr>
        <w:t xml:space="preserve">       SUB     x,diff1                                'compute sample</w:t>
      </w:r>
    </w:p>
    <w:p w:rsidR="00000000" w:rsidDel="00000000" w:rsidP="00000000" w:rsidRDefault="00000000" w:rsidRPr="00000000" w14:paraId="00000769">
      <w:pPr>
        <w:pStyle w:val="Title"/>
        <w:ind w:left="720" w:firstLine="0"/>
        <w:rPr/>
      </w:pPr>
      <w:bookmarkStart w:colFirst="0" w:colLast="0" w:name="_rc7ijim5gd4e" w:id="692"/>
      <w:bookmarkEnd w:id="692"/>
      <w:r w:rsidDel="00000000" w:rsidR="00000000" w:rsidRPr="00000000">
        <w:rPr>
          <w:rtl w:val="0"/>
        </w:rPr>
        <w:t xml:space="preserve">       ADD     diff1,x                                'update diff1 value</w:t>
      </w:r>
    </w:p>
    <w:p w:rsidR="00000000" w:rsidDel="00000000" w:rsidP="00000000" w:rsidRDefault="00000000" w:rsidRPr="00000000" w14:paraId="0000076A">
      <w:pPr>
        <w:pStyle w:val="Title"/>
        <w:ind w:left="720" w:firstLine="0"/>
        <w:rPr/>
      </w:pPr>
      <w:bookmarkStart w:colFirst="0" w:colLast="0" w:name="_jqnofh9gbs5o" w:id="693"/>
      <w:bookmarkEnd w:id="693"/>
      <w:r w:rsidDel="00000000" w:rsidR="00000000" w:rsidRPr="00000000">
        <w:rPr>
          <w:rtl w:val="0"/>
        </w:rPr>
        <w:t xml:space="preserve">       SUB     x,diff2                                'compute sample</w:t>
      </w:r>
    </w:p>
    <w:p w:rsidR="00000000" w:rsidDel="00000000" w:rsidP="00000000" w:rsidRDefault="00000000" w:rsidRPr="00000000" w14:paraId="0000076B">
      <w:pPr>
        <w:pStyle w:val="Title"/>
        <w:ind w:left="720" w:firstLine="0"/>
        <w:rPr/>
      </w:pPr>
      <w:bookmarkStart w:colFirst="0" w:colLast="0" w:name="_6ioyn1ntil7h" w:id="694"/>
      <w:bookmarkEnd w:id="694"/>
      <w:r w:rsidDel="00000000" w:rsidR="00000000" w:rsidRPr="00000000">
        <w:rPr>
          <w:rtl w:val="0"/>
        </w:rPr>
        <w:t xml:space="preserve">       ADD     diff2,x                                'update diff2 value</w:t>
      </w:r>
    </w:p>
    <w:p w:rsidR="00000000" w:rsidDel="00000000" w:rsidP="00000000" w:rsidRDefault="00000000" w:rsidRPr="00000000" w14:paraId="0000076C">
      <w:pPr>
        <w:pStyle w:val="Title"/>
        <w:ind w:left="720" w:firstLine="0"/>
        <w:rPr/>
      </w:pPr>
      <w:bookmarkStart w:colFirst="0" w:colLast="0" w:name="_o3i3ddklje6n" w:id="695"/>
      <w:bookmarkEnd w:id="695"/>
      <w:r w:rsidDel="00000000" w:rsidR="00000000" w:rsidRPr="00000000">
        <w:rPr>
          <w:rtl w:val="0"/>
        </w:rPr>
        <w:t xml:space="preserve">       SHR     x,#7                                   'justify 14-bit sample</w:t>
      </w:r>
    </w:p>
    <w:p w:rsidR="00000000" w:rsidDel="00000000" w:rsidP="00000000" w:rsidRDefault="00000000" w:rsidRPr="00000000" w14:paraId="0000076D">
      <w:pPr>
        <w:pStyle w:val="Title"/>
        <w:ind w:left="720" w:firstLine="0"/>
        <w:rPr/>
      </w:pPr>
      <w:bookmarkStart w:colFirst="0" w:colLast="0" w:name="_ou2r77cccbqd" w:id="696"/>
      <w:bookmarkEnd w:id="696"/>
      <w:r w:rsidDel="00000000" w:rsidR="00000000" w:rsidRPr="00000000">
        <w:rPr>
          <w:rtl w:val="0"/>
        </w:rPr>
        <w:t xml:space="preserve">       ZEROX   x,#13                                  'trim 14-bit sample</w:t>
      </w:r>
    </w:p>
    <w:p w:rsidR="00000000" w:rsidDel="00000000" w:rsidP="00000000" w:rsidRDefault="00000000" w:rsidRPr="00000000" w14:paraId="0000076E">
      <w:pPr>
        <w:pStyle w:val="Title"/>
        <w:ind w:left="720" w:firstLine="0"/>
        <w:rPr/>
      </w:pPr>
      <w:bookmarkStart w:colFirst="0" w:colLast="0" w:name="_7gia93gfxa0z" w:id="697"/>
      <w:bookmarkEnd w:id="697"/>
      <w:r w:rsidDel="00000000" w:rsidR="00000000" w:rsidRPr="00000000">
        <w:rPr>
          <w:rtl w:val="0"/>
        </w:rPr>
        <w:t xml:space="preserve">       'use x here                                    'use sample somehow</w:t>
      </w:r>
    </w:p>
    <w:p w:rsidR="00000000" w:rsidDel="00000000" w:rsidP="00000000" w:rsidRDefault="00000000" w:rsidRPr="00000000" w14:paraId="0000076F">
      <w:pPr>
        <w:pStyle w:val="Title"/>
        <w:ind w:left="720" w:firstLine="0"/>
        <w:rPr/>
      </w:pPr>
      <w:bookmarkStart w:colFirst="0" w:colLast="0" w:name="_vvne3jl60178" w:id="698"/>
      <w:bookmarkEnd w:id="698"/>
      <w:r w:rsidDel="00000000" w:rsidR="00000000" w:rsidRPr="00000000">
        <w:rPr>
          <w:rtl w:val="0"/>
        </w:rPr>
        <w:t xml:space="preserve">       JMP     #.loop                                 'loop for next period</w:t>
      </w:r>
    </w:p>
    <w:p w:rsidR="00000000" w:rsidDel="00000000" w:rsidP="00000000" w:rsidRDefault="00000000" w:rsidRPr="00000000" w14:paraId="00000770">
      <w:pPr>
        <w:pStyle w:val="Title"/>
        <w:ind w:left="720" w:firstLine="0"/>
        <w:rPr/>
      </w:pPr>
      <w:bookmarkStart w:colFirst="0" w:colLast="0" w:name="_fmfausohh8wg" w:id="699"/>
      <w:bookmarkEnd w:id="699"/>
      <w:r w:rsidDel="00000000" w:rsidR="00000000" w:rsidRPr="00000000">
        <w:rPr>
          <w:rtl w:val="0"/>
        </w:rPr>
      </w:r>
    </w:p>
    <w:p w:rsidR="00000000" w:rsidDel="00000000" w:rsidP="00000000" w:rsidRDefault="00000000" w:rsidRPr="00000000" w14:paraId="00000771">
      <w:pPr>
        <w:pStyle w:val="Title"/>
        <w:ind w:left="720" w:firstLine="0"/>
        <w:rPr/>
      </w:pPr>
      <w:bookmarkStart w:colFirst="0" w:colLast="0" w:name="_y3upvw1c3za3" w:id="700"/>
      <w:bookmarkEnd w:id="700"/>
      <w:r w:rsidDel="00000000" w:rsidR="00000000" w:rsidRPr="00000000">
        <w:rPr>
          <w:rtl w:val="0"/>
        </w:rPr>
        <w:t xml:space="preserve">x      RES     1                                      'sample value</w:t>
      </w:r>
    </w:p>
    <w:p w:rsidR="00000000" w:rsidDel="00000000" w:rsidP="00000000" w:rsidRDefault="00000000" w:rsidRPr="00000000" w14:paraId="00000772">
      <w:pPr>
        <w:pStyle w:val="Title"/>
        <w:ind w:left="720" w:firstLine="0"/>
        <w:rPr/>
      </w:pPr>
      <w:bookmarkStart w:colFirst="0" w:colLast="0" w:name="_mzn8iojo1vzp" w:id="701"/>
      <w:bookmarkEnd w:id="701"/>
      <w:r w:rsidDel="00000000" w:rsidR="00000000" w:rsidRPr="00000000">
        <w:rPr>
          <w:rtl w:val="0"/>
        </w:rPr>
        <w:t xml:space="preserve">diff1  RES     1                                      'diff1 value</w:t>
      </w:r>
    </w:p>
    <w:p w:rsidR="00000000" w:rsidDel="00000000" w:rsidP="00000000" w:rsidRDefault="00000000" w:rsidRPr="00000000" w14:paraId="00000773">
      <w:pPr>
        <w:pStyle w:val="Title"/>
        <w:spacing w:after="200" w:lineRule="auto"/>
        <w:ind w:left="720" w:firstLine="0"/>
        <w:rPr/>
      </w:pPr>
      <w:bookmarkStart w:colFirst="0" w:colLast="0" w:name="_pbx3xj1a58h3" w:id="702"/>
      <w:bookmarkEnd w:id="702"/>
      <w:r w:rsidDel="00000000" w:rsidR="00000000" w:rsidRPr="00000000">
        <w:rPr>
          <w:rtl w:val="0"/>
        </w:rPr>
        <w:t xml:space="preserve">diff2  RES     1                                      'diff2 value</w:t>
      </w:r>
    </w:p>
    <w:p w:rsidR="00000000" w:rsidDel="00000000" w:rsidP="00000000" w:rsidRDefault="00000000" w:rsidRPr="00000000" w14:paraId="00000774">
      <w:pPr>
        <w:rPr/>
      </w:pPr>
      <w:r w:rsidDel="00000000" w:rsidR="00000000" w:rsidRPr="00000000">
        <w:rPr>
          <w:rtl w:val="0"/>
        </w:rPr>
        <w:t xml:space="preserve">Note that it is necessary to shift the computed sample right by some number of bits to leave the ENOBs intact. For SINC3 filtering, you must shift right by LOG2(clocks per period), which in this case is LOG2(128) = 7.</w:t>
      </w:r>
    </w:p>
    <w:p w:rsidR="00000000" w:rsidDel="00000000" w:rsidP="00000000" w:rsidRDefault="00000000" w:rsidRPr="00000000" w14:paraId="00000775">
      <w:pPr>
        <w:pStyle w:val="Heading4"/>
        <w:rPr/>
      </w:pPr>
      <w:bookmarkStart w:colFirst="0" w:colLast="0" w:name="_2ma4ebs403ko" w:id="703"/>
      <w:bookmarkEnd w:id="703"/>
      <w:r w:rsidDel="00000000" w:rsidR="00000000" w:rsidRPr="00000000">
        <w:rPr>
          <w:rtl w:val="0"/>
        </w:rPr>
        <w:t xml:space="preserve">Bitstream Capturing Mode (%11)</w:t>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This mode captures the raw bitstream coming from the ADC. It buffers 32 bits and is meant to be read once every 32 clocks, in order to get contiguous snapshots of the ADC bitstream.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is used to read the snapshots. Bit 31 of the data will be the most recent ADC bit, while bit 0 will be from 31 clocks earlier.</w:t>
      </w:r>
    </w:p>
    <w:p w:rsidR="00000000" w:rsidDel="00000000" w:rsidP="00000000" w:rsidRDefault="00000000" w:rsidRPr="00000000" w14:paraId="00000777">
      <w:pPr>
        <w:ind w:left="720" w:firstLine="0"/>
        <w:rPr/>
      </w:pPr>
      <w:r w:rsidDel="00000000" w:rsidR="00000000" w:rsidRPr="00000000">
        <w:rPr>
          <w:rtl w:val="0"/>
        </w:rPr>
        <w:t xml:space="preserve">To begin raw bitstream capturing:</w:t>
      </w:r>
    </w:p>
    <w:p w:rsidR="00000000" w:rsidDel="00000000" w:rsidP="00000000" w:rsidRDefault="00000000" w:rsidRPr="00000000" w14:paraId="00000778">
      <w:pPr>
        <w:pStyle w:val="Title"/>
        <w:ind w:left="720" w:firstLine="0"/>
        <w:rPr/>
      </w:pPr>
      <w:bookmarkStart w:colFirst="0" w:colLast="0" w:name="_c7qqs64qxrso" w:id="704"/>
      <w:bookmarkEnd w:id="704"/>
      <w:r w:rsidDel="00000000" w:rsidR="00000000" w:rsidRPr="00000000">
        <w:rPr>
          <w:rtl w:val="0"/>
        </w:rPr>
        <w:t xml:space="preserve">       WRPIN   ##%100011_0000000_00_11000_0,adcpin    'configure ADC+sample pin(s)</w:t>
      </w:r>
    </w:p>
    <w:p w:rsidR="00000000" w:rsidDel="00000000" w:rsidP="00000000" w:rsidRDefault="00000000" w:rsidRPr="00000000" w14:paraId="00000779">
      <w:pPr>
        <w:pStyle w:val="Title"/>
        <w:ind w:left="720" w:firstLine="0"/>
        <w:rPr/>
      </w:pPr>
      <w:bookmarkStart w:colFirst="0" w:colLast="0" w:name="_lcnj2z7s9v20" w:id="705"/>
      <w:bookmarkEnd w:id="705"/>
      <w:r w:rsidDel="00000000" w:rsidR="00000000" w:rsidRPr="00000000">
        <w:rPr>
          <w:rtl w:val="0"/>
        </w:rPr>
        <w:t xml:space="preserve">       WXPIN   #%11_0101,adcpin                       'raw sampling every 32 clocks</w:t>
      </w:r>
    </w:p>
    <w:p w:rsidR="00000000" w:rsidDel="00000000" w:rsidP="00000000" w:rsidRDefault="00000000" w:rsidRPr="00000000" w14:paraId="0000077A">
      <w:pPr>
        <w:pStyle w:val="Title"/>
        <w:spacing w:after="200" w:lineRule="auto"/>
        <w:ind w:left="720" w:firstLine="0"/>
        <w:rPr/>
      </w:pPr>
      <w:bookmarkStart w:colFirst="0" w:colLast="0" w:name="_dbvrspsu4rxh" w:id="706"/>
      <w:bookmarkEnd w:id="706"/>
      <w:r w:rsidDel="00000000" w:rsidR="00000000" w:rsidRPr="00000000">
        <w:rPr>
          <w:rtl w:val="0"/>
        </w:rPr>
        <w:t xml:space="preserve">       DIRH    adcpin                                 'enable smart pin(s)</w:t>
      </w:r>
    </w:p>
    <w:p w:rsidR="00000000" w:rsidDel="00000000" w:rsidP="00000000" w:rsidRDefault="00000000" w:rsidRPr="00000000" w14:paraId="0000077B">
      <w:pPr>
        <w:ind w:left="720" w:firstLine="0"/>
        <w:rPr/>
      </w:pPr>
      <w:r w:rsidDel="00000000" w:rsidR="00000000" w:rsidRPr="00000000">
        <w:rPr>
          <w:rtl w:val="0"/>
        </w:rPr>
        <w:t xml:space="preserve">To get a snapshot of the latest 32 bits of the ADC bitstream, just do a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w:t>
      </w:r>
    </w:p>
    <w:p w:rsidR="00000000" w:rsidDel="00000000" w:rsidP="00000000" w:rsidRDefault="00000000" w:rsidRPr="00000000" w14:paraId="0000077C">
      <w:pPr>
        <w:pStyle w:val="Title"/>
        <w:spacing w:after="200" w:lineRule="auto"/>
        <w:ind w:left="720" w:firstLine="0"/>
        <w:rPr/>
      </w:pPr>
      <w:bookmarkStart w:colFirst="0" w:colLast="0" w:name="_n596ndo2r8p5" w:id="707"/>
      <w:bookmarkEnd w:id="707"/>
      <w:r w:rsidDel="00000000" w:rsidR="00000000" w:rsidRPr="00000000">
        <w:rPr>
          <w:rtl w:val="0"/>
        </w:rPr>
        <w:t xml:space="preserve">       RDPIN   bitstream,adcpin                       'get snapshot of ADC bitstream</w:t>
      </w:r>
    </w:p>
    <w:p w:rsidR="00000000" w:rsidDel="00000000" w:rsidP="00000000" w:rsidRDefault="00000000" w:rsidRPr="00000000" w14:paraId="0000077D">
      <w:pPr>
        <w:rPr/>
      </w:pPr>
      <w:r w:rsidDel="00000000" w:rsidR="00000000" w:rsidRPr="00000000">
        <w:rPr>
          <w:rtl w:val="0"/>
        </w:rPr>
        <w:t xml:space="preserve">This mode can be used for purposes other than capturing ADC bitstreams. It is really just capturing the A-input without regard to pin configuration.</w:t>
      </w:r>
    </w:p>
    <w:p w:rsidR="00000000" w:rsidDel="00000000" w:rsidP="00000000" w:rsidRDefault="00000000" w:rsidRPr="00000000" w14:paraId="0000077E">
      <w:pPr>
        <w:pStyle w:val="Heading3"/>
        <w:rPr/>
      </w:pPr>
      <w:bookmarkStart w:colFirst="0" w:colLast="0" w:name="_g52hccxy3lz3" w:id="708"/>
      <w:bookmarkEnd w:id="708"/>
      <w:r w:rsidDel="00000000" w:rsidR="00000000" w:rsidRPr="00000000">
        <w:rPr>
          <w:rtl w:val="0"/>
        </w:rPr>
        <w:t xml:space="preserve">ADC Scope With Trigger (%11010)</w:t>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This mode calculates an 8-bit ADC sample and checks for hysteretic triggering on every clock, providing the basis of oscilloscope functionality. Samples from blocks of up to four pins can be grouped into a 32-bit data pipe for recording by the streamer or reading by the </w:t>
      </w:r>
      <w:r w:rsidDel="00000000" w:rsidR="00000000" w:rsidRPr="00000000">
        <w:rPr>
          <w:rFonts w:ascii="Roboto Mono Medium" w:cs="Roboto Mono Medium" w:eastAsia="Roboto Mono Medium" w:hAnsi="Roboto Mono Medium"/>
          <w:rtl w:val="0"/>
        </w:rPr>
        <w:t xml:space="preserve">GETSCP</w:t>
      </w:r>
      <w:r w:rsidDel="00000000" w:rsidR="00000000" w:rsidRPr="00000000">
        <w:rPr>
          <w:rtl w:val="0"/>
        </w:rPr>
        <w:t xml:space="preserve"> instruction (see 'SCOPE Data Pipe' below).</w:t>
      </w:r>
    </w:p>
    <w:p w:rsidR="00000000" w:rsidDel="00000000" w:rsidP="00000000" w:rsidRDefault="00000000" w:rsidRPr="00000000" w14:paraId="00000780">
      <w:pPr>
        <w:spacing w:after="0" w:lineRule="auto"/>
        <w:rPr/>
      </w:pPr>
      <w:r w:rsidDel="00000000" w:rsidR="00000000" w:rsidRPr="00000000">
        <w:rPr>
          <w:rtl w:val="0"/>
        </w:rPr>
        <w:t xml:space="preserve">There are three different windowed filter functions from which ADC samples can be computed. On each clock, the incoming ADC bit is shifted into a tap string and the weighted tap bits are summed together to produce the sample. The samples are normalized to 8 bits in size, but the DC dynamic range is ~5 to ~6 bits, depending on the filter length. These are plots of the actual filter shapes and sizes:</w:t>
      </w:r>
    </w:p>
    <w:p w:rsidR="00000000" w:rsidDel="00000000" w:rsidP="00000000" w:rsidRDefault="00000000" w:rsidRPr="00000000" w14:paraId="00000781">
      <w:pPr>
        <w:widowControl w:val="0"/>
        <w:spacing w:after="0" w:line="331.2" w:lineRule="auto"/>
        <w:rPr/>
      </w:pPr>
      <w:r w:rsidDel="00000000" w:rsidR="00000000" w:rsidRPr="00000000">
        <w:rPr>
          <w:rFonts w:ascii="Arial" w:cs="Arial" w:eastAsia="Arial" w:hAnsi="Arial"/>
          <w:sz w:val="18"/>
          <w:szCs w:val="18"/>
        </w:rPr>
        <w:drawing>
          <wp:inline distB="114300" distT="114300" distL="114300" distR="114300">
            <wp:extent cx="6400800" cy="1778000"/>
            <wp:effectExtent b="0" l="0" r="0" t="0"/>
            <wp:docPr id="10"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64008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The scope trigger function is set by two 6-bit parameters, A and B, which MSB-justify to the 8-bit samples for comparison. Triggering is a two-step process of arming and then triggering, which raises the IN signal and waits for a new arming event. The relationship between A and B determine the triggering pattern:</w:t>
      </w:r>
      <w:r w:rsidDel="00000000" w:rsidR="00000000" w:rsidRPr="00000000">
        <w:rPr>
          <w:rtl w:val="0"/>
        </w:rPr>
      </w:r>
    </w:p>
    <w:tbl>
      <w:tblPr>
        <w:tblStyle w:val="Table27"/>
        <w:tblW w:w="79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0"/>
        <w:gridCol w:w="2650"/>
        <w:gridCol w:w="2650"/>
        <w:tblGridChange w:id="0">
          <w:tblGrid>
            <w:gridCol w:w="2650"/>
            <w:gridCol w:w="2650"/>
            <w:gridCol w:w="2650"/>
          </w:tblGrid>
        </w:tblGridChange>
      </w:tblGrid>
      <w:tr>
        <w:trPr>
          <w:cantSplit w:val="0"/>
          <w:trHeight w:val="420" w:hRule="atLeast"/>
          <w:tblHeader w:val="0"/>
        </w:trPr>
        <w:tc>
          <w:tcPr>
            <w:shd w:fill="d9d9d9" w:val="clear"/>
            <w:tcMar>
              <w:top w:w="72.0" w:type="dxa"/>
              <w:left w:w="72.0" w:type="dxa"/>
              <w:bottom w:w="72.0" w:type="dxa"/>
              <w:right w:w="72.0" w:type="dxa"/>
            </w:tcMar>
            <w:vAlign w:val="top"/>
          </w:tcPr>
          <w:p w:rsidR="00000000" w:rsidDel="00000000" w:rsidP="00000000" w:rsidRDefault="00000000" w:rsidRPr="00000000" w14:paraId="00000783">
            <w:pPr>
              <w:widowControl w:val="0"/>
              <w:spacing w:after="0" w:line="24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 and B</w:t>
            </w:r>
          </w:p>
          <w:p w:rsidR="00000000" w:rsidDel="00000000" w:rsidP="00000000" w:rsidRDefault="00000000" w:rsidRPr="00000000" w14:paraId="00000784">
            <w:pPr>
              <w:widowControl w:val="0"/>
              <w:spacing w:after="0" w:line="240" w:lineRule="auto"/>
              <w:jc w:val="center"/>
              <w:rPr/>
            </w:pPr>
            <w:r w:rsidDel="00000000" w:rsidR="00000000" w:rsidRPr="00000000">
              <w:rPr>
                <w:rFonts w:ascii="Arial" w:cs="Arial" w:eastAsia="Arial" w:hAnsi="Arial"/>
                <w:b w:val="1"/>
                <w:sz w:val="18"/>
                <w:szCs w:val="18"/>
                <w:rtl w:val="0"/>
              </w:rPr>
              <w:t xml:space="preserve">relationship</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785">
            <w:pPr>
              <w:widowControl w:val="0"/>
              <w:spacing w:after="0" w:line="24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Arming Event</w:t>
            </w:r>
          </w:p>
          <w:p w:rsidR="00000000" w:rsidDel="00000000" w:rsidP="00000000" w:rsidRDefault="00000000" w:rsidRPr="00000000" w14:paraId="00000786">
            <w:pPr>
              <w:widowControl w:val="0"/>
              <w:spacing w:after="0" w:line="24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(initial / after trigger)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87">
            <w:pPr>
              <w:widowControl w:val="0"/>
              <w:spacing w:after="0" w:line="24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Trigger Event</w:t>
            </w:r>
          </w:p>
          <w:p w:rsidR="00000000" w:rsidDel="00000000" w:rsidP="00000000" w:rsidRDefault="00000000" w:rsidRPr="00000000" w14:paraId="00000788">
            <w:pPr>
              <w:widowControl w:val="0"/>
              <w:spacing w:after="0" w:line="24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(after arming)</w:t>
            </w:r>
          </w:p>
        </w:tc>
      </w:tr>
      <w:tr>
        <w:trPr>
          <w:cantSplit w:val="0"/>
          <w:tblHeader w:val="0"/>
        </w:trPr>
        <w:tc>
          <w:tcPr>
            <w:tcMar>
              <w:top w:w="43.2" w:type="dxa"/>
              <w:left w:w="43.2" w:type="dxa"/>
              <w:bottom w:w="43.2" w:type="dxa"/>
              <w:right w:w="43.2" w:type="dxa"/>
            </w:tcMar>
            <w:vAlign w:val="top"/>
          </w:tcPr>
          <w:p w:rsidR="00000000" w:rsidDel="00000000" w:rsidP="00000000" w:rsidRDefault="00000000" w:rsidRPr="00000000" w14:paraId="00000789">
            <w:pPr>
              <w:widowControl w:val="0"/>
              <w:spacing w:after="0" w:line="240" w:lineRule="auto"/>
              <w:jc w:val="center"/>
              <w:rPr/>
            </w:pPr>
            <w:r w:rsidDel="00000000" w:rsidR="00000000" w:rsidRPr="00000000">
              <w:rPr>
                <w:rFonts w:ascii="Arial" w:cs="Arial" w:eastAsia="Arial" w:hAnsi="Arial"/>
                <w:sz w:val="18"/>
                <w:szCs w:val="18"/>
                <w:rtl w:val="0"/>
              </w:rPr>
              <w:t xml:space="preserve">A &gt; B</w:t>
            </w:r>
            <w:r w:rsidDel="00000000" w:rsidR="00000000" w:rsidRPr="00000000">
              <w:rPr>
                <w:rtl w:val="0"/>
              </w:rPr>
            </w:r>
          </w:p>
        </w:tc>
        <w:tc>
          <w:tcPr>
            <w:tcMar>
              <w:top w:w="43.2" w:type="dxa"/>
              <w:left w:w="43.2" w:type="dxa"/>
              <w:bottom w:w="43.2" w:type="dxa"/>
              <w:right w:w="43.2" w:type="dxa"/>
            </w:tcMar>
            <w:vAlign w:val="top"/>
          </w:tcPr>
          <w:p w:rsidR="00000000" w:rsidDel="00000000" w:rsidP="00000000" w:rsidRDefault="00000000" w:rsidRPr="00000000" w14:paraId="0000078A">
            <w:pPr>
              <w:widowControl w:val="0"/>
              <w:spacing w:after="0" w:line="240" w:lineRule="auto"/>
              <w:jc w:val="center"/>
              <w:rPr/>
            </w:pPr>
            <w:r w:rsidDel="00000000" w:rsidR="00000000" w:rsidRPr="00000000">
              <w:rPr>
                <w:rFonts w:ascii="Arial" w:cs="Arial" w:eastAsia="Arial" w:hAnsi="Arial"/>
                <w:sz w:val="18"/>
                <w:szCs w:val="18"/>
                <w:rtl w:val="0"/>
              </w:rPr>
              <w:t xml:space="preserve">sample[7:2] =&gt; A</w:t>
            </w:r>
            <w:r w:rsidDel="00000000" w:rsidR="00000000" w:rsidRPr="00000000">
              <w:rPr>
                <w:rtl w:val="0"/>
              </w:rPr>
            </w:r>
          </w:p>
        </w:tc>
        <w:tc>
          <w:tcPr>
            <w:tcMar>
              <w:top w:w="43.2" w:type="dxa"/>
              <w:left w:w="43.2" w:type="dxa"/>
              <w:bottom w:w="43.2" w:type="dxa"/>
              <w:right w:w="43.2" w:type="dxa"/>
            </w:tcMar>
            <w:vAlign w:val="top"/>
          </w:tcPr>
          <w:p w:rsidR="00000000" w:rsidDel="00000000" w:rsidP="00000000" w:rsidRDefault="00000000" w:rsidRPr="00000000" w14:paraId="0000078B">
            <w:pPr>
              <w:widowControl w:val="0"/>
              <w:spacing w:after="0" w:line="240" w:lineRule="auto"/>
              <w:jc w:val="center"/>
              <w:rPr/>
            </w:pPr>
            <w:r w:rsidDel="00000000" w:rsidR="00000000" w:rsidRPr="00000000">
              <w:rPr>
                <w:rFonts w:ascii="Arial" w:cs="Arial" w:eastAsia="Arial" w:hAnsi="Arial"/>
                <w:sz w:val="18"/>
                <w:szCs w:val="18"/>
                <w:rtl w:val="0"/>
              </w:rPr>
              <w:t xml:space="preserve">sample[7:2] &lt; B</w:t>
            </w: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78C">
            <w:pPr>
              <w:widowControl w:val="0"/>
              <w:spacing w:after="0" w:line="240" w:lineRule="auto"/>
              <w:jc w:val="center"/>
              <w:rPr/>
            </w:pPr>
            <w:r w:rsidDel="00000000" w:rsidR="00000000" w:rsidRPr="00000000">
              <w:rPr>
                <w:rFonts w:ascii="Arial" w:cs="Arial" w:eastAsia="Arial" w:hAnsi="Arial"/>
                <w:sz w:val="18"/>
                <w:szCs w:val="18"/>
                <w:rtl w:val="0"/>
              </w:rPr>
              <w:t xml:space="preserve">A &lt;= B</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78D">
            <w:pPr>
              <w:widowControl w:val="0"/>
              <w:spacing w:after="0" w:line="240" w:lineRule="auto"/>
              <w:jc w:val="center"/>
              <w:rPr/>
            </w:pPr>
            <w:r w:rsidDel="00000000" w:rsidR="00000000" w:rsidRPr="00000000">
              <w:rPr>
                <w:rFonts w:ascii="Arial" w:cs="Arial" w:eastAsia="Arial" w:hAnsi="Arial"/>
                <w:sz w:val="18"/>
                <w:szCs w:val="18"/>
                <w:rtl w:val="0"/>
              </w:rPr>
              <w:t xml:space="preserve">sample[7:2] &lt; A</w:t>
            </w:r>
            <w:r w:rsidDel="00000000" w:rsidR="00000000" w:rsidRPr="00000000">
              <w:rPr>
                <w:rtl w:val="0"/>
              </w:rPr>
            </w:r>
          </w:p>
        </w:tc>
        <w:tc>
          <w:tcPr>
            <w:tcMar>
              <w:top w:w="43.2" w:type="dxa"/>
              <w:left w:w="43.2" w:type="dxa"/>
              <w:bottom w:w="43.2" w:type="dxa"/>
              <w:right w:w="43.2" w:type="dxa"/>
            </w:tcMar>
            <w:vAlign w:val="top"/>
          </w:tcPr>
          <w:p w:rsidR="00000000" w:rsidDel="00000000" w:rsidP="00000000" w:rsidRDefault="00000000" w:rsidRPr="00000000" w14:paraId="0000078E">
            <w:pPr>
              <w:widowControl w:val="0"/>
              <w:spacing w:after="0" w:line="240" w:lineRule="auto"/>
              <w:jc w:val="center"/>
              <w:rPr/>
            </w:pPr>
            <w:r w:rsidDel="00000000" w:rsidR="00000000" w:rsidRPr="00000000">
              <w:rPr>
                <w:rFonts w:ascii="Arial" w:cs="Arial" w:eastAsia="Arial" w:hAnsi="Arial"/>
                <w:sz w:val="18"/>
                <w:szCs w:val="18"/>
                <w:rtl w:val="0"/>
              </w:rPr>
              <w:t xml:space="preserve">sample[7:2] =&gt; B</w:t>
            </w:r>
            <w:r w:rsidDel="00000000" w:rsidR="00000000" w:rsidRPr="00000000">
              <w:rPr>
                <w:rtl w:val="0"/>
              </w:rPr>
            </w:r>
          </w:p>
        </w:tc>
      </w:tr>
    </w:tbl>
    <w:p w:rsidR="00000000" w:rsidDel="00000000" w:rsidP="00000000" w:rsidRDefault="00000000" w:rsidRPr="00000000" w14:paraId="0000078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pP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is used to configure this mode.</w:t>
      </w:r>
    </w:p>
    <w:p w:rsidR="00000000" w:rsidDel="00000000" w:rsidP="00000000" w:rsidRDefault="00000000" w:rsidRPr="00000000" w14:paraId="00000790">
      <w:pPr>
        <w:numPr>
          <w:ilvl w:val="0"/>
          <w:numId w:val="14"/>
        </w:numPr>
        <w:spacing w:after="0" w:afterAutospacing="0"/>
        <w:ind w:left="720" w:hanging="360"/>
        <w:rPr>
          <w:u w:val="none"/>
        </w:rPr>
      </w:pPr>
      <w:r w:rsidDel="00000000" w:rsidR="00000000" w:rsidRPr="00000000">
        <w:rPr>
          <w:rtl w:val="0"/>
        </w:rPr>
        <w:t xml:space="preserve">X[15:10] sets the B trigger value.</w:t>
      </w:r>
    </w:p>
    <w:p w:rsidR="00000000" w:rsidDel="00000000" w:rsidP="00000000" w:rsidRDefault="00000000" w:rsidRPr="00000000" w14:paraId="00000791">
      <w:pPr>
        <w:numPr>
          <w:ilvl w:val="0"/>
          <w:numId w:val="14"/>
        </w:numPr>
        <w:spacing w:after="0" w:afterAutospacing="0"/>
        <w:ind w:left="720" w:hanging="360"/>
        <w:rPr>
          <w:u w:val="none"/>
        </w:rPr>
      </w:pPr>
      <w:r w:rsidDel="00000000" w:rsidR="00000000" w:rsidRPr="00000000">
        <w:rPr>
          <w:rtl w:val="0"/>
        </w:rPr>
        <w:t xml:space="preserve">X[7:2] sets the A trigger value.</w:t>
      </w:r>
    </w:p>
    <w:p w:rsidR="00000000" w:rsidDel="00000000" w:rsidP="00000000" w:rsidRDefault="00000000" w:rsidRPr="00000000" w14:paraId="00000792">
      <w:pPr>
        <w:numPr>
          <w:ilvl w:val="0"/>
          <w:numId w:val="14"/>
        </w:numPr>
        <w:spacing w:after="0" w:afterAutospacing="0"/>
        <w:ind w:left="720" w:hanging="360"/>
        <w:rPr>
          <w:u w:val="none"/>
        </w:rPr>
      </w:pPr>
      <w:r w:rsidDel="00000000" w:rsidR="00000000" w:rsidRPr="00000000">
        <w:rPr>
          <w:rtl w:val="0"/>
        </w:rPr>
        <w:t xml:space="preserve">X[1:0] selects the filter:</w:t>
      </w:r>
    </w:p>
    <w:p w:rsidR="00000000" w:rsidDel="00000000" w:rsidP="00000000" w:rsidRDefault="00000000" w:rsidRPr="00000000" w14:paraId="00000793">
      <w:pPr>
        <w:numPr>
          <w:ilvl w:val="1"/>
          <w:numId w:val="14"/>
        </w:numPr>
        <w:spacing w:after="0" w:afterAutospacing="0"/>
        <w:ind w:left="1440" w:hanging="360"/>
        <w:rPr>
          <w:u w:val="none"/>
        </w:rPr>
      </w:pPr>
      <w:r w:rsidDel="00000000" w:rsidR="00000000" w:rsidRPr="00000000">
        <w:rPr>
          <w:rtl w:val="0"/>
        </w:rPr>
        <w:t xml:space="preserve">%00 = 68-tap Tukey filter</w:t>
      </w:r>
    </w:p>
    <w:p w:rsidR="00000000" w:rsidDel="00000000" w:rsidP="00000000" w:rsidRDefault="00000000" w:rsidRPr="00000000" w14:paraId="00000794">
      <w:pPr>
        <w:numPr>
          <w:ilvl w:val="1"/>
          <w:numId w:val="14"/>
        </w:numPr>
        <w:spacing w:after="0" w:afterAutospacing="0"/>
        <w:ind w:left="1440" w:hanging="360"/>
        <w:rPr>
          <w:u w:val="none"/>
        </w:rPr>
      </w:pPr>
      <w:r w:rsidDel="00000000" w:rsidR="00000000" w:rsidRPr="00000000">
        <w:rPr>
          <w:rtl w:val="0"/>
        </w:rPr>
        <w:t xml:space="preserve">%01 = 45-tap Tukey filter</w:t>
      </w:r>
    </w:p>
    <w:p w:rsidR="00000000" w:rsidDel="00000000" w:rsidP="00000000" w:rsidRDefault="00000000" w:rsidRPr="00000000" w14:paraId="00000795">
      <w:pPr>
        <w:numPr>
          <w:ilvl w:val="1"/>
          <w:numId w:val="14"/>
        </w:numPr>
        <w:spacing w:after="0" w:afterAutospacing="0"/>
        <w:ind w:left="1440" w:hanging="360"/>
        <w:rPr>
          <w:u w:val="none"/>
        </w:rPr>
      </w:pPr>
      <w:r w:rsidDel="00000000" w:rsidR="00000000" w:rsidRPr="00000000">
        <w:rPr>
          <w:rtl w:val="0"/>
        </w:rPr>
        <w:t xml:space="preserve">%1x = 28-tap Hann filter</w:t>
      </w:r>
    </w:p>
    <w:p w:rsidR="00000000" w:rsidDel="00000000" w:rsidP="00000000" w:rsidRDefault="00000000" w:rsidRPr="00000000" w14:paraId="0000079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always returns the 8-bit sample, along with the 'armed' state in the C flag.</w:t>
      </w:r>
    </w:p>
    <w:p w:rsidR="00000000" w:rsidDel="00000000" w:rsidP="00000000" w:rsidRDefault="00000000" w:rsidRPr="00000000" w14:paraId="00000797">
      <w:pPr>
        <w:numPr>
          <w:ilvl w:val="0"/>
          <w:numId w:val="14"/>
        </w:numPr>
        <w:ind w:left="720" w:hanging="360"/>
        <w:rPr>
          <w:u w:val="none"/>
        </w:rPr>
      </w:pPr>
      <w:r w:rsidDel="00000000" w:rsidR="00000000" w:rsidRPr="00000000">
        <w:rPr>
          <w:rtl w:val="0"/>
        </w:rPr>
        <w:t xml:space="preserve">When 'armed' and then 'triggered', IN is raised and the 'armed' state is canceled.</w:t>
      </w:r>
    </w:p>
    <w:p w:rsidR="00000000" w:rsidDel="00000000" w:rsidP="00000000" w:rsidRDefault="00000000" w:rsidRPr="00000000" w14:paraId="00000798">
      <w:pPr>
        <w:pStyle w:val="Heading4"/>
        <w:rPr/>
      </w:pPr>
      <w:bookmarkStart w:colFirst="0" w:colLast="0" w:name="_22eo5uny6kuj" w:id="709"/>
      <w:bookmarkEnd w:id="709"/>
      <w:r w:rsidDel="00000000" w:rsidR="00000000" w:rsidRPr="00000000">
        <w:rPr>
          <w:rtl w:val="0"/>
        </w:rPr>
        <w:t xml:space="preserve">SCOPE Data Pipe</w:t>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Each cog has a 32-bit SCOPE data pipe which is intended to be used with smart pins configured to the 'scope' mode. The SCOPE data pipe continuously aggregates the lower bytes of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values from a 4-pin block, so that the streamer can record up to four time-aligned 8-bit ADC samples per clock. They can also be read at once via the </w:t>
      </w:r>
      <w:r w:rsidDel="00000000" w:rsidR="00000000" w:rsidRPr="00000000">
        <w:rPr>
          <w:rFonts w:ascii="Roboto Mono Medium" w:cs="Roboto Mono Medium" w:eastAsia="Roboto Mono Medium" w:hAnsi="Roboto Mono Medium"/>
          <w:rtl w:val="0"/>
        </w:rPr>
        <w:t xml:space="preserve">GETSCP</w:t>
      </w:r>
      <w:r w:rsidDel="00000000" w:rsidR="00000000" w:rsidRPr="00000000">
        <w:rPr>
          <w:rtl w:val="0"/>
        </w:rPr>
        <w:t xml:space="preserve"> instruction.</w:t>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w:t>
      </w:r>
      <w:r w:rsidDel="00000000" w:rsidR="00000000" w:rsidRPr="00000000">
        <w:rPr>
          <w:rFonts w:ascii="Roboto Mono Medium" w:cs="Roboto Mono Medium" w:eastAsia="Roboto Mono Medium" w:hAnsi="Roboto Mono Medium"/>
          <w:rtl w:val="0"/>
        </w:rPr>
        <w:t xml:space="preserve">SETSCP</w:t>
      </w:r>
      <w:r w:rsidDel="00000000" w:rsidR="00000000" w:rsidRPr="00000000">
        <w:rPr>
          <w:rtl w:val="0"/>
        </w:rPr>
        <w:t xml:space="preserve"> instruction enables the SCOPE data pipe and selects the 4-pin block whose lower bytes of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values it will continuously carry:</w:t>
      </w:r>
    </w:p>
    <w:p w:rsidR="00000000" w:rsidDel="00000000" w:rsidP="00000000" w:rsidRDefault="00000000" w:rsidRPr="00000000" w14:paraId="0000079B">
      <w:pPr>
        <w:pStyle w:val="Title"/>
        <w:spacing w:after="200" w:lineRule="auto"/>
        <w:rPr/>
      </w:pPr>
      <w:bookmarkStart w:colFirst="0" w:colLast="0" w:name="_px5amditffk2" w:id="710"/>
      <w:bookmarkEnd w:id="710"/>
      <w:r w:rsidDel="00000000" w:rsidR="00000000" w:rsidRPr="00000000">
        <w:rPr>
          <w:rtl w:val="0"/>
        </w:rPr>
        <w:t xml:space="preserve">        SETSCP  {#}D    'D[6] enables the SCOPE data pipe, D[5:2] selects the 4-pin block</w:t>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w:t>
      </w:r>
      <w:r w:rsidDel="00000000" w:rsidR="00000000" w:rsidRPr="00000000">
        <w:rPr>
          <w:rFonts w:ascii="Roboto Mono Medium" w:cs="Roboto Mono Medium" w:eastAsia="Roboto Mono Medium" w:hAnsi="Roboto Mono Medium"/>
          <w:rtl w:val="0"/>
        </w:rPr>
        <w:t xml:space="preserve">GETSCP</w:t>
      </w:r>
      <w:r w:rsidDel="00000000" w:rsidR="00000000" w:rsidRPr="00000000">
        <w:rPr>
          <w:rtl w:val="0"/>
        </w:rPr>
        <w:t xml:space="preserve"> instruction gets the SCOPE data pipe's current four bytes:</w:t>
      </w:r>
    </w:p>
    <w:p w:rsidR="00000000" w:rsidDel="00000000" w:rsidP="00000000" w:rsidRDefault="00000000" w:rsidRPr="00000000" w14:paraId="0000079D">
      <w:pPr>
        <w:pStyle w:val="Title"/>
        <w:spacing w:after="200" w:lineRule="auto"/>
        <w:rPr/>
      </w:pPr>
      <w:bookmarkStart w:colFirst="0" w:colLast="0" w:name="_c5jsst3nirwh" w:id="711"/>
      <w:bookmarkEnd w:id="711"/>
      <w:r w:rsidDel="00000000" w:rsidR="00000000" w:rsidRPr="00000000">
        <w:rPr>
          <w:rtl w:val="0"/>
        </w:rPr>
        <w:t xml:space="preserve">        GETSCP  D       'Get the lower-byte RDPIN values of four pins into the bytes of D</w:t>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If the SCOPE data pipe didn't exist, the closest you could come to the </w:t>
      </w:r>
      <w:r w:rsidDel="00000000" w:rsidR="00000000" w:rsidRPr="00000000">
        <w:rPr>
          <w:rFonts w:ascii="Roboto Mono Medium" w:cs="Roboto Mono Medium" w:eastAsia="Roboto Mono Medium" w:hAnsi="Roboto Mono Medium"/>
          <w:rtl w:val="0"/>
        </w:rPr>
        <w:t xml:space="preserve">GETSCP</w:t>
      </w:r>
      <w:r w:rsidDel="00000000" w:rsidR="00000000" w:rsidRPr="00000000">
        <w:rPr>
          <w:rtl w:val="0"/>
        </w:rPr>
        <w:t xml:space="preserve"> instruction would be this sequence, which would not have time-aligned samples:</w:t>
      </w:r>
    </w:p>
    <w:p w:rsidR="00000000" w:rsidDel="00000000" w:rsidP="00000000" w:rsidRDefault="00000000" w:rsidRPr="00000000" w14:paraId="0000079F">
      <w:pPr>
        <w:pStyle w:val="Title"/>
        <w:rPr/>
      </w:pPr>
      <w:bookmarkStart w:colFirst="0" w:colLast="0" w:name="_n0cyx6cqt5z0" w:id="712"/>
      <w:bookmarkEnd w:id="712"/>
      <w:r w:rsidDel="00000000" w:rsidR="00000000" w:rsidRPr="00000000">
        <w:rPr>
          <w:rtl w:val="0"/>
        </w:rPr>
        <w:t xml:space="preserve">        RQPIN   x,#pinblock | 3     'read pin3 long into x</w:t>
      </w:r>
    </w:p>
    <w:p w:rsidR="00000000" w:rsidDel="00000000" w:rsidP="00000000" w:rsidRDefault="00000000" w:rsidRPr="00000000" w14:paraId="000007A0">
      <w:pPr>
        <w:pStyle w:val="Title"/>
        <w:rPr/>
      </w:pPr>
      <w:bookmarkStart w:colFirst="0" w:colLast="0" w:name="_r3t9qdoj07pm" w:id="713"/>
      <w:bookmarkEnd w:id="713"/>
      <w:r w:rsidDel="00000000" w:rsidR="00000000" w:rsidRPr="00000000">
        <w:rPr>
          <w:rtl w:val="0"/>
        </w:rPr>
        <w:t xml:space="preserve">        ROLBYTE y,x                 'rotate pin3 byte into y</w:t>
      </w:r>
    </w:p>
    <w:p w:rsidR="00000000" w:rsidDel="00000000" w:rsidP="00000000" w:rsidRDefault="00000000" w:rsidRPr="00000000" w14:paraId="000007A1">
      <w:pPr>
        <w:pStyle w:val="Title"/>
        <w:rPr/>
      </w:pPr>
      <w:bookmarkStart w:colFirst="0" w:colLast="0" w:name="_w2420cs7bfem" w:id="714"/>
      <w:bookmarkEnd w:id="714"/>
      <w:r w:rsidDel="00000000" w:rsidR="00000000" w:rsidRPr="00000000">
        <w:rPr>
          <w:rtl w:val="0"/>
        </w:rPr>
        <w:t xml:space="preserve">        RQPIN   x,#pinblock | 2     'read pin2 long into x</w:t>
      </w:r>
    </w:p>
    <w:p w:rsidR="00000000" w:rsidDel="00000000" w:rsidP="00000000" w:rsidRDefault="00000000" w:rsidRPr="00000000" w14:paraId="000007A2">
      <w:pPr>
        <w:pStyle w:val="Title"/>
        <w:rPr/>
      </w:pPr>
      <w:bookmarkStart w:colFirst="0" w:colLast="0" w:name="_xyzhwgy7nnca" w:id="715"/>
      <w:bookmarkEnd w:id="715"/>
      <w:r w:rsidDel="00000000" w:rsidR="00000000" w:rsidRPr="00000000">
        <w:rPr>
          <w:rtl w:val="0"/>
        </w:rPr>
        <w:t xml:space="preserve">        ROLBYTE y,x                 'rotate pin2 byte into y</w:t>
      </w:r>
    </w:p>
    <w:p w:rsidR="00000000" w:rsidDel="00000000" w:rsidP="00000000" w:rsidRDefault="00000000" w:rsidRPr="00000000" w14:paraId="000007A3">
      <w:pPr>
        <w:pStyle w:val="Title"/>
        <w:rPr/>
      </w:pPr>
      <w:bookmarkStart w:colFirst="0" w:colLast="0" w:name="_ormdqgi612hz" w:id="716"/>
      <w:bookmarkEnd w:id="716"/>
      <w:r w:rsidDel="00000000" w:rsidR="00000000" w:rsidRPr="00000000">
        <w:rPr>
          <w:rtl w:val="0"/>
        </w:rPr>
        <w:t xml:space="preserve">        RQPIN   x,#pinblock | 1     'read pin1 long into x</w:t>
      </w:r>
    </w:p>
    <w:p w:rsidR="00000000" w:rsidDel="00000000" w:rsidP="00000000" w:rsidRDefault="00000000" w:rsidRPr="00000000" w14:paraId="000007A4">
      <w:pPr>
        <w:pStyle w:val="Title"/>
        <w:rPr/>
      </w:pPr>
      <w:bookmarkStart w:colFirst="0" w:colLast="0" w:name="_kmncwsucsr84" w:id="717"/>
      <w:bookmarkEnd w:id="717"/>
      <w:r w:rsidDel="00000000" w:rsidR="00000000" w:rsidRPr="00000000">
        <w:rPr>
          <w:rtl w:val="0"/>
        </w:rPr>
        <w:t xml:space="preserve">        ROLBYTE y,x                 'rotate pin1 byte into y</w:t>
      </w:r>
    </w:p>
    <w:p w:rsidR="00000000" w:rsidDel="00000000" w:rsidP="00000000" w:rsidRDefault="00000000" w:rsidRPr="00000000" w14:paraId="000007A5">
      <w:pPr>
        <w:pStyle w:val="Title"/>
        <w:rPr/>
      </w:pPr>
      <w:bookmarkStart w:colFirst="0" w:colLast="0" w:name="_6sgzpiu9y1ww" w:id="718"/>
      <w:bookmarkEnd w:id="718"/>
      <w:r w:rsidDel="00000000" w:rsidR="00000000" w:rsidRPr="00000000">
        <w:rPr>
          <w:rtl w:val="0"/>
        </w:rPr>
        <w:t xml:space="preserve">        RQPIN   x,#pinblock | 0     'read pin0 long into x</w:t>
      </w:r>
    </w:p>
    <w:p w:rsidR="00000000" w:rsidDel="00000000" w:rsidP="00000000" w:rsidRDefault="00000000" w:rsidRPr="00000000" w14:paraId="000007A6">
      <w:pPr>
        <w:pStyle w:val="Title"/>
        <w:spacing w:after="200" w:lineRule="auto"/>
        <w:rPr/>
      </w:pPr>
      <w:bookmarkStart w:colFirst="0" w:colLast="0" w:name="_scv9zd8lggv" w:id="719"/>
      <w:bookmarkEnd w:id="719"/>
      <w:r w:rsidDel="00000000" w:rsidR="00000000" w:rsidRPr="00000000">
        <w:rPr>
          <w:rtl w:val="0"/>
        </w:rPr>
        <w:t xml:space="preserve">        ROLBYTE y,x                 'rotate pin0 byte into y</w:t>
      </w:r>
    </w:p>
    <w:p w:rsidR="00000000" w:rsidDel="00000000" w:rsidP="00000000" w:rsidRDefault="00000000" w:rsidRPr="00000000" w14:paraId="000007A7">
      <w:pPr>
        <w:rPr/>
      </w:pPr>
      <w:r w:rsidDel="00000000" w:rsidR="00000000" w:rsidRPr="00000000">
        <w:rPr>
          <w:rtl w:val="0"/>
        </w:rPr>
        <w:t xml:space="preserve">The SCOPE data pipe is generic in function and may find other uses than carrying just 'scope' data.</w:t>
      </w:r>
    </w:p>
    <w:p w:rsidR="00000000" w:rsidDel="00000000" w:rsidP="00000000" w:rsidRDefault="00000000" w:rsidRPr="00000000" w14:paraId="000007A8">
      <w:pPr>
        <w:pStyle w:val="Heading3"/>
        <w:rPr/>
      </w:pPr>
      <w:bookmarkStart w:colFirst="0" w:colLast="0" w:name="_4oyjpcfjd50a" w:id="720"/>
      <w:bookmarkEnd w:id="720"/>
      <w:r w:rsidDel="00000000" w:rsidR="00000000" w:rsidRPr="00000000">
        <w:rPr>
          <w:rtl w:val="0"/>
        </w:rPr>
        <w:t xml:space="preserve">USB Host/Device (%11011)</w:t>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This mode requires that two adjacent pins be configured together to form a USB pair, whose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s will be overridden to control their output states. These pins must be an even/odd pair, having only the LSB of their pin numbers different. For example: pins 0 and 1, pins 2 and 3, and pins 4 and 5 can form USB pairs. They can be configured via </w:t>
      </w:r>
      <w:r w:rsidDel="00000000" w:rsidR="00000000" w:rsidRPr="00000000">
        <w:rPr>
          <w:rFonts w:ascii="Roboto Mono Medium" w:cs="Roboto Mono Medium" w:eastAsia="Roboto Mono Medium" w:hAnsi="Roboto Mono Medium"/>
          <w:rtl w:val="0"/>
        </w:rPr>
        <w:t xml:space="preserve">WRPIN</w:t>
      </w:r>
      <w:r w:rsidDel="00000000" w:rsidR="00000000" w:rsidRPr="00000000">
        <w:rPr>
          <w:rtl w:val="0"/>
        </w:rPr>
        <w:t xml:space="preserve"> with identical D data of %1_11011_0. Using D data of %0_11011_0 will disable output drive and effectively create a USB 'sniffer'. A new </w:t>
      </w:r>
      <w:r w:rsidDel="00000000" w:rsidR="00000000" w:rsidRPr="00000000">
        <w:rPr>
          <w:rFonts w:ascii="Roboto Mono Medium" w:cs="Roboto Mono Medium" w:eastAsia="Roboto Mono Medium" w:hAnsi="Roboto Mono Medium"/>
          <w:rtl w:val="0"/>
        </w:rPr>
        <w:t xml:space="preserve">WRPIN</w:t>
      </w:r>
      <w:r w:rsidDel="00000000" w:rsidR="00000000" w:rsidRPr="00000000">
        <w:rPr>
          <w:rtl w:val="0"/>
        </w:rPr>
        <w:t xml:space="preserve"> can be done to effect such a change without resetting the smart pin.</w:t>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is used on the lower pin to establish the specific USB mode and set the baud rate. D[15] must be 1 for 'host' or 0 for 'device'. D[14] must be 1 for 'full-speed' or 0 for 'low-speed'. D[13:0] sets the baud rate, which is a 16-bit fraction of the system clock, whose two MSBs must be 0, necessitating that the baud rate be less than 1/4th of the system clock frequency. For example, if the main clock is 80MHz and you want a 12MHz baud rate (full-speed), use 12,000,000 / 80,000,000 * $10000 = 9830, or $2666. To use this baud rate and select 'host' mode and 'full-speed', you could do '</w:t>
      </w:r>
      <w:r w:rsidDel="00000000" w:rsidR="00000000" w:rsidRPr="00000000">
        <w:rPr>
          <w:rFonts w:ascii="Roboto Mono Medium" w:cs="Roboto Mono Medium" w:eastAsia="Roboto Mono Medium" w:hAnsi="Roboto Mono Medium"/>
          <w:rtl w:val="0"/>
        </w:rPr>
        <w:t xml:space="preserve">WXPIN ##$E666,lowerpin</w:t>
      </w:r>
      <w:r w:rsidDel="00000000" w:rsidR="00000000" w:rsidRPr="00000000">
        <w:rPr>
          <w:rtl w:val="0"/>
        </w:rPr>
        <w:t xml:space="preserve">'.</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upper (odd) pin is the DP pin. This pin's IN is raised whenever the output buffer empties, signaling that a new output byte can be written via WYPIN to the lower (even) pin. No </w:t>
      </w: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instructions are used for this pin.</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lower (even) pin is the DM pin. This pin's IN is raised whenever a change of status occurs in the receiver, at which point a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be used on this pin to read the 16-bit status word. </w:t>
      </w: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is used on this pin to set the NCO baud rate.</w:t>
      </w:r>
    </w:p>
    <w:p w:rsidR="00000000" w:rsidDel="00000000" w:rsidP="00000000" w:rsidRDefault="00000000" w:rsidRPr="00000000" w14:paraId="000007AD">
      <w:pPr>
        <w:rPr/>
      </w:pPr>
      <w:r w:rsidDel="00000000" w:rsidR="00000000" w:rsidRPr="00000000">
        <w:rPr>
          <w:rtl w:val="0"/>
        </w:rPr>
        <w:t xml:space="preserve">These DP/DM electrical designations can actually be switched by swapping low-speed and full-speed modes, due to USB's complementary line signaling.</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To start USB, clear the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 bits of the intended two pins and configure them each via </w:t>
      </w:r>
      <w:r w:rsidDel="00000000" w:rsidR="00000000" w:rsidRPr="00000000">
        <w:rPr>
          <w:rFonts w:ascii="Roboto Mono Medium" w:cs="Roboto Mono Medium" w:eastAsia="Roboto Mono Medium" w:hAnsi="Roboto Mono Medium"/>
          <w:rtl w:val="0"/>
        </w:rPr>
        <w:t xml:space="preserve">WRPIN</w:t>
      </w:r>
      <w:r w:rsidDel="00000000" w:rsidR="00000000" w:rsidRPr="00000000">
        <w:rPr>
          <w:rtl w:val="0"/>
        </w:rPr>
        <w:t xml:space="preserve">. Use </w:t>
      </w: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on the lower pin to set the mode and baud rate. Then, set the pins'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 bits. You are now ready to read the receiver status via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and set output states and send packets via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both on the lower pin.</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To affect the line states or send a packet, use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on the lower pin. Here are its D values:</w:t>
      </w:r>
    </w:p>
    <w:p w:rsidR="00000000" w:rsidDel="00000000" w:rsidP="00000000" w:rsidRDefault="00000000" w:rsidRPr="00000000" w14:paraId="000007B0">
      <w:pPr>
        <w:spacing w:after="0" w:line="276" w:lineRule="auto"/>
        <w:ind w:left="720" w:firstLine="0"/>
        <w:rPr/>
      </w:pPr>
      <w:r w:rsidDel="00000000" w:rsidR="00000000" w:rsidRPr="00000000">
        <w:rPr>
          <w:rtl w:val="0"/>
        </w:rPr>
        <w:t xml:space="preserve">0 = output IDLE</w:t>
        <w:tab/>
        <w:tab/>
        <w:t xml:space="preserve">- default state, float pins, except possible resistor(s) to 3.3V or GND</w:t>
      </w:r>
    </w:p>
    <w:p w:rsidR="00000000" w:rsidDel="00000000" w:rsidP="00000000" w:rsidRDefault="00000000" w:rsidRPr="00000000" w14:paraId="000007B1">
      <w:pPr>
        <w:spacing w:after="0" w:line="276" w:lineRule="auto"/>
        <w:ind w:left="720" w:firstLine="0"/>
        <w:rPr/>
      </w:pPr>
      <w:r w:rsidDel="00000000" w:rsidR="00000000" w:rsidRPr="00000000">
        <w:rPr>
          <w:rtl w:val="0"/>
        </w:rPr>
        <w:t xml:space="preserve">1 = output SE0</w:t>
        <w:tab/>
        <w:tab/>
        <w:t xml:space="preserve">- drive both DP and DM low</w:t>
      </w:r>
    </w:p>
    <w:p w:rsidR="00000000" w:rsidDel="00000000" w:rsidP="00000000" w:rsidRDefault="00000000" w:rsidRPr="00000000" w14:paraId="000007B2">
      <w:pPr>
        <w:spacing w:after="0" w:line="276" w:lineRule="auto"/>
        <w:ind w:left="720" w:firstLine="0"/>
        <w:rPr/>
      </w:pPr>
      <w:r w:rsidDel="00000000" w:rsidR="00000000" w:rsidRPr="00000000">
        <w:rPr>
          <w:rtl w:val="0"/>
        </w:rPr>
        <w:t xml:space="preserve">2 = output K</w:t>
        <w:tab/>
        <w:tab/>
        <w:t xml:space="preserve">- drive K state onto DP and DM (opposite)</w:t>
      </w:r>
    </w:p>
    <w:p w:rsidR="00000000" w:rsidDel="00000000" w:rsidP="00000000" w:rsidRDefault="00000000" w:rsidRPr="00000000" w14:paraId="000007B3">
      <w:pPr>
        <w:spacing w:after="0" w:line="276" w:lineRule="auto"/>
        <w:ind w:left="720" w:firstLine="0"/>
        <w:rPr/>
      </w:pPr>
      <w:r w:rsidDel="00000000" w:rsidR="00000000" w:rsidRPr="00000000">
        <w:rPr>
          <w:rtl w:val="0"/>
        </w:rPr>
        <w:t xml:space="preserve">3 = output J</w:t>
        <w:tab/>
        <w:tab/>
        <w:t xml:space="preserve">- drive J state onto DP and DM (opposite), like IDLE, but driven</w:t>
      </w:r>
    </w:p>
    <w:p w:rsidR="00000000" w:rsidDel="00000000" w:rsidP="00000000" w:rsidRDefault="00000000" w:rsidRPr="00000000" w14:paraId="000007B4">
      <w:pPr>
        <w:spacing w:after="0" w:line="276" w:lineRule="auto"/>
        <w:ind w:left="720" w:firstLine="0"/>
        <w:rPr/>
      </w:pPr>
      <w:r w:rsidDel="00000000" w:rsidR="00000000" w:rsidRPr="00000000">
        <w:rPr>
          <w:rtl w:val="0"/>
        </w:rPr>
        <w:t xml:space="preserve">4 = output EOP</w:t>
        <w:tab/>
        <w:tab/>
        <w:t xml:space="preserve">- output end-of-packet: SE0, SE0, J, then IDLE</w:t>
      </w:r>
    </w:p>
    <w:p w:rsidR="00000000" w:rsidDel="00000000" w:rsidP="00000000" w:rsidRDefault="00000000" w:rsidRPr="00000000" w14:paraId="000007B5">
      <w:pPr>
        <w:spacing w:after="200" w:line="276" w:lineRule="auto"/>
        <w:ind w:left="720" w:firstLine="0"/>
        <w:rPr/>
      </w:pPr>
      <w:r w:rsidDel="00000000" w:rsidR="00000000" w:rsidRPr="00000000">
        <w:rPr>
          <w:rtl w:val="0"/>
        </w:rPr>
        <w:t xml:space="preserve">$80 = SOP</w:t>
        <w:tab/>
        <w:tab/>
        <w:t xml:space="preserve">- output start-of-packet, then bytes, automatic EOP when buffer runs out</w:t>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To send a packet, first do a '</w:t>
      </w:r>
      <w:r w:rsidDel="00000000" w:rsidR="00000000" w:rsidRPr="00000000">
        <w:rPr>
          <w:rFonts w:ascii="Roboto Mono Medium" w:cs="Roboto Mono Medium" w:eastAsia="Roboto Mono Medium" w:hAnsi="Roboto Mono Medium"/>
          <w:rtl w:val="0"/>
        </w:rPr>
        <w:t xml:space="preserve">WYPIN #$80,lowerpin</w:t>
      </w:r>
      <w:r w:rsidDel="00000000" w:rsidR="00000000" w:rsidRPr="00000000">
        <w:rPr>
          <w:rtl w:val="0"/>
        </w:rPr>
        <w:t xml:space="preserve">'. Then, after each IN rise on the upper pin, do a '</w:t>
      </w:r>
      <w:r w:rsidDel="00000000" w:rsidR="00000000" w:rsidRPr="00000000">
        <w:rPr>
          <w:rFonts w:ascii="Roboto Mono Medium" w:cs="Roboto Mono Medium" w:eastAsia="Roboto Mono Medium" w:hAnsi="Roboto Mono Medium"/>
          <w:rtl w:val="0"/>
        </w:rPr>
        <w:t xml:space="preserve">WYPIN byte,lowerpin</w:t>
      </w:r>
      <w:r w:rsidDel="00000000" w:rsidR="00000000" w:rsidRPr="00000000">
        <w:rPr>
          <w:rtl w:val="0"/>
        </w:rPr>
        <w:t xml:space="preserve">' to buffer the next byte. The transmitter will automatically send an EOP when you stop giving it bytes. To keep the output buffer from overflowing, you should always verify that the upper pin's IN was raised after each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before issuing another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even if you are just setting a state. The reason for this is that all output activity is timed to the baud generator and even state changes must wait for the next bit period before being implemented, at which time the output buffer empties.</w:t>
      </w:r>
    </w:p>
    <w:p w:rsidR="00000000" w:rsidDel="00000000" w:rsidP="00000000" w:rsidRDefault="00000000" w:rsidRPr="00000000" w14:paraId="000007B7">
      <w:pPr>
        <w:rPr/>
      </w:pPr>
      <w:r w:rsidDel="00000000" w:rsidR="00000000" w:rsidRPr="00000000">
        <w:rPr>
          <w:rtl w:val="0"/>
        </w:rPr>
        <w:t xml:space="preserve">There are separate state machines for transmitting and receiving. Only the baud generator is common between them. The transmitter was just described above. Below, the receiver is detailed. Note that the receiver receives not just input from another host/device, but all local output, as well.</w:t>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At any time, a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be executed on the lower pin to read the current 16-bit status of the receiver, with the error flag going into C. The lower pin's IN will be raised whenever a change occurs in the receiver's status. This will necessitate A </w:t>
      </w:r>
      <w:r w:rsidDel="00000000" w:rsidR="00000000" w:rsidRPr="00000000">
        <w:rPr>
          <w:rFonts w:ascii="Roboto Mono Medium" w:cs="Roboto Mono Medium" w:eastAsia="Roboto Mono Medium" w:hAnsi="Roboto Mono Medium"/>
          <w:rtl w:val="0"/>
        </w:rPr>
        <w:t xml:space="preserve">WRPIN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AKPIN</w:t>
      </w:r>
      <w:r w:rsidDel="00000000" w:rsidR="00000000" w:rsidRPr="00000000">
        <w:rPr>
          <w:rtl w:val="0"/>
        </w:rPr>
        <w:t xml:space="preserve"> before IN can be raised again, to alert of the next change in status. The receiver's status bits are as follows:</w:t>
      </w:r>
    </w:p>
    <w:p w:rsidR="00000000" w:rsidDel="00000000" w:rsidP="00000000" w:rsidRDefault="00000000" w:rsidRPr="00000000" w14:paraId="000007B9">
      <w:pPr>
        <w:spacing w:after="0" w:lineRule="auto"/>
        <w:ind w:left="720" w:firstLine="0"/>
        <w:rPr/>
      </w:pPr>
      <w:r w:rsidDel="00000000" w:rsidR="00000000" w:rsidRPr="00000000">
        <w:rPr>
          <w:rtl w:val="0"/>
        </w:rPr>
        <w:t xml:space="preserve">[31:16]</w:t>
        <w:tab/>
        <w:t xml:space="preserve">&lt;unused&gt;</w:t>
        <w:tab/>
        <w:tab/>
        <w:t xml:space="preserve">- $0000</w:t>
      </w:r>
    </w:p>
    <w:p w:rsidR="00000000" w:rsidDel="00000000" w:rsidP="00000000" w:rsidRDefault="00000000" w:rsidRPr="00000000" w14:paraId="000007BA">
      <w:pPr>
        <w:spacing w:after="0" w:lineRule="auto"/>
        <w:ind w:left="720" w:firstLine="0"/>
        <w:rPr/>
      </w:pPr>
      <w:r w:rsidDel="00000000" w:rsidR="00000000" w:rsidRPr="00000000">
        <w:rPr>
          <w:rtl w:val="0"/>
        </w:rPr>
        <w:t xml:space="preserve">[15:8]</w:t>
        <w:tab/>
        <w:t xml:space="preserve">byte</w:t>
        <w:tab/>
        <w:tab/>
        <w:tab/>
        <w:t xml:space="preserve">- last byte received</w:t>
      </w:r>
    </w:p>
    <w:p w:rsidR="00000000" w:rsidDel="00000000" w:rsidP="00000000" w:rsidRDefault="00000000" w:rsidRPr="00000000" w14:paraId="000007BB">
      <w:pPr>
        <w:spacing w:after="0" w:lineRule="auto"/>
        <w:ind w:left="720" w:firstLine="0"/>
        <w:rPr/>
      </w:pPr>
      <w:r w:rsidDel="00000000" w:rsidR="00000000" w:rsidRPr="00000000">
        <w:rPr>
          <w:rtl w:val="0"/>
        </w:rPr>
        <w:t xml:space="preserve">[7]</w:t>
        <w:tab/>
        <w:t xml:space="preserve">byte toggle</w:t>
        <w:tab/>
        <w:tab/>
        <w:t xml:space="preserve">- cleared on SOP, toggled on each byte received</w:t>
      </w:r>
    </w:p>
    <w:p w:rsidR="00000000" w:rsidDel="00000000" w:rsidP="00000000" w:rsidRDefault="00000000" w:rsidRPr="00000000" w14:paraId="000007BC">
      <w:pPr>
        <w:spacing w:after="0" w:lineRule="auto"/>
        <w:ind w:left="720" w:firstLine="0"/>
        <w:rPr/>
      </w:pPr>
      <w:r w:rsidDel="00000000" w:rsidR="00000000" w:rsidRPr="00000000">
        <w:rPr>
          <w:rtl w:val="0"/>
        </w:rPr>
        <w:t xml:space="preserve">[6]</w:t>
        <w:tab/>
        <w:t xml:space="preserve">error</w:t>
        <w:tab/>
        <w:tab/>
        <w:tab/>
        <w:t xml:space="preserve">- cleared on SOP, set on bit-unstuff error, EOP SE0 &gt; 3 bits, or SE1</w:t>
      </w:r>
    </w:p>
    <w:p w:rsidR="00000000" w:rsidDel="00000000" w:rsidP="00000000" w:rsidRDefault="00000000" w:rsidRPr="00000000" w14:paraId="000007BD">
      <w:pPr>
        <w:spacing w:after="0" w:lineRule="auto"/>
        <w:ind w:left="720" w:firstLine="0"/>
        <w:rPr/>
      </w:pPr>
      <w:r w:rsidDel="00000000" w:rsidR="00000000" w:rsidRPr="00000000">
        <w:rPr>
          <w:rtl w:val="0"/>
        </w:rPr>
        <w:t xml:space="preserve">[5]</w:t>
        <w:tab/>
        <w:t xml:space="preserve">EOP in</w:t>
        <w:tab/>
        <w:tab/>
        <w:tab/>
        <w:t xml:space="preserve">- cleared on SOP or 7+ bits of J or K, set on EOP</w:t>
      </w:r>
    </w:p>
    <w:p w:rsidR="00000000" w:rsidDel="00000000" w:rsidP="00000000" w:rsidRDefault="00000000" w:rsidRPr="00000000" w14:paraId="000007BE">
      <w:pPr>
        <w:spacing w:after="0" w:lineRule="auto"/>
        <w:ind w:left="720" w:firstLine="0"/>
        <w:rPr/>
      </w:pPr>
      <w:r w:rsidDel="00000000" w:rsidR="00000000" w:rsidRPr="00000000">
        <w:rPr>
          <w:rtl w:val="0"/>
        </w:rPr>
        <w:t xml:space="preserve">[4]</w:t>
        <w:tab/>
        <w:t xml:space="preserve">SOP in</w:t>
        <w:tab/>
        <w:tab/>
        <w:tab/>
        <w:t xml:space="preserve">- cleared on EOP or 7+ bits of J or K, set on SOP</w:t>
      </w:r>
    </w:p>
    <w:p w:rsidR="00000000" w:rsidDel="00000000" w:rsidP="00000000" w:rsidRDefault="00000000" w:rsidRPr="00000000" w14:paraId="000007BF">
      <w:pPr>
        <w:spacing w:after="0" w:lineRule="auto"/>
        <w:ind w:left="720" w:firstLine="0"/>
        <w:rPr/>
      </w:pPr>
      <w:r w:rsidDel="00000000" w:rsidR="00000000" w:rsidRPr="00000000">
        <w:rPr>
          <w:rtl w:val="0"/>
        </w:rPr>
        <w:t xml:space="preserve">[3]</w:t>
        <w:tab/>
        <w:t xml:space="preserve">SE1 in</w:t>
        <w:tab/>
        <w:t xml:space="preserve">(illegal)</w:t>
        <w:tab/>
        <w:tab/>
        <w:t xml:space="preserve">- cleared on !SE1, set on 1+ bits of SE1</w:t>
      </w:r>
    </w:p>
    <w:p w:rsidR="00000000" w:rsidDel="00000000" w:rsidP="00000000" w:rsidRDefault="00000000" w:rsidRPr="00000000" w14:paraId="000007C0">
      <w:pPr>
        <w:spacing w:after="0" w:lineRule="auto"/>
        <w:ind w:left="720" w:firstLine="0"/>
        <w:rPr/>
      </w:pPr>
      <w:r w:rsidDel="00000000" w:rsidR="00000000" w:rsidRPr="00000000">
        <w:rPr>
          <w:rtl w:val="0"/>
        </w:rPr>
        <w:t xml:space="preserve">[2]</w:t>
        <w:tab/>
        <w:t xml:space="preserve">SE0 in</w:t>
        <w:tab/>
        <w:t xml:space="preserve">(RESET)</w:t>
        <w:tab/>
        <w:t xml:space="preserve">- cleared on !SE0, set on 1+ bits of SE0</w:t>
      </w:r>
    </w:p>
    <w:p w:rsidR="00000000" w:rsidDel="00000000" w:rsidP="00000000" w:rsidRDefault="00000000" w:rsidRPr="00000000" w14:paraId="000007C1">
      <w:pPr>
        <w:spacing w:after="0" w:lineRule="auto"/>
        <w:ind w:left="720" w:firstLine="0"/>
        <w:rPr/>
      </w:pPr>
      <w:r w:rsidDel="00000000" w:rsidR="00000000" w:rsidRPr="00000000">
        <w:rPr>
          <w:rtl w:val="0"/>
        </w:rPr>
        <w:t xml:space="preserve">[1]</w:t>
        <w:tab/>
        <w:t xml:space="preserve">K in</w:t>
        <w:tab/>
        <w:t xml:space="preserve">(RESUME)</w:t>
        <w:tab/>
        <w:t xml:space="preserve">- cleared on !K, set on 7+ bits of K</w:t>
      </w:r>
    </w:p>
    <w:p w:rsidR="00000000" w:rsidDel="00000000" w:rsidP="00000000" w:rsidRDefault="00000000" w:rsidRPr="00000000" w14:paraId="000007C2">
      <w:pPr>
        <w:spacing w:after="200" w:lineRule="auto"/>
        <w:ind w:left="720" w:firstLine="0"/>
        <w:rPr/>
      </w:pPr>
      <w:r w:rsidDel="00000000" w:rsidR="00000000" w:rsidRPr="00000000">
        <w:rPr>
          <w:rtl w:val="0"/>
        </w:rPr>
        <w:t xml:space="preserve">[0]</w:t>
        <w:tab/>
        <w:t xml:space="preserve">J in</w:t>
        <w:tab/>
        <w:t xml:space="preserve">(IDLE)</w:t>
        <w:tab/>
        <w:tab/>
        <w:t xml:space="preserve">- cleared on !J, set on 7+ bits of J</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result of a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can be bit-tested for events of interest. It can also be shifted right by 8 bits to LSB-justify the last byte received and get the byte toggle bit into C, in order to determine if you have a new byte. Assume that 'flag' is initially zero:</w:t>
      </w:r>
    </w:p>
    <w:p w:rsidR="00000000" w:rsidDel="00000000" w:rsidP="00000000" w:rsidRDefault="00000000" w:rsidRPr="00000000" w14:paraId="000007C4">
      <w:pPr>
        <w:pStyle w:val="Title"/>
        <w:ind w:left="720" w:firstLine="0"/>
        <w:rPr/>
      </w:pPr>
      <w:bookmarkStart w:colFirst="0" w:colLast="0" w:name="_259bdlm1nt9o" w:id="721"/>
      <w:bookmarkEnd w:id="721"/>
      <w:r w:rsidDel="00000000" w:rsidR="00000000" w:rsidRPr="00000000">
        <w:rPr>
          <w:rtl w:val="0"/>
        </w:rPr>
        <w:t xml:space="preserve">       SHR     D,#8    WC      'get byte into D, get toggle bit into C</w:t>
      </w:r>
    </w:p>
    <w:p w:rsidR="00000000" w:rsidDel="00000000" w:rsidP="00000000" w:rsidRDefault="00000000" w:rsidRPr="00000000" w14:paraId="000007C5">
      <w:pPr>
        <w:pStyle w:val="Title"/>
        <w:ind w:left="720" w:firstLine="0"/>
        <w:rPr/>
      </w:pPr>
      <w:bookmarkStart w:colFirst="0" w:colLast="0" w:name="_lb9sc0z4mdtl" w:id="722"/>
      <w:bookmarkEnd w:id="722"/>
      <w:r w:rsidDel="00000000" w:rsidR="00000000" w:rsidRPr="00000000">
        <w:rPr>
          <w:rtl w:val="0"/>
        </w:rPr>
        <w:t xml:space="preserve">       CMPX    flag,#1 WZ      'compare toggle bit to flag, new byte if Z</w:t>
      </w:r>
    </w:p>
    <w:p w:rsidR="00000000" w:rsidDel="00000000" w:rsidP="00000000" w:rsidRDefault="00000000" w:rsidRPr="00000000" w14:paraId="000007C6">
      <w:pPr>
        <w:pStyle w:val="Title"/>
        <w:ind w:left="720" w:firstLine="0"/>
        <w:rPr/>
      </w:pPr>
      <w:bookmarkStart w:colFirst="0" w:colLast="0" w:name="_ur4741xuafkj" w:id="723"/>
      <w:bookmarkEnd w:id="723"/>
      <w:r w:rsidDel="00000000" w:rsidR="00000000" w:rsidRPr="00000000">
        <w:rPr>
          <w:rtl w:val="0"/>
        </w:rPr>
        <w:t xml:space="preserve">IF_Z   XOR     flag,#1         'if new byte, toggle flag</w:t>
      </w:r>
    </w:p>
    <w:p w:rsidR="00000000" w:rsidDel="00000000" w:rsidP="00000000" w:rsidRDefault="00000000" w:rsidRPr="00000000" w14:paraId="000007C7">
      <w:pPr>
        <w:pStyle w:val="Title"/>
        <w:ind w:left="720" w:firstLine="0"/>
        <w:rPr/>
      </w:pPr>
      <w:bookmarkStart w:colFirst="0" w:colLast="0" w:name="_93afvbeza89m" w:id="724"/>
      <w:bookmarkEnd w:id="724"/>
      <w:r w:rsidDel="00000000" w:rsidR="00000000" w:rsidRPr="00000000">
        <w:rPr>
          <w:rtl w:val="0"/>
        </w:rPr>
        <w:t xml:space="preserve">IF_Z   &lt;use byte&gt;              'if new byte, do something with it</w:t>
      </w:r>
    </w:p>
    <w:p w:rsidR="00000000" w:rsidDel="00000000" w:rsidP="00000000" w:rsidRDefault="00000000" w:rsidRPr="00000000" w14:paraId="000007C8">
      <w:pPr>
        <w:pStyle w:val="Heading3"/>
        <w:rPr/>
      </w:pPr>
      <w:bookmarkStart w:colFirst="0" w:colLast="0" w:name="_8klbwkvu2qes" w:id="725"/>
      <w:bookmarkEnd w:id="725"/>
      <w:r w:rsidDel="00000000" w:rsidR="00000000" w:rsidRPr="00000000">
        <w:rPr>
          <w:rtl w:val="0"/>
        </w:rPr>
        <w:t xml:space="preserve">Synchronous Serial Transmit (%11100)</w:t>
      </w:r>
    </w:p>
    <w:p w:rsidR="00000000" w:rsidDel="00000000" w:rsidP="00000000" w:rsidRDefault="00000000" w:rsidRPr="00000000" w14:paraId="000007C9">
      <w:pPr>
        <w:numPr>
          <w:ilvl w:val="0"/>
          <w:numId w:val="21"/>
        </w:numPr>
        <w:spacing w:after="0" w:afterAutospacing="0"/>
        <w:ind w:left="720" w:hanging="360"/>
        <w:rPr>
          <w:u w:val="none"/>
        </w:rPr>
      </w:pPr>
      <w:r w:rsidDel="00000000" w:rsidR="00000000" w:rsidRPr="00000000">
        <w:rPr>
          <w:rtl w:val="0"/>
        </w:rPr>
        <w:t xml:space="preserve">Overrides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to control the pin output state.</w:t>
      </w:r>
    </w:p>
    <w:p w:rsidR="00000000" w:rsidDel="00000000" w:rsidP="00000000" w:rsidRDefault="00000000" w:rsidRPr="00000000" w14:paraId="000007CA">
      <w:pPr>
        <w:numPr>
          <w:ilvl w:val="0"/>
          <w:numId w:val="21"/>
        </w:numPr>
        <w:spacing w:after="0" w:afterAutospacing="0"/>
        <w:ind w:left="720" w:hanging="360"/>
        <w:rPr>
          <w:u w:val="none"/>
        </w:rPr>
      </w:pPr>
      <w:r w:rsidDel="00000000" w:rsidR="00000000" w:rsidRPr="00000000">
        <w:rPr>
          <w:rtl w:val="0"/>
        </w:rPr>
        <w:t xml:space="preserve">Words of 1 to 32 bits are shifted out on the pin, LSB first, with each new bit being output two internal clock cycles after registering a positive edge on the B input. For negative-edge clocking, the B input may be inverted by setting B[3] in WRPIN's D value.</w:t>
      </w:r>
    </w:p>
    <w:p w:rsidR="00000000" w:rsidDel="00000000" w:rsidP="00000000" w:rsidRDefault="00000000" w:rsidRPr="00000000" w14:paraId="000007CB">
      <w:pPr>
        <w:numPr>
          <w:ilvl w:val="0"/>
          <w:numId w:val="21"/>
        </w:numPr>
        <w:spacing w:after="0" w:afterAutospacing="0"/>
        <w:ind w:left="720" w:hanging="360"/>
        <w:rPr>
          <w:u w:val="none"/>
        </w:rPr>
      </w:pPr>
      <w:r w:rsidDel="00000000" w:rsidR="00000000" w:rsidRPr="00000000">
        <w:rPr>
          <w:rFonts w:ascii="Roboto Mono Medium" w:cs="Roboto Mono Medium" w:eastAsia="Roboto Mono Medium" w:hAnsi="Roboto Mono Medium"/>
          <w:rtl w:val="0"/>
        </w:rPr>
        <w:t xml:space="preserve">WXPIN </w:t>
      </w:r>
      <w:r w:rsidDel="00000000" w:rsidR="00000000" w:rsidRPr="00000000">
        <w:rPr>
          <w:rtl w:val="0"/>
        </w:rPr>
        <w:t xml:space="preserve">is used to configure the update mode and  word length.</w:t>
      </w:r>
    </w:p>
    <w:p w:rsidR="00000000" w:rsidDel="00000000" w:rsidP="00000000" w:rsidRDefault="00000000" w:rsidRPr="00000000" w14:paraId="000007CC">
      <w:pPr>
        <w:numPr>
          <w:ilvl w:val="0"/>
          <w:numId w:val="21"/>
        </w:numPr>
        <w:spacing w:after="0" w:afterAutospacing="0"/>
        <w:ind w:left="720" w:hanging="360"/>
        <w:rPr>
          <w:u w:val="none"/>
        </w:rPr>
      </w:pPr>
      <w:r w:rsidDel="00000000" w:rsidR="00000000" w:rsidRPr="00000000">
        <w:rPr>
          <w:rtl w:val="0"/>
        </w:rPr>
        <w:t xml:space="preserve">X[5] selects the update mode:</w:t>
      </w:r>
    </w:p>
    <w:p w:rsidR="00000000" w:rsidDel="00000000" w:rsidP="00000000" w:rsidRDefault="00000000" w:rsidRPr="00000000" w14:paraId="000007CD">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X[5] = 0 sets continuous mode, where a first word is written via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to prime the shifter. Then, after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=1), the second word is buffered via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and continuous clocking is started. Upon shifting each word, the buffered data written via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is advanced into the shifter and IN is raised, indicating that a new output word can be buffered via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This mode allows steady data transmission with a continuous clock, as long as the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's after each IN-rise occur before the current word transmission is complete.</w:t>
      </w:r>
    </w:p>
    <w:p w:rsidR="00000000" w:rsidDel="00000000" w:rsidP="00000000" w:rsidRDefault="00000000" w:rsidRPr="00000000" w14:paraId="000007CE">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X[5] = 1 sets start-stop mode, where the current output word can always be updated via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before the first clock, flowing right through the buffer into the shifter. Any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issued after the first clock will be buffered and loaded into the shifter after the last clock of the current output word, at which time it could be changed again via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This mode is useful for setting up the output word before a stream of clocks are issued to shift it out.</w:t>
      </w:r>
    </w:p>
    <w:p w:rsidR="00000000" w:rsidDel="00000000" w:rsidP="00000000" w:rsidRDefault="00000000" w:rsidRPr="00000000" w14:paraId="000007CF">
      <w:pPr>
        <w:numPr>
          <w:ilvl w:val="0"/>
          <w:numId w:val="21"/>
        </w:numPr>
        <w:spacing w:after="0" w:afterAutospacing="0"/>
        <w:ind w:left="720" w:hanging="360"/>
        <w:rPr>
          <w:u w:val="none"/>
        </w:rPr>
      </w:pPr>
      <w:r w:rsidDel="00000000" w:rsidR="00000000" w:rsidRPr="00000000">
        <w:rPr>
          <w:rtl w:val="0"/>
        </w:rPr>
        <w:t xml:space="preserve">X[4:0] sets the number of bits, minus 1. For example, a value of 7 will set the word size to 8 bits.</w:t>
      </w:r>
    </w:p>
    <w:p w:rsidR="00000000" w:rsidDel="00000000" w:rsidP="00000000" w:rsidRDefault="00000000" w:rsidRPr="00000000" w14:paraId="000007D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w:t>
      </w:r>
      <w:r w:rsidDel="00000000" w:rsidR="00000000" w:rsidRPr="00000000">
        <w:rPr>
          <w:rtl w:val="0"/>
        </w:rPr>
        <w:t xml:space="preserve">is used to load the output words. The words first go into a single-stage buffer before being advanced to the shifter for output. Each time the buffer is advanced into the shifter, IN is raised, indicating that a new output word can be written via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During reset, the buffer flows straight into the shifter.</w:t>
      </w:r>
    </w:p>
    <w:p w:rsidR="00000000" w:rsidDel="00000000" w:rsidP="00000000" w:rsidRDefault="00000000" w:rsidRPr="00000000" w14:paraId="000007D1">
      <w:pPr>
        <w:numPr>
          <w:ilvl w:val="0"/>
          <w:numId w:val="21"/>
        </w:numPr>
        <w:spacing w:after="0" w:afterAutospacing="0"/>
        <w:ind w:left="720" w:hanging="360"/>
        <w:rPr>
          <w:u w:val="none"/>
        </w:rPr>
      </w:pPr>
      <w:r w:rsidDel="00000000" w:rsidR="00000000" w:rsidRPr="00000000">
        <w:rPr>
          <w:rtl w:val="0"/>
        </w:rPr>
        <w:t xml:space="preserve">If you intend to send MSB-first data, you must first shift and then reverse it. For example, if you had a byte in D that you wanted to send MSB-first, you would do a '</w:t>
      </w:r>
      <w:r w:rsidDel="00000000" w:rsidR="00000000" w:rsidRPr="00000000">
        <w:rPr>
          <w:rFonts w:ascii="Roboto Mono Medium" w:cs="Roboto Mono Medium" w:eastAsia="Roboto Mono Medium" w:hAnsi="Roboto Mono Medium"/>
          <w:rtl w:val="0"/>
        </w:rPr>
        <w:t xml:space="preserve">SHL D,#32-8</w:t>
      </w:r>
      <w:r w:rsidDel="00000000" w:rsidR="00000000" w:rsidRPr="00000000">
        <w:rPr>
          <w:rtl w:val="0"/>
        </w:rPr>
        <w:t xml:space="preserve">' and then a '</w:t>
      </w:r>
      <w:r w:rsidDel="00000000" w:rsidR="00000000" w:rsidRPr="00000000">
        <w:rPr>
          <w:rFonts w:ascii="Roboto Mono Medium" w:cs="Roboto Mono Medium" w:eastAsia="Roboto Mono Medium" w:hAnsi="Roboto Mono Medium"/>
          <w:rtl w:val="0"/>
        </w:rPr>
        <w:t xml:space="preserve">REV D</w:t>
      </w:r>
      <w:r w:rsidDel="00000000" w:rsidR="00000000" w:rsidRPr="00000000">
        <w:rPr>
          <w:rtl w:val="0"/>
        </w:rPr>
        <w:t xml:space="preserve">'.</w:t>
      </w:r>
    </w:p>
    <w:p w:rsidR="00000000" w:rsidDel="00000000" w:rsidP="00000000" w:rsidRDefault="00000000" w:rsidRPr="00000000" w14:paraId="000007D2">
      <w:pPr>
        <w:numPr>
          <w:ilvl w:val="0"/>
          <w:numId w:val="21"/>
        </w:numPr>
        <w:ind w:left="720" w:hanging="360"/>
        <w:rPr>
          <w:u w:val="none"/>
        </w:rPr>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the output is held low. Upon release of reset, the output will reflect the LSB of the output word written by any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during reset.</w:t>
      </w:r>
    </w:p>
    <w:p w:rsidR="00000000" w:rsidDel="00000000" w:rsidP="00000000" w:rsidRDefault="00000000" w:rsidRPr="00000000" w14:paraId="000007D3">
      <w:pPr>
        <w:pStyle w:val="Heading3"/>
        <w:rPr/>
      </w:pPr>
      <w:bookmarkStart w:colFirst="0" w:colLast="0" w:name="_yilm9fy7a2dt" w:id="726"/>
      <w:bookmarkEnd w:id="726"/>
      <w:r w:rsidDel="00000000" w:rsidR="00000000" w:rsidRPr="00000000">
        <w:rPr>
          <w:rtl w:val="0"/>
        </w:rPr>
        <w:t xml:space="preserve">Synchronous Serial Receive (%11101)</w:t>
      </w:r>
    </w:p>
    <w:p w:rsidR="00000000" w:rsidDel="00000000" w:rsidP="00000000" w:rsidRDefault="00000000" w:rsidRPr="00000000" w14:paraId="000007D4">
      <w:pPr>
        <w:numPr>
          <w:ilvl w:val="0"/>
          <w:numId w:val="10"/>
        </w:numPr>
        <w:spacing w:after="0" w:afterAutospacing="0"/>
        <w:ind w:left="720" w:hanging="360"/>
        <w:rPr>
          <w:u w:val="none"/>
        </w:rPr>
      </w:pPr>
      <w:r w:rsidDel="00000000" w:rsidR="00000000" w:rsidRPr="00000000">
        <w:rPr>
          <w:rtl w:val="0"/>
        </w:rPr>
        <w:t xml:space="preserve">Words of 1 to 32 bits are shifted in by sampling the A input around the positive edge of the B input. For negative-edge clocking, the B input may be inverted by setting B[3] in </w:t>
      </w:r>
      <w:r w:rsidDel="00000000" w:rsidR="00000000" w:rsidRPr="00000000">
        <w:rPr>
          <w:rFonts w:ascii="Roboto Mono Medium" w:cs="Roboto Mono Medium" w:eastAsia="Roboto Mono Medium" w:hAnsi="Roboto Mono Medium"/>
          <w:rtl w:val="0"/>
        </w:rPr>
        <w:t xml:space="preserve">WRPIN</w:t>
      </w:r>
      <w:r w:rsidDel="00000000" w:rsidR="00000000" w:rsidRPr="00000000">
        <w:rPr>
          <w:rtl w:val="0"/>
        </w:rPr>
        <w:t xml:space="preserve">'s D value.</w:t>
      </w:r>
    </w:p>
    <w:p w:rsidR="00000000" w:rsidDel="00000000" w:rsidP="00000000" w:rsidRDefault="00000000" w:rsidRPr="00000000" w14:paraId="000007D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is used to configure the sampling and word length.</w:t>
      </w:r>
    </w:p>
    <w:p w:rsidR="00000000" w:rsidDel="00000000" w:rsidP="00000000" w:rsidRDefault="00000000" w:rsidRPr="00000000" w14:paraId="000007D6">
      <w:pPr>
        <w:numPr>
          <w:ilvl w:val="0"/>
          <w:numId w:val="10"/>
        </w:numPr>
        <w:spacing w:after="0" w:afterAutospacing="0"/>
        <w:ind w:left="720" w:hanging="360"/>
        <w:rPr>
          <w:u w:val="none"/>
        </w:rPr>
      </w:pPr>
      <w:r w:rsidDel="00000000" w:rsidR="00000000" w:rsidRPr="00000000">
        <w:rPr>
          <w:rtl w:val="0"/>
        </w:rPr>
        <w:t xml:space="preserve">X[5] selects the A input sample position relative to the B input edge:</w:t>
      </w:r>
    </w:p>
    <w:p w:rsidR="00000000" w:rsidDel="00000000" w:rsidP="00000000" w:rsidRDefault="00000000" w:rsidRPr="00000000" w14:paraId="000007D7">
      <w:pPr>
        <w:numPr>
          <w:ilvl w:val="1"/>
          <w:numId w:val="10"/>
        </w:numPr>
        <w:spacing w:after="0" w:afterAutospacing="0"/>
        <w:ind w:left="1440" w:hanging="360"/>
        <w:rPr>
          <w:u w:val="none"/>
        </w:rPr>
      </w:pPr>
      <w:r w:rsidDel="00000000" w:rsidR="00000000" w:rsidRPr="00000000">
        <w:rPr>
          <w:rtl w:val="0"/>
        </w:rPr>
        <w:t xml:space="preserve">X[5] = 0 selects the A input sample just before the B input edge was registered. This requires no hold time on the part of the sender.</w:t>
      </w:r>
    </w:p>
    <w:p w:rsidR="00000000" w:rsidDel="00000000" w:rsidP="00000000" w:rsidRDefault="00000000" w:rsidRPr="00000000" w14:paraId="000007D8">
      <w:pPr>
        <w:numPr>
          <w:ilvl w:val="1"/>
          <w:numId w:val="10"/>
        </w:numPr>
        <w:spacing w:after="0" w:afterAutospacing="0"/>
        <w:ind w:left="1440" w:hanging="360"/>
        <w:rPr>
          <w:u w:val="none"/>
        </w:rPr>
      </w:pPr>
      <w:r w:rsidDel="00000000" w:rsidR="00000000" w:rsidRPr="00000000">
        <w:rPr>
          <w:rtl w:val="0"/>
        </w:rPr>
        <w:t xml:space="preserve">X[5] = 1 selects the sample coincident with the B edge being registered. This is useful where transmitted data remains steady after the B edge for a brief time. In the synchronous serial transmit mode, the data is steady for two internal clocks after the B edge was registered, so employing this complementary feature would enable the fastest data transmission when receiving from another smart pin in synchronous serial transmit mode.</w:t>
      </w:r>
    </w:p>
    <w:p w:rsidR="00000000" w:rsidDel="00000000" w:rsidP="00000000" w:rsidRDefault="00000000" w:rsidRPr="00000000" w14:paraId="000007D9">
      <w:pPr>
        <w:numPr>
          <w:ilvl w:val="0"/>
          <w:numId w:val="10"/>
        </w:numPr>
        <w:spacing w:after="0" w:afterAutospacing="0"/>
        <w:ind w:left="720" w:hanging="360"/>
        <w:rPr>
          <w:u w:val="none"/>
        </w:rPr>
      </w:pPr>
      <w:r w:rsidDel="00000000" w:rsidR="00000000" w:rsidRPr="00000000">
        <w:rPr>
          <w:rtl w:val="0"/>
        </w:rPr>
        <w:t xml:space="preserve">X[4:0] sets the number of bits, minus 1. For example, a value of 7 will set the word size to 8 bits.</w:t>
      </w:r>
    </w:p>
    <w:p w:rsidR="00000000" w:rsidDel="00000000" w:rsidP="00000000" w:rsidRDefault="00000000" w:rsidRPr="00000000" w14:paraId="000007D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When a word is received, IN is raised and the data can then be read via </w:t>
      </w: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The data read will be MSB-justified.</w:t>
      </w:r>
    </w:p>
    <w:p w:rsidR="00000000" w:rsidDel="00000000" w:rsidP="00000000" w:rsidRDefault="00000000" w:rsidRPr="00000000" w14:paraId="000007DB">
      <w:pPr>
        <w:numPr>
          <w:ilvl w:val="0"/>
          <w:numId w:val="10"/>
        </w:numPr>
        <w:spacing w:after="0" w:afterAutospacing="0"/>
        <w:ind w:left="720" w:hanging="360"/>
        <w:rPr>
          <w:u w:val="none"/>
        </w:rPr>
      </w:pPr>
      <w:r w:rsidDel="00000000" w:rsidR="00000000" w:rsidRPr="00000000">
        <w:rPr>
          <w:rtl w:val="0"/>
        </w:rPr>
        <w:t xml:space="preserve">If you received LSB-first data, it will require right-shifting, unless the word size was 32 bits. For a word size of 8 bits, you would need to do a '</w:t>
      </w:r>
      <w:r w:rsidDel="00000000" w:rsidR="00000000" w:rsidRPr="00000000">
        <w:rPr>
          <w:rFonts w:ascii="Roboto Mono Medium" w:cs="Roboto Mono Medium" w:eastAsia="Roboto Mono Medium" w:hAnsi="Roboto Mono Medium"/>
          <w:rtl w:val="0"/>
        </w:rPr>
        <w:t xml:space="preserve">SHR D,#32-8</w:t>
      </w:r>
      <w:r w:rsidDel="00000000" w:rsidR="00000000" w:rsidRPr="00000000">
        <w:rPr>
          <w:rtl w:val="0"/>
        </w:rPr>
        <w:t xml:space="preserve">' to get the data LSB-justified.</w:t>
      </w:r>
    </w:p>
    <w:p w:rsidR="00000000" w:rsidDel="00000000" w:rsidP="00000000" w:rsidRDefault="00000000" w:rsidRPr="00000000" w14:paraId="000007DC">
      <w:pPr>
        <w:numPr>
          <w:ilvl w:val="0"/>
          <w:numId w:val="10"/>
        </w:numPr>
        <w:ind w:left="720" w:hanging="360"/>
        <w:rPr>
          <w:u w:val="none"/>
        </w:rPr>
      </w:pPr>
      <w:r w:rsidDel="00000000" w:rsidR="00000000" w:rsidRPr="00000000">
        <w:rPr>
          <w:rtl w:val="0"/>
        </w:rPr>
        <w:t xml:space="preserve">If you received MSB-first data, it will need to be reversed and possibly masked, unless the word size was 32 bits. For example, if you received a 9-bit word, you would do </w:t>
      </w:r>
      <w:r w:rsidDel="00000000" w:rsidR="00000000" w:rsidRPr="00000000">
        <w:rPr>
          <w:rFonts w:ascii="Roboto Mono Medium" w:cs="Roboto Mono Medium" w:eastAsia="Roboto Mono Medium" w:hAnsi="Roboto Mono Medium"/>
          <w:rtl w:val="0"/>
        </w:rPr>
        <w:t xml:space="preserve">'REV D</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'ZEROX D,#8</w:t>
      </w:r>
      <w:r w:rsidDel="00000000" w:rsidR="00000000" w:rsidRPr="00000000">
        <w:rPr>
          <w:rtl w:val="0"/>
        </w:rPr>
        <w:t xml:space="preserve">' to get the data LSB-justified.</w:t>
      </w:r>
    </w:p>
    <w:p w:rsidR="00000000" w:rsidDel="00000000" w:rsidP="00000000" w:rsidRDefault="00000000" w:rsidRPr="00000000" w14:paraId="000007DD">
      <w:pPr>
        <w:pStyle w:val="Heading3"/>
        <w:rPr/>
      </w:pPr>
      <w:bookmarkStart w:colFirst="0" w:colLast="0" w:name="_xdd3ort80he8" w:id="727"/>
      <w:bookmarkEnd w:id="727"/>
      <w:r w:rsidDel="00000000" w:rsidR="00000000" w:rsidRPr="00000000">
        <w:rPr>
          <w:rtl w:val="0"/>
        </w:rPr>
        <w:t xml:space="preserve">Asynchronous Serial Transmit (%11110)</w:t>
      </w:r>
    </w:p>
    <w:p w:rsidR="00000000" w:rsidDel="00000000" w:rsidP="00000000" w:rsidRDefault="00000000" w:rsidRPr="00000000" w14:paraId="000007DE">
      <w:pPr>
        <w:numPr>
          <w:ilvl w:val="0"/>
          <w:numId w:val="39"/>
        </w:numPr>
        <w:spacing w:after="0" w:afterAutospacing="0"/>
        <w:ind w:left="720" w:hanging="360"/>
        <w:rPr>
          <w:u w:val="none"/>
        </w:rPr>
      </w:pPr>
      <w:r w:rsidDel="00000000" w:rsidR="00000000" w:rsidRPr="00000000">
        <w:rPr>
          <w:rtl w:val="0"/>
        </w:rPr>
        <w:t xml:space="preserve">Overrides </w:t>
      </w:r>
      <w:r w:rsidDel="00000000" w:rsidR="00000000" w:rsidRPr="00000000">
        <w:rPr>
          <w:rFonts w:ascii="Roboto Mono Medium" w:cs="Roboto Mono Medium" w:eastAsia="Roboto Mono Medium" w:hAnsi="Roboto Mono Medium"/>
          <w:rtl w:val="0"/>
        </w:rPr>
        <w:t xml:space="preserve">OUT</w:t>
      </w:r>
      <w:r w:rsidDel="00000000" w:rsidR="00000000" w:rsidRPr="00000000">
        <w:rPr>
          <w:rtl w:val="0"/>
        </w:rPr>
        <w:t xml:space="preserve"> to control the pin output state.</w:t>
      </w:r>
    </w:p>
    <w:p w:rsidR="00000000" w:rsidDel="00000000" w:rsidP="00000000" w:rsidRDefault="00000000" w:rsidRPr="00000000" w14:paraId="000007DF">
      <w:pPr>
        <w:numPr>
          <w:ilvl w:val="0"/>
          <w:numId w:val="39"/>
        </w:numPr>
        <w:spacing w:after="0" w:afterAutospacing="0"/>
        <w:ind w:left="720" w:hanging="360"/>
        <w:rPr>
          <w:u w:val="none"/>
        </w:rPr>
      </w:pPr>
      <w:r w:rsidDel="00000000" w:rsidR="00000000" w:rsidRPr="00000000">
        <w:rPr>
          <w:rtl w:val="0"/>
        </w:rPr>
        <w:t xml:space="preserve">Words from 1 to 32 bits are serially transmitted on the pin at a programmable baud rate, beginning with a low "start" bit and ending with a high "stop" bit.</w:t>
      </w:r>
    </w:p>
    <w:p w:rsidR="00000000" w:rsidDel="00000000" w:rsidP="00000000" w:rsidRDefault="00000000" w:rsidRPr="00000000" w14:paraId="000007E0">
      <w:pPr>
        <w:numPr>
          <w:ilvl w:val="0"/>
          <w:numId w:val="39"/>
        </w:numPr>
        <w:spacing w:after="0" w:afterAutospacing="0"/>
        <w:ind w:left="720" w:hanging="360"/>
        <w:rPr>
          <w:u w:val="none"/>
        </w:rPr>
      </w:pP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is used to configure the baud rate and word length.</w:t>
      </w:r>
    </w:p>
    <w:p w:rsidR="00000000" w:rsidDel="00000000" w:rsidP="00000000" w:rsidRDefault="00000000" w:rsidRPr="00000000" w14:paraId="000007E1">
      <w:pPr>
        <w:numPr>
          <w:ilvl w:val="0"/>
          <w:numId w:val="39"/>
        </w:numPr>
        <w:spacing w:after="0" w:afterAutospacing="0"/>
        <w:ind w:left="720" w:hanging="360"/>
        <w:rPr>
          <w:u w:val="none"/>
        </w:rPr>
      </w:pPr>
      <w:r w:rsidDel="00000000" w:rsidR="00000000" w:rsidRPr="00000000">
        <w:rPr>
          <w:rtl w:val="0"/>
        </w:rPr>
        <w:t xml:space="preserve">X[31:16] establishes the number of clocks in a bit period, and in case X[31:26] is zero, X[15:10] establishes the number of fractional clocks in a bit period. The X bit period value can be simply computed as: (clocks * $1_0000) &amp; $FFFFFC00. For example, 7.5 clocks would be $00078000, and 33.33 clocks would be $00215400.</w:t>
      </w:r>
    </w:p>
    <w:p w:rsidR="00000000" w:rsidDel="00000000" w:rsidP="00000000" w:rsidRDefault="00000000" w:rsidRPr="00000000" w14:paraId="000007E2">
      <w:pPr>
        <w:numPr>
          <w:ilvl w:val="0"/>
          <w:numId w:val="39"/>
        </w:numPr>
        <w:spacing w:after="0" w:afterAutospacing="0"/>
        <w:ind w:left="720" w:hanging="360"/>
        <w:rPr>
          <w:u w:val="none"/>
        </w:rPr>
      </w:pPr>
      <w:r w:rsidDel="00000000" w:rsidR="00000000" w:rsidRPr="00000000">
        <w:rPr>
          <w:rtl w:val="0"/>
        </w:rPr>
        <w:t xml:space="preserve">X[4:0] sets the number of bits, minus 1. For example, a value of 7 will set the word size to 8 bits.</w:t>
      </w:r>
    </w:p>
    <w:p w:rsidR="00000000" w:rsidDel="00000000" w:rsidP="00000000" w:rsidRDefault="00000000" w:rsidRPr="00000000" w14:paraId="000007E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is used to load the output words. The words first go into a single-stage buffer before being advanced to a shifter for output. This buffering mechanism makes it possible to keep the shifter constantly busy, so that gapless transmissions can be achieved. Any time a word is advanced from the buffer to the shifter, IN is raised, indicating that a new word can be loaded.</w:t>
      </w:r>
    </w:p>
    <w:p w:rsidR="00000000" w:rsidDel="00000000" w:rsidP="00000000" w:rsidRDefault="00000000" w:rsidRPr="00000000" w14:paraId="000007E4">
      <w:pPr>
        <w:numPr>
          <w:ilvl w:val="0"/>
          <w:numId w:val="39"/>
        </w:numPr>
        <w:spacing w:after="0" w:afterAutospacing="0"/>
        <w:ind w:left="720" w:hanging="360"/>
        <w:rPr>
          <w:u w:val="none"/>
        </w:rPr>
      </w:pPr>
      <w:r w:rsidDel="00000000" w:rsidR="00000000" w:rsidRPr="00000000">
        <w:rPr>
          <w:rtl w:val="0"/>
        </w:rPr>
        <w:t xml:space="preserve">Here is the internal state sequence:</w:t>
      </w:r>
    </w:p>
    <w:p w:rsidR="00000000" w:rsidDel="00000000" w:rsidP="00000000" w:rsidRDefault="00000000" w:rsidRPr="00000000" w14:paraId="000007E5">
      <w:pPr>
        <w:numPr>
          <w:ilvl w:val="1"/>
          <w:numId w:val="39"/>
        </w:numPr>
        <w:spacing w:after="0" w:afterAutospacing="0"/>
        <w:ind w:left="1440" w:hanging="360"/>
        <w:rPr>
          <w:u w:val="none"/>
        </w:rPr>
      </w:pPr>
      <w:r w:rsidDel="00000000" w:rsidR="00000000" w:rsidRPr="00000000">
        <w:rPr>
          <w:rtl w:val="0"/>
        </w:rPr>
        <w:t xml:space="preserve">Wait for an output word to be buffered via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then set the 'buffer-full' and 'busy' flags.</w:t>
      </w:r>
    </w:p>
    <w:p w:rsidR="00000000" w:rsidDel="00000000" w:rsidP="00000000" w:rsidRDefault="00000000" w:rsidRPr="00000000" w14:paraId="000007E6">
      <w:pPr>
        <w:numPr>
          <w:ilvl w:val="1"/>
          <w:numId w:val="39"/>
        </w:numPr>
        <w:spacing w:after="0" w:afterAutospacing="0"/>
        <w:ind w:left="1440" w:hanging="360"/>
        <w:rPr>
          <w:u w:val="none"/>
        </w:rPr>
      </w:pPr>
      <w:r w:rsidDel="00000000" w:rsidR="00000000" w:rsidRPr="00000000">
        <w:rPr>
          <w:rtl w:val="0"/>
        </w:rPr>
        <w:t xml:space="preserve">Move the word into the shifter, clear the 'buffer-full' flag, and raise IN.</w:t>
      </w:r>
    </w:p>
    <w:p w:rsidR="00000000" w:rsidDel="00000000" w:rsidP="00000000" w:rsidRDefault="00000000" w:rsidRPr="00000000" w14:paraId="000007E7">
      <w:pPr>
        <w:numPr>
          <w:ilvl w:val="1"/>
          <w:numId w:val="39"/>
        </w:numPr>
        <w:spacing w:after="0" w:afterAutospacing="0"/>
        <w:ind w:left="1440" w:hanging="360"/>
        <w:rPr>
          <w:u w:val="none"/>
        </w:rPr>
      </w:pPr>
      <w:r w:rsidDel="00000000" w:rsidR="00000000" w:rsidRPr="00000000">
        <w:rPr>
          <w:rtl w:val="0"/>
        </w:rPr>
        <w:t xml:space="preserve">Output a low for one bit period (the START bit).</w:t>
      </w:r>
    </w:p>
    <w:p w:rsidR="00000000" w:rsidDel="00000000" w:rsidP="00000000" w:rsidRDefault="00000000" w:rsidRPr="00000000" w14:paraId="000007E8">
      <w:pPr>
        <w:numPr>
          <w:ilvl w:val="1"/>
          <w:numId w:val="39"/>
        </w:numPr>
        <w:spacing w:after="0" w:afterAutospacing="0"/>
        <w:ind w:left="1440" w:hanging="360"/>
        <w:rPr>
          <w:u w:val="none"/>
        </w:rPr>
      </w:pPr>
      <w:r w:rsidDel="00000000" w:rsidR="00000000" w:rsidRPr="00000000">
        <w:rPr>
          <w:rtl w:val="0"/>
        </w:rPr>
        <w:t xml:space="preserve">Output the LSB of the shifter for one bit period, shift right, and repeat until all data bits are sent.</w:t>
      </w:r>
    </w:p>
    <w:p w:rsidR="00000000" w:rsidDel="00000000" w:rsidP="00000000" w:rsidRDefault="00000000" w:rsidRPr="00000000" w14:paraId="000007E9">
      <w:pPr>
        <w:numPr>
          <w:ilvl w:val="1"/>
          <w:numId w:val="39"/>
        </w:numPr>
        <w:spacing w:after="0" w:afterAutospacing="0"/>
        <w:ind w:left="1440" w:hanging="360"/>
        <w:rPr>
          <w:u w:val="none"/>
        </w:rPr>
      </w:pPr>
      <w:r w:rsidDel="00000000" w:rsidR="00000000" w:rsidRPr="00000000">
        <w:rPr>
          <w:rtl w:val="0"/>
        </w:rPr>
        <w:t xml:space="preserve">Output a high for one bit period (the STOP bit).</w:t>
      </w:r>
    </w:p>
    <w:p w:rsidR="00000000" w:rsidDel="00000000" w:rsidP="00000000" w:rsidRDefault="00000000" w:rsidRPr="00000000" w14:paraId="000007EA">
      <w:pPr>
        <w:numPr>
          <w:ilvl w:val="1"/>
          <w:numId w:val="39"/>
        </w:numPr>
        <w:spacing w:after="0" w:afterAutospacing="0"/>
        <w:ind w:left="1440" w:hanging="360"/>
        <w:rPr>
          <w:u w:val="none"/>
        </w:rPr>
      </w:pPr>
      <w:r w:rsidDel="00000000" w:rsidR="00000000" w:rsidRPr="00000000">
        <w:rPr>
          <w:rtl w:val="0"/>
        </w:rPr>
        <w:t xml:space="preserve">If the 'buffer-full' flag is set due to an intervening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loop to (b). Otherwise, clear the 'busy' flag and loop to (a).</w:t>
      </w:r>
    </w:p>
    <w:p w:rsidR="00000000" w:rsidDel="00000000" w:rsidP="00000000" w:rsidRDefault="00000000" w:rsidRPr="00000000" w14:paraId="000007E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with </w:t>
      </w:r>
      <w:r w:rsidDel="00000000" w:rsidR="00000000" w:rsidRPr="00000000">
        <w:rPr>
          <w:rFonts w:ascii="Roboto Mono Medium" w:cs="Roboto Mono Medium" w:eastAsia="Roboto Mono Medium" w:hAnsi="Roboto Mono Medium"/>
          <w:rtl w:val="0"/>
        </w:rPr>
        <w:t xml:space="preserve">WC</w:t>
      </w:r>
      <w:r w:rsidDel="00000000" w:rsidR="00000000" w:rsidRPr="00000000">
        <w:rPr>
          <w:rtl w:val="0"/>
        </w:rPr>
        <w:t xml:space="preserve"> always returns the 'busy' flag into C. This is useful for knowing when a transmission has completed. The busy flag can be polled starting three clocks after the </w:t>
      </w:r>
      <w:r w:rsidDel="00000000" w:rsidR="00000000" w:rsidRPr="00000000">
        <w:rPr>
          <w:rFonts w:ascii="Roboto Mono Medium" w:cs="Roboto Mono Medium" w:eastAsia="Roboto Mono Medium" w:hAnsi="Roboto Mono Medium"/>
          <w:rtl w:val="0"/>
        </w:rPr>
        <w:t xml:space="preserve">WYPIN</w:t>
      </w:r>
      <w:r w:rsidDel="00000000" w:rsidR="00000000" w:rsidRPr="00000000">
        <w:rPr>
          <w:rtl w:val="0"/>
        </w:rPr>
        <w:t xml:space="preserve">, which loads the output words:</w:t>
      </w:r>
    </w:p>
    <w:p w:rsidR="00000000" w:rsidDel="00000000" w:rsidP="00000000" w:rsidRDefault="00000000" w:rsidRPr="00000000" w14:paraId="000007EC">
      <w:pPr>
        <w:pStyle w:val="Title"/>
        <w:ind w:left="720" w:firstLine="0"/>
        <w:rPr/>
      </w:pPr>
      <w:bookmarkStart w:colFirst="0" w:colLast="0" w:name="_az69rc2b15on" w:id="728"/>
      <w:bookmarkEnd w:id="728"/>
      <w:r w:rsidDel="00000000" w:rsidR="00000000" w:rsidRPr="00000000">
        <w:rPr>
          <w:rtl w:val="0"/>
        </w:rPr>
        <w:t xml:space="preserve">       WYPIN   x,#txpin        'load output word</w:t>
      </w:r>
    </w:p>
    <w:p w:rsidR="00000000" w:rsidDel="00000000" w:rsidP="00000000" w:rsidRDefault="00000000" w:rsidRPr="00000000" w14:paraId="000007ED">
      <w:pPr>
        <w:pStyle w:val="Title"/>
        <w:ind w:left="720" w:firstLine="0"/>
        <w:rPr/>
      </w:pPr>
      <w:bookmarkStart w:colFirst="0" w:colLast="0" w:name="_xlun85hs66xw" w:id="729"/>
      <w:bookmarkEnd w:id="729"/>
      <w:r w:rsidDel="00000000" w:rsidR="00000000" w:rsidRPr="00000000">
        <w:rPr>
          <w:rtl w:val="0"/>
        </w:rPr>
        <w:t xml:space="preserve">       WAITX   #1              'wait 2+1 clocks before polling busy</w:t>
      </w:r>
    </w:p>
    <w:p w:rsidR="00000000" w:rsidDel="00000000" w:rsidP="00000000" w:rsidRDefault="00000000" w:rsidRPr="00000000" w14:paraId="000007EE">
      <w:pPr>
        <w:pStyle w:val="Title"/>
        <w:ind w:left="720" w:firstLine="0"/>
        <w:rPr/>
      </w:pPr>
      <w:bookmarkStart w:colFirst="0" w:colLast="0" w:name="_7idb7gsoari1" w:id="730"/>
      <w:bookmarkEnd w:id="730"/>
      <w:r w:rsidDel="00000000" w:rsidR="00000000" w:rsidRPr="00000000">
        <w:rPr>
          <w:rtl w:val="0"/>
        </w:rPr>
        <w:t xml:space="preserve">wait   RDPIN   x,#txpin  WC    'get busy flag into C</w:t>
      </w:r>
    </w:p>
    <w:p w:rsidR="00000000" w:rsidDel="00000000" w:rsidP="00000000" w:rsidRDefault="00000000" w:rsidRPr="00000000" w14:paraId="000007EF">
      <w:pPr>
        <w:pStyle w:val="Title"/>
        <w:spacing w:after="200" w:lineRule="auto"/>
        <w:ind w:left="720" w:firstLine="0"/>
        <w:rPr/>
      </w:pPr>
      <w:bookmarkStart w:colFirst="0" w:colLast="0" w:name="_zaneta3xwgpg" w:id="731"/>
      <w:bookmarkEnd w:id="731"/>
      <w:r w:rsidDel="00000000" w:rsidR="00000000" w:rsidRPr="00000000">
        <w:rPr>
          <w:rtl w:val="0"/>
        </w:rPr>
        <w:t xml:space="preserve">IF_C   JMP     #wait           'loop until C = 0</w:t>
      </w:r>
    </w:p>
    <w:p w:rsidR="00000000" w:rsidDel="00000000" w:rsidP="00000000" w:rsidRDefault="00000000" w:rsidRPr="00000000" w14:paraId="000007F0">
      <w:pPr>
        <w:numPr>
          <w:ilvl w:val="0"/>
          <w:numId w:val="39"/>
        </w:numPr>
        <w:ind w:left="720" w:hanging="360"/>
        <w:rPr>
          <w:u w:val="none"/>
        </w:rPr>
      </w:pPr>
      <w:r w:rsidDel="00000000" w:rsidR="00000000" w:rsidRPr="00000000">
        <w:rPr>
          <w:rtl w:val="0"/>
        </w:rPr>
        <w:t xml:space="preserve">During reset (</w:t>
      </w:r>
      <w:r w:rsidDel="00000000" w:rsidR="00000000" w:rsidRPr="00000000">
        <w:rPr>
          <w:rFonts w:ascii="Roboto Mono Medium" w:cs="Roboto Mono Medium" w:eastAsia="Roboto Mono Medium" w:hAnsi="Roboto Mono Medium"/>
          <w:rtl w:val="0"/>
        </w:rPr>
        <w:t xml:space="preserve">DIR</w:t>
      </w:r>
      <w:r w:rsidDel="00000000" w:rsidR="00000000" w:rsidRPr="00000000">
        <w:rPr>
          <w:rtl w:val="0"/>
        </w:rPr>
        <w:t xml:space="preserve">=0) the output is held high.</w:t>
      </w:r>
    </w:p>
    <w:p w:rsidR="00000000" w:rsidDel="00000000" w:rsidP="00000000" w:rsidRDefault="00000000" w:rsidRPr="00000000" w14:paraId="000007F1">
      <w:pPr>
        <w:pStyle w:val="Heading3"/>
        <w:rPr/>
      </w:pPr>
      <w:bookmarkStart w:colFirst="0" w:colLast="0" w:name="_ak5mbeig8bh1" w:id="732"/>
      <w:bookmarkEnd w:id="732"/>
      <w:r w:rsidDel="00000000" w:rsidR="00000000" w:rsidRPr="00000000">
        <w:rPr>
          <w:rtl w:val="0"/>
        </w:rPr>
        <w:t xml:space="preserve">Asynchronous Serial Receive (%11111)</w:t>
      </w:r>
    </w:p>
    <w:p w:rsidR="00000000" w:rsidDel="00000000" w:rsidP="00000000" w:rsidRDefault="00000000" w:rsidRPr="00000000" w14:paraId="000007F2">
      <w:pPr>
        <w:numPr>
          <w:ilvl w:val="0"/>
          <w:numId w:val="28"/>
        </w:numPr>
        <w:spacing w:after="0" w:afterAutospacing="0"/>
        <w:ind w:left="720" w:hanging="360"/>
        <w:rPr>
          <w:u w:val="none"/>
        </w:rPr>
      </w:pPr>
      <w:r w:rsidDel="00000000" w:rsidR="00000000" w:rsidRPr="00000000">
        <w:rPr>
          <w:rtl w:val="0"/>
        </w:rPr>
        <w:t xml:space="preserve">Words from 1 to 32 bits are serially received on the A input at a programmable baud rate.</w:t>
      </w:r>
    </w:p>
    <w:p w:rsidR="00000000" w:rsidDel="00000000" w:rsidP="00000000" w:rsidRDefault="00000000" w:rsidRPr="00000000" w14:paraId="000007F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Fonts w:ascii="Roboto Mono Medium" w:cs="Roboto Mono Medium" w:eastAsia="Roboto Mono Medium" w:hAnsi="Roboto Mono Medium"/>
          <w:rtl w:val="0"/>
        </w:rPr>
        <w:t xml:space="preserve">WXPIN</w:t>
      </w:r>
      <w:r w:rsidDel="00000000" w:rsidR="00000000" w:rsidRPr="00000000">
        <w:rPr>
          <w:rtl w:val="0"/>
        </w:rPr>
        <w:t xml:space="preserve"> is used to configure the baud rate and word length.</w:t>
      </w:r>
    </w:p>
    <w:p w:rsidR="00000000" w:rsidDel="00000000" w:rsidP="00000000" w:rsidRDefault="00000000" w:rsidRPr="00000000" w14:paraId="000007F4">
      <w:pPr>
        <w:numPr>
          <w:ilvl w:val="0"/>
          <w:numId w:val="28"/>
        </w:numPr>
        <w:spacing w:after="0" w:afterAutospacing="0"/>
        <w:ind w:left="720" w:hanging="360"/>
        <w:rPr>
          <w:u w:val="none"/>
        </w:rPr>
      </w:pPr>
      <w:r w:rsidDel="00000000" w:rsidR="00000000" w:rsidRPr="00000000">
        <w:rPr>
          <w:rtl w:val="0"/>
        </w:rPr>
        <w:t xml:space="preserve">X[31:16] establishes the number of clocks in a bit period, and in case X[31:26] is zero, X[15:10] establishes the number of fractional clocks in a bit period. The X bit period value can be simply computed as: (clocks * $1_0000) &amp; $FFFFFC00. For example, 7.5 clocks would be $00078000, and 33.33 clocks would be $00215400.</w:t>
      </w:r>
    </w:p>
    <w:p w:rsidR="00000000" w:rsidDel="00000000" w:rsidP="00000000" w:rsidRDefault="00000000" w:rsidRPr="00000000" w14:paraId="000007F5">
      <w:pPr>
        <w:numPr>
          <w:ilvl w:val="0"/>
          <w:numId w:val="28"/>
        </w:numPr>
        <w:spacing w:after="0" w:afterAutospacing="0"/>
        <w:ind w:left="720" w:hanging="360"/>
        <w:rPr>
          <w:u w:val="none"/>
        </w:rPr>
      </w:pPr>
      <w:r w:rsidDel="00000000" w:rsidR="00000000" w:rsidRPr="00000000">
        <w:rPr>
          <w:rtl w:val="0"/>
        </w:rPr>
        <w:t xml:space="preserve">X[4:0] sets the number of bits, minus 1. For example, a value of 7 will set the word size to 8 bits.</w:t>
      </w:r>
    </w:p>
    <w:p w:rsidR="00000000" w:rsidDel="00000000" w:rsidP="00000000" w:rsidRDefault="00000000" w:rsidRPr="00000000" w14:paraId="000007F6">
      <w:pPr>
        <w:numPr>
          <w:ilvl w:val="0"/>
          <w:numId w:val="28"/>
        </w:numPr>
        <w:spacing w:after="0" w:afterAutospacing="0"/>
        <w:ind w:left="720" w:hanging="360"/>
        <w:rPr>
          <w:u w:val="none"/>
        </w:rPr>
      </w:pPr>
      <w:r w:rsidDel="00000000" w:rsidR="00000000" w:rsidRPr="00000000">
        <w:rPr>
          <w:rtl w:val="0"/>
        </w:rPr>
        <w:t xml:space="preserve">Here is the internal state sequence:</w:t>
      </w:r>
    </w:p>
    <w:p w:rsidR="00000000" w:rsidDel="00000000" w:rsidP="00000000" w:rsidRDefault="00000000" w:rsidRPr="00000000" w14:paraId="000007F7">
      <w:pPr>
        <w:numPr>
          <w:ilvl w:val="1"/>
          <w:numId w:val="28"/>
        </w:numPr>
        <w:spacing w:after="0" w:afterAutospacing="0"/>
        <w:ind w:left="1440" w:hanging="360"/>
        <w:rPr>
          <w:u w:val="none"/>
        </w:rPr>
      </w:pPr>
      <w:r w:rsidDel="00000000" w:rsidR="00000000" w:rsidRPr="00000000">
        <w:rPr>
          <w:rtl w:val="0"/>
        </w:rPr>
        <w:t xml:space="preserve">Wait for the A input to go high (idle state).</w:t>
      </w:r>
    </w:p>
    <w:p w:rsidR="00000000" w:rsidDel="00000000" w:rsidP="00000000" w:rsidRDefault="00000000" w:rsidRPr="00000000" w14:paraId="000007F8">
      <w:pPr>
        <w:numPr>
          <w:ilvl w:val="1"/>
          <w:numId w:val="28"/>
        </w:numPr>
        <w:spacing w:after="0" w:afterAutospacing="0"/>
        <w:ind w:left="1440" w:hanging="360"/>
        <w:rPr>
          <w:u w:val="none"/>
        </w:rPr>
      </w:pPr>
      <w:r w:rsidDel="00000000" w:rsidR="00000000" w:rsidRPr="00000000">
        <w:rPr>
          <w:rtl w:val="0"/>
        </w:rPr>
        <w:t xml:space="preserve">Wait for the A input to go low (START bit edge).</w:t>
      </w:r>
    </w:p>
    <w:p w:rsidR="00000000" w:rsidDel="00000000" w:rsidP="00000000" w:rsidRDefault="00000000" w:rsidRPr="00000000" w14:paraId="000007F9">
      <w:pPr>
        <w:numPr>
          <w:ilvl w:val="1"/>
          <w:numId w:val="28"/>
        </w:numPr>
        <w:spacing w:after="0" w:afterAutospacing="0"/>
        <w:ind w:left="1440" w:hanging="360"/>
        <w:rPr>
          <w:u w:val="none"/>
        </w:rPr>
      </w:pPr>
      <w:r w:rsidDel="00000000" w:rsidR="00000000" w:rsidRPr="00000000">
        <w:rPr>
          <w:rtl w:val="0"/>
        </w:rPr>
        <w:t xml:space="preserve">Delay for half a bit period.</w:t>
      </w:r>
    </w:p>
    <w:p w:rsidR="00000000" w:rsidDel="00000000" w:rsidP="00000000" w:rsidRDefault="00000000" w:rsidRPr="00000000" w14:paraId="000007FA">
      <w:pPr>
        <w:numPr>
          <w:ilvl w:val="1"/>
          <w:numId w:val="28"/>
        </w:numPr>
        <w:spacing w:after="0" w:afterAutospacing="0"/>
        <w:ind w:left="1440" w:hanging="360"/>
        <w:rPr>
          <w:u w:val="none"/>
        </w:rPr>
      </w:pPr>
      <w:r w:rsidDel="00000000" w:rsidR="00000000" w:rsidRPr="00000000">
        <w:rPr>
          <w:rtl w:val="0"/>
        </w:rPr>
        <w:t xml:space="preserve">If the A input is no longer low, loop to (b).</w:t>
      </w:r>
    </w:p>
    <w:p w:rsidR="00000000" w:rsidDel="00000000" w:rsidP="00000000" w:rsidRDefault="00000000" w:rsidRPr="00000000" w14:paraId="000007FB">
      <w:pPr>
        <w:numPr>
          <w:ilvl w:val="1"/>
          <w:numId w:val="28"/>
        </w:numPr>
        <w:spacing w:after="0" w:afterAutospacing="0"/>
        <w:ind w:left="1440" w:hanging="360"/>
        <w:rPr>
          <w:u w:val="none"/>
        </w:rPr>
      </w:pPr>
      <w:r w:rsidDel="00000000" w:rsidR="00000000" w:rsidRPr="00000000">
        <w:rPr>
          <w:rtl w:val="0"/>
        </w:rPr>
        <w:t xml:space="preserve">Delay for one bit period.</w:t>
      </w:r>
    </w:p>
    <w:p w:rsidR="00000000" w:rsidDel="00000000" w:rsidP="00000000" w:rsidRDefault="00000000" w:rsidRPr="00000000" w14:paraId="000007FC">
      <w:pPr>
        <w:numPr>
          <w:ilvl w:val="1"/>
          <w:numId w:val="28"/>
        </w:numPr>
        <w:spacing w:after="0" w:afterAutospacing="0"/>
        <w:ind w:left="1440" w:hanging="360"/>
        <w:rPr>
          <w:u w:val="none"/>
        </w:rPr>
      </w:pPr>
      <w:r w:rsidDel="00000000" w:rsidR="00000000" w:rsidRPr="00000000">
        <w:rPr>
          <w:rtl w:val="0"/>
        </w:rPr>
        <w:t xml:space="preserve">Right-shift the A input into the shifter and delay for one bit period, repeat until all data bits are received.</w:t>
      </w:r>
    </w:p>
    <w:p w:rsidR="00000000" w:rsidDel="00000000" w:rsidP="00000000" w:rsidRDefault="00000000" w:rsidRPr="00000000" w14:paraId="000007FD">
      <w:pPr>
        <w:numPr>
          <w:ilvl w:val="1"/>
          <w:numId w:val="28"/>
        </w:numPr>
        <w:spacing w:after="0" w:afterAutospacing="0"/>
        <w:ind w:left="1440" w:hanging="360"/>
        <w:rPr>
          <w:u w:val="none"/>
        </w:rPr>
      </w:pPr>
      <w:r w:rsidDel="00000000" w:rsidR="00000000" w:rsidRPr="00000000">
        <w:rPr>
          <w:rtl w:val="0"/>
        </w:rPr>
        <w:t xml:space="preserve">Capture the shifter into the Z register and raise IN.</w:t>
      </w:r>
    </w:p>
    <w:p w:rsidR="00000000" w:rsidDel="00000000" w:rsidP="00000000" w:rsidRDefault="00000000" w:rsidRPr="00000000" w14:paraId="000007FE">
      <w:pPr>
        <w:numPr>
          <w:ilvl w:val="1"/>
          <w:numId w:val="28"/>
        </w:numPr>
        <w:spacing w:after="0" w:afterAutospacing="0"/>
        <w:ind w:left="1440" w:hanging="360"/>
        <w:rPr>
          <w:u w:val="none"/>
        </w:rPr>
      </w:pPr>
      <w:r w:rsidDel="00000000" w:rsidR="00000000" w:rsidRPr="00000000">
        <w:rPr>
          <w:rtl w:val="0"/>
        </w:rPr>
        <w:t xml:space="preserve">Loop to (a).</w:t>
      </w:r>
    </w:p>
    <w:p w:rsidR="00000000" w:rsidDel="00000000" w:rsidP="00000000" w:rsidRDefault="00000000" w:rsidRPr="00000000" w14:paraId="000007F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Fonts w:ascii="Roboto Mono Medium" w:cs="Roboto Mono Medium" w:eastAsia="Roboto Mono Medium" w:hAnsi="Roboto Mono Medium"/>
          <w:rtl w:val="0"/>
        </w:rPr>
        <w:t xml:space="preserve">RDPIN</w:t>
      </w:r>
      <w:r w:rsidDel="00000000" w:rsidR="00000000" w:rsidRPr="00000000">
        <w:rPr>
          <w:rtl w:val="0"/>
        </w:rPr>
        <w:t xml:space="preserve"> </w:t>
      </w:r>
      <w:r w:rsidDel="00000000" w:rsidR="00000000" w:rsidRPr="00000000">
        <w:rPr>
          <w:rtl w:val="0"/>
        </w:rPr>
        <w:t xml:space="preserve">/ </w:t>
      </w:r>
      <w:r w:rsidDel="00000000" w:rsidR="00000000" w:rsidRPr="00000000">
        <w:rPr>
          <w:rFonts w:ascii="Roboto Mono Medium" w:cs="Roboto Mono Medium" w:eastAsia="Roboto Mono Medium" w:hAnsi="Roboto Mono Medium"/>
          <w:rtl w:val="0"/>
        </w:rPr>
        <w:t xml:space="preserve">RQPIN</w:t>
      </w:r>
      <w:r w:rsidDel="00000000" w:rsidR="00000000" w:rsidRPr="00000000">
        <w:rPr>
          <w:rtl w:val="0"/>
        </w:rPr>
        <w:t xml:space="preserve"> is used to read the received word. The word must be shifted right by 32 minus the word size. For example, to LSB-justify an 8-bit word received, you would do a '</w:t>
      </w:r>
      <w:r w:rsidDel="00000000" w:rsidR="00000000" w:rsidRPr="00000000">
        <w:rPr>
          <w:rFonts w:ascii="Roboto Mono Medium" w:cs="Roboto Mono Medium" w:eastAsia="Roboto Mono Medium" w:hAnsi="Roboto Mono Medium"/>
          <w:rtl w:val="0"/>
        </w:rPr>
        <w:t xml:space="preserve">SHR D,#32-8</w:t>
      </w:r>
      <w:r w:rsidDel="00000000" w:rsidR="00000000" w:rsidRPr="00000000">
        <w:rPr>
          <w:rtl w:val="0"/>
        </w:rPr>
        <w:t xml:space="preserve">'.</w:t>
      </w:r>
    </w:p>
    <w:p w:rsidR="00000000" w:rsidDel="00000000" w:rsidP="00000000" w:rsidRDefault="00000000" w:rsidRPr="00000000" w14:paraId="00000800">
      <w:pPr>
        <w:pStyle w:val="Heading1"/>
        <w:pageBreakBefore w:val="0"/>
        <w:rPr/>
      </w:pPr>
      <w:bookmarkStart w:colFirst="0" w:colLast="0" w:name="_int6wjg53kqw" w:id="733"/>
      <w:bookmarkEnd w:id="733"/>
      <w:r w:rsidDel="00000000" w:rsidR="00000000" w:rsidRPr="00000000">
        <w:rPr>
          <w:rtl w:val="0"/>
        </w:rPr>
        <w:t xml:space="preserve">HOST COMMUNICATION</w:t>
      </w:r>
    </w:p>
    <w:p w:rsidR="00000000" w:rsidDel="00000000" w:rsidP="00000000" w:rsidRDefault="00000000" w:rsidRPr="00000000" w14:paraId="00000801">
      <w:pPr>
        <w:pageBreakBefore w:val="0"/>
        <w:rPr/>
      </w:pPr>
      <w:r w:rsidDel="00000000" w:rsidR="00000000" w:rsidRPr="00000000">
        <w:rPr>
          <w:rtl w:val="0"/>
        </w:rPr>
        <w:t xml:space="preserve">Normally the boot process loads a user's pre-written Propeller 2 Application and immediately executes it; however, the boot process also enables a host system to either download a new Propeller application or to begin an interactive session with the Propeller 2's built-in systems.  Most boot patterns (dictated by pins P59-P61) feature a serial communication window.  While configured with one of these boot patterns, a host computer's development software (such as Propeller Tool) can download new code, or instead, the user can initiate interactive mode. </w:t>
      </w:r>
    </w:p>
    <w:p w:rsidR="00000000" w:rsidDel="00000000" w:rsidP="00000000" w:rsidRDefault="00000000" w:rsidRPr="00000000" w14:paraId="00000802">
      <w:pPr>
        <w:pStyle w:val="Heading2"/>
        <w:pageBreakBefore w:val="0"/>
        <w:rPr/>
      </w:pPr>
      <w:bookmarkStart w:colFirst="0" w:colLast="0" w:name="_xpdnr1lhl1pk" w:id="734"/>
      <w:bookmarkEnd w:id="734"/>
      <w:r w:rsidDel="00000000" w:rsidR="00000000" w:rsidRPr="00000000">
        <w:rPr>
          <w:rtl w:val="0"/>
        </w:rPr>
        <w:t xml:space="preserve">Download Propeller Application</w:t>
      </w:r>
    </w:p>
    <w:p w:rsidR="00000000" w:rsidDel="00000000" w:rsidP="00000000" w:rsidRDefault="00000000" w:rsidRPr="00000000" w14:paraId="00000803">
      <w:pPr>
        <w:pageBreakBefore w:val="0"/>
        <w:rPr/>
      </w:pPr>
      <w:r w:rsidDel="00000000" w:rsidR="00000000" w:rsidRPr="00000000">
        <w:rPr>
          <w:rtl w:val="0"/>
        </w:rPr>
        <w:t xml:space="preserve">During the boot </w:t>
      </w:r>
      <w:r w:rsidDel="00000000" w:rsidR="00000000" w:rsidRPr="00000000">
        <w:rPr>
          <w:rtl w:val="0"/>
        </w:rPr>
        <w:t xml:space="preserve">process's</w:t>
      </w:r>
      <w:r w:rsidDel="00000000" w:rsidR="00000000" w:rsidRPr="00000000">
        <w:rPr>
          <w:rtl w:val="0"/>
        </w:rPr>
        <w:t xml:space="preserve"> serial communication window, the Propeller 2 can be loaded via asynchronous serial stream into P63, configured as 8 data bits, no parity, 1 stop bit,  9,600 to 2,000,000 baud.  The signal should be inverted; start bit is low, stop bit is high, and data bits are high for 0 and low for 1.</w:t>
      </w:r>
    </w:p>
    <w:p w:rsidR="00000000" w:rsidDel="00000000" w:rsidP="00000000" w:rsidRDefault="00000000" w:rsidRPr="00000000" w14:paraId="00000804">
      <w:pPr>
        <w:pageBreakBefore w:val="0"/>
        <w:rPr/>
      </w:pPr>
      <w:r w:rsidDel="00000000" w:rsidR="00000000" w:rsidRPr="00000000">
        <w:rPr>
          <w:rtl w:val="0"/>
        </w:rPr>
        <w:t xml:space="preserve">The boot loader (or loader, for short) automatically adapts to the sender's baud rate from every greater-than "&gt;" character ($3E) it receives. It is necessary to initially send "&gt; " (greater-than, space; $3E, $20) before the first command, and then use "&gt;" characters periodically throughout the data to keep the baud rate tightly calibrated to the internal RC oscillator that the loader uses during the boot process. Received "&gt;" characters are not passed to the command parser, so they can be placed anywhere.</w:t>
      </w:r>
    </w:p>
    <w:p w:rsidR="00000000" w:rsidDel="00000000" w:rsidP="00000000" w:rsidRDefault="00000000" w:rsidRPr="00000000" w14:paraId="00000805">
      <w:pPr>
        <w:pageBreakBefore w:val="0"/>
        <w:rPr/>
      </w:pPr>
      <w:r w:rsidDel="00000000" w:rsidR="00000000" w:rsidRPr="00000000">
        <w:rPr>
          <w:rtl w:val="0"/>
        </w:rPr>
        <w:t xml:space="preserve">The loader's response messages are sent back serially over P62 at the same baud rate that the sender used. </w:t>
      </w:r>
      <w:r w:rsidDel="00000000" w:rsidR="00000000" w:rsidRPr="00000000">
        <w:rPr>
          <w:rtl w:val="0"/>
        </w:rPr>
        <w:t xml:space="preserve">P62 is normally driven continuously during the serial protocol, but will go into open-drain mode when either the </w:t>
      </w:r>
      <w:r w:rsidDel="00000000" w:rsidR="00000000" w:rsidRPr="00000000">
        <w:rPr>
          <w:rFonts w:ascii="Roboto Mono Medium" w:cs="Roboto Mono Medium" w:eastAsia="Roboto Mono Medium" w:hAnsi="Roboto Mono Medium"/>
          <w:rtl w:val="0"/>
        </w:rPr>
        <w:t xml:space="preserve">INA</w:t>
      </w:r>
      <w:r w:rsidDel="00000000" w:rsidR="00000000" w:rsidRPr="00000000">
        <w:rPr>
          <w:rtl w:val="0"/>
        </w:rPr>
        <w:t xml:space="preserve"> or </w:t>
      </w:r>
      <w:r w:rsidDel="00000000" w:rsidR="00000000" w:rsidRPr="00000000">
        <w:rPr>
          <w:rFonts w:ascii="Roboto Mono Medium" w:cs="Roboto Mono Medium" w:eastAsia="Roboto Mono Medium" w:hAnsi="Roboto Mono Medium"/>
          <w:rtl w:val="0"/>
        </w:rPr>
        <w:t xml:space="preserve">INB</w:t>
      </w:r>
      <w:r w:rsidDel="00000000" w:rsidR="00000000" w:rsidRPr="00000000">
        <w:rPr>
          <w:rtl w:val="0"/>
        </w:rPr>
        <w:t xml:space="preserve"> mask of a command is non-0 (for </w:t>
      </w:r>
      <w:hyperlink w:anchor="_kuk4h22mihvn">
        <w:r w:rsidDel="00000000" w:rsidR="00000000" w:rsidRPr="00000000">
          <w:rPr>
            <w:color w:val="1155cc"/>
            <w:u w:val="single"/>
            <w:rtl w:val="0"/>
          </w:rPr>
          <w:t xml:space="preserve">multiprogramming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06">
      <w:pPr>
        <w:pageBreakBefore w:val="0"/>
        <w:rPr/>
      </w:pPr>
      <w:r w:rsidDel="00000000" w:rsidR="00000000" w:rsidRPr="00000000">
        <w:rPr>
          <w:rtl w:val="0"/>
        </w:rPr>
        <w:t xml:space="preserve">Unless forbidden by the </w:t>
      </w:r>
      <w:hyperlink w:anchor="_yruagv626tc7">
        <w:r w:rsidDel="00000000" w:rsidR="00000000" w:rsidRPr="00000000">
          <w:rPr>
            <w:color w:val="1155cc"/>
            <w:u w:val="single"/>
            <w:rtl w:val="0"/>
          </w:rPr>
          <w:t xml:space="preserve">Boot Pattern</w:t>
        </w:r>
      </w:hyperlink>
      <w:r w:rsidDel="00000000" w:rsidR="00000000" w:rsidRPr="00000000">
        <w:rPr>
          <w:rtl w:val="0"/>
        </w:rPr>
        <w:t xml:space="preserve"> or preempted by a program in an SPI memory chip</w:t>
      </w:r>
      <w:r w:rsidDel="00000000" w:rsidR="00000000" w:rsidRPr="00000000">
        <w:rPr>
          <w:rtl w:val="0"/>
        </w:rPr>
        <w:t xml:space="preserve">, the serial loader becomes active within 15ms of reset being released.</w:t>
      </w:r>
    </w:p>
    <w:p w:rsidR="00000000" w:rsidDel="00000000" w:rsidP="00000000" w:rsidRDefault="00000000" w:rsidRPr="00000000" w14:paraId="00000807">
      <w:pPr>
        <w:pageBreakBefore w:val="0"/>
        <w:rPr/>
      </w:pPr>
      <w:r w:rsidDel="00000000" w:rsidR="00000000" w:rsidRPr="00000000">
        <w:rPr>
          <w:rtl w:val="0"/>
        </w:rPr>
        <w:t xml:space="preserve">Whitespace is required between command keywords and data. Each of the following characters, individually or in groups of any contiguous combination, constitute a single whitespace:</w:t>
      </w:r>
    </w:p>
    <w:tbl>
      <w:tblPr>
        <w:tblStyle w:val="Table28"/>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08">
            <w:pPr>
              <w:pStyle w:val="Heading6"/>
              <w:pageBreakBefore w:val="0"/>
              <w:widowControl w:val="0"/>
              <w:spacing w:after="0" w:line="240" w:lineRule="auto"/>
              <w:rPr/>
            </w:pPr>
            <w:bookmarkStart w:colFirst="0" w:colLast="0" w:name="_n5urw7h7415h" w:id="735"/>
            <w:bookmarkEnd w:id="735"/>
            <w:r w:rsidDel="00000000" w:rsidR="00000000" w:rsidRPr="00000000">
              <w:rPr>
                <w:rtl w:val="0"/>
              </w:rPr>
              <w:t xml:space="preserve">Whitespace Characters in Serial Loading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Medium" w:cs="Roboto Mono Medium" w:eastAsia="Roboto Mono Medium" w:hAnsi="Roboto Mono Medium"/>
                <w:vertAlign w:val="superscript"/>
              </w:rPr>
            </w:pPr>
            <w:r w:rsidDel="00000000" w:rsidR="00000000" w:rsidRPr="00000000">
              <w:rPr>
                <w:rFonts w:ascii="Roboto Mono" w:cs="Roboto Mono" w:eastAsia="Roboto Mono" w:hAnsi="Roboto Mono"/>
                <w:b w:val="1"/>
                <w:rtl w:val="0"/>
              </w:rPr>
              <w:t xml:space="preserve">TAB</w:t>
            </w:r>
            <w:r w:rsidDel="00000000" w:rsidR="00000000" w:rsidRPr="00000000">
              <w:rPr>
                <w:rFonts w:ascii="Roboto Mono Medium" w:cs="Roboto Mono Medium" w:eastAsia="Roboto Mono Medium" w:hAnsi="Roboto Mono Medium"/>
                <w:rtl w:val="0"/>
              </w:rPr>
              <w:t xml:space="preserve"> ($09), </w:t>
            </w:r>
            <w:r w:rsidDel="00000000" w:rsidR="00000000" w:rsidRPr="00000000">
              <w:rPr>
                <w:rFonts w:ascii="Roboto Mono" w:cs="Roboto Mono" w:eastAsia="Roboto Mono" w:hAnsi="Roboto Mono"/>
                <w:b w:val="1"/>
                <w:rtl w:val="0"/>
              </w:rPr>
              <w:t xml:space="preserve">LF</w:t>
            </w:r>
            <w:r w:rsidDel="00000000" w:rsidR="00000000" w:rsidRPr="00000000">
              <w:rPr>
                <w:rFonts w:ascii="Roboto Mono Medium" w:cs="Roboto Mono Medium" w:eastAsia="Roboto Mono Medium" w:hAnsi="Roboto Mono Medium"/>
                <w:rtl w:val="0"/>
              </w:rPr>
              <w:t xml:space="preserve"> ($0A), </w:t>
            </w:r>
            <w:r w:rsidDel="00000000" w:rsidR="00000000" w:rsidRPr="00000000">
              <w:rPr>
                <w:rFonts w:ascii="Roboto Mono" w:cs="Roboto Mono" w:eastAsia="Roboto Mono" w:hAnsi="Roboto Mono"/>
                <w:b w:val="1"/>
                <w:rtl w:val="0"/>
              </w:rPr>
              <w:t xml:space="preserve">CR</w:t>
            </w:r>
            <w:r w:rsidDel="00000000" w:rsidR="00000000" w:rsidRPr="00000000">
              <w:rPr>
                <w:rFonts w:ascii="Roboto Mono Medium" w:cs="Roboto Mono Medium" w:eastAsia="Roboto Mono Medium" w:hAnsi="Roboto Mono Medium"/>
                <w:rtl w:val="0"/>
              </w:rPr>
              <w:t xml:space="preserve"> ($0D), </w:t>
            </w:r>
            <w:r w:rsidDel="00000000" w:rsidR="00000000" w:rsidRPr="00000000">
              <w:rPr>
                <w:rFonts w:ascii="Roboto Mono" w:cs="Roboto Mono" w:eastAsia="Roboto Mono" w:hAnsi="Roboto Mono"/>
                <w:b w:val="1"/>
                <w:rtl w:val="0"/>
              </w:rPr>
              <w:t xml:space="preserve">SPACE</w:t>
            </w:r>
            <w:r w:rsidDel="00000000" w:rsidR="00000000" w:rsidRPr="00000000">
              <w:rPr>
                <w:rFonts w:ascii="Roboto Mono Medium" w:cs="Roboto Mono Medium" w:eastAsia="Roboto Mono Medium" w:hAnsi="Roboto Mono Medium"/>
                <w:rtl w:val="0"/>
              </w:rPr>
              <w:t xml:space="preserve"> ($20), </w:t>
            </w:r>
            <w:r w:rsidDel="00000000" w:rsidR="00000000" w:rsidRPr="00000000">
              <w:rPr>
                <w:rFonts w:ascii="Roboto Mono" w:cs="Roboto Mono" w:eastAsia="Roboto Mono" w:hAnsi="Roboto Mono"/>
                <w:b w:val="1"/>
                <w:rtl w:val="0"/>
              </w:rPr>
              <w:t xml:space="preserve">=</w:t>
            </w:r>
            <w:r w:rsidDel="00000000" w:rsidR="00000000" w:rsidRPr="00000000">
              <w:rPr>
                <w:rFonts w:ascii="Roboto Mono Medium" w:cs="Roboto Mono Medium" w:eastAsia="Roboto Mono Medium" w:hAnsi="Roboto Mono Medium"/>
                <w:rtl w:val="0"/>
              </w:rPr>
              <w:t xml:space="preserve"> ($3D)</w:t>
            </w:r>
            <w:r w:rsidDel="00000000" w:rsidR="00000000" w:rsidRPr="00000000">
              <w:rPr>
                <w:rFonts w:ascii="Roboto Mono Medium" w:cs="Roboto Mono Medium" w:eastAsia="Roboto Mono Medium" w:hAnsi="Roboto Mono Medium"/>
                <w:vertAlign w:val="superscript"/>
                <w:rtl w:val="0"/>
              </w:rPr>
              <w:t xml:space="preserve">1</w:t>
            </w:r>
          </w:p>
        </w:tc>
      </w:tr>
    </w:tbl>
    <w:p w:rsidR="00000000" w:rsidDel="00000000" w:rsidP="00000000" w:rsidRDefault="00000000" w:rsidRPr="00000000" w14:paraId="0000080A">
      <w:pPr>
        <w:pageBreakBefore w:val="0"/>
        <w:rPr/>
      </w:pPr>
      <w:r w:rsidDel="00000000" w:rsidR="00000000" w:rsidRPr="00000000">
        <w:rPr>
          <w:vertAlign w:val="superscript"/>
          <w:rtl w:val="0"/>
        </w:rPr>
        <w:t xml:space="preserve">1</w:t>
      </w:r>
      <w:r w:rsidDel="00000000" w:rsidR="00000000" w:rsidRPr="00000000">
        <w:rPr>
          <w:rtl w:val="0"/>
        </w:rPr>
        <w:t xml:space="preserve"> The e</w:t>
      </w:r>
      <w:r w:rsidDel="00000000" w:rsidR="00000000" w:rsidRPr="00000000">
        <w:rPr>
          <w:rtl w:val="0"/>
        </w:rPr>
        <w:t xml:space="preserve">qual sign</w:t>
      </w:r>
      <w:r w:rsidDel="00000000" w:rsidR="00000000" w:rsidRPr="00000000">
        <w:rPr>
          <w:rtl w:val="0"/>
        </w:rPr>
        <w:t xml:space="preserve"> "=" may be present as padding in Base64 data</w:t>
      </w:r>
      <w:r w:rsidDel="00000000" w:rsidR="00000000" w:rsidRPr="00000000">
        <w:rPr>
          <w:rtl w:val="0"/>
        </w:rPr>
      </w:r>
    </w:p>
    <w:p w:rsidR="00000000" w:rsidDel="00000000" w:rsidP="00000000" w:rsidRDefault="00000000" w:rsidRPr="00000000" w14:paraId="0000080B">
      <w:pPr>
        <w:pageBreakBefore w:val="0"/>
        <w:spacing w:before="200" w:lineRule="auto"/>
        <w:rPr/>
      </w:pPr>
      <w:r w:rsidDel="00000000" w:rsidR="00000000" w:rsidRPr="00000000">
        <w:rPr>
          <w:rtl w:val="0"/>
        </w:rPr>
        <w:t xml:space="preserve">There are four commands which the sender can issue:</w:t>
      </w:r>
    </w:p>
    <w:tbl>
      <w:tblPr>
        <w:tblStyle w:val="Table29"/>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
        <w:gridCol w:w="9660"/>
        <w:tblGridChange w:id="0">
          <w:tblGrid>
            <w:gridCol w:w="420"/>
            <w:gridCol w:w="9660"/>
          </w:tblGrid>
        </w:tblGridChange>
      </w:tblGrid>
      <w:tr>
        <w:trPr>
          <w:cantSplit w:val="0"/>
          <w:trHeight w:val="40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80C">
            <w:pPr>
              <w:pStyle w:val="Heading6"/>
              <w:pageBreakBefore w:val="0"/>
              <w:rPr/>
            </w:pPr>
            <w:bookmarkStart w:colFirst="0" w:colLast="0" w:name="_4xk3tpn8ms2e" w:id="736"/>
            <w:bookmarkEnd w:id="736"/>
            <w:r w:rsidDel="00000000" w:rsidR="00000000" w:rsidRPr="00000000">
              <w:rPr>
                <w:rtl w:val="0"/>
              </w:rPr>
              <w:t xml:space="preserve">Serial Loading Protocol Commands</w:t>
            </w:r>
          </w:p>
        </w:tc>
      </w:tr>
      <w:tr>
        <w:trPr>
          <w:cantSplit w:val="0"/>
          <w:trHeight w:val="40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80E">
            <w:pPr>
              <w:pStyle w:val="Subtitle"/>
              <w:pageBreakBefore w:val="0"/>
              <w:widowControl w:val="0"/>
              <w:spacing w:after="0" w:line="240" w:lineRule="auto"/>
              <w:jc w:val="left"/>
              <w:rPr>
                <w:b w:val="1"/>
              </w:rPr>
            </w:pPr>
            <w:bookmarkStart w:colFirst="0" w:colLast="0" w:name="_ab8ei77451up" w:id="737"/>
            <w:bookmarkEnd w:id="737"/>
            <w:r w:rsidDel="00000000" w:rsidR="00000000" w:rsidRPr="00000000">
              <w:rPr>
                <w:b w:val="1"/>
                <w:rtl w:val="0"/>
              </w:rPr>
              <w:t xml:space="preserve">Request Propeller Type</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hyperlink w:anchor="_j9c32mb0pw0f">
              <w:r w:rsidDel="00000000" w:rsidR="00000000" w:rsidRPr="00000000">
                <w:rPr>
                  <w:rFonts w:ascii="Roboto Mono" w:cs="Roboto Mono" w:eastAsia="Roboto Mono" w:hAnsi="Roboto Mono"/>
                  <w:b w:val="1"/>
                  <w:color w:val="1155cc"/>
                  <w:u w:val="single"/>
                  <w:rtl w:val="0"/>
                </w:rPr>
                <w:t xml:space="preserve">Prop_Chk</w:t>
              </w:r>
            </w:hyperlink>
            <w:r w:rsidDel="00000000" w:rsidR="00000000" w:rsidRPr="00000000">
              <w:rPr>
                <w:rFonts w:ascii="Roboto Mono" w:cs="Roboto Mono" w:eastAsia="Roboto Mono" w:hAnsi="Roboto Mono"/>
                <w:b w:val="1"/>
                <w:rtl w:val="0"/>
              </w:rPr>
              <w:t xml:space="preserve"> </w:t>
            </w:r>
            <w:r w:rsidDel="00000000" w:rsidR="00000000" w:rsidRPr="00000000">
              <w:rPr>
                <w:rFonts w:ascii="Roboto Mono Medium" w:cs="Roboto Mono Medium" w:eastAsia="Roboto Mono Medium" w:hAnsi="Roboto Mono Medium"/>
                <w:rtl w:val="0"/>
              </w:rPr>
              <w:t xml:space="preserve">&lt;INAmask&gt; &lt;INAdata&gt; &lt;INBmask&gt; &lt;INBdata&gt;</w:t>
            </w:r>
          </w:p>
        </w:tc>
      </w:tr>
      <w:tr>
        <w:trPr>
          <w:cantSplit w:val="0"/>
          <w:trHeight w:val="40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812">
            <w:pPr>
              <w:pStyle w:val="Subtitle"/>
              <w:pageBreakBefore w:val="0"/>
              <w:widowControl w:val="0"/>
              <w:spacing w:after="0" w:line="240" w:lineRule="auto"/>
              <w:jc w:val="left"/>
              <w:rPr>
                <w:b w:val="1"/>
              </w:rPr>
            </w:pPr>
            <w:bookmarkStart w:colFirst="0" w:colLast="0" w:name="_izasnvvw6kpq" w:id="738"/>
            <w:bookmarkEnd w:id="738"/>
            <w:r w:rsidDel="00000000" w:rsidR="00000000" w:rsidRPr="00000000">
              <w:rPr>
                <w:b w:val="1"/>
                <w:rtl w:val="0"/>
              </w:rPr>
              <w:t xml:space="preserve">Change Clock Setting</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hyperlink w:anchor="_optttfuwpnwi">
              <w:r w:rsidDel="00000000" w:rsidR="00000000" w:rsidRPr="00000000">
                <w:rPr>
                  <w:rFonts w:ascii="Roboto Mono" w:cs="Roboto Mono" w:eastAsia="Roboto Mono" w:hAnsi="Roboto Mono"/>
                  <w:b w:val="1"/>
                  <w:color w:val="1155cc"/>
                  <w:u w:val="single"/>
                  <w:rtl w:val="0"/>
                </w:rPr>
                <w:t xml:space="preserve">Prop_Clk</w:t>
              </w:r>
            </w:hyperlink>
            <w:r w:rsidDel="00000000" w:rsidR="00000000" w:rsidRPr="00000000">
              <w:rPr>
                <w:rFonts w:ascii="Roboto Mono" w:cs="Roboto Mono" w:eastAsia="Roboto Mono" w:hAnsi="Roboto Mono"/>
                <w:b w:val="1"/>
                <w:rtl w:val="0"/>
              </w:rPr>
              <w:t xml:space="preserve"> </w:t>
            </w:r>
            <w:r w:rsidDel="00000000" w:rsidR="00000000" w:rsidRPr="00000000">
              <w:rPr>
                <w:rFonts w:ascii="Roboto Mono Medium" w:cs="Roboto Mono Medium" w:eastAsia="Roboto Mono Medium" w:hAnsi="Roboto Mono Medium"/>
                <w:rtl w:val="0"/>
              </w:rPr>
              <w:t xml:space="preserve">&lt;INAmask&gt; &lt;INAdata&gt; &lt;INBmask&gt; &lt;INBdata&gt; &lt;HUBSETclocksetting&gt;</w:t>
            </w:r>
          </w:p>
        </w:tc>
      </w:tr>
      <w:tr>
        <w:trPr>
          <w:cantSplit w:val="0"/>
          <w:trHeight w:val="40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816">
            <w:pPr>
              <w:pStyle w:val="Subtitle"/>
              <w:pageBreakBefore w:val="0"/>
              <w:widowControl w:val="0"/>
              <w:spacing w:after="0" w:line="240" w:lineRule="auto"/>
              <w:jc w:val="left"/>
              <w:rPr>
                <w:b w:val="1"/>
              </w:rPr>
            </w:pPr>
            <w:bookmarkStart w:colFirst="0" w:colLast="0" w:name="_wnh9lzlpg6xf" w:id="739"/>
            <w:bookmarkEnd w:id="739"/>
            <w:r w:rsidDel="00000000" w:rsidR="00000000" w:rsidRPr="00000000">
              <w:rPr>
                <w:b w:val="1"/>
                <w:rtl w:val="0"/>
              </w:rPr>
              <w:t xml:space="preserve">Load and Execute Hex Data, With and Without Checksum Verification</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hyperlink w:anchor="_dak6znq1xdte">
              <w:r w:rsidDel="00000000" w:rsidR="00000000" w:rsidRPr="00000000">
                <w:rPr>
                  <w:rFonts w:ascii="Roboto Mono" w:cs="Roboto Mono" w:eastAsia="Roboto Mono" w:hAnsi="Roboto Mono"/>
                  <w:b w:val="1"/>
                  <w:color w:val="1155cc"/>
                  <w:u w:val="single"/>
                  <w:rtl w:val="0"/>
                </w:rPr>
                <w:t xml:space="preserve">Prop_Hex</w:t>
              </w:r>
            </w:hyperlink>
            <w:r w:rsidDel="00000000" w:rsidR="00000000" w:rsidRPr="00000000">
              <w:rPr>
                <w:rFonts w:ascii="Roboto Mono" w:cs="Roboto Mono" w:eastAsia="Roboto Mono" w:hAnsi="Roboto Mono"/>
                <w:b w:val="1"/>
                <w:rtl w:val="0"/>
              </w:rPr>
              <w:t xml:space="preserve"> </w:t>
            </w:r>
            <w:r w:rsidDel="00000000" w:rsidR="00000000" w:rsidRPr="00000000">
              <w:rPr>
                <w:rFonts w:ascii="Roboto Mono Medium" w:cs="Roboto Mono Medium" w:eastAsia="Roboto Mono Medium" w:hAnsi="Roboto Mono Medium"/>
                <w:rtl w:val="0"/>
              </w:rPr>
              <w:t xml:space="preserve">&lt;INAmask&gt; &lt;INAdata&gt; &lt;INBmask&gt; &lt;INBdata&gt; &lt;hexdatabytes&gt; ?</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hyperlink w:anchor="_dak6znq1xdte">
              <w:r w:rsidDel="00000000" w:rsidR="00000000" w:rsidRPr="00000000">
                <w:rPr>
                  <w:rFonts w:ascii="Roboto Mono" w:cs="Roboto Mono" w:eastAsia="Roboto Mono" w:hAnsi="Roboto Mono"/>
                  <w:b w:val="1"/>
                  <w:color w:val="1155cc"/>
                  <w:u w:val="single"/>
                  <w:rtl w:val="0"/>
                </w:rPr>
                <w:t xml:space="preserve">Prop_Hex</w:t>
              </w:r>
            </w:hyperlink>
            <w:r w:rsidDel="00000000" w:rsidR="00000000" w:rsidRPr="00000000">
              <w:rPr>
                <w:rFonts w:ascii="Roboto Mono" w:cs="Roboto Mono" w:eastAsia="Roboto Mono" w:hAnsi="Roboto Mono"/>
                <w:b w:val="1"/>
                <w:rtl w:val="0"/>
              </w:rPr>
              <w:t xml:space="preserve"> </w:t>
            </w:r>
            <w:r w:rsidDel="00000000" w:rsidR="00000000" w:rsidRPr="00000000">
              <w:rPr>
                <w:rFonts w:ascii="Roboto Mono Medium" w:cs="Roboto Mono Medium" w:eastAsia="Roboto Mono Medium" w:hAnsi="Roboto Mono Medium"/>
                <w:rtl w:val="0"/>
              </w:rPr>
              <w:t xml:space="preserve">&lt;INAmask&gt; &lt;INAdata&gt; &lt;INBmask&gt; &lt;INBdata&gt; &lt;hexdatabytes&gt; ~</w:t>
            </w:r>
          </w:p>
        </w:tc>
      </w:tr>
      <w:tr>
        <w:trPr>
          <w:cantSplit w:val="0"/>
          <w:trHeight w:val="40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81C">
            <w:pPr>
              <w:pStyle w:val="Subtitle"/>
              <w:pageBreakBefore w:val="0"/>
              <w:widowControl w:val="0"/>
              <w:spacing w:after="0" w:line="240" w:lineRule="auto"/>
              <w:jc w:val="left"/>
              <w:rPr>
                <w:b w:val="1"/>
              </w:rPr>
            </w:pPr>
            <w:bookmarkStart w:colFirst="0" w:colLast="0" w:name="_ikzlg6h392hk" w:id="740"/>
            <w:bookmarkEnd w:id="740"/>
            <w:r w:rsidDel="00000000" w:rsidR="00000000" w:rsidRPr="00000000">
              <w:rPr>
                <w:b w:val="1"/>
                <w:rtl w:val="0"/>
              </w:rPr>
              <w:t xml:space="preserve">Load and Execute Base64 Data, With and Without Checksum Verification</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hyperlink w:anchor="_3s74wjh4k44b">
              <w:r w:rsidDel="00000000" w:rsidR="00000000" w:rsidRPr="00000000">
                <w:rPr>
                  <w:rFonts w:ascii="Roboto Mono" w:cs="Roboto Mono" w:eastAsia="Roboto Mono" w:hAnsi="Roboto Mono"/>
                  <w:b w:val="1"/>
                  <w:color w:val="1155cc"/>
                  <w:u w:val="single"/>
                  <w:rtl w:val="0"/>
                </w:rPr>
                <w:t xml:space="preserve">Prop_Txt</w:t>
              </w:r>
            </w:hyperlink>
            <w:r w:rsidDel="00000000" w:rsidR="00000000" w:rsidRPr="00000000">
              <w:rPr>
                <w:rFonts w:ascii="Roboto Mono" w:cs="Roboto Mono" w:eastAsia="Roboto Mono" w:hAnsi="Roboto Mono"/>
                <w:b w:val="1"/>
                <w:rtl w:val="0"/>
              </w:rPr>
              <w:t xml:space="preserve"> </w:t>
            </w:r>
            <w:r w:rsidDel="00000000" w:rsidR="00000000" w:rsidRPr="00000000">
              <w:rPr>
                <w:rFonts w:ascii="Roboto Mono Medium" w:cs="Roboto Mono Medium" w:eastAsia="Roboto Mono Medium" w:hAnsi="Roboto Mono Medium"/>
                <w:rtl w:val="0"/>
              </w:rPr>
              <w:t xml:space="preserve">&lt;INAmask&gt; &lt;INAdata&gt; &lt;INBmask&gt; &lt;INBdata&gt; &lt;base64chrs&gt; ?</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hyperlink w:anchor="_3s74wjh4k44b">
              <w:r w:rsidDel="00000000" w:rsidR="00000000" w:rsidRPr="00000000">
                <w:rPr>
                  <w:rFonts w:ascii="Roboto Mono" w:cs="Roboto Mono" w:eastAsia="Roboto Mono" w:hAnsi="Roboto Mono"/>
                  <w:b w:val="1"/>
                  <w:color w:val="1155cc"/>
                  <w:u w:val="single"/>
                  <w:rtl w:val="0"/>
                </w:rPr>
                <w:t xml:space="preserve">Prop_Txt</w:t>
              </w:r>
            </w:hyperlink>
            <w:r w:rsidDel="00000000" w:rsidR="00000000" w:rsidRPr="00000000">
              <w:rPr>
                <w:rFonts w:ascii="Roboto Mono" w:cs="Roboto Mono" w:eastAsia="Roboto Mono" w:hAnsi="Roboto Mono"/>
                <w:b w:val="1"/>
                <w:rtl w:val="0"/>
              </w:rPr>
              <w:t xml:space="preserve"> </w:t>
            </w:r>
            <w:r w:rsidDel="00000000" w:rsidR="00000000" w:rsidRPr="00000000">
              <w:rPr>
                <w:rFonts w:ascii="Roboto Mono Medium" w:cs="Roboto Mono Medium" w:eastAsia="Roboto Mono Medium" w:hAnsi="Roboto Mono Medium"/>
                <w:rtl w:val="0"/>
              </w:rPr>
              <w:t xml:space="preserve">&lt;INAmask&gt; &lt;INAdata&gt; &lt;INBmask&gt; &lt;INBdata&gt; &lt;base64chrs&gt; ~</w:t>
            </w:r>
          </w:p>
        </w:tc>
      </w:tr>
    </w:tbl>
    <w:p w:rsidR="00000000" w:rsidDel="00000000" w:rsidP="00000000" w:rsidRDefault="00000000" w:rsidRPr="00000000" w14:paraId="00000822">
      <w:pPr>
        <w:pageBreakBefore w:val="0"/>
        <w:spacing w:before="200" w:lineRule="auto"/>
        <w:rPr/>
      </w:pPr>
      <w:r w:rsidDel="00000000" w:rsidR="00000000" w:rsidRPr="00000000">
        <w:rPr>
          <w:rtl w:val="0"/>
        </w:rPr>
        <w:t xml:space="preserve">Each command keyword is followed by a Propeller 2 chip identifier in the form of four 32-bit hex values.  The normal case is to use zeros for each of these fields to talk to any and all chips that are connected; often a single Propeller 2 chip.  </w:t>
      </w:r>
    </w:p>
    <w:p w:rsidR="00000000" w:rsidDel="00000000" w:rsidP="00000000" w:rsidRDefault="00000000" w:rsidRPr="00000000" w14:paraId="00000823">
      <w:pPr>
        <w:pStyle w:val="Heading3"/>
        <w:pageBreakBefore w:val="0"/>
        <w:spacing w:before="200" w:lineRule="auto"/>
        <w:rPr/>
      </w:pPr>
      <w:bookmarkStart w:colFirst="0" w:colLast="0" w:name="_kuk4h22mihvn" w:id="741"/>
      <w:bookmarkEnd w:id="741"/>
      <w:r w:rsidDel="00000000" w:rsidR="00000000" w:rsidRPr="00000000">
        <w:rPr>
          <w:rtl w:val="0"/>
        </w:rPr>
        <w:t xml:space="preserve">Multiprogramming</w:t>
      </w:r>
      <w:r w:rsidDel="00000000" w:rsidR="00000000" w:rsidRPr="00000000">
        <w:rPr>
          <w:rtl w:val="0"/>
        </w:rPr>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If multiple Propeller 2 chips are being loaded from the same serial line, it is often desirable to differentiate each Propeller's download by unique ID (their individual </w:t>
      </w:r>
      <w:r w:rsidDel="00000000" w:rsidR="00000000" w:rsidRPr="00000000">
        <w:rPr>
          <w:rFonts w:ascii="Roboto Mono Medium" w:cs="Roboto Mono Medium" w:eastAsia="Roboto Mono Medium" w:hAnsi="Roboto Mono Medium"/>
          <w:rtl w:val="0"/>
        </w:rPr>
        <w:t xml:space="preserve">INA</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INB</w:t>
      </w:r>
      <w:r w:rsidDel="00000000" w:rsidR="00000000" w:rsidRPr="00000000">
        <w:rPr>
          <w:rtl w:val="0"/>
        </w:rPr>
        <w:t xml:space="preserve"> states in the circuit).  The Propeller 2's loader automatically ignores commands whose ID (</w:t>
      </w:r>
      <w:r w:rsidDel="00000000" w:rsidR="00000000" w:rsidRPr="00000000">
        <w:rPr>
          <w:rFonts w:ascii="Roboto Mono Medium" w:cs="Roboto Mono Medium" w:eastAsia="Roboto Mono Medium" w:hAnsi="Roboto Mono Medium"/>
          <w:rtl w:val="0"/>
        </w:rPr>
        <w:t xml:space="preserve">INA</w:t>
      </w:r>
      <w:r w:rsidDel="00000000" w:rsidR="00000000" w:rsidRPr="00000000">
        <w:rPr>
          <w:rtl w:val="0"/>
        </w:rPr>
        <w:t xml:space="preserve"> / </w:t>
      </w:r>
      <w:r w:rsidDel="00000000" w:rsidR="00000000" w:rsidRPr="00000000">
        <w:rPr>
          <w:rFonts w:ascii="Roboto Mono Medium" w:cs="Roboto Mono Medium" w:eastAsia="Roboto Mono Medium" w:hAnsi="Roboto Mono Medium"/>
          <w:rtl w:val="0"/>
        </w:rPr>
        <w:t xml:space="preserve">INB</w:t>
      </w:r>
      <w:r w:rsidDel="00000000" w:rsidR="00000000" w:rsidRPr="00000000">
        <w:rPr>
          <w:rtl w:val="0"/>
        </w:rPr>
        <w:t xml:space="preserve"> data and mask values) does not match its own </w:t>
      </w:r>
      <w:r w:rsidDel="00000000" w:rsidR="00000000" w:rsidRPr="00000000">
        <w:rPr>
          <w:rFonts w:ascii="Roboto Mono Medium" w:cs="Roboto Mono Medium" w:eastAsia="Roboto Mono Medium" w:hAnsi="Roboto Mono Medium"/>
          <w:rtl w:val="0"/>
        </w:rPr>
        <w:t xml:space="preserve">INA</w:t>
      </w:r>
      <w:r w:rsidDel="00000000" w:rsidR="00000000" w:rsidRPr="00000000">
        <w:rPr>
          <w:rtl w:val="0"/>
        </w:rPr>
        <w:t xml:space="preserve"> and </w:t>
      </w:r>
      <w:r w:rsidDel="00000000" w:rsidR="00000000" w:rsidRPr="00000000">
        <w:rPr>
          <w:rFonts w:ascii="Roboto Mono Medium" w:cs="Roboto Mono Medium" w:eastAsia="Roboto Mono Medium" w:hAnsi="Roboto Mono Medium"/>
          <w:rtl w:val="0"/>
        </w:rPr>
        <w:t xml:space="preserve">INB</w:t>
      </w:r>
      <w:r w:rsidDel="00000000" w:rsidR="00000000" w:rsidRPr="00000000">
        <w:rPr>
          <w:rtl w:val="0"/>
        </w:rPr>
        <w:t xml:space="preserve"> ports.  </w:t>
      </w:r>
      <w:r w:rsidDel="00000000" w:rsidR="00000000" w:rsidRPr="00000000">
        <w:rPr>
          <w:rtl w:val="0"/>
        </w:rPr>
        <w:t xml:space="preserve">All ID patterns are valid using pins P2 and beyond— the loader can not see the state of P0 and P1 since it configures them as smart pins monitoring their logical neighbor, P63, for automatic baud detection.</w:t>
      </w:r>
      <w:r w:rsidDel="00000000" w:rsidR="00000000" w:rsidRPr="00000000">
        <w:rPr>
          <w:rtl w:val="0"/>
        </w:rPr>
      </w:r>
    </w:p>
    <w:p w:rsidR="00000000" w:rsidDel="00000000" w:rsidP="00000000" w:rsidRDefault="00000000" w:rsidRPr="00000000" w14:paraId="00000825">
      <w:pPr>
        <w:pStyle w:val="Heading3"/>
        <w:pageBreakBefore w:val="0"/>
        <w:rPr/>
      </w:pPr>
      <w:bookmarkStart w:colFirst="0" w:colLast="0" w:name="_vtd61rra3vl8" w:id="742"/>
      <w:bookmarkEnd w:id="742"/>
      <w:r w:rsidDel="00000000" w:rsidR="00000000" w:rsidRPr="00000000">
        <w:rPr>
          <w:rtl w:val="0"/>
        </w:rPr>
        <w:t xml:space="preserve">Loader Parsing Notes</w:t>
      </w:r>
    </w:p>
    <w:p w:rsidR="00000000" w:rsidDel="00000000" w:rsidP="00000000" w:rsidRDefault="00000000" w:rsidRPr="00000000" w14:paraId="00000826">
      <w:pPr>
        <w:pageBreakBefore w:val="0"/>
        <w:spacing w:before="0" w:lineRule="auto"/>
        <w:rPr/>
      </w:pPr>
      <w:r w:rsidDel="00000000" w:rsidR="00000000" w:rsidRPr="00000000">
        <w:rPr>
          <w:rtl w:val="0"/>
        </w:rPr>
        <w:t xml:space="preserve">W</w:t>
      </w:r>
      <w:r w:rsidDel="00000000" w:rsidR="00000000" w:rsidRPr="00000000">
        <w:rPr>
          <w:rtl w:val="0"/>
        </w:rPr>
        <w:t xml:space="preserve">hile waiting for a new command</w:t>
      </w:r>
      <w:r w:rsidDel="00000000" w:rsidR="00000000" w:rsidRPr="00000000">
        <w:rPr>
          <w:rtl w:val="0"/>
        </w:rPr>
        <w:t xml:space="preserve">, Base64 data destined for another chip is safely ignored due to the fact that each command keyword </w:t>
      </w:r>
      <w:r w:rsidDel="00000000" w:rsidR="00000000" w:rsidRPr="00000000">
        <w:rPr>
          <w:rtl w:val="0"/>
        </w:rPr>
        <w:t xml:space="preserve">contains an underscore "_"; an illegal character in Base64.</w:t>
      </w:r>
      <w:r w:rsidDel="00000000" w:rsidR="00000000" w:rsidRPr="00000000">
        <w:rPr>
          <w:rtl w:val="0"/>
        </w:rPr>
      </w:r>
    </w:p>
    <w:p w:rsidR="00000000" w:rsidDel="00000000" w:rsidP="00000000" w:rsidRDefault="00000000" w:rsidRPr="00000000" w14:paraId="00000827">
      <w:pPr>
        <w:pageBreakBefore w:val="0"/>
        <w:rPr/>
      </w:pPr>
      <w:r w:rsidDel="00000000" w:rsidR="00000000" w:rsidRPr="00000000">
        <w:rPr>
          <w:rtl w:val="0"/>
        </w:rPr>
        <w:t xml:space="preserve">If a character is received which does not fit expectations for that moment (ex: an "x" is received when hex digits are expected), the loader aborts the current command and waits for a new command.</w:t>
      </w:r>
      <w:r w:rsidDel="00000000" w:rsidR="00000000" w:rsidRPr="00000000">
        <w:rPr>
          <w:rtl w:val="0"/>
        </w:rPr>
      </w:r>
    </w:p>
    <w:p w:rsidR="00000000" w:rsidDel="00000000" w:rsidP="00000000" w:rsidRDefault="00000000" w:rsidRPr="00000000" w14:paraId="00000828">
      <w:pPr>
        <w:pStyle w:val="Heading3"/>
        <w:pageBreakBefore w:val="0"/>
        <w:rPr/>
      </w:pPr>
      <w:bookmarkStart w:colFirst="0" w:colLast="0" w:name="_j9c32mb0pw0f" w:id="743"/>
      <w:bookmarkEnd w:id="743"/>
      <w:r w:rsidDel="00000000" w:rsidR="00000000" w:rsidRPr="00000000">
        <w:rPr>
          <w:rtl w:val="0"/>
        </w:rPr>
        <w:t xml:space="preserve">Prop_Chk</w:t>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Use the </w:t>
      </w:r>
      <w:r w:rsidDel="00000000" w:rsidR="00000000" w:rsidRPr="00000000">
        <w:rPr>
          <w:rFonts w:ascii="Roboto Mono Medium" w:cs="Roboto Mono Medium" w:eastAsia="Roboto Mono Medium" w:hAnsi="Roboto Mono Medium"/>
          <w:rtl w:val="0"/>
        </w:rPr>
        <w:t xml:space="preserve">Prop_Chk</w:t>
      </w:r>
      <w:r w:rsidDel="00000000" w:rsidR="00000000" w:rsidRPr="00000000">
        <w:rPr>
          <w:rtl w:val="0"/>
        </w:rPr>
        <w:t xml:space="preserve"> command to verify Propeller 2 connection and retrieve its version.</w:t>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response is in the form </w:t>
      </w:r>
      <w:r w:rsidDel="00000000" w:rsidR="00000000" w:rsidRPr="00000000">
        <w:rPr>
          <w:rFonts w:ascii="Roboto Mono Medium" w:cs="Roboto Mono Medium" w:eastAsia="Roboto Mono Medium" w:hAnsi="Roboto Mono Medium"/>
          <w:rtl w:val="0"/>
        </w:rPr>
        <w:t xml:space="preserve">CR</w:t>
      </w:r>
      <w:r w:rsidDel="00000000" w:rsidR="00000000" w:rsidRPr="00000000">
        <w:rPr>
          <w:rtl w:val="0"/>
        </w:rPr>
        <w:t xml:space="preserve">+</w:t>
      </w:r>
      <w:r w:rsidDel="00000000" w:rsidR="00000000" w:rsidRPr="00000000">
        <w:rPr>
          <w:rFonts w:ascii="Roboto Mono Medium" w:cs="Roboto Mono Medium" w:eastAsia="Roboto Mono Medium" w:hAnsi="Roboto Mono Medium"/>
          <w:rtl w:val="0"/>
        </w:rPr>
        <w:t xml:space="preserve">LF</w:t>
      </w:r>
      <w:r w:rsidDel="00000000" w:rsidR="00000000" w:rsidRPr="00000000">
        <w:rPr>
          <w:rtl w:val="0"/>
        </w:rPr>
        <w:t xml:space="preserve">+"</w:t>
      </w:r>
      <w:r w:rsidDel="00000000" w:rsidR="00000000" w:rsidRPr="00000000">
        <w:rPr>
          <w:rFonts w:ascii="Roboto Mono Medium" w:cs="Roboto Mono Medium" w:eastAsia="Roboto Mono Medium" w:hAnsi="Roboto Mono Medium"/>
          <w:rtl w:val="0"/>
        </w:rPr>
        <w:t xml:space="preserve">Prop_Ver</w:t>
      </w:r>
      <w:r w:rsidDel="00000000" w:rsidR="00000000" w:rsidRPr="00000000">
        <w:rPr>
          <w:rtl w:val="0"/>
        </w:rPr>
        <w:t xml:space="preserve">"+</w:t>
      </w:r>
      <w:r w:rsidDel="00000000" w:rsidR="00000000" w:rsidRPr="00000000">
        <w:rPr>
          <w:rFonts w:ascii="Roboto Mono Medium" w:cs="Roboto Mono Medium" w:eastAsia="Roboto Mono Medium" w:hAnsi="Roboto Mono Medium"/>
          <w:rtl w:val="0"/>
        </w:rPr>
        <w:t xml:space="preserve">SPACE</w:t>
      </w:r>
      <w:r w:rsidDel="00000000" w:rsidR="00000000" w:rsidRPr="00000000">
        <w:rPr>
          <w:rtl w:val="0"/>
        </w:rPr>
        <w:t xml:space="preserve">+&lt;version_character&gt;+</w:t>
      </w:r>
      <w:r w:rsidDel="00000000" w:rsidR="00000000" w:rsidRPr="00000000">
        <w:rPr>
          <w:rFonts w:ascii="Roboto Mono Medium" w:cs="Roboto Mono Medium" w:eastAsia="Roboto Mono Medium" w:hAnsi="Roboto Mono Medium"/>
          <w:rtl w:val="0"/>
        </w:rPr>
        <w:t xml:space="preserve">CR</w:t>
      </w:r>
      <w:r w:rsidDel="00000000" w:rsidR="00000000" w:rsidRPr="00000000">
        <w:rPr>
          <w:rtl w:val="0"/>
        </w:rPr>
        <w:t xml:space="preserve">+</w:t>
      </w:r>
      <w:r w:rsidDel="00000000" w:rsidR="00000000" w:rsidRPr="00000000">
        <w:rPr>
          <w:rFonts w:ascii="Roboto Mono Medium" w:cs="Roboto Mono Medium" w:eastAsia="Roboto Mono Medium" w:hAnsi="Roboto Mono Medium"/>
          <w:rtl w:val="0"/>
        </w:rPr>
        <w:t xml:space="preserve">LF</w:t>
      </w:r>
      <w:r w:rsidDel="00000000" w:rsidR="00000000" w:rsidRPr="00000000">
        <w:rPr>
          <w:rtl w:val="0"/>
        </w:rPr>
        <w:t xml:space="preserve"> where &lt;version_character&gt; is "A".."Z" and indicates the version of Propeller 2. The Rev B/C silicon responds with "G":</w:t>
      </w:r>
    </w:p>
    <w:tbl>
      <w:tblPr>
        <w:tblStyle w:val="Table30"/>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2B">
            <w:pPr>
              <w:pStyle w:val="Title"/>
              <w:pageBreakBefore w:val="0"/>
              <w:rPr/>
            </w:pPr>
            <w:bookmarkStart w:colFirst="0" w:colLast="0" w:name="_67vy3rxt7ex2" w:id="744"/>
            <w:bookmarkEnd w:id="744"/>
            <w:r w:rsidDel="00000000" w:rsidR="00000000" w:rsidRPr="00000000">
              <w:rPr>
                <w:rtl w:val="0"/>
              </w:rPr>
              <w:t xml:space="preserve">Sender:  "&gt; Prop_Chk 0 0 0 0"+CR</w:t>
            </w:r>
          </w:p>
          <w:p w:rsidR="00000000" w:rsidDel="00000000" w:rsidP="00000000" w:rsidRDefault="00000000" w:rsidRPr="00000000" w14:paraId="0000082C">
            <w:pPr>
              <w:pStyle w:val="Title"/>
              <w:pageBreakBefore w:val="0"/>
              <w:rPr/>
            </w:pPr>
            <w:bookmarkStart w:colFirst="0" w:colLast="0" w:name="_pbnbe3uwc0jw" w:id="745"/>
            <w:bookmarkEnd w:id="745"/>
            <w:r w:rsidDel="00000000" w:rsidR="00000000" w:rsidRPr="00000000">
              <w:rPr>
                <w:rtl w:val="0"/>
              </w:rPr>
              <w:t xml:space="preserve">Loader:  CR+LF+"Prop_Ver G"+CR+LF</w:t>
            </w:r>
          </w:p>
        </w:tc>
      </w:tr>
    </w:tbl>
    <w:p w:rsidR="00000000" w:rsidDel="00000000" w:rsidP="00000000" w:rsidRDefault="00000000" w:rsidRPr="00000000" w14:paraId="0000082D">
      <w:pPr>
        <w:pStyle w:val="Heading3"/>
        <w:pageBreakBefore w:val="0"/>
        <w:rPr/>
      </w:pPr>
      <w:bookmarkStart w:colFirst="0" w:colLast="0" w:name="_optttfuwpnwi" w:id="746"/>
      <w:bookmarkEnd w:id="746"/>
      <w:r w:rsidDel="00000000" w:rsidR="00000000" w:rsidRPr="00000000">
        <w:rPr>
          <w:rtl w:val="0"/>
        </w:rPr>
        <w:t xml:space="preserve">Prop_Clk</w:t>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Use the </w:t>
      </w:r>
      <w:r w:rsidDel="00000000" w:rsidR="00000000" w:rsidRPr="00000000">
        <w:rPr>
          <w:rFonts w:ascii="Roboto Mono Medium" w:cs="Roboto Mono Medium" w:eastAsia="Roboto Mono Medium" w:hAnsi="Roboto Mono Medium"/>
          <w:rtl w:val="0"/>
        </w:rPr>
        <w:t xml:space="preserve">Prop_Clk</w:t>
      </w:r>
      <w:r w:rsidDel="00000000" w:rsidR="00000000" w:rsidRPr="00000000">
        <w:rPr>
          <w:rtl w:val="0"/>
        </w:rPr>
        <w:t xml:space="preserve"> command to update the P2's clock source.  This is similar to executing the PASM instruction: </w:t>
      </w:r>
      <w:r w:rsidDel="00000000" w:rsidR="00000000" w:rsidRPr="00000000">
        <w:rPr>
          <w:rFonts w:ascii="Roboto Mono Medium" w:cs="Roboto Mono Medium" w:eastAsia="Roboto Mono Medium" w:hAnsi="Roboto Mono Medium"/>
          <w:rtl w:val="0"/>
        </w:rPr>
        <w:t xml:space="preserve">HUBSET ##$0xxxxxxx</w:t>
      </w:r>
      <w:r w:rsidDel="00000000" w:rsidR="00000000" w:rsidRPr="00000000">
        <w:rPr>
          <w:rtl w:val="0"/>
        </w:rPr>
        <w:t xml:space="preserve">.</w:t>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response to a valid </w:t>
      </w:r>
      <w:r w:rsidDel="00000000" w:rsidR="00000000" w:rsidRPr="00000000">
        <w:rPr>
          <w:rFonts w:ascii="Roboto Mono Medium" w:cs="Roboto Mono Medium" w:eastAsia="Roboto Mono Medium" w:hAnsi="Roboto Mono Medium"/>
          <w:rtl w:val="0"/>
        </w:rPr>
        <w:t xml:space="preserve">Prop_Clk</w:t>
      </w:r>
      <w:r w:rsidDel="00000000" w:rsidR="00000000" w:rsidRPr="00000000">
        <w:rPr>
          <w:rtl w:val="0"/>
        </w:rPr>
        <w:t xml:space="preserve"> command is a period "." character, then it performs the following steps:</w:t>
      </w:r>
    </w:p>
    <w:p w:rsidR="00000000" w:rsidDel="00000000" w:rsidP="00000000" w:rsidRDefault="00000000" w:rsidRPr="00000000" w14:paraId="0000083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Switches to the internal 20 MHz (fast) clock</w:t>
      </w:r>
    </w:p>
    <w:p w:rsidR="00000000" w:rsidDel="00000000" w:rsidP="00000000" w:rsidRDefault="00000000" w:rsidRPr="00000000" w14:paraId="0000083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Sets the desired configuration (except mode)</w:t>
      </w:r>
    </w:p>
    <w:p w:rsidR="00000000" w:rsidDel="00000000" w:rsidP="00000000" w:rsidRDefault="00000000" w:rsidRPr="00000000" w14:paraId="0000083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Fonts w:ascii="Nova Mono" w:cs="Nova Mono" w:eastAsia="Nova Mono" w:hAnsi="Nova Mono"/>
          <w:rtl w:val="0"/>
        </w:rPr>
        <w:t xml:space="preserve">Waits ≈5 ms for the clock hardware to settle to the new configuration</w:t>
      </w:r>
    </w:p>
    <w:p w:rsidR="00000000" w:rsidDel="00000000" w:rsidP="00000000" w:rsidRDefault="00000000" w:rsidRPr="00000000" w14:paraId="0000083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Enables the desired clock mode</w:t>
      </w:r>
    </w:p>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pPr>
      <w:r w:rsidDel="00000000" w:rsidR="00000000" w:rsidRPr="00000000">
        <w:rPr>
          <w:rtl w:val="0"/>
        </w:rPr>
        <w:t xml:space="preserve">NOTE</w:t>
      </w:r>
      <w:r w:rsidDel="00000000" w:rsidR="00000000" w:rsidRPr="00000000">
        <w:rPr>
          <w:rtl w:val="0"/>
        </w:rPr>
        <w:t xml:space="preserve">: After issuing the command, the sender should wait an additional 10ms, then send the "&gt; " ($3E, $20) auto-baud sequence to adjust for the new clock configuration.</w:t>
      </w:r>
    </w:p>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pPr>
      <w:r w:rsidDel="00000000" w:rsidR="00000000" w:rsidRPr="00000000">
        <w:rPr>
          <w:rtl w:val="0"/>
        </w:rPr>
        <w:t xml:space="preserve">NOTE</w:t>
      </w:r>
      <w:r w:rsidDel="00000000" w:rsidR="00000000" w:rsidRPr="00000000">
        <w:rPr>
          <w:rtl w:val="0"/>
        </w:rPr>
        <w:t xml:space="preserve">: If an image is loaded (see Prop_Hex/Prop_Txt) after switching to a PLL clock mode that is different than the mode used by that image, the uploaded image may need to issue a "HUBSET #$F0" before switching to the desired clock mode.  See the warning in Configuring the Clock Generator for more details.  An alternative approach is to use the same clock configuration as used by the image.  This means that the image's call to HUBSET will effectively be a NOP, but always safe to perform.</w:t>
      </w:r>
    </w:p>
    <w:p w:rsidR="00000000" w:rsidDel="00000000" w:rsidP="00000000" w:rsidRDefault="00000000" w:rsidRPr="00000000" w14:paraId="00000836">
      <w:pPr>
        <w:pageBreakBefore w:val="0"/>
        <w:rPr>
          <w:b w:val="1"/>
        </w:rPr>
        <w:sectPr>
          <w:type w:val="nextPage"/>
          <w:pgSz w:h="15840" w:w="12240" w:orient="portrait"/>
          <w:pgMar w:bottom="720" w:top="720" w:left="1080" w:right="1080" w:header="720" w:footer="360"/>
        </w:sectPr>
      </w:pPr>
      <w:r w:rsidDel="00000000" w:rsidR="00000000" w:rsidRPr="00000000">
        <w:rPr>
          <w:rtl w:val="0"/>
        </w:rPr>
      </w:r>
    </w:p>
    <w:p w:rsidR="00000000" w:rsidDel="00000000" w:rsidP="00000000" w:rsidRDefault="00000000" w:rsidRPr="00000000" w14:paraId="00000837">
      <w:pPr>
        <w:pageBreakBefore w:val="0"/>
        <w:rPr>
          <w:b w:val="1"/>
        </w:rPr>
      </w:pPr>
      <w:r w:rsidDel="00000000" w:rsidR="00000000" w:rsidRPr="00000000">
        <w:rPr>
          <w:b w:val="1"/>
          <w:rtl w:val="0"/>
        </w:rPr>
        <w:t xml:space="preserve">Example: Set PLL to 148.5 MHz</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To update the clock source as calculated in the PLL Example:</w:t>
      </w:r>
    </w:p>
    <w:tbl>
      <w:tblPr>
        <w:tblStyle w:val="Table3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39">
            <w:pPr>
              <w:pStyle w:val="Title"/>
              <w:pageBreakBefore w:val="0"/>
              <w:rPr/>
            </w:pPr>
            <w:bookmarkStart w:colFirst="0" w:colLast="0" w:name="_14zvg93hoi1p" w:id="747"/>
            <w:bookmarkEnd w:id="747"/>
            <w:r w:rsidDel="00000000" w:rsidR="00000000" w:rsidRPr="00000000">
              <w:rPr>
                <w:rtl w:val="0"/>
              </w:rPr>
              <w:t xml:space="preserve">Sender:  "</w:t>
            </w:r>
            <w:r w:rsidDel="00000000" w:rsidR="00000000" w:rsidRPr="00000000">
              <w:rPr>
                <w:rtl w:val="0"/>
              </w:rPr>
              <w:t xml:space="preserve">&gt; Prop_Clk 0 0 0 0 19D28F8</w:t>
            </w:r>
            <w:r w:rsidDel="00000000" w:rsidR="00000000" w:rsidRPr="00000000">
              <w:rPr>
                <w:rtl w:val="0"/>
              </w:rPr>
              <w:t xml:space="preserve">"+CR</w:t>
            </w:r>
          </w:p>
          <w:p w:rsidR="00000000" w:rsidDel="00000000" w:rsidP="00000000" w:rsidRDefault="00000000" w:rsidRPr="00000000" w14:paraId="0000083A">
            <w:pPr>
              <w:pStyle w:val="Title"/>
              <w:pageBreakBefore w:val="0"/>
              <w:rPr/>
            </w:pPr>
            <w:bookmarkStart w:colFirst="0" w:colLast="0" w:name="_g1o9pxozfhdg" w:id="748"/>
            <w:bookmarkEnd w:id="748"/>
            <w:r w:rsidDel="00000000" w:rsidR="00000000" w:rsidRPr="00000000">
              <w:rPr>
                <w:rtl w:val="0"/>
              </w:rPr>
              <w:t xml:space="preserve">Loader:  "."</w:t>
            </w:r>
          </w:p>
          <w:p w:rsidR="00000000" w:rsidDel="00000000" w:rsidP="00000000" w:rsidRDefault="00000000" w:rsidRPr="00000000" w14:paraId="0000083B">
            <w:pPr>
              <w:pStyle w:val="Title"/>
              <w:pageBreakBefore w:val="0"/>
              <w:rPr/>
            </w:pPr>
            <w:bookmarkStart w:colFirst="0" w:colLast="0" w:name="_k7tmpzjzn5bj" w:id="749"/>
            <w:bookmarkEnd w:id="749"/>
            <w:r w:rsidDel="00000000" w:rsidR="00000000" w:rsidRPr="00000000">
              <w:rPr>
                <w:rtl w:val="0"/>
              </w:rPr>
              <w:t xml:space="preserve">Sender:  (wait ≈10ms)</w:t>
            </w:r>
          </w:p>
          <w:p w:rsidR="00000000" w:rsidDel="00000000" w:rsidP="00000000" w:rsidRDefault="00000000" w:rsidRPr="00000000" w14:paraId="0000083C">
            <w:pPr>
              <w:pStyle w:val="Title"/>
              <w:pageBreakBefore w:val="0"/>
              <w:rPr/>
            </w:pPr>
            <w:bookmarkStart w:colFirst="0" w:colLast="0" w:name="_g1p28bhjqfqm" w:id="750"/>
            <w:bookmarkEnd w:id="750"/>
            <w:r w:rsidDel="00000000" w:rsidR="00000000" w:rsidRPr="00000000">
              <w:rPr>
                <w:rtl w:val="0"/>
              </w:rPr>
              <w:t xml:space="preserve">Sender:  "&gt; Prop_Clk 0 0 0 0 19D28FB"+CR</w:t>
            </w:r>
          </w:p>
          <w:p w:rsidR="00000000" w:rsidDel="00000000" w:rsidP="00000000" w:rsidRDefault="00000000" w:rsidRPr="00000000" w14:paraId="0000083D">
            <w:pPr>
              <w:pStyle w:val="Title"/>
              <w:pageBreakBefore w:val="0"/>
              <w:rPr/>
            </w:pPr>
            <w:bookmarkStart w:colFirst="0" w:colLast="0" w:name="_g7w4ry7z00jg" w:id="751"/>
            <w:bookmarkEnd w:id="751"/>
            <w:r w:rsidDel="00000000" w:rsidR="00000000" w:rsidRPr="00000000">
              <w:rPr>
                <w:rtl w:val="0"/>
              </w:rPr>
              <w:t xml:space="preserve">Loader:  "."</w:t>
            </w:r>
          </w:p>
        </w:tc>
      </w:tr>
    </w:tbl>
    <w:p w:rsidR="00000000" w:rsidDel="00000000" w:rsidP="00000000" w:rsidRDefault="00000000" w:rsidRPr="00000000" w14:paraId="0000083E">
      <w:pPr>
        <w:pageBreakBefore w:val="0"/>
        <w:rPr/>
      </w:pPr>
      <w:r w:rsidDel="00000000" w:rsidR="00000000" w:rsidRPr="00000000">
        <w:rPr>
          <w:rtl w:val="0"/>
        </w:rPr>
        <w:t xml:space="preserve">NOTE: An initial "</w:t>
      </w:r>
      <w:r w:rsidDel="00000000" w:rsidR="00000000" w:rsidRPr="00000000">
        <w:rPr>
          <w:rFonts w:ascii="Roboto Mono Medium" w:cs="Roboto Mono Medium" w:eastAsia="Roboto Mono Medium" w:hAnsi="Roboto Mono Medium"/>
          <w:rtl w:val="0"/>
        </w:rPr>
        <w:t xml:space="preserve">Prop_Clk 0 0 0 0 F0</w:t>
      </w:r>
      <w:r w:rsidDel="00000000" w:rsidR="00000000" w:rsidRPr="00000000">
        <w:rPr>
          <w:rtl w:val="0"/>
        </w:rPr>
        <w:t xml:space="preserve">" is not required since the clock circuit starts up in this mode.</w:t>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b w:val="1"/>
          <w:rtl w:val="0"/>
        </w:rPr>
        <w:t xml:space="preserve">Example: Reset to Boot Clock Configuration</w:t>
      </w:r>
      <w:r w:rsidDel="00000000" w:rsidR="00000000" w:rsidRPr="00000000">
        <w:rPr>
          <w:rtl w:val="0"/>
        </w:rPr>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To return to the clock configuration on bootup:</w:t>
      </w:r>
    </w:p>
    <w:tbl>
      <w:tblPr>
        <w:tblStyle w:val="Table32"/>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41">
            <w:pPr>
              <w:pStyle w:val="Title"/>
              <w:pageBreakBefore w:val="0"/>
              <w:rPr/>
            </w:pPr>
            <w:bookmarkStart w:colFirst="0" w:colLast="0" w:name="_xso45yosyj5s" w:id="752"/>
            <w:bookmarkEnd w:id="752"/>
            <w:r w:rsidDel="00000000" w:rsidR="00000000" w:rsidRPr="00000000">
              <w:rPr>
                <w:rtl w:val="0"/>
              </w:rPr>
              <w:t xml:space="preserve">Sender:  "&gt; Prop_Clk 0 0 0 0 F0"+CR</w:t>
            </w:r>
          </w:p>
          <w:p w:rsidR="00000000" w:rsidDel="00000000" w:rsidP="00000000" w:rsidRDefault="00000000" w:rsidRPr="00000000" w14:paraId="00000842">
            <w:pPr>
              <w:pStyle w:val="Title"/>
              <w:pageBreakBefore w:val="0"/>
              <w:rPr/>
            </w:pPr>
            <w:bookmarkStart w:colFirst="0" w:colLast="0" w:name="_q4g98lpmkjwn" w:id="753"/>
            <w:bookmarkEnd w:id="753"/>
            <w:r w:rsidDel="00000000" w:rsidR="00000000" w:rsidRPr="00000000">
              <w:rPr>
                <w:rtl w:val="0"/>
              </w:rPr>
              <w:t xml:space="preserve">Loader:  "."</w:t>
            </w:r>
          </w:p>
        </w:tc>
      </w:tr>
    </w:tbl>
    <w:p w:rsidR="00000000" w:rsidDel="00000000" w:rsidP="00000000" w:rsidRDefault="00000000" w:rsidRPr="00000000" w14:paraId="00000843">
      <w:pPr>
        <w:pStyle w:val="Heading3"/>
        <w:pageBreakBefore w:val="0"/>
        <w:rPr/>
      </w:pPr>
      <w:bookmarkStart w:colFirst="0" w:colLast="0" w:name="_dak6znq1xdte" w:id="754"/>
      <w:bookmarkEnd w:id="754"/>
      <w:r w:rsidDel="00000000" w:rsidR="00000000" w:rsidRPr="00000000">
        <w:rPr>
          <w:rtl w:val="0"/>
        </w:rPr>
        <w:t xml:space="preserve">Prop_Hex</w:t>
      </w:r>
    </w:p>
    <w:p w:rsidR="00000000" w:rsidDel="00000000" w:rsidP="00000000" w:rsidRDefault="00000000" w:rsidRPr="00000000" w14:paraId="00000844">
      <w:pPr>
        <w:pageBreakBefore w:val="0"/>
        <w:rPr/>
      </w:pPr>
      <w:r w:rsidDel="00000000" w:rsidR="00000000" w:rsidRPr="00000000">
        <w:rPr>
          <w:rtl w:val="0"/>
        </w:rPr>
        <w:t xml:space="preserve">Use </w:t>
      </w:r>
      <w:r w:rsidDel="00000000" w:rsidR="00000000" w:rsidRPr="00000000">
        <w:rPr>
          <w:rtl w:val="0"/>
        </w:rPr>
        <w:t xml:space="preserve">th</w:t>
      </w:r>
      <w:r w:rsidDel="00000000" w:rsidR="00000000" w:rsidRPr="00000000">
        <w:rPr>
          <w:rtl w:val="0"/>
        </w:rPr>
        <w:t xml:space="preserve">e </w:t>
      </w:r>
      <w:r w:rsidDel="00000000" w:rsidR="00000000" w:rsidRPr="00000000">
        <w:rPr>
          <w:rFonts w:ascii="Roboto Mono Medium" w:cs="Roboto Mono Medium" w:eastAsia="Roboto Mono Medium" w:hAnsi="Roboto Mono Medium"/>
          <w:rtl w:val="0"/>
        </w:rPr>
        <w:t xml:space="preserve">Prop_Hex</w:t>
      </w:r>
      <w:r w:rsidDel="00000000" w:rsidR="00000000" w:rsidRPr="00000000">
        <w:rPr>
          <w:rtl w:val="0"/>
        </w:rPr>
        <w:t xml:space="preserve"> command to load code into Hub RAM, starting at $00000, and then execute it. The code must be sent as a stream of ASCII text representing bytes in hex format, separated by whitespace. Only the lower 8 bits of each value is used.</w:t>
      </w:r>
    </w:p>
    <w:p w:rsidR="00000000" w:rsidDel="00000000" w:rsidP="00000000" w:rsidRDefault="00000000" w:rsidRPr="00000000" w14:paraId="00000845">
      <w:pPr>
        <w:pageBreakBefore w:val="0"/>
        <w:rPr/>
      </w:pPr>
      <w:r w:rsidDel="00000000" w:rsidR="00000000" w:rsidRPr="00000000">
        <w:rPr>
          <w:rtl w:val="0"/>
        </w:rPr>
        <w:t xml:space="preserve">If the </w:t>
      </w:r>
      <w:r w:rsidDel="00000000" w:rsidR="00000000" w:rsidRPr="00000000">
        <w:rPr>
          <w:rFonts w:ascii="Roboto Mono Medium" w:cs="Roboto Mono Medium" w:eastAsia="Roboto Mono Medium" w:hAnsi="Roboto Mono Medium"/>
          <w:rtl w:val="0"/>
        </w:rPr>
        <w:t xml:space="preserve">Prop_Hex</w:t>
      </w:r>
      <w:r w:rsidDel="00000000" w:rsidR="00000000" w:rsidRPr="00000000">
        <w:rPr>
          <w:rtl w:val="0"/>
        </w:rPr>
        <w:t xml:space="preserve"> command is terminated with a "?" character, the loader will verify the checksum and respond before attempting to run the code.  The loader responds with a period "." if the checksum was valid, or an exclamation point "!" if the checksum was invalid.  When valid, the booter will perform a </w:t>
      </w:r>
      <w:r w:rsidDel="00000000" w:rsidR="00000000" w:rsidRPr="00000000">
        <w:rPr>
          <w:rFonts w:ascii="Roboto Mono Medium" w:cs="Roboto Mono Medium" w:eastAsia="Roboto Mono Medium" w:hAnsi="Roboto Mono Medium"/>
          <w:rtl w:val="0"/>
        </w:rPr>
        <w:t xml:space="preserve">COGINIT #0,#0</w:t>
      </w:r>
      <w:r w:rsidDel="00000000" w:rsidR="00000000" w:rsidRPr="00000000">
        <w:rPr>
          <w:rtl w:val="0"/>
        </w:rPr>
        <w:t xml:space="preserve"> instruction to relaunch cog 0 (currently running the loader program) with the new program starting at $00000.  When invalid, the booter will wait for another command.</w:t>
      </w:r>
    </w:p>
    <w:p w:rsidR="00000000" w:rsidDel="00000000" w:rsidP="00000000" w:rsidRDefault="00000000" w:rsidRPr="00000000" w14:paraId="00000846">
      <w:pPr>
        <w:pageBreakBefore w:val="0"/>
        <w:rPr/>
      </w:pPr>
      <w:r w:rsidDel="00000000" w:rsidR="00000000" w:rsidRPr="00000000">
        <w:rPr>
          <w:rtl w:val="0"/>
        </w:rPr>
        <w:t xml:space="preserve">If the </w:t>
      </w:r>
      <w:r w:rsidDel="00000000" w:rsidR="00000000" w:rsidRPr="00000000">
        <w:rPr>
          <w:rFonts w:ascii="Roboto Mono Medium" w:cs="Roboto Mono Medium" w:eastAsia="Roboto Mono Medium" w:hAnsi="Roboto Mono Medium"/>
          <w:rtl w:val="0"/>
        </w:rPr>
        <w:t xml:space="preserve">Prop_Hex</w:t>
      </w:r>
      <w:r w:rsidDel="00000000" w:rsidR="00000000" w:rsidRPr="00000000">
        <w:rPr>
          <w:rtl w:val="0"/>
        </w:rPr>
        <w:t xml:space="preserve"> command is terminated with a "~" character, the loader will relaunch cog 0 to run the new program at $00000; skipping the validation and response steps noted above.</w:t>
      </w:r>
    </w:p>
    <w:p w:rsidR="00000000" w:rsidDel="00000000" w:rsidP="00000000" w:rsidRDefault="00000000" w:rsidRPr="00000000" w14:paraId="00000847">
      <w:pPr>
        <w:pageBreakBefore w:val="0"/>
        <w:rPr/>
      </w:pPr>
      <w:r w:rsidDel="00000000" w:rsidR="00000000" w:rsidRPr="00000000">
        <w:rPr>
          <w:b w:val="1"/>
          <w:rtl w:val="0"/>
        </w:rPr>
        <w:t xml:space="preserve">Example: Loading a small program:</w:t>
      </w:r>
      <w:r w:rsidDel="00000000" w:rsidR="00000000" w:rsidRPr="00000000">
        <w:rPr>
          <w:rtl w:val="0"/>
        </w:rPr>
      </w:r>
    </w:p>
    <w:p w:rsidR="00000000" w:rsidDel="00000000" w:rsidP="00000000" w:rsidRDefault="00000000" w:rsidRPr="00000000" w14:paraId="00000848">
      <w:pPr>
        <w:pageBreakBefore w:val="0"/>
        <w:rPr/>
      </w:pPr>
      <w:r w:rsidDel="00000000" w:rsidR="00000000" w:rsidRPr="00000000">
        <w:rPr>
          <w:rtl w:val="0"/>
        </w:rPr>
        <w:t xml:space="preserve">Consider this small program:</w:t>
      </w:r>
    </w:p>
    <w:p w:rsidR="00000000" w:rsidDel="00000000" w:rsidP="00000000" w:rsidRDefault="00000000" w:rsidRPr="00000000" w14:paraId="00000849">
      <w:pPr>
        <w:pStyle w:val="Title"/>
        <w:pageBreakBefore w:val="0"/>
        <w:rPr/>
      </w:pPr>
      <w:bookmarkStart w:colFirst="0" w:colLast="0" w:name="_axqukhlwfno8" w:id="755"/>
      <w:bookmarkEnd w:id="755"/>
      <w:r w:rsidDel="00000000" w:rsidR="00000000" w:rsidRPr="00000000">
        <w:rPr>
          <w:rtl w:val="0"/>
        </w:rPr>
        <w:t xml:space="preserve">DAT</w:t>
        <w:tab/>
        <w:t xml:space="preserve">ORG</w:t>
      </w:r>
    </w:p>
    <w:p w:rsidR="00000000" w:rsidDel="00000000" w:rsidP="00000000" w:rsidRDefault="00000000" w:rsidRPr="00000000" w14:paraId="0000084A">
      <w:pPr>
        <w:pStyle w:val="Title"/>
        <w:pageBreakBefore w:val="0"/>
        <w:rPr/>
      </w:pPr>
      <w:bookmarkStart w:colFirst="0" w:colLast="0" w:name="_7c1kuqwylgr6" w:id="756"/>
      <w:bookmarkEnd w:id="756"/>
      <w:r w:rsidDel="00000000" w:rsidR="00000000" w:rsidRPr="00000000">
        <w:rPr>
          <w:rFonts w:ascii="Roboto" w:cs="Roboto" w:eastAsia="Roboto" w:hAnsi="Roboto"/>
          <w:sz w:val="20"/>
          <w:szCs w:val="20"/>
          <w:rtl w:val="0"/>
        </w:rPr>
        <w:tab/>
      </w:r>
      <w:r w:rsidDel="00000000" w:rsidR="00000000" w:rsidRPr="00000000">
        <w:rPr>
          <w:rtl w:val="0"/>
        </w:rPr>
        <w:t xml:space="preserve">not</w:t>
        <w:tab/>
        <w:t xml:space="preserve">dirb</w:t>
        <w:tab/>
        <w:tab/>
        <w:tab/>
        <w:t xml:space="preserve">'all outputs</w:t>
      </w:r>
    </w:p>
    <w:p w:rsidR="00000000" w:rsidDel="00000000" w:rsidP="00000000" w:rsidRDefault="00000000" w:rsidRPr="00000000" w14:paraId="0000084B">
      <w:pPr>
        <w:pStyle w:val="Title"/>
        <w:pageBreakBefore w:val="0"/>
        <w:rPr/>
      </w:pPr>
      <w:bookmarkStart w:colFirst="0" w:colLast="0" w:name="_l0onejni1b47" w:id="757"/>
      <w:bookmarkEnd w:id="757"/>
      <w:r w:rsidDel="00000000" w:rsidR="00000000" w:rsidRPr="00000000">
        <w:rPr>
          <w:rtl w:val="0"/>
        </w:rPr>
        <w:t xml:space="preserve">.lp</w:t>
        <w:tab/>
        <w:t xml:space="preserve">not</w:t>
        <w:tab/>
        <w:t xml:space="preserve">outb</w:t>
        <w:tab/>
        <w:tab/>
        <w:tab/>
        <w:t xml:space="preserve">'toggle states (blinks leds on Prop123 &amp; P2 Eval boards)</w:t>
      </w:r>
    </w:p>
    <w:p w:rsidR="00000000" w:rsidDel="00000000" w:rsidP="00000000" w:rsidRDefault="00000000" w:rsidRPr="00000000" w14:paraId="0000084C">
      <w:pPr>
        <w:pStyle w:val="Title"/>
        <w:pageBreakBefore w:val="0"/>
        <w:rPr/>
      </w:pPr>
      <w:bookmarkStart w:colFirst="0" w:colLast="0" w:name="_bq5s9rrwwbxe" w:id="758"/>
      <w:bookmarkEnd w:id="758"/>
      <w:r w:rsidDel="00000000" w:rsidR="00000000" w:rsidRPr="00000000">
        <w:rPr>
          <w:rtl w:val="0"/>
        </w:rPr>
        <w:tab/>
        <w:t xml:space="preserve">waitx</w:t>
        <w:tab/>
        <w:t xml:space="preserve">##20_000_000/4</w:t>
        <w:tab/>
        <w:t xml:space="preserve">'wait ¼ second</w:t>
      </w:r>
    </w:p>
    <w:p w:rsidR="00000000" w:rsidDel="00000000" w:rsidP="00000000" w:rsidRDefault="00000000" w:rsidRPr="00000000" w14:paraId="0000084D">
      <w:pPr>
        <w:pageBreakBefore w:val="0"/>
        <w:rPr/>
      </w:pPr>
      <w:r w:rsidDel="00000000" w:rsidR="00000000" w:rsidRPr="00000000">
        <w:rPr>
          <w:rFonts w:ascii="Roboto Mono Medium" w:cs="Roboto Mono Medium" w:eastAsia="Roboto Mono Medium" w:hAnsi="Roboto Mono Medium"/>
          <w:sz w:val="18"/>
          <w:szCs w:val="18"/>
          <w:rtl w:val="0"/>
        </w:rPr>
        <w:tab/>
        <w:t xml:space="preserve">jmp</w:t>
        <w:tab/>
        <w:t xml:space="preserve">#.lp</w:t>
        <w:tab/>
        <w:tab/>
        <w:tab/>
        <w:t xml:space="preserve">'loop</w:t>
      </w:r>
      <w:r w:rsidDel="00000000" w:rsidR="00000000" w:rsidRPr="00000000">
        <w:rPr>
          <w:rtl w:val="0"/>
        </w:rPr>
        <w:tab/>
      </w:r>
    </w:p>
    <w:p w:rsidR="00000000" w:rsidDel="00000000" w:rsidP="00000000" w:rsidRDefault="00000000" w:rsidRPr="00000000" w14:paraId="0000084E">
      <w:pPr>
        <w:pageBreakBefore w:val="0"/>
        <w:spacing w:before="200" w:lineRule="auto"/>
        <w:rPr/>
      </w:pPr>
      <w:r w:rsidDel="00000000" w:rsidR="00000000" w:rsidRPr="00000000">
        <w:rPr>
          <w:rtl w:val="0"/>
        </w:rPr>
        <w:t xml:space="preserve">It assembles to:</w:t>
      </w:r>
    </w:p>
    <w:p w:rsidR="00000000" w:rsidDel="00000000" w:rsidP="00000000" w:rsidRDefault="00000000" w:rsidRPr="00000000" w14:paraId="0000084F">
      <w:pPr>
        <w:pStyle w:val="Title"/>
        <w:pageBreakBefore w:val="0"/>
        <w:rPr/>
      </w:pPr>
      <w:bookmarkStart w:colFirst="0" w:colLast="0" w:name="_fjixllfo5e9z" w:id="759"/>
      <w:bookmarkEnd w:id="759"/>
      <w:r w:rsidDel="00000000" w:rsidR="00000000" w:rsidRPr="00000000">
        <w:rPr>
          <w:rtl w:val="0"/>
        </w:rPr>
        <w:t xml:space="preserve">00000- FB F7 23 F6 FD FB 23 F6 25 26 80 FF 1F 80 66 FD F0 FF 9F FD</w:t>
      </w:r>
    </w:p>
    <w:p w:rsidR="00000000" w:rsidDel="00000000" w:rsidP="00000000" w:rsidRDefault="00000000" w:rsidRPr="00000000" w14:paraId="00000850">
      <w:pPr>
        <w:pageBreakBefore w:val="0"/>
        <w:spacing w:before="200" w:lineRule="auto"/>
        <w:rPr/>
      </w:pPr>
      <w:r w:rsidDel="00000000" w:rsidR="00000000" w:rsidRPr="00000000">
        <w:rPr>
          <w:rtl w:val="0"/>
        </w:rPr>
        <w:t xml:space="preserve">and can be transmitted without a checksum like this:</w:t>
      </w:r>
    </w:p>
    <w:tbl>
      <w:tblPr>
        <w:tblStyle w:val="Table33"/>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51">
            <w:pPr>
              <w:pStyle w:val="Title"/>
              <w:pageBreakBefore w:val="0"/>
              <w:rPr/>
            </w:pPr>
            <w:bookmarkStart w:colFirst="0" w:colLast="0" w:name="_gz5wa9335ttj" w:id="760"/>
            <w:bookmarkEnd w:id="760"/>
            <w:r w:rsidDel="00000000" w:rsidR="00000000" w:rsidRPr="00000000">
              <w:rPr>
                <w:rtl w:val="0"/>
              </w:rPr>
              <w:t xml:space="preserve">Sender: "&gt; Prop_Hex 0 0 0 0 FB F7 23 F6 FD FB 23 F6 25 26 80 FF 1F 80 66 FD F0 FF 9F FD ~"</w:t>
            </w:r>
          </w:p>
        </w:tc>
      </w:tr>
    </w:tbl>
    <w:p w:rsidR="00000000" w:rsidDel="00000000" w:rsidP="00000000" w:rsidRDefault="00000000" w:rsidRPr="00000000" w14:paraId="00000852">
      <w:pPr>
        <w:pageBreakBefore w:val="0"/>
        <w:spacing w:before="200" w:lineRule="auto"/>
        <w:rPr/>
      </w:pPr>
      <w:r w:rsidDel="00000000" w:rsidR="00000000" w:rsidRPr="00000000">
        <w:rPr>
          <w:rtl w:val="0"/>
        </w:rPr>
        <w:t xml:space="preserve">In this example, the program image contains 5 longs (in little-endian order), the summation of which is  $E6CE9A2C. To generate an embedded checksum long, you would compute:</w:t>
      </w:r>
    </w:p>
    <w:p w:rsidR="00000000" w:rsidDel="00000000" w:rsidP="00000000" w:rsidRDefault="00000000" w:rsidRPr="00000000" w14:paraId="00000853">
      <w:pPr>
        <w:pageBreakBefore w:val="0"/>
        <w:spacing w:after="0" w:before="200" w:lineRule="auto"/>
        <w:ind w:left="720" w:firstLine="0"/>
        <w:rPr/>
      </w:pPr>
      <w:r w:rsidDel="00000000" w:rsidR="00000000" w:rsidRPr="00000000">
        <w:rPr>
          <w:rFonts w:ascii="Roboto Mono" w:cs="Roboto Mono" w:eastAsia="Roboto Mono" w:hAnsi="Roboto Mono"/>
          <w:rtl w:val="0"/>
        </w:rPr>
        <w:t xml:space="preserve">  $706F7250</w:t>
        <w:tab/>
      </w:r>
      <w:r w:rsidDel="00000000" w:rsidR="00000000" w:rsidRPr="00000000">
        <w:rPr>
          <w:rtl w:val="0"/>
        </w:rPr>
        <w:t xml:space="preserve">("Prop" read as a long in little-endian order)</w:t>
      </w:r>
    </w:p>
    <w:p w:rsidR="00000000" w:rsidDel="00000000" w:rsidP="00000000" w:rsidRDefault="00000000" w:rsidRPr="00000000" w14:paraId="00000854">
      <w:pPr>
        <w:pageBreakBefore w:val="0"/>
        <w:spacing w:after="0" w:before="0" w:lineRule="auto"/>
        <w:ind w:left="720" w:firstLine="0"/>
        <w:rPr/>
      </w:pPr>
      <w:r w:rsidDel="00000000" w:rsidR="00000000" w:rsidRPr="00000000">
        <w:rPr>
          <w:rFonts w:ascii="Roboto Mono" w:cs="Roboto Mono" w:eastAsia="Roboto Mono" w:hAnsi="Roboto Mono"/>
          <w:rtl w:val="0"/>
        </w:rPr>
        <w:t xml:space="preserve">- $E6CE9A2C</w:t>
        <w:tab/>
      </w:r>
      <w:r w:rsidDel="00000000" w:rsidR="00000000" w:rsidRPr="00000000">
        <w:rPr>
          <w:rtl w:val="0"/>
        </w:rPr>
        <w:t xml:space="preserve">(code summation)</w:t>
      </w:r>
    </w:p>
    <w:p w:rsidR="00000000" w:rsidDel="00000000" w:rsidP="00000000" w:rsidRDefault="00000000" w:rsidRPr="00000000" w14:paraId="00000855">
      <w:pPr>
        <w:pageBreakBefore w:val="0"/>
        <w:spacing w:after="0" w:lineRule="auto"/>
        <w:ind w:firstLine="720"/>
        <w:rPr>
          <w:rFonts w:ascii="Arial" w:cs="Arial" w:eastAsia="Arial" w:hAnsi="Arial"/>
        </w:rPr>
      </w:pP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$89A0D824</w:t>
        <w:tab/>
      </w:r>
      <w:r w:rsidDel="00000000" w:rsidR="00000000" w:rsidRPr="00000000">
        <w:rPr>
          <w:rtl w:val="0"/>
        </w:rPr>
        <w:t xml:space="preserve">(checksum complement)</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857">
      <w:pPr>
        <w:pageBreakBefore w:val="0"/>
        <w:spacing w:before="200" w:lineRule="auto"/>
        <w:rPr/>
      </w:pPr>
      <w:r w:rsidDel="00000000" w:rsidR="00000000" w:rsidRPr="00000000">
        <w:rPr>
          <w:rtl w:val="0"/>
        </w:rPr>
        <w:t xml:space="preserve">Those resulting four bytes (the checksum complement) may be appended to the end of the data stream, transmitted as follows. </w:t>
      </w:r>
    </w:p>
    <w:tbl>
      <w:tblPr>
        <w:tblStyle w:val="Table34"/>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58">
            <w:pPr>
              <w:pStyle w:val="Title"/>
              <w:pageBreakBefore w:val="0"/>
              <w:rPr>
                <w:sz w:val="16"/>
                <w:szCs w:val="16"/>
              </w:rPr>
            </w:pPr>
            <w:bookmarkStart w:colFirst="0" w:colLast="0" w:name="_2my6h5kxgs1a" w:id="761"/>
            <w:bookmarkEnd w:id="761"/>
            <w:r w:rsidDel="00000000" w:rsidR="00000000" w:rsidRPr="00000000">
              <w:rPr>
                <w:sz w:val="16"/>
                <w:szCs w:val="16"/>
                <w:rtl w:val="0"/>
              </w:rPr>
              <w:t xml:space="preserve">Sender: "&gt; Prop_Hex 0 0 0 0 FB F7 23 F6 FD FB 23 F6 25 26 80 FF 1F 80 66 FD F0 FF 9F FD </w:t>
            </w:r>
            <w:r w:rsidDel="00000000" w:rsidR="00000000" w:rsidRPr="00000000">
              <w:rPr>
                <w:sz w:val="16"/>
                <w:szCs w:val="16"/>
                <w:shd w:fill="999999" w:val="clear"/>
                <w:rtl w:val="0"/>
              </w:rPr>
              <w:t xml:space="preserve">24 D8 A0 89</w:t>
            </w:r>
            <w:r w:rsidDel="00000000" w:rsidR="00000000" w:rsidRPr="00000000">
              <w:rPr>
                <w:sz w:val="16"/>
                <w:szCs w:val="16"/>
                <w:rtl w:val="0"/>
              </w:rPr>
              <w:t xml:space="preserve"> ?"</w:t>
            </w:r>
          </w:p>
          <w:p w:rsidR="00000000" w:rsidDel="00000000" w:rsidP="00000000" w:rsidRDefault="00000000" w:rsidRPr="00000000" w14:paraId="00000859">
            <w:pPr>
              <w:pStyle w:val="Title"/>
              <w:pageBreakBefore w:val="0"/>
              <w:rPr/>
            </w:pPr>
            <w:bookmarkStart w:colFirst="0" w:colLast="0" w:name="_77p7gwikwti6" w:id="762"/>
            <w:bookmarkEnd w:id="762"/>
            <w:r w:rsidDel="00000000" w:rsidR="00000000" w:rsidRPr="00000000">
              <w:rPr>
                <w:sz w:val="16"/>
                <w:szCs w:val="16"/>
                <w:rtl w:val="0"/>
              </w:rPr>
              <w:t xml:space="preserve">Loader: "."</w:t>
            </w:r>
            <w:r w:rsidDel="00000000" w:rsidR="00000000" w:rsidRPr="00000000">
              <w:rPr>
                <w:rtl w:val="0"/>
              </w:rPr>
            </w:r>
          </w:p>
        </w:tc>
      </w:tr>
    </w:tbl>
    <w:p w:rsidR="00000000" w:rsidDel="00000000" w:rsidP="00000000" w:rsidRDefault="00000000" w:rsidRPr="00000000" w14:paraId="0000085A">
      <w:pPr>
        <w:pageBreakBefore w:val="0"/>
        <w:spacing w:before="200" w:lineRule="auto"/>
        <w:rPr/>
      </w:pPr>
      <w:r w:rsidDel="00000000" w:rsidR="00000000" w:rsidRPr="00000000">
        <w:rPr>
          <w:rtl w:val="0"/>
        </w:rPr>
        <w:t xml:space="preserve">Note that for verification purposes it doesn't matter where the checksum complement long is placed– only that it be long-aligned within your data.</w:t>
      </w:r>
    </w:p>
    <w:p w:rsidR="00000000" w:rsidDel="00000000" w:rsidP="00000000" w:rsidRDefault="00000000" w:rsidRPr="00000000" w14:paraId="0000085B">
      <w:pPr>
        <w:pageBreakBefore w:val="0"/>
        <w:rPr/>
      </w:pPr>
      <w:r w:rsidDel="00000000" w:rsidR="00000000" w:rsidRPr="00000000">
        <w:rPr>
          <w:rtl w:val="0"/>
        </w:rPr>
        <w:t xml:space="preserve">If transmitting multiple lines (blocks) of code image,</w:t>
      </w:r>
      <w:r w:rsidDel="00000000" w:rsidR="00000000" w:rsidRPr="00000000">
        <w:rPr>
          <w:rtl w:val="0"/>
        </w:rPr>
        <w:t xml:space="preserve"> it is recommended to start each </w:t>
      </w:r>
      <w:r w:rsidDel="00000000" w:rsidR="00000000" w:rsidRPr="00000000">
        <w:rPr>
          <w:rtl w:val="0"/>
        </w:rPr>
        <w:t xml:space="preserve">Base64 data line with a  greater-than "&gt;" character to keep the baud rate tightly calibrated.</w:t>
      </w:r>
    </w:p>
    <w:p w:rsidR="00000000" w:rsidDel="00000000" w:rsidP="00000000" w:rsidRDefault="00000000" w:rsidRPr="00000000" w14:paraId="0000085C">
      <w:pPr>
        <w:pStyle w:val="Heading3"/>
        <w:pageBreakBefore w:val="0"/>
        <w:rPr/>
      </w:pPr>
      <w:bookmarkStart w:colFirst="0" w:colLast="0" w:name="_3s74wjh4k44b" w:id="763"/>
      <w:bookmarkEnd w:id="763"/>
      <w:r w:rsidDel="00000000" w:rsidR="00000000" w:rsidRPr="00000000">
        <w:rPr>
          <w:rtl w:val="0"/>
        </w:rPr>
        <w:t xml:space="preserve">Prop_Txt</w:t>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w:t>
      </w:r>
      <w:r w:rsidDel="00000000" w:rsidR="00000000" w:rsidRPr="00000000">
        <w:rPr>
          <w:rFonts w:ascii="Roboto Mono Medium" w:cs="Roboto Mono Medium" w:eastAsia="Roboto Mono Medium" w:hAnsi="Roboto Mono Medium"/>
          <w:rtl w:val="0"/>
        </w:rPr>
        <w:t xml:space="preserve">Prop_Txt</w:t>
      </w:r>
      <w:r w:rsidDel="00000000" w:rsidR="00000000" w:rsidRPr="00000000">
        <w:rPr>
          <w:rtl w:val="0"/>
        </w:rPr>
        <w:t xml:space="preserve"> command is like </w:t>
      </w:r>
      <w:r w:rsidDel="00000000" w:rsidR="00000000" w:rsidRPr="00000000">
        <w:rPr>
          <w:rFonts w:ascii="Roboto Mono Medium" w:cs="Roboto Mono Medium" w:eastAsia="Roboto Mono Medium" w:hAnsi="Roboto Mono Medium"/>
          <w:rtl w:val="0"/>
        </w:rPr>
        <w:t xml:space="preserve">Prop_Hex</w:t>
      </w:r>
      <w:r w:rsidDel="00000000" w:rsidR="00000000" w:rsidRPr="00000000">
        <w:rPr>
          <w:rtl w:val="0"/>
        </w:rPr>
        <w:t xml:space="preserve">, but delivers Base64 data instead of hex bytes.  Base64 data is a stream of text characters that convey six bits each, and is assembled into bytes as it is received.  This format is 2.25x denser than hex; minimizing transmission size and time.</w:t>
      </w:r>
    </w:p>
    <w:tbl>
      <w:tblPr>
        <w:tblStyle w:val="Table35"/>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85E">
            <w:pPr>
              <w:pStyle w:val="Heading6"/>
              <w:pageBreakBefore w:val="0"/>
              <w:widowControl w:val="0"/>
              <w:rPr/>
            </w:pPr>
            <w:bookmarkStart w:colFirst="0" w:colLast="0" w:name="_1tmh6nt2vgqt" w:id="764"/>
            <w:bookmarkEnd w:id="764"/>
            <w:r w:rsidDel="00000000" w:rsidR="00000000" w:rsidRPr="00000000">
              <w:rPr>
                <w:rtl w:val="0"/>
              </w:rPr>
              <w:t xml:space="preserve">Base64 Characters and Values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60">
            <w:pPr>
              <w:pStyle w:val="Subtitle"/>
              <w:pageBreakBefore w:val="0"/>
              <w:widowControl w:val="0"/>
              <w:rPr>
                <w:b w:val="1"/>
              </w:rPr>
            </w:pPr>
            <w:bookmarkStart w:colFirst="0" w:colLast="0" w:name="_f5kh2n97zyrk" w:id="765"/>
            <w:bookmarkEnd w:id="765"/>
            <w:r w:rsidDel="00000000" w:rsidR="00000000" w:rsidRPr="00000000">
              <w:rPr>
                <w:b w:val="1"/>
                <w:rtl w:val="0"/>
              </w:rPr>
              <w:t xml:space="preserve">Characters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61">
            <w:pPr>
              <w:pStyle w:val="Subtitle"/>
              <w:pageBreakBefore w:val="0"/>
              <w:widowControl w:val="0"/>
              <w:rPr>
                <w:b w:val="1"/>
              </w:rPr>
            </w:pPr>
            <w:bookmarkStart w:colFirst="0" w:colLast="0" w:name="_f5kh2n97zyrk" w:id="765"/>
            <w:bookmarkEnd w:id="765"/>
            <w:r w:rsidDel="00000000" w:rsidR="00000000" w:rsidRPr="00000000">
              <w:rPr>
                <w:b w:val="1"/>
                <w:rtl w:val="0"/>
              </w:rPr>
              <w:t xml:space="preserve">Index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2">
            <w:pPr>
              <w:pStyle w:val="Subtitle"/>
              <w:pageBreakBefore w:val="0"/>
              <w:widowControl w:val="0"/>
              <w:spacing w:after="0" w:line="240" w:lineRule="auto"/>
              <w:jc w:val="center"/>
              <w:rPr>
                <w:rFonts w:ascii="Roboto Mono" w:cs="Roboto Mono" w:eastAsia="Roboto Mono" w:hAnsi="Roboto Mono"/>
              </w:rPr>
            </w:pPr>
            <w:bookmarkStart w:colFirst="0" w:colLast="0" w:name="_y2aqe8kjjthp" w:id="766"/>
            <w:bookmarkEnd w:id="766"/>
            <w:r w:rsidDel="00000000" w:rsidR="00000000" w:rsidRPr="00000000">
              <w:rPr>
                <w:rFonts w:ascii="Roboto Mono" w:cs="Roboto Mono" w:eastAsia="Roboto Mono" w:hAnsi="Roboto Mono"/>
                <w:rtl w:val="0"/>
              </w:rPr>
              <w:t xml:space="preserve">A–Z, a–z, 0–9, +, /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pStyle w:val="Subtitle"/>
              <w:pageBreakBefore w:val="0"/>
              <w:widowControl w:val="0"/>
              <w:spacing w:after="0" w:line="240" w:lineRule="auto"/>
              <w:jc w:val="center"/>
              <w:rPr>
                <w:rFonts w:ascii="Roboto Mono" w:cs="Roboto Mono" w:eastAsia="Roboto Mono" w:hAnsi="Roboto Mono"/>
              </w:rPr>
            </w:pPr>
            <w:bookmarkStart w:colFirst="0" w:colLast="0" w:name="_equvjx50pyin" w:id="767"/>
            <w:bookmarkEnd w:id="767"/>
            <w:r w:rsidDel="00000000" w:rsidR="00000000" w:rsidRPr="00000000">
              <w:rPr>
                <w:rFonts w:ascii="Roboto Mono" w:cs="Roboto Mono" w:eastAsia="Roboto Mono" w:hAnsi="Roboto Mono"/>
                <w:rtl w:val="0"/>
              </w:rPr>
              <w:t xml:space="preserve">$00–$19, $1A–$33, $34–$3D, $3E, $3F</w:t>
            </w:r>
          </w:p>
        </w:tc>
      </w:tr>
    </w:tbl>
    <w:p w:rsidR="00000000" w:rsidDel="00000000" w:rsidP="00000000" w:rsidRDefault="00000000" w:rsidRPr="00000000" w14:paraId="00000864">
      <w:pPr>
        <w:pageBreakBefore w:val="0"/>
        <w:spacing w:before="200" w:lineRule="auto"/>
        <w:rPr/>
      </w:pPr>
      <w:r w:rsidDel="00000000" w:rsidR="00000000" w:rsidRPr="00000000">
        <w:rPr>
          <w:rtl w:val="0"/>
        </w:rPr>
        <w:t xml:space="preserve">Whitespaces are ignored among Base64 characters.</w:t>
      </w:r>
    </w:p>
    <w:p w:rsidR="00000000" w:rsidDel="00000000" w:rsidP="00000000" w:rsidRDefault="00000000" w:rsidRPr="00000000" w14:paraId="00000865">
      <w:pPr>
        <w:pageBreakBefore w:val="0"/>
        <w:spacing w:before="200" w:lineRule="auto"/>
        <w:rPr>
          <w:b w:val="1"/>
        </w:rPr>
      </w:pPr>
      <w:r w:rsidDel="00000000" w:rsidR="00000000" w:rsidRPr="00000000">
        <w:rPr>
          <w:b w:val="1"/>
          <w:rtl w:val="0"/>
        </w:rPr>
        <w:t xml:space="preserve">Example: Loading a small program:</w:t>
      </w:r>
    </w:p>
    <w:p w:rsidR="00000000" w:rsidDel="00000000" w:rsidP="00000000" w:rsidRDefault="00000000" w:rsidRPr="00000000" w14:paraId="00000866">
      <w:pPr>
        <w:pageBreakBefore w:val="0"/>
        <w:spacing w:before="200" w:lineRule="auto"/>
        <w:rPr/>
      </w:pPr>
      <w:r w:rsidDel="00000000" w:rsidR="00000000" w:rsidRPr="00000000">
        <w:rPr>
          <w:rtl w:val="0"/>
        </w:rPr>
        <w:t xml:space="preserve">The program from the </w:t>
      </w:r>
      <w:r w:rsidDel="00000000" w:rsidR="00000000" w:rsidRPr="00000000">
        <w:rPr>
          <w:rFonts w:ascii="Roboto Mono Medium" w:cs="Roboto Mono Medium" w:eastAsia="Roboto Mono Medium" w:hAnsi="Roboto Mono Medium"/>
          <w:rtl w:val="0"/>
        </w:rPr>
        <w:t xml:space="preserve">Prop_Hex</w:t>
      </w:r>
      <w:r w:rsidDel="00000000" w:rsidR="00000000" w:rsidRPr="00000000">
        <w:rPr>
          <w:rtl w:val="0"/>
        </w:rPr>
        <w:t xml:space="preserve"> example</w:t>
      </w:r>
      <w:r w:rsidDel="00000000" w:rsidR="00000000" w:rsidRPr="00000000">
        <w:rPr>
          <w:rtl w:val="0"/>
        </w:rPr>
        <w:t xml:space="preserve"> can be transmitted in Base64 form without a checksum like this:</w:t>
      </w:r>
    </w:p>
    <w:tbl>
      <w:tblPr>
        <w:tblStyle w:val="Table36"/>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67">
            <w:pPr>
              <w:pStyle w:val="Title"/>
              <w:pageBreakBefore w:val="0"/>
              <w:rPr/>
            </w:pPr>
            <w:bookmarkStart w:colFirst="0" w:colLast="0" w:name="_nrrhq5dlu56e" w:id="768"/>
            <w:bookmarkEnd w:id="768"/>
            <w:r w:rsidDel="00000000" w:rsidR="00000000" w:rsidRPr="00000000">
              <w:rPr>
                <w:rtl w:val="0"/>
              </w:rPr>
              <w:t xml:space="preserve">Sender: "&gt; Prop_Txt 0 0 0 0 +/cj9v37I/YlJoD/H4Bm/fD/n/0 ~"</w:t>
            </w:r>
          </w:p>
        </w:tc>
      </w:tr>
    </w:tbl>
    <w:p w:rsidR="00000000" w:rsidDel="00000000" w:rsidP="00000000" w:rsidRDefault="00000000" w:rsidRPr="00000000" w14:paraId="00000868">
      <w:pPr>
        <w:pageBreakBefore w:val="0"/>
        <w:spacing w:before="200" w:lineRule="auto"/>
        <w:rPr/>
      </w:pPr>
      <w:r w:rsidDel="00000000" w:rsidR="00000000" w:rsidRPr="00000000">
        <w:rPr>
          <w:rtl w:val="0"/>
        </w:rPr>
        <w:t xml:space="preserve">With the checksum complement appended:</w:t>
      </w:r>
    </w:p>
    <w:tbl>
      <w:tblPr>
        <w:tblStyle w:val="Table37"/>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69">
            <w:pPr>
              <w:pStyle w:val="Title"/>
              <w:pageBreakBefore w:val="0"/>
              <w:rPr/>
            </w:pPr>
            <w:bookmarkStart w:colFirst="0" w:colLast="0" w:name="_f44lgadwfjza" w:id="769"/>
            <w:bookmarkEnd w:id="769"/>
            <w:r w:rsidDel="00000000" w:rsidR="00000000" w:rsidRPr="00000000">
              <w:rPr>
                <w:rtl w:val="0"/>
              </w:rPr>
              <w:t xml:space="preserve">Sender: "&gt; Prop_Txt 0 0 0 0 +/cj9v37I/YlJoD/H4Bm/fD/n/0k2KCJ ?"</w:t>
            </w:r>
          </w:p>
          <w:p w:rsidR="00000000" w:rsidDel="00000000" w:rsidP="00000000" w:rsidRDefault="00000000" w:rsidRPr="00000000" w14:paraId="0000086A">
            <w:pPr>
              <w:pageBreakBefore w:val="0"/>
              <w:spacing w:after="0"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Loader: "."</w:t>
            </w:r>
          </w:p>
        </w:tc>
      </w:tr>
    </w:tbl>
    <w:p w:rsidR="00000000" w:rsidDel="00000000" w:rsidP="00000000" w:rsidRDefault="00000000" w:rsidRPr="00000000" w14:paraId="0000086B">
      <w:pPr>
        <w:pageBreakBefore w:val="0"/>
        <w:spacing w:before="200" w:lineRule="auto"/>
        <w:rPr/>
      </w:pPr>
      <w:r w:rsidDel="00000000" w:rsidR="00000000" w:rsidRPr="00000000">
        <w:rPr>
          <w:rtl w:val="0"/>
        </w:rPr>
        <w:t xml:space="preserve">Note that the Base64 stream must be generated using the assembled data's given byte order ($FB, $F7, $23...), and from MSB to LSB within each byte (%111110, %111111, %011100, %100011...); however, the checksum is calculated on little-endian long values (as with the </w:t>
      </w:r>
      <w:r w:rsidDel="00000000" w:rsidR="00000000" w:rsidRPr="00000000">
        <w:rPr>
          <w:rFonts w:ascii="Roboto Mono Medium" w:cs="Roboto Mono Medium" w:eastAsia="Roboto Mono Medium" w:hAnsi="Roboto Mono Medium"/>
          <w:rtl w:val="0"/>
        </w:rPr>
        <w:t xml:space="preserve">Prop_Hex</w:t>
      </w:r>
      <w:r w:rsidDel="00000000" w:rsidR="00000000" w:rsidRPr="00000000">
        <w:rPr>
          <w:rtl w:val="0"/>
        </w:rPr>
        <w:t xml:space="preserve"> command) and must be appended/integrated into the assembled data before Base64 conversion.</w:t>
      </w:r>
    </w:p>
    <w:p w:rsidR="00000000" w:rsidDel="00000000" w:rsidP="00000000" w:rsidRDefault="00000000" w:rsidRPr="00000000" w14:paraId="0000086C">
      <w:pPr>
        <w:pageBreakBefore w:val="0"/>
        <w:spacing w:before="200" w:lineRule="auto"/>
        <w:rPr/>
      </w:pPr>
      <w:r w:rsidDel="00000000" w:rsidR="00000000" w:rsidRPr="00000000">
        <w:rPr>
          <w:rtl w:val="0"/>
        </w:rPr>
      </w:r>
    </w:p>
    <w:tbl>
      <w:tblPr>
        <w:tblStyle w:val="Table38"/>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50"/>
        <w:gridCol w:w="315"/>
        <w:gridCol w:w="525"/>
        <w:gridCol w:w="525"/>
        <w:gridCol w:w="315"/>
        <w:gridCol w:w="750"/>
        <w:gridCol w:w="5160"/>
        <w:tblGridChange w:id="0">
          <w:tblGrid>
            <w:gridCol w:w="1740"/>
            <w:gridCol w:w="750"/>
            <w:gridCol w:w="315"/>
            <w:gridCol w:w="525"/>
            <w:gridCol w:w="525"/>
            <w:gridCol w:w="315"/>
            <w:gridCol w:w="750"/>
            <w:gridCol w:w="5160"/>
          </w:tblGrid>
        </w:tblGridChange>
      </w:tblGrid>
      <w:tr>
        <w:trPr>
          <w:cantSplit w:val="0"/>
          <w:trHeight w:val="400" w:hRule="atLeast"/>
          <w:tblHeader w:val="0"/>
        </w:trPr>
        <w:tc>
          <w:tcPr>
            <w:gridSpan w:val="8"/>
            <w:shd w:fill="b7b7b7" w:val="clear"/>
            <w:tcMar>
              <w:top w:w="43.2" w:type="dxa"/>
              <w:left w:w="43.2" w:type="dxa"/>
              <w:bottom w:w="43.2" w:type="dxa"/>
              <w:right w:w="43.2" w:type="dxa"/>
            </w:tcMar>
            <w:vAlign w:val="center"/>
          </w:tcPr>
          <w:p w:rsidR="00000000" w:rsidDel="00000000" w:rsidP="00000000" w:rsidRDefault="00000000" w:rsidRPr="00000000" w14:paraId="0000086D">
            <w:pPr>
              <w:pStyle w:val="Heading6"/>
              <w:pageBreakBefore w:val="0"/>
              <w:widowControl w:val="0"/>
              <w:rPr/>
            </w:pPr>
            <w:bookmarkStart w:colFirst="0" w:colLast="0" w:name="_4efsy293xeon" w:id="770"/>
            <w:bookmarkEnd w:id="770"/>
            <w:r w:rsidDel="00000000" w:rsidR="00000000" w:rsidRPr="00000000">
              <w:rPr>
                <w:rtl w:val="0"/>
              </w:rPr>
              <w:t xml:space="preserve">Assembled "Code" Data to Base64 Stream Conversion</w:t>
            </w:r>
          </w:p>
        </w:tc>
      </w:tr>
      <w:tr>
        <w:trPr>
          <w:cantSplit w:val="0"/>
          <w:trHeight w:val="266.4" w:hRule="atLeast"/>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875">
            <w:pPr>
              <w:pStyle w:val="Subtitle"/>
              <w:pageBreakBefore w:val="0"/>
              <w:widowControl w:val="0"/>
              <w:jc w:val="left"/>
              <w:rPr>
                <w:b w:val="1"/>
              </w:rPr>
            </w:pPr>
            <w:bookmarkStart w:colFirst="0" w:colLast="0" w:name="_ofc9fp8fxl5t" w:id="771"/>
            <w:bookmarkEnd w:id="771"/>
            <w:r w:rsidDel="00000000" w:rsidR="00000000" w:rsidRPr="00000000">
              <w:rPr>
                <w:b w:val="1"/>
                <w:rtl w:val="0"/>
              </w:rPr>
              <w:t xml:space="preserve">Code Hex</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876">
            <w:pPr>
              <w:pStyle w:val="Subtitle"/>
              <w:pageBreakBefore w:val="0"/>
              <w:widowControl w:val="0"/>
              <w:rPr>
                <w:rFonts w:ascii="Roboto Mono" w:cs="Roboto Mono" w:eastAsia="Roboto Mono" w:hAnsi="Roboto Mono"/>
              </w:rPr>
            </w:pPr>
            <w:bookmarkStart w:colFirst="0" w:colLast="0" w:name="_v3qrlz2uyezq" w:id="772"/>
            <w:bookmarkEnd w:id="772"/>
            <w:r w:rsidDel="00000000" w:rsidR="00000000" w:rsidRPr="00000000">
              <w:rPr>
                <w:rFonts w:ascii="Roboto Mono" w:cs="Roboto Mono" w:eastAsia="Roboto Mono" w:hAnsi="Roboto Mono"/>
                <w:rtl w:val="0"/>
              </w:rPr>
              <w:t xml:space="preserve">FB</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878">
            <w:pPr>
              <w:pStyle w:val="Subtitle"/>
              <w:pageBreakBefore w:val="0"/>
              <w:widowControl w:val="0"/>
              <w:rPr>
                <w:rFonts w:ascii="Roboto Mono" w:cs="Roboto Mono" w:eastAsia="Roboto Mono" w:hAnsi="Roboto Mono"/>
              </w:rPr>
            </w:pPr>
            <w:bookmarkStart w:colFirst="0" w:colLast="0" w:name="_9v7q1k27hn1u" w:id="774"/>
            <w:bookmarkEnd w:id="774"/>
            <w:r w:rsidDel="00000000" w:rsidR="00000000" w:rsidRPr="00000000">
              <w:rPr>
                <w:rFonts w:ascii="Roboto Mono" w:cs="Roboto Mono" w:eastAsia="Roboto Mono" w:hAnsi="Roboto Mono"/>
                <w:rtl w:val="0"/>
              </w:rPr>
              <w:t xml:space="preserve">F7</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87A">
            <w:pPr>
              <w:pStyle w:val="Subtitle"/>
              <w:pageBreakBefore w:val="0"/>
              <w:widowControl w:val="0"/>
              <w:rPr>
                <w:rFonts w:ascii="Roboto Mono" w:cs="Roboto Mono" w:eastAsia="Roboto Mono" w:hAnsi="Roboto Mono"/>
              </w:rPr>
            </w:pPr>
            <w:bookmarkStart w:colFirst="0" w:colLast="0" w:name="_nlzweh4tcgtn" w:id="776"/>
            <w:bookmarkEnd w:id="776"/>
            <w:r w:rsidDel="00000000" w:rsidR="00000000" w:rsidRPr="00000000">
              <w:rPr>
                <w:rFonts w:ascii="Roboto Mono" w:cs="Roboto Mono" w:eastAsia="Roboto Mono" w:hAnsi="Roboto Mono"/>
                <w:rtl w:val="0"/>
              </w:rPr>
              <w:t xml:space="preserve">23</w:t>
            </w:r>
          </w:p>
        </w:tc>
        <w:tc>
          <w:tcPr>
            <w:shd w:fill="auto" w:val="clear"/>
            <w:tcMar>
              <w:top w:w="43.2" w:type="dxa"/>
              <w:left w:w="43.2" w:type="dxa"/>
              <w:bottom w:w="43.2" w:type="dxa"/>
              <w:right w:w="43.2" w:type="dxa"/>
            </w:tcMar>
            <w:vAlign w:val="center"/>
          </w:tcPr>
          <w:p w:rsidR="00000000" w:rsidDel="00000000" w:rsidP="00000000" w:rsidRDefault="00000000" w:rsidRPr="00000000" w14:paraId="0000087C">
            <w:pPr>
              <w:pStyle w:val="Subtitle"/>
              <w:pageBreakBefore w:val="0"/>
              <w:widowControl w:val="0"/>
              <w:rPr>
                <w:rFonts w:ascii="Roboto Mono" w:cs="Roboto Mono" w:eastAsia="Roboto Mono" w:hAnsi="Roboto Mono"/>
              </w:rPr>
            </w:pPr>
            <w:bookmarkStart w:colFirst="0" w:colLast="0" w:name="_jl465qj2wz2k" w:id="778"/>
            <w:bookmarkEnd w:id="778"/>
            <w:r w:rsidDel="00000000" w:rsidR="00000000" w:rsidRPr="00000000">
              <w:rPr>
                <w:rFonts w:ascii="Roboto Mono" w:cs="Roboto Mono" w:eastAsia="Roboto Mono" w:hAnsi="Roboto Mono"/>
                <w:rtl w:val="0"/>
              </w:rPr>
              <w:t xml:space="preserve">...</w:t>
            </w:r>
          </w:p>
        </w:tc>
      </w:tr>
      <w:tr>
        <w:trPr>
          <w:cantSplit w:val="0"/>
          <w:trHeight w:val="266.4" w:hRule="atLeast"/>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87D">
            <w:pPr>
              <w:pStyle w:val="Subtitle"/>
              <w:pageBreakBefore w:val="0"/>
              <w:widowControl w:val="0"/>
              <w:jc w:val="left"/>
              <w:rPr>
                <w:b w:val="1"/>
              </w:rPr>
            </w:pPr>
            <w:bookmarkStart w:colFirst="0" w:colLast="0" w:name="_iqea3spoazr" w:id="779"/>
            <w:bookmarkEnd w:id="779"/>
            <w:r w:rsidDel="00000000" w:rsidR="00000000" w:rsidRPr="00000000">
              <w:rPr>
                <w:b w:val="1"/>
                <w:rtl w:val="0"/>
              </w:rPr>
              <w:t xml:space="preserve">Code (8-bit) Binary</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87E">
            <w:pPr>
              <w:pStyle w:val="Subtitle"/>
              <w:pageBreakBefore w:val="0"/>
              <w:widowControl w:val="0"/>
              <w:rPr>
                <w:rFonts w:ascii="Roboto Mono" w:cs="Roboto Mono" w:eastAsia="Roboto Mono" w:hAnsi="Roboto Mono"/>
              </w:rPr>
            </w:pPr>
            <w:bookmarkStart w:colFirst="0" w:colLast="0" w:name="_kz6atavnve8s" w:id="780"/>
            <w:bookmarkEnd w:id="780"/>
            <w:r w:rsidDel="00000000" w:rsidR="00000000" w:rsidRPr="00000000">
              <w:rPr>
                <w:rFonts w:ascii="Roboto Mono" w:cs="Roboto Mono" w:eastAsia="Roboto Mono" w:hAnsi="Roboto Mono"/>
                <w:rtl w:val="0"/>
              </w:rPr>
              <w:t xml:space="preserve">11111011</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880">
            <w:pPr>
              <w:pStyle w:val="Subtitle"/>
              <w:pageBreakBefore w:val="0"/>
              <w:widowControl w:val="0"/>
              <w:rPr>
                <w:rFonts w:ascii="Roboto Mono" w:cs="Roboto Mono" w:eastAsia="Roboto Mono" w:hAnsi="Roboto Mono"/>
              </w:rPr>
            </w:pPr>
            <w:bookmarkStart w:colFirst="0" w:colLast="0" w:name="_otbvgcbtb12" w:id="782"/>
            <w:bookmarkEnd w:id="782"/>
            <w:r w:rsidDel="00000000" w:rsidR="00000000" w:rsidRPr="00000000">
              <w:rPr>
                <w:rFonts w:ascii="Roboto Mono" w:cs="Roboto Mono" w:eastAsia="Roboto Mono" w:hAnsi="Roboto Mono"/>
                <w:rtl w:val="0"/>
              </w:rPr>
              <w:t xml:space="preserve">11110111</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882">
            <w:pPr>
              <w:pStyle w:val="Subtitle"/>
              <w:pageBreakBefore w:val="0"/>
              <w:widowControl w:val="0"/>
              <w:rPr>
                <w:rFonts w:ascii="Roboto Mono" w:cs="Roboto Mono" w:eastAsia="Roboto Mono" w:hAnsi="Roboto Mono"/>
              </w:rPr>
            </w:pPr>
            <w:bookmarkStart w:colFirst="0" w:colLast="0" w:name="_y2h5s2aoydf" w:id="784"/>
            <w:bookmarkEnd w:id="784"/>
            <w:r w:rsidDel="00000000" w:rsidR="00000000" w:rsidRPr="00000000">
              <w:rPr>
                <w:rFonts w:ascii="Roboto Mono" w:cs="Roboto Mono" w:eastAsia="Roboto Mono" w:hAnsi="Roboto Mono"/>
                <w:rtl w:val="0"/>
              </w:rPr>
              <w:t xml:space="preserve">00100011</w:t>
            </w:r>
          </w:p>
        </w:tc>
        <w:tc>
          <w:tcPr>
            <w:shd w:fill="auto" w:val="clear"/>
            <w:tcMar>
              <w:top w:w="43.2" w:type="dxa"/>
              <w:left w:w="43.2" w:type="dxa"/>
              <w:bottom w:w="43.2" w:type="dxa"/>
              <w:right w:w="43.2" w:type="dxa"/>
            </w:tcMar>
            <w:vAlign w:val="center"/>
          </w:tcPr>
          <w:p w:rsidR="00000000" w:rsidDel="00000000" w:rsidP="00000000" w:rsidRDefault="00000000" w:rsidRPr="00000000" w14:paraId="00000884">
            <w:pPr>
              <w:pStyle w:val="Subtitle"/>
              <w:pageBreakBefore w:val="0"/>
              <w:widowControl w:val="0"/>
              <w:rPr>
                <w:rFonts w:ascii="Roboto Mono" w:cs="Roboto Mono" w:eastAsia="Roboto Mono" w:hAnsi="Roboto Mono"/>
              </w:rPr>
            </w:pPr>
            <w:bookmarkStart w:colFirst="0" w:colLast="0" w:name="_5tmcqdyaht9u" w:id="786"/>
            <w:bookmarkEnd w:id="786"/>
            <w:r w:rsidDel="00000000" w:rsidR="00000000" w:rsidRPr="00000000">
              <w:rPr>
                <w:rFonts w:ascii="Roboto Mono" w:cs="Roboto Mono" w:eastAsia="Roboto Mono" w:hAnsi="Roboto Mono"/>
                <w:rtl w:val="0"/>
              </w:rPr>
              <w:t xml:space="preserve">...</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885">
            <w:pPr>
              <w:pStyle w:val="Subtitle"/>
              <w:pageBreakBefore w:val="0"/>
              <w:widowControl w:val="0"/>
              <w:jc w:val="left"/>
              <w:rPr>
                <w:b w:val="1"/>
              </w:rPr>
            </w:pPr>
            <w:bookmarkStart w:colFirst="0" w:colLast="0" w:name="_yrc6xbkh40fo" w:id="787"/>
            <w:bookmarkEnd w:id="787"/>
            <w:r w:rsidDel="00000000" w:rsidR="00000000" w:rsidRPr="00000000">
              <w:rPr>
                <w:b w:val="1"/>
                <w:rtl w:val="0"/>
              </w:rPr>
              <w:t xml:space="preserve">Code (6-bit) Binary</w:t>
            </w:r>
          </w:p>
        </w:tc>
        <w:tc>
          <w:tcPr>
            <w:shd w:fill="auto" w:val="clear"/>
            <w:tcMar>
              <w:top w:w="43.2" w:type="dxa"/>
              <w:left w:w="43.2" w:type="dxa"/>
              <w:bottom w:w="43.2" w:type="dxa"/>
              <w:right w:w="43.2" w:type="dxa"/>
            </w:tcMar>
            <w:vAlign w:val="center"/>
          </w:tcPr>
          <w:p w:rsidR="00000000" w:rsidDel="00000000" w:rsidP="00000000" w:rsidRDefault="00000000" w:rsidRPr="00000000" w14:paraId="00000886">
            <w:pPr>
              <w:pStyle w:val="Subtitle"/>
              <w:pageBreakBefore w:val="0"/>
              <w:widowControl w:val="0"/>
              <w:rPr>
                <w:rFonts w:ascii="Roboto Mono" w:cs="Roboto Mono" w:eastAsia="Roboto Mono" w:hAnsi="Roboto Mono"/>
              </w:rPr>
            </w:pPr>
            <w:bookmarkStart w:colFirst="0" w:colLast="0" w:name="_ktuwnog2c4ik" w:id="788"/>
            <w:bookmarkEnd w:id="788"/>
            <w:r w:rsidDel="00000000" w:rsidR="00000000" w:rsidRPr="00000000">
              <w:rPr>
                <w:rFonts w:ascii="Roboto Mono" w:cs="Roboto Mono" w:eastAsia="Roboto Mono" w:hAnsi="Roboto Mono"/>
                <w:rtl w:val="0"/>
              </w:rPr>
              <w:t xml:space="preserve">111110</w:t>
            </w:r>
          </w:p>
        </w:tc>
        <w:tc>
          <w:tcPr>
            <w:tcBorders>
              <w:right w:color="b7b7b7" w:space="0" w:sz="8" w:val="single"/>
            </w:tcBorders>
            <w:shd w:fill="auto" w:val="clear"/>
            <w:tcMar>
              <w:top w:w="43.2" w:type="dxa"/>
              <w:left w:w="43.2" w:type="dxa"/>
              <w:bottom w:w="43.2" w:type="dxa"/>
              <w:right w:w="43.2" w:type="dxa"/>
            </w:tcMar>
            <w:vAlign w:val="center"/>
          </w:tcPr>
          <w:p w:rsidR="00000000" w:rsidDel="00000000" w:rsidP="00000000" w:rsidRDefault="00000000" w:rsidRPr="00000000" w14:paraId="00000887">
            <w:pPr>
              <w:pStyle w:val="Subtitle"/>
              <w:pageBreakBefore w:val="0"/>
              <w:widowControl w:val="0"/>
              <w:jc w:val="right"/>
              <w:rPr>
                <w:rFonts w:ascii="Roboto Mono" w:cs="Roboto Mono" w:eastAsia="Roboto Mono" w:hAnsi="Roboto Mono"/>
              </w:rPr>
            </w:pPr>
            <w:bookmarkStart w:colFirst="0" w:colLast="0" w:name="_z5hstvrfqtwo" w:id="789"/>
            <w:bookmarkEnd w:id="789"/>
            <w:r w:rsidDel="00000000" w:rsidR="00000000" w:rsidRPr="00000000">
              <w:rPr>
                <w:rFonts w:ascii="Roboto Mono" w:cs="Roboto Mono" w:eastAsia="Roboto Mono" w:hAnsi="Roboto Mono"/>
                <w:rtl w:val="0"/>
              </w:rPr>
              <w:t xml:space="preserve">11</w:t>
            </w:r>
          </w:p>
        </w:tc>
        <w:tc>
          <w:tcPr>
            <w:tcBorders>
              <w:left w:color="b7b7b7" w:space="0" w:sz="8" w:val="single"/>
            </w:tcBorders>
            <w:shd w:fill="auto" w:val="clear"/>
            <w:tcMar>
              <w:top w:w="43.2" w:type="dxa"/>
              <w:left w:w="43.2" w:type="dxa"/>
              <w:bottom w:w="43.2" w:type="dxa"/>
              <w:right w:w="43.2" w:type="dxa"/>
            </w:tcMar>
            <w:vAlign w:val="center"/>
          </w:tcPr>
          <w:p w:rsidR="00000000" w:rsidDel="00000000" w:rsidP="00000000" w:rsidRDefault="00000000" w:rsidRPr="00000000" w14:paraId="00000888">
            <w:pPr>
              <w:pStyle w:val="Subtitle"/>
              <w:pageBreakBefore w:val="0"/>
              <w:widowControl w:val="0"/>
              <w:jc w:val="left"/>
              <w:rPr>
                <w:rFonts w:ascii="Roboto Mono" w:cs="Roboto Mono" w:eastAsia="Roboto Mono" w:hAnsi="Roboto Mono"/>
              </w:rPr>
            </w:pPr>
            <w:bookmarkStart w:colFirst="0" w:colLast="0" w:name="_osm4ypuwxibq" w:id="790"/>
            <w:bookmarkEnd w:id="790"/>
            <w:r w:rsidDel="00000000" w:rsidR="00000000" w:rsidRPr="00000000">
              <w:rPr>
                <w:rFonts w:ascii="Roboto Mono" w:cs="Roboto Mono" w:eastAsia="Roboto Mono" w:hAnsi="Roboto Mono"/>
                <w:rtl w:val="0"/>
              </w:rPr>
              <w:t xml:space="preserve">1111</w:t>
            </w:r>
          </w:p>
        </w:tc>
        <w:tc>
          <w:tcPr>
            <w:tcBorders>
              <w:right w:color="b7b7b7" w:space="0" w:sz="8" w:val="single"/>
            </w:tcBorders>
            <w:shd w:fill="auto" w:val="clear"/>
            <w:tcMar>
              <w:top w:w="43.2" w:type="dxa"/>
              <w:left w:w="43.2" w:type="dxa"/>
              <w:bottom w:w="43.2" w:type="dxa"/>
              <w:right w:w="43.2" w:type="dxa"/>
            </w:tcMar>
            <w:vAlign w:val="center"/>
          </w:tcPr>
          <w:p w:rsidR="00000000" w:rsidDel="00000000" w:rsidP="00000000" w:rsidRDefault="00000000" w:rsidRPr="00000000" w14:paraId="00000889">
            <w:pPr>
              <w:pStyle w:val="Subtitle"/>
              <w:pageBreakBefore w:val="0"/>
              <w:widowControl w:val="0"/>
              <w:jc w:val="right"/>
              <w:rPr>
                <w:rFonts w:ascii="Roboto Mono" w:cs="Roboto Mono" w:eastAsia="Roboto Mono" w:hAnsi="Roboto Mono"/>
              </w:rPr>
            </w:pPr>
            <w:bookmarkStart w:colFirst="0" w:colLast="0" w:name="_59fgbm4v8s51" w:id="791"/>
            <w:bookmarkEnd w:id="791"/>
            <w:r w:rsidDel="00000000" w:rsidR="00000000" w:rsidRPr="00000000">
              <w:rPr>
                <w:rFonts w:ascii="Roboto Mono" w:cs="Roboto Mono" w:eastAsia="Roboto Mono" w:hAnsi="Roboto Mono"/>
                <w:rtl w:val="0"/>
              </w:rPr>
              <w:t xml:space="preserve">0111</w:t>
            </w:r>
          </w:p>
        </w:tc>
        <w:tc>
          <w:tcPr>
            <w:tcBorders>
              <w:left w:color="b7b7b7" w:space="0" w:sz="8" w:val="single"/>
            </w:tcBorders>
            <w:shd w:fill="auto" w:val="clear"/>
            <w:tcMar>
              <w:top w:w="43.2" w:type="dxa"/>
              <w:left w:w="43.2" w:type="dxa"/>
              <w:bottom w:w="43.2" w:type="dxa"/>
              <w:right w:w="43.2" w:type="dxa"/>
            </w:tcMar>
            <w:vAlign w:val="center"/>
          </w:tcPr>
          <w:p w:rsidR="00000000" w:rsidDel="00000000" w:rsidP="00000000" w:rsidRDefault="00000000" w:rsidRPr="00000000" w14:paraId="0000088A">
            <w:pPr>
              <w:pStyle w:val="Subtitle"/>
              <w:pageBreakBefore w:val="0"/>
              <w:widowControl w:val="0"/>
              <w:jc w:val="left"/>
              <w:rPr>
                <w:rFonts w:ascii="Roboto Mono" w:cs="Roboto Mono" w:eastAsia="Roboto Mono" w:hAnsi="Roboto Mono"/>
              </w:rPr>
            </w:pPr>
            <w:bookmarkStart w:colFirst="0" w:colLast="0" w:name="_6s01lpo4iuj7" w:id="792"/>
            <w:bookmarkEnd w:id="792"/>
            <w:r w:rsidDel="00000000" w:rsidR="00000000" w:rsidRPr="00000000">
              <w:rPr>
                <w:rFonts w:ascii="Roboto Mono" w:cs="Roboto Mono" w:eastAsia="Roboto Mono" w:hAnsi="Roboto Mono"/>
                <w:rtl w:val="0"/>
              </w:rPr>
              <w:t xml:space="preserve">00</w:t>
            </w:r>
          </w:p>
        </w:tc>
        <w:tc>
          <w:tcPr>
            <w:shd w:fill="auto" w:val="clear"/>
            <w:tcMar>
              <w:top w:w="43.2" w:type="dxa"/>
              <w:left w:w="43.2" w:type="dxa"/>
              <w:bottom w:w="43.2" w:type="dxa"/>
              <w:right w:w="43.2" w:type="dxa"/>
            </w:tcMar>
            <w:vAlign w:val="center"/>
          </w:tcPr>
          <w:p w:rsidR="00000000" w:rsidDel="00000000" w:rsidP="00000000" w:rsidRDefault="00000000" w:rsidRPr="00000000" w14:paraId="0000088B">
            <w:pPr>
              <w:pStyle w:val="Subtitle"/>
              <w:pageBreakBefore w:val="0"/>
              <w:widowControl w:val="0"/>
              <w:rPr>
                <w:rFonts w:ascii="Roboto Mono" w:cs="Roboto Mono" w:eastAsia="Roboto Mono" w:hAnsi="Roboto Mono"/>
              </w:rPr>
            </w:pPr>
            <w:bookmarkStart w:colFirst="0" w:colLast="0" w:name="_29g3hi34z5l4" w:id="793"/>
            <w:bookmarkEnd w:id="793"/>
            <w:r w:rsidDel="00000000" w:rsidR="00000000" w:rsidRPr="00000000">
              <w:rPr>
                <w:rFonts w:ascii="Roboto Mono" w:cs="Roboto Mono" w:eastAsia="Roboto Mono" w:hAnsi="Roboto Mono"/>
                <w:rtl w:val="0"/>
              </w:rPr>
              <w:t xml:space="preserve">100011</w:t>
            </w:r>
          </w:p>
        </w:tc>
        <w:tc>
          <w:tcPr>
            <w:shd w:fill="auto" w:val="clear"/>
            <w:tcMar>
              <w:top w:w="43.2" w:type="dxa"/>
              <w:left w:w="43.2" w:type="dxa"/>
              <w:bottom w:w="43.2" w:type="dxa"/>
              <w:right w:w="43.2" w:type="dxa"/>
            </w:tcMar>
            <w:vAlign w:val="center"/>
          </w:tcPr>
          <w:p w:rsidR="00000000" w:rsidDel="00000000" w:rsidP="00000000" w:rsidRDefault="00000000" w:rsidRPr="00000000" w14:paraId="0000088C">
            <w:pPr>
              <w:pStyle w:val="Subtitle"/>
              <w:pageBreakBefore w:val="0"/>
              <w:widowControl w:val="0"/>
              <w:rPr>
                <w:rFonts w:ascii="Roboto Mono" w:cs="Roboto Mono" w:eastAsia="Roboto Mono" w:hAnsi="Roboto Mono"/>
              </w:rPr>
            </w:pPr>
            <w:bookmarkStart w:colFirst="0" w:colLast="0" w:name="_bnpz7dklp6kb" w:id="794"/>
            <w:bookmarkEnd w:id="794"/>
            <w:r w:rsidDel="00000000" w:rsidR="00000000" w:rsidRPr="00000000">
              <w:rPr>
                <w:rFonts w:ascii="Roboto Mono" w:cs="Roboto Mono" w:eastAsia="Roboto Mono" w:hAnsi="Roboto Mono"/>
                <w:rtl w:val="0"/>
              </w:rPr>
              <w:t xml:space="preserve">...</w:t>
            </w:r>
          </w:p>
        </w:tc>
      </w:tr>
      <w:tr>
        <w:trPr>
          <w:cantSplit w:val="0"/>
          <w:trHeight w:val="266.4" w:hRule="atLeast"/>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88D">
            <w:pPr>
              <w:pStyle w:val="Subtitle"/>
              <w:pageBreakBefore w:val="0"/>
              <w:widowControl w:val="0"/>
              <w:jc w:val="left"/>
              <w:rPr>
                <w:b w:val="1"/>
              </w:rPr>
            </w:pPr>
            <w:bookmarkStart w:colFirst="0" w:colLast="0" w:name="_yzhe6vmq7p0o" w:id="795"/>
            <w:bookmarkEnd w:id="795"/>
            <w:r w:rsidDel="00000000" w:rsidR="00000000" w:rsidRPr="00000000">
              <w:rPr>
                <w:b w:val="1"/>
                <w:rtl w:val="0"/>
              </w:rPr>
              <w:t xml:space="preserve">Code (6-bit) Hex</w:t>
            </w:r>
          </w:p>
        </w:tc>
        <w:tc>
          <w:tcPr>
            <w:shd w:fill="auto" w:val="clear"/>
            <w:tcMar>
              <w:top w:w="43.2" w:type="dxa"/>
              <w:left w:w="43.2" w:type="dxa"/>
              <w:bottom w:w="43.2" w:type="dxa"/>
              <w:right w:w="43.2" w:type="dxa"/>
            </w:tcMar>
            <w:vAlign w:val="center"/>
          </w:tcPr>
          <w:p w:rsidR="00000000" w:rsidDel="00000000" w:rsidP="00000000" w:rsidRDefault="00000000" w:rsidRPr="00000000" w14:paraId="0000088E">
            <w:pPr>
              <w:pStyle w:val="Subtitle"/>
              <w:pageBreakBefore w:val="0"/>
              <w:widowControl w:val="0"/>
              <w:rPr>
                <w:rFonts w:ascii="Roboto Mono" w:cs="Roboto Mono" w:eastAsia="Roboto Mono" w:hAnsi="Roboto Mono"/>
              </w:rPr>
            </w:pPr>
            <w:bookmarkStart w:colFirst="0" w:colLast="0" w:name="_s4gi4ey9e050" w:id="796"/>
            <w:bookmarkEnd w:id="796"/>
            <w:r w:rsidDel="00000000" w:rsidR="00000000" w:rsidRPr="00000000">
              <w:rPr>
                <w:rFonts w:ascii="Roboto Mono" w:cs="Roboto Mono" w:eastAsia="Roboto Mono" w:hAnsi="Roboto Mono"/>
                <w:rtl w:val="0"/>
              </w:rPr>
              <w:t xml:space="preserve">3E</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88F">
            <w:pPr>
              <w:pStyle w:val="Subtitle"/>
              <w:pageBreakBefore w:val="0"/>
              <w:widowControl w:val="0"/>
              <w:rPr>
                <w:rFonts w:ascii="Roboto Mono" w:cs="Roboto Mono" w:eastAsia="Roboto Mono" w:hAnsi="Roboto Mono"/>
              </w:rPr>
            </w:pPr>
            <w:bookmarkStart w:colFirst="0" w:colLast="0" w:name="_gm3yow6pms66" w:id="797"/>
            <w:bookmarkEnd w:id="797"/>
            <w:r w:rsidDel="00000000" w:rsidR="00000000" w:rsidRPr="00000000">
              <w:rPr>
                <w:rFonts w:ascii="Roboto Mono" w:cs="Roboto Mono" w:eastAsia="Roboto Mono" w:hAnsi="Roboto Mono"/>
                <w:rtl w:val="0"/>
              </w:rPr>
              <w:t xml:space="preserve">3F</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891">
            <w:pPr>
              <w:pStyle w:val="Subtitle"/>
              <w:pageBreakBefore w:val="0"/>
              <w:widowControl w:val="0"/>
              <w:rPr>
                <w:rFonts w:ascii="Roboto Mono" w:cs="Roboto Mono" w:eastAsia="Roboto Mono" w:hAnsi="Roboto Mono"/>
              </w:rPr>
            </w:pPr>
            <w:bookmarkStart w:colFirst="0" w:colLast="0" w:name="_i6b65rm0d0g2" w:id="799"/>
            <w:bookmarkEnd w:id="799"/>
            <w:r w:rsidDel="00000000" w:rsidR="00000000" w:rsidRPr="00000000">
              <w:rPr>
                <w:rFonts w:ascii="Roboto Mono" w:cs="Roboto Mono" w:eastAsia="Roboto Mono" w:hAnsi="Roboto Mono"/>
                <w:rtl w:val="0"/>
              </w:rPr>
              <w:t xml:space="preserve">1C</w:t>
            </w:r>
          </w:p>
        </w:tc>
        <w:tc>
          <w:tcPr>
            <w:shd w:fill="auto" w:val="clear"/>
            <w:tcMar>
              <w:top w:w="43.2" w:type="dxa"/>
              <w:left w:w="43.2" w:type="dxa"/>
              <w:bottom w:w="43.2" w:type="dxa"/>
              <w:right w:w="43.2" w:type="dxa"/>
            </w:tcMar>
            <w:vAlign w:val="center"/>
          </w:tcPr>
          <w:p w:rsidR="00000000" w:rsidDel="00000000" w:rsidP="00000000" w:rsidRDefault="00000000" w:rsidRPr="00000000" w14:paraId="00000893">
            <w:pPr>
              <w:pStyle w:val="Subtitle"/>
              <w:pageBreakBefore w:val="0"/>
              <w:widowControl w:val="0"/>
              <w:rPr>
                <w:rFonts w:ascii="Roboto Mono" w:cs="Roboto Mono" w:eastAsia="Roboto Mono" w:hAnsi="Roboto Mono"/>
              </w:rPr>
            </w:pPr>
            <w:bookmarkStart w:colFirst="0" w:colLast="0" w:name="_yvirwtxfwcvt" w:id="801"/>
            <w:bookmarkEnd w:id="801"/>
            <w:r w:rsidDel="00000000" w:rsidR="00000000" w:rsidRPr="00000000">
              <w:rPr>
                <w:rFonts w:ascii="Roboto Mono" w:cs="Roboto Mono" w:eastAsia="Roboto Mono" w:hAnsi="Roboto Mono"/>
                <w:rtl w:val="0"/>
              </w:rPr>
              <w:t xml:space="preserve">23</w:t>
            </w:r>
          </w:p>
        </w:tc>
        <w:tc>
          <w:tcPr>
            <w:shd w:fill="auto" w:val="clear"/>
            <w:tcMar>
              <w:top w:w="43.2" w:type="dxa"/>
              <w:left w:w="43.2" w:type="dxa"/>
              <w:bottom w:w="43.2" w:type="dxa"/>
              <w:right w:w="43.2" w:type="dxa"/>
            </w:tcMar>
            <w:vAlign w:val="center"/>
          </w:tcPr>
          <w:p w:rsidR="00000000" w:rsidDel="00000000" w:rsidP="00000000" w:rsidRDefault="00000000" w:rsidRPr="00000000" w14:paraId="00000894">
            <w:pPr>
              <w:pStyle w:val="Subtitle"/>
              <w:pageBreakBefore w:val="0"/>
              <w:widowControl w:val="0"/>
              <w:rPr>
                <w:rFonts w:ascii="Roboto Mono" w:cs="Roboto Mono" w:eastAsia="Roboto Mono" w:hAnsi="Roboto Mono"/>
              </w:rPr>
            </w:pPr>
            <w:bookmarkStart w:colFirst="0" w:colLast="0" w:name="_gowlztufqb5r" w:id="802"/>
            <w:bookmarkEnd w:id="802"/>
            <w:r w:rsidDel="00000000" w:rsidR="00000000" w:rsidRPr="00000000">
              <w:rPr>
                <w:rFonts w:ascii="Roboto Mono" w:cs="Roboto Mono" w:eastAsia="Roboto Mono" w:hAnsi="Roboto Mono"/>
                <w:rtl w:val="0"/>
              </w:rPr>
              <w:t xml:space="preserve">...</w:t>
            </w:r>
          </w:p>
        </w:tc>
      </w:tr>
      <w:tr>
        <w:trPr>
          <w:cantSplit w:val="0"/>
          <w:trHeight w:val="266.4" w:hRule="atLeast"/>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895">
            <w:pPr>
              <w:pStyle w:val="Subtitle"/>
              <w:pageBreakBefore w:val="0"/>
              <w:widowControl w:val="0"/>
              <w:jc w:val="left"/>
              <w:rPr>
                <w:b w:val="1"/>
              </w:rPr>
            </w:pPr>
            <w:bookmarkStart w:colFirst="0" w:colLast="0" w:name="_609rc3onyi26" w:id="803"/>
            <w:bookmarkEnd w:id="803"/>
            <w:r w:rsidDel="00000000" w:rsidR="00000000" w:rsidRPr="00000000">
              <w:rPr>
                <w:b w:val="1"/>
                <w:rtl w:val="0"/>
              </w:rPr>
              <w:t xml:space="preserve">Base64 Character</w:t>
            </w:r>
          </w:p>
        </w:tc>
        <w:tc>
          <w:tcPr>
            <w:shd w:fill="auto" w:val="clear"/>
            <w:tcMar>
              <w:top w:w="43.2" w:type="dxa"/>
              <w:left w:w="43.2" w:type="dxa"/>
              <w:bottom w:w="43.2" w:type="dxa"/>
              <w:right w:w="43.2" w:type="dxa"/>
            </w:tcMar>
            <w:vAlign w:val="center"/>
          </w:tcPr>
          <w:p w:rsidR="00000000" w:rsidDel="00000000" w:rsidP="00000000" w:rsidRDefault="00000000" w:rsidRPr="00000000" w14:paraId="00000896">
            <w:pPr>
              <w:pStyle w:val="Subtitle"/>
              <w:pageBreakBefore w:val="0"/>
              <w:widowControl w:val="0"/>
              <w:rPr>
                <w:rFonts w:ascii="Roboto Mono" w:cs="Roboto Mono" w:eastAsia="Roboto Mono" w:hAnsi="Roboto Mono"/>
              </w:rPr>
            </w:pPr>
            <w:bookmarkStart w:colFirst="0" w:colLast="0" w:name="_v5z9ldt6z95" w:id="804"/>
            <w:bookmarkEnd w:id="804"/>
            <w:r w:rsidDel="00000000" w:rsidR="00000000" w:rsidRPr="00000000">
              <w:rPr>
                <w:rFonts w:ascii="Roboto Mono" w:cs="Roboto Mono" w:eastAsia="Roboto Mono" w:hAnsi="Roboto Mono"/>
                <w:rtl w:val="0"/>
              </w:rPr>
              <w:t xml:space="preserve">+</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897">
            <w:pPr>
              <w:pStyle w:val="Subtitle"/>
              <w:pageBreakBefore w:val="0"/>
              <w:widowControl w:val="0"/>
              <w:rPr>
                <w:rFonts w:ascii="Roboto Mono" w:cs="Roboto Mono" w:eastAsia="Roboto Mono" w:hAnsi="Roboto Mono"/>
              </w:rPr>
            </w:pPr>
            <w:bookmarkStart w:colFirst="0" w:colLast="0" w:name="_vqcox63bxfti" w:id="805"/>
            <w:bookmarkEnd w:id="805"/>
            <w:r w:rsidDel="00000000" w:rsidR="00000000" w:rsidRPr="00000000">
              <w:rPr>
                <w:rFonts w:ascii="Roboto Mono" w:cs="Roboto Mono" w:eastAsia="Roboto Mono" w:hAnsi="Roboto Mono"/>
                <w:rtl w:val="0"/>
              </w:rPr>
              <w:t xml:space="preserve">/</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899">
            <w:pPr>
              <w:pStyle w:val="Subtitle"/>
              <w:pageBreakBefore w:val="0"/>
              <w:widowControl w:val="0"/>
              <w:rPr>
                <w:rFonts w:ascii="Roboto Mono" w:cs="Roboto Mono" w:eastAsia="Roboto Mono" w:hAnsi="Roboto Mono"/>
              </w:rPr>
            </w:pPr>
            <w:bookmarkStart w:colFirst="0" w:colLast="0" w:name="_sdnkezcsku91" w:id="807"/>
            <w:bookmarkEnd w:id="807"/>
            <w:r w:rsidDel="00000000" w:rsidR="00000000" w:rsidRPr="00000000">
              <w:rPr>
                <w:rFonts w:ascii="Roboto Mono" w:cs="Roboto Mono" w:eastAsia="Roboto Mono" w:hAnsi="Roboto Mono"/>
                <w:rtl w:val="0"/>
              </w:rPr>
              <w:t xml:space="preserve">c</w:t>
            </w:r>
          </w:p>
        </w:tc>
        <w:tc>
          <w:tcPr>
            <w:shd w:fill="auto" w:val="clear"/>
            <w:tcMar>
              <w:top w:w="43.2" w:type="dxa"/>
              <w:left w:w="43.2" w:type="dxa"/>
              <w:bottom w:w="43.2" w:type="dxa"/>
              <w:right w:w="43.2" w:type="dxa"/>
            </w:tcMar>
            <w:vAlign w:val="center"/>
          </w:tcPr>
          <w:p w:rsidR="00000000" w:rsidDel="00000000" w:rsidP="00000000" w:rsidRDefault="00000000" w:rsidRPr="00000000" w14:paraId="0000089B">
            <w:pPr>
              <w:pStyle w:val="Subtitle"/>
              <w:pageBreakBefore w:val="0"/>
              <w:widowControl w:val="0"/>
              <w:rPr>
                <w:rFonts w:ascii="Roboto Mono" w:cs="Roboto Mono" w:eastAsia="Roboto Mono" w:hAnsi="Roboto Mono"/>
              </w:rPr>
            </w:pPr>
            <w:bookmarkStart w:colFirst="0" w:colLast="0" w:name="_r5829k3lqb6z" w:id="809"/>
            <w:bookmarkEnd w:id="809"/>
            <w:r w:rsidDel="00000000" w:rsidR="00000000" w:rsidRPr="00000000">
              <w:rPr>
                <w:rFonts w:ascii="Roboto Mono" w:cs="Roboto Mono" w:eastAsia="Roboto Mono" w:hAnsi="Roboto Mono"/>
                <w:rtl w:val="0"/>
              </w:rPr>
              <w:t xml:space="preserve">j</w:t>
            </w:r>
          </w:p>
        </w:tc>
        <w:tc>
          <w:tcPr>
            <w:shd w:fill="auto" w:val="clear"/>
            <w:tcMar>
              <w:top w:w="43.2" w:type="dxa"/>
              <w:left w:w="43.2" w:type="dxa"/>
              <w:bottom w:w="43.2" w:type="dxa"/>
              <w:right w:w="43.2" w:type="dxa"/>
            </w:tcMar>
            <w:vAlign w:val="center"/>
          </w:tcPr>
          <w:p w:rsidR="00000000" w:rsidDel="00000000" w:rsidP="00000000" w:rsidRDefault="00000000" w:rsidRPr="00000000" w14:paraId="0000089C">
            <w:pPr>
              <w:pStyle w:val="Subtitle"/>
              <w:pageBreakBefore w:val="0"/>
              <w:widowControl w:val="0"/>
              <w:rPr>
                <w:rFonts w:ascii="Roboto Mono" w:cs="Roboto Mono" w:eastAsia="Roboto Mono" w:hAnsi="Roboto Mono"/>
              </w:rPr>
            </w:pPr>
            <w:bookmarkStart w:colFirst="0" w:colLast="0" w:name="_fptmkgc25hn7" w:id="810"/>
            <w:bookmarkEnd w:id="810"/>
            <w:r w:rsidDel="00000000" w:rsidR="00000000" w:rsidRPr="00000000">
              <w:rPr>
                <w:rFonts w:ascii="Roboto Mono" w:cs="Roboto Mono" w:eastAsia="Roboto Mono" w:hAnsi="Roboto Mono"/>
                <w:rtl w:val="0"/>
              </w:rPr>
              <w:t xml:space="preserve">...</w:t>
            </w:r>
          </w:p>
        </w:tc>
      </w:tr>
    </w:tbl>
    <w:p w:rsidR="00000000" w:rsidDel="00000000" w:rsidP="00000000" w:rsidRDefault="00000000" w:rsidRPr="00000000" w14:paraId="0000089D">
      <w:pPr>
        <w:pageBreakBefore w:val="0"/>
        <w:spacing w:before="200" w:lineRule="auto"/>
        <w:rPr/>
      </w:pPr>
      <w:r w:rsidDel="00000000" w:rsidR="00000000" w:rsidRPr="00000000">
        <w:rPr>
          <w:rtl w:val="0"/>
        </w:rPr>
        <w:t xml:space="preserve">To keep the baud rate tightly calibrated when transmitting multiple lines (blocks) of code image, start each Base64 data line with a greater-than "&gt;" character.</w:t>
      </w:r>
    </w:p>
    <w:p w:rsidR="00000000" w:rsidDel="00000000" w:rsidP="00000000" w:rsidRDefault="00000000" w:rsidRPr="00000000" w14:paraId="0000089E">
      <w:pPr>
        <w:pStyle w:val="Heading2"/>
        <w:pageBreakBefore w:val="0"/>
        <w:rPr/>
      </w:pPr>
      <w:bookmarkStart w:colFirst="0" w:colLast="0" w:name="_cqcwjw6x1xsb" w:id="811"/>
      <w:bookmarkEnd w:id="811"/>
      <w:r w:rsidDel="00000000" w:rsidR="00000000" w:rsidRPr="00000000">
        <w:rPr>
          <w:rtl w:val="0"/>
        </w:rPr>
        <w:t xml:space="preserve">Interactive Mode </w:t>
      </w:r>
    </w:p>
    <w:p w:rsidR="00000000" w:rsidDel="00000000" w:rsidP="00000000" w:rsidRDefault="00000000" w:rsidRPr="00000000" w14:paraId="0000089F">
      <w:pPr>
        <w:pageBreakBefore w:val="0"/>
        <w:rPr/>
      </w:pPr>
      <w:r w:rsidDel="00000000" w:rsidR="00000000" w:rsidRPr="00000000">
        <w:rPr>
          <w:rtl w:val="0"/>
        </w:rPr>
        <w:t xml:space="preserve">To enter interactive mode from a host computer:</w:t>
      </w:r>
    </w:p>
    <w:p w:rsidR="00000000" w:rsidDel="00000000" w:rsidP="00000000" w:rsidRDefault="00000000" w:rsidRPr="00000000" w14:paraId="000008A0">
      <w:pPr>
        <w:pageBreakBefore w:val="0"/>
        <w:numPr>
          <w:ilvl w:val="0"/>
          <w:numId w:val="38"/>
        </w:numPr>
        <w:spacing w:after="0" w:afterAutospacing="0"/>
        <w:ind w:left="720" w:hanging="360"/>
        <w:rPr>
          <w:u w:val="none"/>
        </w:rPr>
      </w:pPr>
      <w:r w:rsidDel="00000000" w:rsidR="00000000" w:rsidRPr="00000000">
        <w:rPr>
          <w:rtl w:val="0"/>
        </w:rPr>
        <w:t xml:space="preserve">Run serial terminal software (like Parallax Serial Terminal, TeraTerm, or RealTerm)</w:t>
      </w:r>
    </w:p>
    <w:p w:rsidR="00000000" w:rsidDel="00000000" w:rsidP="00000000" w:rsidRDefault="00000000" w:rsidRPr="00000000" w14:paraId="000008A1">
      <w:pPr>
        <w:pageBreakBefore w:val="0"/>
        <w:numPr>
          <w:ilvl w:val="0"/>
          <w:numId w:val="38"/>
        </w:numPr>
        <w:spacing w:after="0" w:afterAutospacing="0"/>
        <w:ind w:left="720" w:hanging="360"/>
        <w:rPr>
          <w:u w:val="none"/>
        </w:rPr>
      </w:pPr>
      <w:r w:rsidDel="00000000" w:rsidR="00000000" w:rsidRPr="00000000">
        <w:rPr>
          <w:rtl w:val="0"/>
        </w:rPr>
        <w:t xml:space="preserve">Disable character echo ("Echo On" in Parallax Serial Terminal)</w:t>
      </w:r>
    </w:p>
    <w:p w:rsidR="00000000" w:rsidDel="00000000" w:rsidP="00000000" w:rsidRDefault="00000000" w:rsidRPr="00000000" w14:paraId="000008A2">
      <w:pPr>
        <w:pageBreakBefore w:val="0"/>
        <w:numPr>
          <w:ilvl w:val="0"/>
          <w:numId w:val="38"/>
        </w:numPr>
        <w:spacing w:after="0" w:afterAutospacing="0"/>
        <w:ind w:left="720" w:hanging="360"/>
        <w:rPr>
          <w:u w:val="none"/>
        </w:rPr>
      </w:pPr>
      <w:r w:rsidDel="00000000" w:rsidR="00000000" w:rsidRPr="00000000">
        <w:rPr>
          <w:rtl w:val="0"/>
        </w:rPr>
        <w:t xml:space="preserve">Set to any baud rate from 9600 baud to 2 Mbaud (recommended), 8 data bits, 1 stop bit, no parity</w:t>
      </w:r>
    </w:p>
    <w:p w:rsidR="00000000" w:rsidDel="00000000" w:rsidP="00000000" w:rsidRDefault="00000000" w:rsidRPr="00000000" w14:paraId="000008A3">
      <w:pPr>
        <w:pageBreakBefore w:val="0"/>
        <w:numPr>
          <w:ilvl w:val="0"/>
          <w:numId w:val="38"/>
        </w:numPr>
        <w:spacing w:after="0" w:afterAutospacing="0"/>
        <w:ind w:left="720" w:hanging="360"/>
        <w:rPr>
          <w:u w:val="none"/>
        </w:rPr>
      </w:pPr>
      <w:r w:rsidDel="00000000" w:rsidR="00000000" w:rsidRPr="00000000">
        <w:rPr>
          <w:rtl w:val="0"/>
        </w:rPr>
        <w:t xml:space="preserve">Press and release the Propeller 2 development board's Reset button</w:t>
      </w:r>
    </w:p>
    <w:p w:rsidR="00000000" w:rsidDel="00000000" w:rsidP="00000000" w:rsidRDefault="00000000" w:rsidRPr="00000000" w14:paraId="000008A4">
      <w:pPr>
        <w:pageBreakBefore w:val="0"/>
        <w:numPr>
          <w:ilvl w:val="0"/>
          <w:numId w:val="38"/>
        </w:numPr>
        <w:ind w:left="720" w:hanging="360"/>
        <w:rPr>
          <w:u w:val="none"/>
        </w:rPr>
      </w:pPr>
      <w:r w:rsidDel="00000000" w:rsidR="00000000" w:rsidRPr="00000000">
        <w:rPr>
          <w:rtl w:val="0"/>
        </w:rPr>
        <w:t xml:space="preserve">Type "&gt; " (greater than followed by a space), then either Ctrl+D or the ESC key to enter P2 Monitor or TAQOZ mode, respectively</w:t>
      </w:r>
    </w:p>
    <w:p w:rsidR="00000000" w:rsidDel="00000000" w:rsidP="00000000" w:rsidRDefault="00000000" w:rsidRPr="00000000" w14:paraId="000008A5">
      <w:pPr>
        <w:pStyle w:val="Heading3"/>
        <w:pageBreakBefore w:val="0"/>
        <w:rPr/>
      </w:pPr>
      <w:bookmarkStart w:colFirst="0" w:colLast="0" w:name="_ahde1qb9oo0g" w:id="812"/>
      <w:bookmarkEnd w:id="812"/>
      <w:r w:rsidDel="00000000" w:rsidR="00000000" w:rsidRPr="00000000">
        <w:rPr>
          <w:rtl w:val="0"/>
        </w:rPr>
        <w:t xml:space="preserve">P2</w:t>
      </w:r>
      <w:r w:rsidDel="00000000" w:rsidR="00000000" w:rsidRPr="00000000">
        <w:rPr>
          <w:rtl w:val="0"/>
        </w:rPr>
        <w:t xml:space="preserve"> Monitor</w:t>
      </w:r>
    </w:p>
    <w:p w:rsidR="00000000" w:rsidDel="00000000" w:rsidP="00000000" w:rsidRDefault="00000000" w:rsidRPr="00000000" w14:paraId="000008A6">
      <w:pPr>
        <w:pageBreakBefore w:val="0"/>
        <w:rPr/>
      </w:pPr>
      <w:r w:rsidDel="00000000" w:rsidR="00000000" w:rsidRPr="00000000">
        <w:rPr>
          <w:rtl w:val="0"/>
        </w:rPr>
        <w:t xml:space="preserve">The P2 Monitor is a built-in interactive system that allows for viewing and manipulating memory and running code.  Use the P2 Monitor to explore and change current RAM contents or load and run code from microSD memory.  After power-up or reset (and while preventing autorun of a flash/microSD-resident application), invoke the P2 Monitor from a terminal by typing: "&gt; " (greater than followed by a space), then Ctrl+D.</w:t>
      </w:r>
    </w:p>
    <w:p w:rsidR="00000000" w:rsidDel="00000000" w:rsidP="00000000" w:rsidRDefault="00000000" w:rsidRPr="00000000" w14:paraId="000008A7">
      <w:pPr>
        <w:pageBreakBefore w:val="0"/>
        <w:rPr/>
      </w:pPr>
      <w:r w:rsidDel="00000000" w:rsidR="00000000" w:rsidRPr="00000000">
        <w:rPr>
          <w:rtl w:val="0"/>
        </w:rPr>
        <w:t xml:space="preserve">Here is an example of listing the first 16 longs of Register RAM (in long format), by typing "</w:t>
      </w:r>
      <w:r w:rsidDel="00000000" w:rsidR="00000000" w:rsidRPr="00000000">
        <w:rPr>
          <w:rFonts w:ascii="Roboto Mono" w:cs="Roboto Mono" w:eastAsia="Roboto Mono" w:hAnsi="Roboto Mono"/>
          <w:sz w:val="18"/>
          <w:szCs w:val="18"/>
          <w:rtl w:val="0"/>
        </w:rPr>
        <w:t xml:space="preserve">000-010L</w:t>
      </w:r>
      <w:r w:rsidDel="00000000" w:rsidR="00000000" w:rsidRPr="00000000">
        <w:rPr>
          <w:rtl w:val="0"/>
        </w:rPr>
        <w:t xml:space="preserve">":</w:t>
      </w:r>
    </w:p>
    <w:p w:rsidR="00000000" w:rsidDel="00000000" w:rsidP="00000000" w:rsidRDefault="00000000" w:rsidRPr="00000000" w14:paraId="000008A8">
      <w:pPr>
        <w:pStyle w:val="Title"/>
        <w:pageBreakBefore w:val="0"/>
        <w:widowControl w:val="1"/>
        <w:spacing w:after="0" w:before="0" w:lineRule="auto"/>
        <w:ind w:left="720" w:firstLine="0"/>
        <w:jc w:val="left"/>
        <w:rPr>
          <w:rFonts w:ascii="Roboto Mono Medium" w:cs="Roboto Mono Medium" w:eastAsia="Roboto Mono Medium" w:hAnsi="Roboto Mono Medium"/>
          <w:b w:val="0"/>
          <w:sz w:val="18"/>
          <w:szCs w:val="18"/>
        </w:rPr>
      </w:pPr>
      <w:bookmarkStart w:colFirst="0" w:colLast="0" w:name="_64innstildc3" w:id="813"/>
      <w:bookmarkEnd w:id="813"/>
      <w:r w:rsidDel="00000000" w:rsidR="00000000" w:rsidRPr="00000000">
        <w:rPr>
          <w:rFonts w:ascii="Roboto Mono Medium" w:cs="Roboto Mono Medium" w:eastAsia="Roboto Mono Medium" w:hAnsi="Roboto Mono Medium"/>
          <w:b w:val="0"/>
          <w:sz w:val="18"/>
          <w:szCs w:val="18"/>
          <w:rtl w:val="0"/>
        </w:rPr>
        <w:t xml:space="preserve">*000-010L</w:t>
      </w:r>
    </w:p>
    <w:p w:rsidR="00000000" w:rsidDel="00000000" w:rsidP="00000000" w:rsidRDefault="00000000" w:rsidRPr="00000000" w14:paraId="000008A9">
      <w:pPr>
        <w:pStyle w:val="Title"/>
        <w:pageBreakBefore w:val="0"/>
        <w:widowControl w:val="1"/>
        <w:spacing w:after="0" w:before="0" w:lineRule="auto"/>
        <w:ind w:left="720" w:firstLine="0"/>
        <w:jc w:val="left"/>
        <w:rPr>
          <w:rFonts w:ascii="Roboto Mono Medium" w:cs="Roboto Mono Medium" w:eastAsia="Roboto Mono Medium" w:hAnsi="Roboto Mono Medium"/>
          <w:b w:val="0"/>
          <w:sz w:val="18"/>
          <w:szCs w:val="18"/>
        </w:rPr>
      </w:pPr>
      <w:bookmarkStart w:colFirst="0" w:colLast="0" w:name="_zh8zaydk48cq" w:id="814"/>
      <w:bookmarkEnd w:id="814"/>
      <w:r w:rsidDel="00000000" w:rsidR="00000000" w:rsidRPr="00000000">
        <w:rPr>
          <w:rFonts w:ascii="Roboto Mono Medium" w:cs="Roboto Mono Medium" w:eastAsia="Roboto Mono Medium" w:hAnsi="Roboto Mono Medium"/>
          <w:b w:val="0"/>
          <w:sz w:val="18"/>
          <w:szCs w:val="18"/>
          <w:rtl w:val="0"/>
        </w:rPr>
        <w:t xml:space="preserve">  000: FF800800 FC0C003F F606C832 FCDC041F  '.......?...2....'</w:t>
      </w:r>
    </w:p>
    <w:p w:rsidR="00000000" w:rsidDel="00000000" w:rsidP="00000000" w:rsidRDefault="00000000" w:rsidRPr="00000000" w14:paraId="000008AA">
      <w:pPr>
        <w:pStyle w:val="Title"/>
        <w:pageBreakBefore w:val="0"/>
        <w:widowControl w:val="1"/>
        <w:spacing w:after="0" w:before="0" w:lineRule="auto"/>
        <w:ind w:left="720" w:firstLine="0"/>
        <w:jc w:val="left"/>
        <w:rPr>
          <w:rFonts w:ascii="Roboto Mono Medium" w:cs="Roboto Mono Medium" w:eastAsia="Roboto Mono Medium" w:hAnsi="Roboto Mono Medium"/>
          <w:b w:val="0"/>
          <w:sz w:val="18"/>
          <w:szCs w:val="18"/>
        </w:rPr>
      </w:pPr>
      <w:bookmarkStart w:colFirst="0" w:colLast="0" w:name="_o0nc7idxmfu4" w:id="815"/>
      <w:bookmarkEnd w:id="815"/>
      <w:r w:rsidDel="00000000" w:rsidR="00000000" w:rsidRPr="00000000">
        <w:rPr>
          <w:rFonts w:ascii="Roboto Mono Medium" w:cs="Roboto Mono Medium" w:eastAsia="Roboto Mono Medium" w:hAnsi="Roboto Mono Medium"/>
          <w:b w:val="0"/>
          <w:sz w:val="18"/>
          <w:szCs w:val="18"/>
          <w:rtl w:val="0"/>
        </w:rPr>
        <w:t xml:space="preserve">  004: FD747E40 F0A6CA01 F426CA1F FD62CA00  '.t~@.....&amp;...b..'</w:t>
      </w:r>
    </w:p>
    <w:p w:rsidR="00000000" w:rsidDel="00000000" w:rsidP="00000000" w:rsidRDefault="00000000" w:rsidRPr="00000000" w14:paraId="000008AB">
      <w:pPr>
        <w:pStyle w:val="Title"/>
        <w:pageBreakBefore w:val="0"/>
        <w:widowControl w:val="1"/>
        <w:spacing w:after="0" w:before="0" w:lineRule="auto"/>
        <w:ind w:left="720" w:firstLine="0"/>
        <w:jc w:val="left"/>
        <w:rPr>
          <w:rFonts w:ascii="Roboto Mono Medium" w:cs="Roboto Mono Medium" w:eastAsia="Roboto Mono Medium" w:hAnsi="Roboto Mono Medium"/>
          <w:b w:val="0"/>
          <w:sz w:val="18"/>
          <w:szCs w:val="18"/>
        </w:rPr>
      </w:pPr>
      <w:bookmarkStart w:colFirst="0" w:colLast="0" w:name="_4ypsgnmqzizl" w:id="816"/>
      <w:bookmarkEnd w:id="816"/>
      <w:r w:rsidDel="00000000" w:rsidR="00000000" w:rsidRPr="00000000">
        <w:rPr>
          <w:rFonts w:ascii="Roboto Mono Medium" w:cs="Roboto Mono Medium" w:eastAsia="Roboto Mono Medium" w:hAnsi="Roboto Mono Medium"/>
          <w:b w:val="0"/>
          <w:sz w:val="18"/>
          <w:szCs w:val="18"/>
          <w:rtl w:val="0"/>
        </w:rPr>
        <w:t xml:space="preserve">  008: FB6EC9FA FC0C003F FD64C428 FF0007E0  '.n.....?.d.(....'</w:t>
      </w:r>
    </w:p>
    <w:p w:rsidR="00000000" w:rsidDel="00000000" w:rsidP="00000000" w:rsidRDefault="00000000" w:rsidRPr="00000000" w14:paraId="000008AC">
      <w:pPr>
        <w:pStyle w:val="Title"/>
        <w:pageBreakBefore w:val="0"/>
        <w:widowControl w:val="1"/>
        <w:spacing w:after="0" w:before="0" w:lineRule="auto"/>
        <w:ind w:left="720" w:firstLine="0"/>
        <w:jc w:val="left"/>
        <w:rPr>
          <w:rFonts w:ascii="Roboto Mono Medium" w:cs="Roboto Mono Medium" w:eastAsia="Roboto Mono Medium" w:hAnsi="Roboto Mono Medium"/>
          <w:b w:val="0"/>
          <w:sz w:val="18"/>
          <w:szCs w:val="18"/>
        </w:rPr>
      </w:pPr>
      <w:bookmarkStart w:colFirst="0" w:colLast="0" w:name="_7xzbwkbcwp1p" w:id="817"/>
      <w:bookmarkEnd w:id="817"/>
      <w:r w:rsidDel="00000000" w:rsidR="00000000" w:rsidRPr="00000000">
        <w:rPr>
          <w:rFonts w:ascii="Roboto Mono Medium" w:cs="Roboto Mono Medium" w:eastAsia="Roboto Mono Medium" w:hAnsi="Roboto Mono Medium"/>
          <w:b w:val="0"/>
          <w:sz w:val="18"/>
          <w:szCs w:val="18"/>
          <w:rtl w:val="0"/>
        </w:rPr>
        <w:t xml:space="preserve">  00C: FB06012C FD655229 FF0007E1 FB0420B8  '...,.eR)...... .'</w:t>
      </w:r>
    </w:p>
    <w:p w:rsidR="00000000" w:rsidDel="00000000" w:rsidP="00000000" w:rsidRDefault="00000000" w:rsidRPr="00000000" w14:paraId="000008AD">
      <w:pPr>
        <w:pageBreakBefore w:val="0"/>
        <w:spacing w:before="200" w:lineRule="auto"/>
        <w:rPr/>
      </w:pPr>
      <w:r w:rsidDel="00000000" w:rsidR="00000000" w:rsidRPr="00000000">
        <w:rPr>
          <w:rtl w:val="0"/>
        </w:rPr>
        <w:t xml:space="preserve">Here is a list of the first 16 bytes of Hub RAM (in long format), typing "0000-0010L":</w:t>
      </w:r>
    </w:p>
    <w:p w:rsidR="00000000" w:rsidDel="00000000" w:rsidP="00000000" w:rsidRDefault="00000000" w:rsidRPr="00000000" w14:paraId="000008AE">
      <w:pPr>
        <w:pStyle w:val="Title"/>
        <w:pageBreakBefore w:val="0"/>
        <w:widowControl w:val="1"/>
        <w:spacing w:after="0" w:before="0" w:lineRule="auto"/>
        <w:ind w:left="720" w:firstLine="0"/>
        <w:jc w:val="left"/>
        <w:rPr>
          <w:rFonts w:ascii="Roboto Mono Medium" w:cs="Roboto Mono Medium" w:eastAsia="Roboto Mono Medium" w:hAnsi="Roboto Mono Medium"/>
          <w:b w:val="0"/>
          <w:sz w:val="18"/>
          <w:szCs w:val="18"/>
        </w:rPr>
      </w:pPr>
      <w:bookmarkStart w:colFirst="0" w:colLast="0" w:name="_e08mnlavouhk" w:id="818"/>
      <w:bookmarkEnd w:id="818"/>
      <w:r w:rsidDel="00000000" w:rsidR="00000000" w:rsidRPr="00000000">
        <w:rPr>
          <w:rFonts w:ascii="Roboto Mono Medium" w:cs="Roboto Mono Medium" w:eastAsia="Roboto Mono Medium" w:hAnsi="Roboto Mono Medium"/>
          <w:b w:val="0"/>
          <w:sz w:val="18"/>
          <w:szCs w:val="18"/>
          <w:rtl w:val="0"/>
        </w:rPr>
        <w:t xml:space="preserve">*0000-0010L</w:t>
      </w:r>
    </w:p>
    <w:p w:rsidR="00000000" w:rsidDel="00000000" w:rsidP="00000000" w:rsidRDefault="00000000" w:rsidRPr="00000000" w14:paraId="000008AF">
      <w:pPr>
        <w:pStyle w:val="Title"/>
        <w:pageBreakBefore w:val="0"/>
        <w:widowControl w:val="1"/>
        <w:spacing w:after="0" w:before="0" w:lineRule="auto"/>
        <w:ind w:left="720" w:firstLine="0"/>
        <w:jc w:val="left"/>
        <w:rPr>
          <w:rFonts w:ascii="Roboto Mono Medium" w:cs="Roboto Mono Medium" w:eastAsia="Roboto Mono Medium" w:hAnsi="Roboto Mono Medium"/>
          <w:b w:val="0"/>
          <w:sz w:val="18"/>
          <w:szCs w:val="18"/>
        </w:rPr>
      </w:pPr>
      <w:bookmarkStart w:colFirst="0" w:colLast="0" w:name="_793dltvx6f84" w:id="819"/>
      <w:bookmarkEnd w:id="819"/>
      <w:r w:rsidDel="00000000" w:rsidR="00000000" w:rsidRPr="00000000">
        <w:rPr>
          <w:rFonts w:ascii="Roboto Mono Medium" w:cs="Roboto Mono Medium" w:eastAsia="Roboto Mono Medium" w:hAnsi="Roboto Mono Medium"/>
          <w:b w:val="0"/>
          <w:sz w:val="18"/>
          <w:szCs w:val="18"/>
          <w:rtl w:val="0"/>
        </w:rPr>
        <w:t xml:space="preserve">00000: FFFFFFFF FFFFFFFF FFFFFFFF FFFFFFFF  '................'</w:t>
      </w:r>
    </w:p>
    <w:p w:rsidR="00000000" w:rsidDel="00000000" w:rsidP="00000000" w:rsidRDefault="00000000" w:rsidRPr="00000000" w14:paraId="000008B0">
      <w:pPr>
        <w:pageBreakBefore w:val="0"/>
        <w:rPr>
          <w:strike w:val="1"/>
        </w:rPr>
      </w:pPr>
      <w:r w:rsidDel="00000000" w:rsidR="00000000" w:rsidRPr="00000000">
        <w:rPr>
          <w:rtl w:val="0"/>
        </w:rPr>
      </w:r>
    </w:p>
    <w:p w:rsidR="00000000" w:rsidDel="00000000" w:rsidP="00000000" w:rsidRDefault="00000000" w:rsidRPr="00000000" w14:paraId="000008B1">
      <w:pPr>
        <w:pageBreakBefore w:val="0"/>
        <w:rPr/>
      </w:pPr>
      <w:r w:rsidDel="00000000" w:rsidR="00000000" w:rsidRPr="00000000">
        <w:rPr>
          <w:rtl w:val="0"/>
        </w:rPr>
        <w:t xml:space="preserve">For more information,  see the P2 Monitor link on the Propeller 2 Documentation Page at </w:t>
      </w:r>
      <w:hyperlink r:id="rId59">
        <w:r w:rsidDel="00000000" w:rsidR="00000000" w:rsidRPr="00000000">
          <w:rPr>
            <w:color w:val="1155cc"/>
            <w:u w:val="single"/>
            <w:rtl w:val="0"/>
          </w:rPr>
          <w:t xml:space="preserve">www.parallax.com/p2</w:t>
        </w:r>
      </w:hyperlink>
      <w:r w:rsidDel="00000000" w:rsidR="00000000" w:rsidRPr="00000000">
        <w:rPr>
          <w:rtl w:val="0"/>
        </w:rPr>
        <w:t xml:space="preserve">. </w:t>
      </w:r>
    </w:p>
    <w:p w:rsidR="00000000" w:rsidDel="00000000" w:rsidP="00000000" w:rsidRDefault="00000000" w:rsidRPr="00000000" w14:paraId="000008B2">
      <w:pPr>
        <w:pageBreakBefore w:val="0"/>
        <w:rPr/>
      </w:pPr>
      <w:r w:rsidDel="00000000" w:rsidR="00000000" w:rsidRPr="00000000">
        <w:rPr>
          <w:rtl w:val="0"/>
        </w:rPr>
        <w:t xml:space="preserve">To switch to TAQOZ while in P2 Monitor, type ESC followed by the Enter key.</w:t>
      </w:r>
    </w:p>
    <w:p w:rsidR="00000000" w:rsidDel="00000000" w:rsidP="00000000" w:rsidRDefault="00000000" w:rsidRPr="00000000" w14:paraId="000008B3">
      <w:pPr>
        <w:pStyle w:val="Heading3"/>
        <w:pageBreakBefore w:val="0"/>
        <w:rPr/>
      </w:pPr>
      <w:bookmarkStart w:colFirst="0" w:colLast="0" w:name="_u49kce4ejfy1" w:id="820"/>
      <w:bookmarkEnd w:id="820"/>
      <w:r w:rsidDel="00000000" w:rsidR="00000000" w:rsidRPr="00000000">
        <w:br w:type="page"/>
      </w:r>
      <w:r w:rsidDel="00000000" w:rsidR="00000000" w:rsidRPr="00000000">
        <w:rPr>
          <w:rtl w:val="0"/>
        </w:rPr>
      </w:r>
    </w:p>
    <w:p w:rsidR="00000000" w:rsidDel="00000000" w:rsidP="00000000" w:rsidRDefault="00000000" w:rsidRPr="00000000" w14:paraId="000008B4">
      <w:pPr>
        <w:pStyle w:val="Heading3"/>
        <w:pageBreakBefore w:val="0"/>
        <w:rPr/>
      </w:pPr>
      <w:bookmarkStart w:colFirst="0" w:colLast="0" w:name="_5jrg8inp5nbv" w:id="821"/>
      <w:bookmarkEnd w:id="821"/>
      <w:r w:rsidDel="00000000" w:rsidR="00000000" w:rsidRPr="00000000">
        <w:rPr>
          <w:rtl w:val="0"/>
        </w:rPr>
        <w:t xml:space="preserve">TAQOZ</w:t>
      </w:r>
    </w:p>
    <w:p w:rsidR="00000000" w:rsidDel="00000000" w:rsidP="00000000" w:rsidRDefault="00000000" w:rsidRPr="00000000" w14:paraId="000008B5">
      <w:pPr>
        <w:pageBreakBefore w:val="0"/>
        <w:rPr/>
      </w:pPr>
      <w:r w:rsidDel="00000000" w:rsidR="00000000" w:rsidRPr="00000000">
        <w:rPr>
          <w:rtl w:val="0"/>
        </w:rPr>
        <w:t xml:space="preserve">TAQOZ is a built-in interactive Forth language engine, based on Tachyon Forth.  Use TAQOZ to explore "what ifs" and quickly exercise P2 hardware for testing or debugging.  After power-up or reset (and while preventing autorun of a flash/microSD-resident application), invoke TAQOZ from a terminal by typing: "&gt; " ESC (greater than followed by a space), then the Escape key.</w:t>
      </w:r>
    </w:p>
    <w:p w:rsidR="00000000" w:rsidDel="00000000" w:rsidP="00000000" w:rsidRDefault="00000000" w:rsidRPr="00000000" w14:paraId="000008B6">
      <w:pPr>
        <w:pageBreakBefore w:val="0"/>
        <w:spacing w:after="0" w:lineRule="auto"/>
        <w:rPr/>
      </w:pPr>
      <w:r w:rsidDel="00000000" w:rsidR="00000000" w:rsidRPr="00000000">
        <w:rPr>
          <w:rtl w:val="0"/>
        </w:rPr>
        <w:t xml:space="preserve">Toggle pin 56 (ex: blink an LED on P56) by typing:</w:t>
      </w:r>
    </w:p>
    <w:p w:rsidR="00000000" w:rsidDel="00000000" w:rsidP="00000000" w:rsidRDefault="00000000" w:rsidRPr="00000000" w14:paraId="000008B7">
      <w:pPr>
        <w:pageBreakBefore w:val="0"/>
        <w:spacing w:after="0" w:lineRule="auto"/>
        <w:rPr/>
      </w:pPr>
      <w:r w:rsidDel="00000000" w:rsidR="00000000" w:rsidRPr="00000000">
        <w:rPr>
          <w:rtl w:val="0"/>
        </w:rPr>
      </w:r>
    </w:p>
    <w:p w:rsidR="00000000" w:rsidDel="00000000" w:rsidP="00000000" w:rsidRDefault="00000000" w:rsidRPr="00000000" w14:paraId="000008B8">
      <w:pPr>
        <w:pageBreakBefore w:val="0"/>
        <w:ind w:left="720" w:firstLine="0"/>
        <w:rPr/>
      </w:pPr>
      <w:r w:rsidDel="00000000" w:rsidR="00000000" w:rsidRPr="00000000">
        <w:rPr>
          <w:rFonts w:ascii="Roboto Mono Medium" w:cs="Roboto Mono Medium" w:eastAsia="Roboto Mono Medium" w:hAnsi="Roboto Mono Medium"/>
          <w:sz w:val="18"/>
          <w:szCs w:val="18"/>
          <w:rtl w:val="0"/>
        </w:rPr>
        <w:t xml:space="preserve">56 blink</w:t>
      </w:r>
      <w:r w:rsidDel="00000000" w:rsidR="00000000" w:rsidRPr="00000000">
        <w:rPr>
          <w:rtl w:val="0"/>
        </w:rPr>
        <w:tab/>
        <w:tab/>
        <w:tab/>
        <w:tab/>
        <w:tab/>
        <w:tab/>
        <w:t xml:space="preserve">(type "</w:t>
      </w:r>
      <w:r w:rsidDel="00000000" w:rsidR="00000000" w:rsidRPr="00000000">
        <w:rPr>
          <w:rFonts w:ascii="Roboto Mono" w:cs="Roboto Mono" w:eastAsia="Roboto Mono" w:hAnsi="Roboto Mono"/>
          <w:sz w:val="18"/>
          <w:szCs w:val="18"/>
          <w:rtl w:val="0"/>
        </w:rPr>
        <w:t xml:space="preserve">56 mute</w:t>
      </w:r>
      <w:r w:rsidDel="00000000" w:rsidR="00000000" w:rsidRPr="00000000">
        <w:rPr>
          <w:rtl w:val="0"/>
        </w:rPr>
        <w:t xml:space="preserve">" to stop toggling)</w:t>
      </w:r>
    </w:p>
    <w:p w:rsidR="00000000" w:rsidDel="00000000" w:rsidP="00000000" w:rsidRDefault="00000000" w:rsidRPr="00000000" w14:paraId="000008B9">
      <w:pPr>
        <w:pageBreakBefore w:val="0"/>
        <w:rPr/>
      </w:pPr>
      <w:r w:rsidDel="00000000" w:rsidR="00000000" w:rsidRPr="00000000">
        <w:rPr>
          <w:rtl w:val="0"/>
        </w:rPr>
        <w:t xml:space="preserve">...or by typing:</w:t>
      </w:r>
    </w:p>
    <w:p w:rsidR="00000000" w:rsidDel="00000000" w:rsidP="00000000" w:rsidRDefault="00000000" w:rsidRPr="00000000" w14:paraId="000008BA">
      <w:pPr>
        <w:pageBreakBefore w:val="0"/>
        <w:ind w:left="720" w:firstLine="0"/>
        <w:rPr/>
      </w:pPr>
      <w:r w:rsidDel="00000000" w:rsidR="00000000" w:rsidRPr="00000000">
        <w:rPr>
          <w:rFonts w:ascii="Roboto Mono Medium" w:cs="Roboto Mono Medium" w:eastAsia="Roboto Mono Medium" w:hAnsi="Roboto Mono Medium"/>
          <w:sz w:val="18"/>
          <w:szCs w:val="18"/>
          <w:rtl w:val="0"/>
        </w:rPr>
        <w:t xml:space="preserve">begin 56 high 250 ms 56 low 250 ms key until</w:t>
      </w:r>
      <w:r w:rsidDel="00000000" w:rsidR="00000000" w:rsidRPr="00000000">
        <w:rPr>
          <w:rtl w:val="0"/>
        </w:rPr>
        <w:tab/>
        <w:t xml:space="preserve">(press any key to stop toggling)</w:t>
      </w:r>
    </w:p>
    <w:p w:rsidR="00000000" w:rsidDel="00000000" w:rsidP="00000000" w:rsidRDefault="00000000" w:rsidRPr="00000000" w14:paraId="000008BB">
      <w:pPr>
        <w:pageBreakBefore w:val="0"/>
        <w:rPr/>
      </w:pPr>
      <w:r w:rsidDel="00000000" w:rsidR="00000000" w:rsidRPr="00000000">
        <w:rPr>
          <w:rtl w:val="0"/>
        </w:rPr>
        <w:t xml:space="preserve">For more information,  see the TAQOZ links on the Propeller 2 Documentation Page at </w:t>
      </w:r>
      <w:hyperlink r:id="rId60">
        <w:r w:rsidDel="00000000" w:rsidR="00000000" w:rsidRPr="00000000">
          <w:rPr>
            <w:color w:val="1155cc"/>
            <w:u w:val="single"/>
            <w:rtl w:val="0"/>
          </w:rPr>
          <w:t xml:space="preserve">www.parallax.com/p2</w:t>
        </w:r>
      </w:hyperlink>
      <w:r w:rsidDel="00000000" w:rsidR="00000000" w:rsidRPr="00000000">
        <w:rPr>
          <w:rtl w:val="0"/>
        </w:rPr>
        <w:t xml:space="preserve">. </w:t>
      </w:r>
    </w:p>
    <w:p w:rsidR="00000000" w:rsidDel="00000000" w:rsidP="00000000" w:rsidRDefault="00000000" w:rsidRPr="00000000" w14:paraId="000008BC">
      <w:pPr>
        <w:pageBreakBefore w:val="0"/>
        <w:rPr/>
      </w:pPr>
      <w:r w:rsidDel="00000000" w:rsidR="00000000" w:rsidRPr="00000000">
        <w:rPr>
          <w:rtl w:val="0"/>
        </w:rPr>
        <w:t xml:space="preserve">To switch to P2 Monitor while in TAQOZ, type Ctrl+D.</w:t>
      </w:r>
      <w:r w:rsidDel="00000000" w:rsidR="00000000" w:rsidRPr="00000000">
        <w:rPr>
          <w:rtl w:val="0"/>
        </w:rPr>
      </w:r>
    </w:p>
    <w:p w:rsidR="00000000" w:rsidDel="00000000" w:rsidP="00000000" w:rsidRDefault="00000000" w:rsidRPr="00000000" w14:paraId="000008BD">
      <w:pPr>
        <w:pStyle w:val="Heading1"/>
        <w:pageBreakBefore w:val="0"/>
        <w:spacing w:after="0" w:lineRule="auto"/>
        <w:rPr/>
      </w:pPr>
      <w:bookmarkStart w:colFirst="0" w:colLast="0" w:name="_ynxmxpml4tr" w:id="822"/>
      <w:bookmarkEnd w:id="822"/>
      <w:r w:rsidDel="00000000" w:rsidR="00000000" w:rsidRPr="00000000">
        <w:br w:type="page"/>
      </w:r>
      <w:r w:rsidDel="00000000" w:rsidR="00000000" w:rsidRPr="00000000">
        <w:rPr>
          <w:rtl w:val="0"/>
        </w:rPr>
      </w:r>
    </w:p>
    <w:p w:rsidR="00000000" w:rsidDel="00000000" w:rsidP="00000000" w:rsidRDefault="00000000" w:rsidRPr="00000000" w14:paraId="000008BE">
      <w:pPr>
        <w:pStyle w:val="Heading1"/>
        <w:pageBreakBefore w:val="0"/>
        <w:spacing w:after="0" w:lineRule="auto"/>
        <w:rPr/>
      </w:pPr>
      <w:bookmarkStart w:colFirst="0" w:colLast="0" w:name="_hg33jkjv6j2l" w:id="823"/>
      <w:bookmarkEnd w:id="823"/>
      <w:r w:rsidDel="00000000" w:rsidR="00000000" w:rsidRPr="00000000">
        <w:rPr>
          <w:rtl w:val="0"/>
        </w:rPr>
        <w:t xml:space="preserve">PROPELLER 2 RESERVED WORDS (SPIN2 + PASM2)</w:t>
      </w:r>
    </w:p>
    <w:p w:rsidR="00000000" w:rsidDel="00000000" w:rsidP="00000000" w:rsidRDefault="00000000" w:rsidRPr="00000000" w14:paraId="000008BF">
      <w:pPr>
        <w:pageBreakBefore w:val="0"/>
        <w:spacing w:after="0" w:lineRule="auto"/>
        <w:rPr/>
      </w:pPr>
      <w:r w:rsidDel="00000000" w:rsidR="00000000" w:rsidRPr="00000000">
        <w:rPr>
          <w:rtl w:val="0"/>
        </w:rPr>
        <w:t xml:space="preserve">Predefined symbols recognized by the compiler to have special meaning.</w:t>
      </w:r>
    </w:p>
    <w:p w:rsidR="00000000" w:rsidDel="00000000" w:rsidP="00000000" w:rsidRDefault="00000000" w:rsidRPr="00000000" w14:paraId="000008C0">
      <w:pPr>
        <w:pStyle w:val="Heading2"/>
        <w:pageBreakBefore w:val="0"/>
        <w:tabs>
          <w:tab w:val="left" w:leader="none" w:pos="8280"/>
          <w:tab w:val="left" w:leader="none" w:pos="7695"/>
          <w:tab w:val="left" w:leader="none" w:pos="6975"/>
          <w:tab w:val="left" w:leader="none" w:pos="6030"/>
          <w:tab w:val="left" w:leader="none" w:pos="4995"/>
          <w:tab w:val="left" w:leader="none" w:pos="3915"/>
          <w:tab w:val="left" w:leader="none" w:pos="3015"/>
          <w:tab w:val="left" w:leader="none" w:pos="1935"/>
          <w:tab w:val="left" w:leader="none" w:pos="765"/>
        </w:tabs>
        <w:spacing w:line="240" w:lineRule="auto"/>
        <w:rPr/>
      </w:pPr>
      <w:bookmarkStart w:colFirst="0" w:colLast="0" w:name="_dpjv1sk2zuco" w:id="824"/>
      <w:bookmarkEnd w:id="824"/>
      <w:r w:rsidDel="00000000" w:rsidR="00000000" w:rsidRPr="00000000">
        <w:rPr>
          <w:rtl w:val="0"/>
        </w:rPr>
        <w:t xml:space="preserve">_ (leading underscore)</w:t>
      </w:r>
    </w:p>
    <w:tbl>
      <w:tblPr>
        <w:tblStyle w:val="Table39"/>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155"/>
        <w:gridCol w:w="975"/>
        <w:gridCol w:w="1215"/>
        <w:gridCol w:w="1065"/>
        <w:gridCol w:w="1095"/>
        <w:gridCol w:w="1110"/>
        <w:gridCol w:w="1170"/>
        <w:gridCol w:w="1110"/>
        <w:tblGridChange w:id="0">
          <w:tblGrid>
            <w:gridCol w:w="1185"/>
            <w:gridCol w:w="1155"/>
            <w:gridCol w:w="975"/>
            <w:gridCol w:w="1215"/>
            <w:gridCol w:w="1065"/>
            <w:gridCol w:w="1095"/>
            <w:gridCol w:w="1110"/>
            <w:gridCol w:w="1170"/>
            <w:gridCol w:w="1110"/>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8C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_C</w:t>
            </w:r>
          </w:p>
          <w:p w:rsidR="00000000" w:rsidDel="00000000" w:rsidP="00000000" w:rsidRDefault="00000000" w:rsidRPr="00000000" w14:paraId="000008C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_C_AND_NZ</w:t>
            </w:r>
          </w:p>
          <w:p w:rsidR="00000000" w:rsidDel="00000000" w:rsidP="00000000" w:rsidRDefault="00000000" w:rsidRPr="00000000" w14:paraId="000008C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_C_AND_Z</w:t>
            </w:r>
          </w:p>
          <w:p w:rsidR="00000000" w:rsidDel="00000000" w:rsidP="00000000" w:rsidRDefault="00000000" w:rsidRPr="00000000" w14:paraId="000008C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_C_EQ_Z</w:t>
            </w:r>
          </w:p>
        </w:tc>
        <w:tc>
          <w:tcPr>
            <w:shd w:fill="auto" w:val="clear"/>
            <w:tcMar>
              <w:top w:w="43.2" w:type="dxa"/>
              <w:left w:w="43.2" w:type="dxa"/>
              <w:bottom w:w="43.2" w:type="dxa"/>
              <w:right w:w="43.2" w:type="dxa"/>
            </w:tcMar>
            <w:vAlign w:val="top"/>
          </w:tcPr>
          <w:p w:rsidR="00000000" w:rsidDel="00000000" w:rsidP="00000000" w:rsidRDefault="00000000" w:rsidRPr="00000000" w14:paraId="000008C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_C_NE_Z</w:t>
            </w:r>
          </w:p>
          <w:p w:rsidR="00000000" w:rsidDel="00000000" w:rsidP="00000000" w:rsidRDefault="00000000" w:rsidRPr="00000000" w14:paraId="000008C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_C_OR_NZ</w:t>
            </w:r>
          </w:p>
          <w:p w:rsidR="00000000" w:rsidDel="00000000" w:rsidP="00000000" w:rsidRDefault="00000000" w:rsidRPr="00000000" w14:paraId="000008C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_C_OR_Z</w:t>
            </w:r>
          </w:p>
          <w:p w:rsidR="00000000" w:rsidDel="00000000" w:rsidP="00000000" w:rsidRDefault="00000000" w:rsidRPr="00000000" w14:paraId="000008C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_CLR</w:t>
            </w:r>
          </w:p>
        </w:tc>
        <w:tc>
          <w:tcPr>
            <w:shd w:fill="auto" w:val="clear"/>
            <w:tcMar>
              <w:top w:w="43.2" w:type="dxa"/>
              <w:left w:w="43.2" w:type="dxa"/>
              <w:bottom w:w="43.2" w:type="dxa"/>
              <w:right w:w="43.2" w:type="dxa"/>
            </w:tcMar>
            <w:vAlign w:val="top"/>
          </w:tcPr>
          <w:p w:rsidR="00000000" w:rsidDel="00000000" w:rsidP="00000000" w:rsidRDefault="00000000" w:rsidRPr="00000000" w14:paraId="000008C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_E</w:t>
            </w:r>
          </w:p>
          <w:p w:rsidR="00000000" w:rsidDel="00000000" w:rsidP="00000000" w:rsidRDefault="00000000" w:rsidRPr="00000000" w14:paraId="000008C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_GE</w:t>
            </w:r>
          </w:p>
          <w:p w:rsidR="00000000" w:rsidDel="00000000" w:rsidP="00000000" w:rsidRDefault="00000000" w:rsidRPr="00000000" w14:paraId="000008C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_GT</w:t>
            </w:r>
          </w:p>
          <w:p w:rsidR="00000000" w:rsidDel="00000000" w:rsidP="00000000" w:rsidRDefault="00000000" w:rsidRPr="00000000" w14:paraId="000008C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_LE</w:t>
            </w:r>
          </w:p>
        </w:tc>
        <w:tc>
          <w:tcPr>
            <w:shd w:fill="auto" w:val="clear"/>
            <w:tcMar>
              <w:top w:w="43.2" w:type="dxa"/>
              <w:left w:w="43.2" w:type="dxa"/>
              <w:bottom w:w="43.2" w:type="dxa"/>
              <w:right w:w="43.2" w:type="dxa"/>
            </w:tcMar>
            <w:vAlign w:val="top"/>
          </w:tcPr>
          <w:p w:rsidR="00000000" w:rsidDel="00000000" w:rsidP="00000000" w:rsidRDefault="00000000" w:rsidRPr="00000000" w14:paraId="000008C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_LT</w:t>
            </w:r>
          </w:p>
          <w:p w:rsidR="00000000" w:rsidDel="00000000" w:rsidP="00000000" w:rsidRDefault="00000000" w:rsidRPr="00000000" w14:paraId="000008C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_NC</w:t>
            </w:r>
          </w:p>
          <w:p w:rsidR="00000000" w:rsidDel="00000000" w:rsidP="00000000" w:rsidRDefault="00000000" w:rsidRPr="00000000" w14:paraId="000008C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_NC_AND_NZ</w:t>
            </w:r>
          </w:p>
          <w:p w:rsidR="00000000" w:rsidDel="00000000" w:rsidP="00000000" w:rsidRDefault="00000000" w:rsidRPr="00000000" w14:paraId="000008D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_NC_AND_Z</w:t>
            </w:r>
          </w:p>
        </w:tc>
        <w:tc>
          <w:tcPr>
            <w:shd w:fill="auto" w:val="clear"/>
            <w:tcMar>
              <w:top w:w="43.2" w:type="dxa"/>
              <w:left w:w="43.2" w:type="dxa"/>
              <w:bottom w:w="43.2" w:type="dxa"/>
              <w:right w:w="43.2" w:type="dxa"/>
            </w:tcMar>
            <w:vAlign w:val="top"/>
          </w:tcPr>
          <w:p w:rsidR="00000000" w:rsidDel="00000000" w:rsidP="00000000" w:rsidRDefault="00000000" w:rsidRPr="00000000" w14:paraId="000008D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_NC_OR_NZ</w:t>
            </w:r>
          </w:p>
          <w:p w:rsidR="00000000" w:rsidDel="00000000" w:rsidP="00000000" w:rsidRDefault="00000000" w:rsidRPr="00000000" w14:paraId="000008D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_NC_OR_Z</w:t>
            </w:r>
          </w:p>
          <w:p w:rsidR="00000000" w:rsidDel="00000000" w:rsidP="00000000" w:rsidRDefault="00000000" w:rsidRPr="00000000" w14:paraId="000008D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_NE</w:t>
            </w:r>
          </w:p>
          <w:p w:rsidR="00000000" w:rsidDel="00000000" w:rsidP="00000000" w:rsidRDefault="00000000" w:rsidRPr="00000000" w14:paraId="000008D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_NZ</w:t>
            </w:r>
          </w:p>
        </w:tc>
        <w:tc>
          <w:tcPr>
            <w:shd w:fill="auto" w:val="clear"/>
            <w:tcMar>
              <w:top w:w="43.2" w:type="dxa"/>
              <w:left w:w="43.2" w:type="dxa"/>
              <w:bottom w:w="43.2" w:type="dxa"/>
              <w:right w:w="43.2" w:type="dxa"/>
            </w:tcMar>
            <w:vAlign w:val="top"/>
          </w:tcPr>
          <w:p w:rsidR="00000000" w:rsidDel="00000000" w:rsidP="00000000" w:rsidRDefault="00000000" w:rsidRPr="00000000" w14:paraId="000008D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_NZ_AND_C</w:t>
            </w:r>
          </w:p>
          <w:p w:rsidR="00000000" w:rsidDel="00000000" w:rsidP="00000000" w:rsidRDefault="00000000" w:rsidRPr="00000000" w14:paraId="000008D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_NZ_AND_NC</w:t>
            </w:r>
          </w:p>
          <w:p w:rsidR="00000000" w:rsidDel="00000000" w:rsidP="00000000" w:rsidRDefault="00000000" w:rsidRPr="00000000" w14:paraId="000008D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_NZ_OR_C</w:t>
            </w:r>
          </w:p>
          <w:p w:rsidR="00000000" w:rsidDel="00000000" w:rsidP="00000000" w:rsidRDefault="00000000" w:rsidRPr="00000000" w14:paraId="000008D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_NZ_OR_NC</w:t>
            </w:r>
          </w:p>
        </w:tc>
        <w:tc>
          <w:tcPr>
            <w:shd w:fill="auto" w:val="clear"/>
            <w:tcMar>
              <w:top w:w="43.2" w:type="dxa"/>
              <w:left w:w="43.2" w:type="dxa"/>
              <w:bottom w:w="43.2" w:type="dxa"/>
              <w:right w:w="43.2" w:type="dxa"/>
            </w:tcMar>
            <w:vAlign w:val="top"/>
          </w:tcPr>
          <w:p w:rsidR="00000000" w:rsidDel="00000000" w:rsidP="00000000" w:rsidRDefault="00000000" w:rsidRPr="00000000" w14:paraId="000008D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_RET_</w:t>
            </w:r>
          </w:p>
          <w:p w:rsidR="00000000" w:rsidDel="00000000" w:rsidP="00000000" w:rsidRDefault="00000000" w:rsidRPr="00000000" w14:paraId="000008D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_SET</w:t>
            </w:r>
          </w:p>
          <w:p w:rsidR="00000000" w:rsidDel="00000000" w:rsidP="00000000" w:rsidRDefault="00000000" w:rsidRPr="00000000" w14:paraId="000008D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_Z</w:t>
            </w:r>
          </w:p>
          <w:p w:rsidR="00000000" w:rsidDel="00000000" w:rsidP="00000000" w:rsidRDefault="00000000" w:rsidRPr="00000000" w14:paraId="000008D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_Z_AND_C</w:t>
            </w:r>
          </w:p>
        </w:tc>
        <w:tc>
          <w:tcPr>
            <w:shd w:fill="auto" w:val="clear"/>
            <w:tcMar>
              <w:top w:w="43.2" w:type="dxa"/>
              <w:left w:w="43.2" w:type="dxa"/>
              <w:bottom w:w="43.2" w:type="dxa"/>
              <w:right w:w="43.2" w:type="dxa"/>
            </w:tcMar>
            <w:vAlign w:val="top"/>
          </w:tcPr>
          <w:p w:rsidR="00000000" w:rsidDel="00000000" w:rsidP="00000000" w:rsidRDefault="00000000" w:rsidRPr="00000000" w14:paraId="000008D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_Z_AND_NC</w:t>
            </w:r>
          </w:p>
          <w:p w:rsidR="00000000" w:rsidDel="00000000" w:rsidP="00000000" w:rsidRDefault="00000000" w:rsidRPr="00000000" w14:paraId="000008D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_Z_EQ_C</w:t>
            </w:r>
          </w:p>
          <w:p w:rsidR="00000000" w:rsidDel="00000000" w:rsidP="00000000" w:rsidRDefault="00000000" w:rsidRPr="00000000" w14:paraId="000008D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_Z_NE_C</w:t>
            </w:r>
          </w:p>
          <w:p w:rsidR="00000000" w:rsidDel="00000000" w:rsidP="00000000" w:rsidRDefault="00000000" w:rsidRPr="00000000" w14:paraId="000008E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_Z_OR_C</w:t>
            </w:r>
          </w:p>
        </w:tc>
        <w:tc>
          <w:tcPr>
            <w:shd w:fill="auto" w:val="clear"/>
            <w:tcMar>
              <w:top w:w="43.2" w:type="dxa"/>
              <w:left w:w="43.2" w:type="dxa"/>
              <w:bottom w:w="43.2" w:type="dxa"/>
              <w:right w:w="43.2" w:type="dxa"/>
            </w:tcMar>
            <w:vAlign w:val="top"/>
          </w:tcPr>
          <w:p w:rsidR="00000000" w:rsidDel="00000000" w:rsidP="00000000" w:rsidRDefault="00000000" w:rsidRPr="00000000" w14:paraId="000008E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_Z_OR_NC</w:t>
            </w:r>
          </w:p>
        </w:tc>
      </w:tr>
    </w:tbl>
    <w:p w:rsidR="00000000" w:rsidDel="00000000" w:rsidP="00000000" w:rsidRDefault="00000000" w:rsidRPr="00000000" w14:paraId="000008E2">
      <w:pPr>
        <w:pStyle w:val="Heading2"/>
        <w:pageBreakBefore w:val="0"/>
        <w:rPr/>
      </w:pPr>
      <w:bookmarkStart w:colFirst="0" w:colLast="0" w:name="_hd4bfchbjkj" w:id="825"/>
      <w:bookmarkEnd w:id="825"/>
      <w:r w:rsidDel="00000000" w:rsidR="00000000" w:rsidRPr="00000000">
        <w:rPr>
          <w:rtl w:val="0"/>
        </w:rPr>
        <w:t xml:space="preserve">A - B</w:t>
      </w:r>
      <w:r w:rsidDel="00000000" w:rsidR="00000000" w:rsidRPr="00000000">
        <w:rPr>
          <w:rtl w:val="0"/>
        </w:rPr>
      </w:r>
    </w:p>
    <w:tbl>
      <w:tblPr>
        <w:tblStyle w:val="Table40"/>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945"/>
        <w:gridCol w:w="960"/>
        <w:gridCol w:w="825"/>
        <w:gridCol w:w="690"/>
        <w:gridCol w:w="780"/>
        <w:gridCol w:w="825"/>
        <w:gridCol w:w="915"/>
        <w:gridCol w:w="660"/>
        <w:gridCol w:w="795"/>
        <w:gridCol w:w="855"/>
        <w:gridCol w:w="945"/>
        <w:tblGridChange w:id="0">
          <w:tblGrid>
            <w:gridCol w:w="885"/>
            <w:gridCol w:w="945"/>
            <w:gridCol w:w="960"/>
            <w:gridCol w:w="825"/>
            <w:gridCol w:w="690"/>
            <w:gridCol w:w="780"/>
            <w:gridCol w:w="825"/>
            <w:gridCol w:w="915"/>
            <w:gridCol w:w="660"/>
            <w:gridCol w:w="795"/>
            <w:gridCol w:w="855"/>
            <w:gridCol w:w="945"/>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8E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ABORT</w:t>
            </w:r>
          </w:p>
          <w:p w:rsidR="00000000" w:rsidDel="00000000" w:rsidP="00000000" w:rsidRDefault="00000000" w:rsidRPr="00000000" w14:paraId="000008E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ABS</w:t>
            </w:r>
          </w:p>
          <w:p w:rsidR="00000000" w:rsidDel="00000000" w:rsidP="00000000" w:rsidRDefault="00000000" w:rsidRPr="00000000" w14:paraId="000008E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ADD</w:t>
            </w:r>
          </w:p>
          <w:p w:rsidR="00000000" w:rsidDel="00000000" w:rsidP="00000000" w:rsidRDefault="00000000" w:rsidRPr="00000000" w14:paraId="000008E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ADDBITS</w:t>
            </w:r>
            <w:r w:rsidDel="00000000" w:rsidR="00000000" w:rsidRPr="00000000">
              <w:rPr>
                <w:rtl w:val="0"/>
              </w:rPr>
            </w:r>
          </w:p>
          <w:p w:rsidR="00000000" w:rsidDel="00000000" w:rsidP="00000000" w:rsidRDefault="00000000" w:rsidRPr="00000000" w14:paraId="000008E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ADDCT1</w:t>
            </w:r>
          </w:p>
        </w:tc>
        <w:tc>
          <w:tcPr>
            <w:shd w:fill="auto" w:val="clear"/>
            <w:tcMar>
              <w:top w:w="43.2" w:type="dxa"/>
              <w:left w:w="43.2" w:type="dxa"/>
              <w:bottom w:w="43.2" w:type="dxa"/>
              <w:right w:w="43.2" w:type="dxa"/>
            </w:tcMar>
            <w:vAlign w:val="top"/>
          </w:tcPr>
          <w:p w:rsidR="00000000" w:rsidDel="00000000" w:rsidP="00000000" w:rsidRDefault="00000000" w:rsidRPr="00000000" w14:paraId="000008E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ADDCT2</w:t>
            </w:r>
          </w:p>
          <w:p w:rsidR="00000000" w:rsidDel="00000000" w:rsidP="00000000" w:rsidRDefault="00000000" w:rsidRPr="00000000" w14:paraId="000008E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ADDCT3</w:t>
            </w:r>
          </w:p>
          <w:p w:rsidR="00000000" w:rsidDel="00000000" w:rsidP="00000000" w:rsidRDefault="00000000" w:rsidRPr="00000000" w14:paraId="000008E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ADDPINS</w:t>
            </w:r>
            <w:r w:rsidDel="00000000" w:rsidR="00000000" w:rsidRPr="00000000">
              <w:rPr>
                <w:rtl w:val="0"/>
              </w:rPr>
            </w:r>
          </w:p>
          <w:p w:rsidR="00000000" w:rsidDel="00000000" w:rsidP="00000000" w:rsidRDefault="00000000" w:rsidRPr="00000000" w14:paraId="000008E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ADDPIX</w:t>
            </w:r>
          </w:p>
          <w:p w:rsidR="00000000" w:rsidDel="00000000" w:rsidP="00000000" w:rsidRDefault="00000000" w:rsidRPr="00000000" w14:paraId="000008E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ADDS</w:t>
            </w:r>
          </w:p>
        </w:tc>
        <w:tc>
          <w:tcPr>
            <w:shd w:fill="auto" w:val="clear"/>
            <w:tcMar>
              <w:top w:w="43.2" w:type="dxa"/>
              <w:left w:w="43.2" w:type="dxa"/>
              <w:bottom w:w="43.2" w:type="dxa"/>
              <w:right w:w="43.2" w:type="dxa"/>
            </w:tcMar>
            <w:vAlign w:val="top"/>
          </w:tcPr>
          <w:p w:rsidR="00000000" w:rsidDel="00000000" w:rsidP="00000000" w:rsidRDefault="00000000" w:rsidRPr="00000000" w14:paraId="000008E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ADDSX</w:t>
            </w:r>
          </w:p>
          <w:p w:rsidR="00000000" w:rsidDel="00000000" w:rsidP="00000000" w:rsidRDefault="00000000" w:rsidRPr="00000000" w14:paraId="000008E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ADDX</w:t>
            </w:r>
          </w:p>
          <w:p w:rsidR="00000000" w:rsidDel="00000000" w:rsidP="00000000" w:rsidRDefault="00000000" w:rsidRPr="00000000" w14:paraId="000008E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AKPIN</w:t>
            </w:r>
          </w:p>
          <w:p w:rsidR="00000000" w:rsidDel="00000000" w:rsidP="00000000" w:rsidRDefault="00000000" w:rsidRPr="00000000" w14:paraId="000008F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ALIGNL</w:t>
            </w:r>
          </w:p>
          <w:p w:rsidR="00000000" w:rsidDel="00000000" w:rsidP="00000000" w:rsidRDefault="00000000" w:rsidRPr="00000000" w14:paraId="000008F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ALIGNW</w:t>
            </w:r>
          </w:p>
        </w:tc>
        <w:tc>
          <w:tcPr>
            <w:shd w:fill="auto" w:val="clear"/>
            <w:tcMar>
              <w:top w:w="43.2" w:type="dxa"/>
              <w:left w:w="43.2" w:type="dxa"/>
              <w:bottom w:w="43.2" w:type="dxa"/>
              <w:right w:w="43.2" w:type="dxa"/>
            </w:tcMar>
            <w:vAlign w:val="top"/>
          </w:tcPr>
          <w:p w:rsidR="00000000" w:rsidDel="00000000" w:rsidP="00000000" w:rsidRDefault="00000000" w:rsidRPr="00000000" w14:paraId="000008F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ALLOWI</w:t>
            </w:r>
          </w:p>
          <w:p w:rsidR="00000000" w:rsidDel="00000000" w:rsidP="00000000" w:rsidRDefault="00000000" w:rsidRPr="00000000" w14:paraId="000008F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ALT</w:t>
            </w:r>
          </w:p>
          <w:p w:rsidR="00000000" w:rsidDel="00000000" w:rsidP="00000000" w:rsidRDefault="00000000" w:rsidRPr="00000000" w14:paraId="000008F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ALTB</w:t>
            </w:r>
          </w:p>
          <w:p w:rsidR="00000000" w:rsidDel="00000000" w:rsidP="00000000" w:rsidRDefault="00000000" w:rsidRPr="00000000" w14:paraId="000008F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ALTD</w:t>
            </w:r>
          </w:p>
          <w:p w:rsidR="00000000" w:rsidDel="00000000" w:rsidP="00000000" w:rsidRDefault="00000000" w:rsidRPr="00000000" w14:paraId="000008F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ALTGB</w:t>
            </w:r>
          </w:p>
        </w:tc>
        <w:tc>
          <w:tcPr>
            <w:shd w:fill="auto" w:val="clear"/>
            <w:tcMar>
              <w:top w:w="43.2" w:type="dxa"/>
              <w:left w:w="43.2" w:type="dxa"/>
              <w:bottom w:w="43.2" w:type="dxa"/>
              <w:right w:w="43.2" w:type="dxa"/>
            </w:tcMar>
            <w:vAlign w:val="top"/>
          </w:tcPr>
          <w:p w:rsidR="00000000" w:rsidDel="00000000" w:rsidP="00000000" w:rsidRDefault="00000000" w:rsidRPr="00000000" w14:paraId="000008F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ALTGN</w:t>
            </w:r>
          </w:p>
          <w:p w:rsidR="00000000" w:rsidDel="00000000" w:rsidP="00000000" w:rsidRDefault="00000000" w:rsidRPr="00000000" w14:paraId="000008F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ALTGW</w:t>
            </w:r>
          </w:p>
          <w:p w:rsidR="00000000" w:rsidDel="00000000" w:rsidP="00000000" w:rsidRDefault="00000000" w:rsidRPr="00000000" w14:paraId="000008F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ALTI</w:t>
            </w:r>
          </w:p>
          <w:p w:rsidR="00000000" w:rsidDel="00000000" w:rsidP="00000000" w:rsidRDefault="00000000" w:rsidRPr="00000000" w14:paraId="000008F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ALTR</w:t>
            </w:r>
          </w:p>
          <w:p w:rsidR="00000000" w:rsidDel="00000000" w:rsidP="00000000" w:rsidRDefault="00000000" w:rsidRPr="00000000" w14:paraId="000008F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ALTS</w:t>
            </w:r>
          </w:p>
        </w:tc>
        <w:tc>
          <w:tcPr>
            <w:shd w:fill="auto" w:val="clear"/>
            <w:tcMar>
              <w:top w:w="43.2" w:type="dxa"/>
              <w:left w:w="43.2" w:type="dxa"/>
              <w:bottom w:w="43.2" w:type="dxa"/>
              <w:right w:w="43.2" w:type="dxa"/>
            </w:tcMar>
            <w:vAlign w:val="top"/>
          </w:tcPr>
          <w:p w:rsidR="00000000" w:rsidDel="00000000" w:rsidP="00000000" w:rsidRDefault="00000000" w:rsidRPr="00000000" w14:paraId="000008F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ALTSB</w:t>
            </w:r>
          </w:p>
          <w:p w:rsidR="00000000" w:rsidDel="00000000" w:rsidP="00000000" w:rsidRDefault="00000000" w:rsidRPr="00000000" w14:paraId="000008F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ALTSN</w:t>
            </w:r>
          </w:p>
          <w:p w:rsidR="00000000" w:rsidDel="00000000" w:rsidP="00000000" w:rsidRDefault="00000000" w:rsidRPr="00000000" w14:paraId="000008F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ALTSW</w:t>
            </w:r>
          </w:p>
          <w:p w:rsidR="00000000" w:rsidDel="00000000" w:rsidP="00000000" w:rsidRDefault="00000000" w:rsidRPr="00000000" w14:paraId="000008F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AND</w:t>
            </w:r>
          </w:p>
          <w:p w:rsidR="00000000" w:rsidDel="00000000" w:rsidP="00000000" w:rsidRDefault="00000000" w:rsidRPr="00000000" w14:paraId="0000090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ANDC</w:t>
            </w:r>
          </w:p>
        </w:tc>
        <w:tc>
          <w:tcPr>
            <w:shd w:fill="auto" w:val="clear"/>
            <w:tcMar>
              <w:top w:w="43.2" w:type="dxa"/>
              <w:left w:w="43.2" w:type="dxa"/>
              <w:bottom w:w="43.2" w:type="dxa"/>
              <w:right w:w="43.2" w:type="dxa"/>
            </w:tcMar>
            <w:vAlign w:val="top"/>
          </w:tcPr>
          <w:p w:rsidR="00000000" w:rsidDel="00000000" w:rsidP="00000000" w:rsidRDefault="00000000" w:rsidRPr="00000000" w14:paraId="0000090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ANDN</w:t>
            </w:r>
          </w:p>
          <w:p w:rsidR="00000000" w:rsidDel="00000000" w:rsidP="00000000" w:rsidRDefault="00000000" w:rsidRPr="00000000" w14:paraId="0000090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ANDZ</w:t>
            </w:r>
          </w:p>
          <w:p w:rsidR="00000000" w:rsidDel="00000000" w:rsidP="00000000" w:rsidRDefault="00000000" w:rsidRPr="00000000" w14:paraId="0000090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ARCHIVE</w:t>
            </w:r>
          </w:p>
          <w:p w:rsidR="00000000" w:rsidDel="00000000" w:rsidP="00000000" w:rsidRDefault="00000000" w:rsidRPr="00000000" w14:paraId="0000090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ASMCLK</w:t>
            </w:r>
          </w:p>
          <w:p w:rsidR="00000000" w:rsidDel="00000000" w:rsidP="00000000" w:rsidRDefault="00000000" w:rsidRPr="00000000" w14:paraId="0000090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AUGD</w:t>
            </w:r>
          </w:p>
        </w:tc>
        <w:tc>
          <w:tcPr>
            <w:shd w:fill="auto" w:val="clear"/>
            <w:tcMar>
              <w:top w:w="43.2" w:type="dxa"/>
              <w:left w:w="43.2" w:type="dxa"/>
              <w:bottom w:w="43.2" w:type="dxa"/>
              <w:right w:w="43.2" w:type="dxa"/>
            </w:tcMar>
            <w:vAlign w:val="top"/>
          </w:tcPr>
          <w:p w:rsidR="00000000" w:rsidDel="00000000" w:rsidP="00000000" w:rsidRDefault="00000000" w:rsidRPr="00000000" w14:paraId="0000090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AUGS</w:t>
            </w:r>
          </w:p>
          <w:p w:rsidR="00000000" w:rsidDel="00000000" w:rsidP="00000000" w:rsidRDefault="00000000" w:rsidRPr="00000000" w14:paraId="0000090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BACKCOLOR</w:t>
            </w:r>
          </w:p>
          <w:p w:rsidR="00000000" w:rsidDel="00000000" w:rsidP="00000000" w:rsidRDefault="00000000" w:rsidRPr="00000000" w14:paraId="0000090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BITC</w:t>
            </w:r>
          </w:p>
          <w:p w:rsidR="00000000" w:rsidDel="00000000" w:rsidP="00000000" w:rsidRDefault="00000000" w:rsidRPr="00000000" w14:paraId="0000090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BITH</w:t>
            </w:r>
            <w:r w:rsidDel="00000000" w:rsidR="00000000" w:rsidRPr="00000000">
              <w:rPr>
                <w:rtl w:val="0"/>
              </w:rPr>
            </w:r>
          </w:p>
          <w:p w:rsidR="00000000" w:rsidDel="00000000" w:rsidP="00000000" w:rsidRDefault="00000000" w:rsidRPr="00000000" w14:paraId="0000090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BITL</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90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BITMAP</w:t>
            </w:r>
          </w:p>
          <w:p w:rsidR="00000000" w:rsidDel="00000000" w:rsidP="00000000" w:rsidRDefault="00000000" w:rsidRPr="00000000" w14:paraId="0000090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BITNC</w:t>
            </w:r>
          </w:p>
          <w:p w:rsidR="00000000" w:rsidDel="00000000" w:rsidP="00000000" w:rsidRDefault="00000000" w:rsidRPr="00000000" w14:paraId="0000090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BITNOT</w:t>
            </w:r>
          </w:p>
          <w:p w:rsidR="00000000" w:rsidDel="00000000" w:rsidP="00000000" w:rsidRDefault="00000000" w:rsidRPr="00000000" w14:paraId="0000090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BITNZ</w:t>
            </w:r>
          </w:p>
          <w:p w:rsidR="00000000" w:rsidDel="00000000" w:rsidP="00000000" w:rsidRDefault="00000000" w:rsidRPr="00000000" w14:paraId="0000090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BITRND</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91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BITZ</w:t>
            </w:r>
          </w:p>
          <w:p w:rsidR="00000000" w:rsidDel="00000000" w:rsidP="00000000" w:rsidRDefault="00000000" w:rsidRPr="00000000" w14:paraId="0000091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BLACK</w:t>
            </w:r>
          </w:p>
          <w:p w:rsidR="00000000" w:rsidDel="00000000" w:rsidP="00000000" w:rsidRDefault="00000000" w:rsidRPr="00000000" w14:paraId="0000091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BLNPIX</w:t>
            </w:r>
            <w:r w:rsidDel="00000000" w:rsidR="00000000" w:rsidRPr="00000000">
              <w:rPr>
                <w:rtl w:val="0"/>
              </w:rPr>
            </w:r>
          </w:p>
          <w:p w:rsidR="00000000" w:rsidDel="00000000" w:rsidP="00000000" w:rsidRDefault="00000000" w:rsidRPr="00000000" w14:paraId="0000091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BLUE</w:t>
            </w:r>
          </w:p>
          <w:p w:rsidR="00000000" w:rsidDel="00000000" w:rsidP="00000000" w:rsidRDefault="00000000" w:rsidRPr="00000000" w14:paraId="0000091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BMASK</w:t>
            </w:r>
          </w:p>
        </w:tc>
        <w:tc>
          <w:tcPr>
            <w:shd w:fill="auto" w:val="clear"/>
            <w:tcMar>
              <w:top w:w="43.2" w:type="dxa"/>
              <w:left w:w="43.2" w:type="dxa"/>
              <w:bottom w:w="43.2" w:type="dxa"/>
              <w:right w:w="43.2" w:type="dxa"/>
            </w:tcMar>
            <w:vAlign w:val="top"/>
          </w:tcPr>
          <w:p w:rsidR="00000000" w:rsidDel="00000000" w:rsidP="00000000" w:rsidRDefault="00000000" w:rsidRPr="00000000" w14:paraId="0000091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BOX</w:t>
            </w:r>
          </w:p>
          <w:p w:rsidR="00000000" w:rsidDel="00000000" w:rsidP="00000000" w:rsidRDefault="00000000" w:rsidRPr="00000000" w14:paraId="0000091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BRK</w:t>
            </w:r>
          </w:p>
          <w:p w:rsidR="00000000" w:rsidDel="00000000" w:rsidP="00000000" w:rsidRDefault="00000000" w:rsidRPr="00000000" w14:paraId="0000091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BYTE</w:t>
            </w:r>
          </w:p>
          <w:p w:rsidR="00000000" w:rsidDel="00000000" w:rsidP="00000000" w:rsidRDefault="00000000" w:rsidRPr="00000000" w14:paraId="0000091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BYTEFILL</w:t>
            </w:r>
            <w:r w:rsidDel="00000000" w:rsidR="00000000" w:rsidRPr="00000000">
              <w:rPr>
                <w:rtl w:val="0"/>
              </w:rPr>
            </w:r>
          </w:p>
          <w:p w:rsidR="00000000" w:rsidDel="00000000" w:rsidP="00000000" w:rsidRDefault="00000000" w:rsidRPr="00000000" w14:paraId="0000091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BYTEMOVE</w:t>
            </w:r>
          </w:p>
        </w:tc>
        <w:tc>
          <w:tcPr>
            <w:shd w:fill="auto" w:val="clear"/>
            <w:tcMar>
              <w:top w:w="43.2" w:type="dxa"/>
              <w:left w:w="43.2" w:type="dxa"/>
              <w:bottom w:w="43.2" w:type="dxa"/>
              <w:right w:w="43.2" w:type="dxa"/>
            </w:tcMar>
            <w:vAlign w:val="top"/>
          </w:tcPr>
          <w:p w:rsidR="00000000" w:rsidDel="00000000" w:rsidP="00000000" w:rsidRDefault="00000000" w:rsidRPr="00000000" w14:paraId="0000091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BYTES_1BIT</w:t>
            </w:r>
          </w:p>
          <w:p w:rsidR="00000000" w:rsidDel="00000000" w:rsidP="00000000" w:rsidRDefault="00000000" w:rsidRPr="00000000" w14:paraId="0000091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BYTES_2BIT</w:t>
            </w:r>
          </w:p>
          <w:p w:rsidR="00000000" w:rsidDel="00000000" w:rsidP="00000000" w:rsidRDefault="00000000" w:rsidRPr="00000000" w14:paraId="0000091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BYTES_4BIT</w:t>
            </w:r>
          </w:p>
        </w:tc>
      </w:tr>
    </w:tbl>
    <w:p w:rsidR="00000000" w:rsidDel="00000000" w:rsidP="00000000" w:rsidRDefault="00000000" w:rsidRPr="00000000" w14:paraId="0000091D">
      <w:pPr>
        <w:pStyle w:val="Heading2"/>
        <w:pageBreakBefore w:val="0"/>
        <w:rPr>
          <w:sz w:val="12"/>
          <w:szCs w:val="12"/>
        </w:rPr>
      </w:pPr>
      <w:bookmarkStart w:colFirst="0" w:colLast="0" w:name="_1dm01l1nuslg" w:id="826"/>
      <w:bookmarkEnd w:id="826"/>
      <w:r w:rsidDel="00000000" w:rsidR="00000000" w:rsidRPr="00000000">
        <w:rPr>
          <w:rtl w:val="0"/>
        </w:rPr>
        <w:t xml:space="preserve">C - D</w:t>
      </w:r>
      <w:r w:rsidDel="00000000" w:rsidR="00000000" w:rsidRPr="00000000">
        <w:rPr>
          <w:rtl w:val="0"/>
        </w:rPr>
      </w:r>
    </w:p>
    <w:tbl>
      <w:tblPr>
        <w:tblStyle w:val="Table4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915"/>
        <w:gridCol w:w="1500"/>
        <w:gridCol w:w="945"/>
        <w:gridCol w:w="1650"/>
        <w:gridCol w:w="1560"/>
        <w:gridCol w:w="780"/>
        <w:gridCol w:w="825"/>
        <w:gridCol w:w="855"/>
        <w:tblGridChange w:id="0">
          <w:tblGrid>
            <w:gridCol w:w="1050"/>
            <w:gridCol w:w="915"/>
            <w:gridCol w:w="1500"/>
            <w:gridCol w:w="945"/>
            <w:gridCol w:w="1650"/>
            <w:gridCol w:w="1560"/>
            <w:gridCol w:w="780"/>
            <w:gridCol w:w="825"/>
            <w:gridCol w:w="855"/>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91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CALL</w:t>
            </w:r>
          </w:p>
          <w:p w:rsidR="00000000" w:rsidDel="00000000" w:rsidP="00000000" w:rsidRDefault="00000000" w:rsidRPr="00000000" w14:paraId="0000091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CALLA</w:t>
            </w:r>
          </w:p>
          <w:p w:rsidR="00000000" w:rsidDel="00000000" w:rsidP="00000000" w:rsidRDefault="00000000" w:rsidRPr="00000000" w14:paraId="0000092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CALLB</w:t>
            </w:r>
          </w:p>
          <w:p w:rsidR="00000000" w:rsidDel="00000000" w:rsidP="00000000" w:rsidRDefault="00000000" w:rsidRPr="00000000" w14:paraId="0000092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CALLD</w:t>
            </w:r>
          </w:p>
          <w:p w:rsidR="00000000" w:rsidDel="00000000" w:rsidP="00000000" w:rsidRDefault="00000000" w:rsidRPr="00000000" w14:paraId="0000092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CALLPA</w:t>
            </w:r>
          </w:p>
          <w:p w:rsidR="00000000" w:rsidDel="00000000" w:rsidP="00000000" w:rsidRDefault="00000000" w:rsidRPr="00000000" w14:paraId="0000092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CALLPB</w:t>
            </w:r>
          </w:p>
          <w:p w:rsidR="00000000" w:rsidDel="00000000" w:rsidP="00000000" w:rsidRDefault="00000000" w:rsidRPr="00000000" w14:paraId="0000092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CARTESIAN</w:t>
            </w:r>
          </w:p>
          <w:p w:rsidR="00000000" w:rsidDel="00000000" w:rsidP="00000000" w:rsidRDefault="00000000" w:rsidRPr="00000000" w14:paraId="0000092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CASE</w:t>
            </w:r>
          </w:p>
          <w:p w:rsidR="00000000" w:rsidDel="00000000" w:rsidP="00000000" w:rsidRDefault="00000000" w:rsidRPr="00000000" w14:paraId="0000092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CASE_FAST</w:t>
            </w:r>
          </w:p>
          <w:p w:rsidR="00000000" w:rsidDel="00000000" w:rsidP="00000000" w:rsidRDefault="00000000" w:rsidRPr="00000000" w14:paraId="0000092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CHANNEL</w:t>
            </w:r>
          </w:p>
        </w:tc>
        <w:tc>
          <w:tcPr>
            <w:shd w:fill="auto" w:val="clear"/>
            <w:tcMar>
              <w:top w:w="43.2" w:type="dxa"/>
              <w:left w:w="43.2" w:type="dxa"/>
              <w:bottom w:w="43.2" w:type="dxa"/>
              <w:right w:w="43.2" w:type="dxa"/>
            </w:tcMar>
            <w:vAlign w:val="top"/>
          </w:tcPr>
          <w:p w:rsidR="00000000" w:rsidDel="00000000" w:rsidP="00000000" w:rsidRDefault="00000000" w:rsidRPr="00000000" w14:paraId="0000092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CIRCLE</w:t>
            </w:r>
          </w:p>
          <w:p w:rsidR="00000000" w:rsidDel="00000000" w:rsidP="00000000" w:rsidRDefault="00000000" w:rsidRPr="00000000" w14:paraId="0000092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CLEAR</w:t>
            </w:r>
          </w:p>
          <w:p w:rsidR="00000000" w:rsidDel="00000000" w:rsidP="00000000" w:rsidRDefault="00000000" w:rsidRPr="00000000" w14:paraId="0000092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CLKFREQ</w:t>
            </w:r>
          </w:p>
          <w:p w:rsidR="00000000" w:rsidDel="00000000" w:rsidP="00000000" w:rsidRDefault="00000000" w:rsidRPr="00000000" w14:paraId="0000092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CLKMODE</w:t>
            </w:r>
          </w:p>
          <w:p w:rsidR="00000000" w:rsidDel="00000000" w:rsidP="00000000" w:rsidRDefault="00000000" w:rsidRPr="00000000" w14:paraId="0000092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CLKSET</w:t>
            </w:r>
            <w:r w:rsidDel="00000000" w:rsidR="00000000" w:rsidRPr="00000000">
              <w:rPr>
                <w:rtl w:val="0"/>
              </w:rPr>
            </w:r>
          </w:p>
          <w:p w:rsidR="00000000" w:rsidDel="00000000" w:rsidP="00000000" w:rsidRDefault="00000000" w:rsidRPr="00000000" w14:paraId="0000092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CLOSE</w:t>
            </w:r>
          </w:p>
          <w:p w:rsidR="00000000" w:rsidDel="00000000" w:rsidP="00000000" w:rsidRDefault="00000000" w:rsidRPr="00000000" w14:paraId="0000092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CMP</w:t>
            </w:r>
          </w:p>
          <w:p w:rsidR="00000000" w:rsidDel="00000000" w:rsidP="00000000" w:rsidRDefault="00000000" w:rsidRPr="00000000" w14:paraId="0000092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CMPM</w:t>
            </w:r>
          </w:p>
          <w:p w:rsidR="00000000" w:rsidDel="00000000" w:rsidP="00000000" w:rsidRDefault="00000000" w:rsidRPr="00000000" w14:paraId="0000093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CMPR</w:t>
            </w:r>
          </w:p>
          <w:p w:rsidR="00000000" w:rsidDel="00000000" w:rsidP="00000000" w:rsidRDefault="00000000" w:rsidRPr="00000000" w14:paraId="0000093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CMPS</w:t>
            </w:r>
          </w:p>
        </w:tc>
        <w:tc>
          <w:tcPr>
            <w:shd w:fill="auto" w:val="clear"/>
            <w:tcMar>
              <w:top w:w="43.2" w:type="dxa"/>
              <w:left w:w="43.2" w:type="dxa"/>
              <w:bottom w:w="43.2" w:type="dxa"/>
              <w:right w:w="43.2" w:type="dxa"/>
            </w:tcMar>
            <w:vAlign w:val="top"/>
          </w:tcPr>
          <w:p w:rsidR="00000000" w:rsidDel="00000000" w:rsidP="00000000" w:rsidRDefault="00000000" w:rsidRPr="00000000" w14:paraId="0000093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CMPSUB</w:t>
            </w:r>
            <w:r w:rsidDel="00000000" w:rsidR="00000000" w:rsidRPr="00000000">
              <w:rPr>
                <w:rtl w:val="0"/>
              </w:rPr>
            </w:r>
          </w:p>
          <w:p w:rsidR="00000000" w:rsidDel="00000000" w:rsidP="00000000" w:rsidRDefault="00000000" w:rsidRPr="00000000" w14:paraId="0000093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CMPSX</w:t>
            </w:r>
            <w:r w:rsidDel="00000000" w:rsidR="00000000" w:rsidRPr="00000000">
              <w:rPr>
                <w:rtl w:val="0"/>
              </w:rPr>
            </w:r>
          </w:p>
          <w:p w:rsidR="00000000" w:rsidDel="00000000" w:rsidP="00000000" w:rsidRDefault="00000000" w:rsidRPr="00000000" w14:paraId="0000093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CMPX</w:t>
            </w:r>
          </w:p>
          <w:p w:rsidR="00000000" w:rsidDel="00000000" w:rsidP="00000000" w:rsidRDefault="00000000" w:rsidRPr="00000000" w14:paraId="0000093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COGATN</w:t>
            </w:r>
            <w:r w:rsidDel="00000000" w:rsidR="00000000" w:rsidRPr="00000000">
              <w:rPr>
                <w:rtl w:val="0"/>
              </w:rPr>
            </w:r>
          </w:p>
          <w:p w:rsidR="00000000" w:rsidDel="00000000" w:rsidP="00000000" w:rsidRDefault="00000000" w:rsidRPr="00000000" w14:paraId="0000093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COGBRK</w:t>
            </w:r>
          </w:p>
          <w:p w:rsidR="00000000" w:rsidDel="00000000" w:rsidP="00000000" w:rsidRDefault="00000000" w:rsidRPr="00000000" w14:paraId="0000093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COGCHK</w:t>
            </w:r>
          </w:p>
          <w:p w:rsidR="00000000" w:rsidDel="00000000" w:rsidP="00000000" w:rsidRDefault="00000000" w:rsidRPr="00000000" w14:paraId="0000093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COGEXEC</w:t>
            </w:r>
          </w:p>
          <w:p w:rsidR="00000000" w:rsidDel="00000000" w:rsidP="00000000" w:rsidRDefault="00000000" w:rsidRPr="00000000" w14:paraId="0000093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COGEXEC_NEW</w:t>
            </w:r>
          </w:p>
          <w:p w:rsidR="00000000" w:rsidDel="00000000" w:rsidP="00000000" w:rsidRDefault="00000000" w:rsidRPr="00000000" w14:paraId="0000093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COGEXEC_NEW_PAIR</w:t>
            </w:r>
          </w:p>
          <w:p w:rsidR="00000000" w:rsidDel="00000000" w:rsidP="00000000" w:rsidRDefault="00000000" w:rsidRPr="00000000" w14:paraId="0000093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COGID</w:t>
            </w:r>
          </w:p>
        </w:tc>
        <w:tc>
          <w:tcPr>
            <w:shd w:fill="auto" w:val="clear"/>
            <w:tcMar>
              <w:top w:w="43.2" w:type="dxa"/>
              <w:left w:w="43.2" w:type="dxa"/>
              <w:bottom w:w="43.2" w:type="dxa"/>
              <w:right w:w="43.2" w:type="dxa"/>
            </w:tcMar>
            <w:vAlign w:val="top"/>
          </w:tcPr>
          <w:p w:rsidR="00000000" w:rsidDel="00000000" w:rsidP="00000000" w:rsidRDefault="00000000" w:rsidRPr="00000000" w14:paraId="0000093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COGINIT</w:t>
            </w:r>
          </w:p>
          <w:p w:rsidR="00000000" w:rsidDel="00000000" w:rsidP="00000000" w:rsidRDefault="00000000" w:rsidRPr="00000000" w14:paraId="0000093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COGSPIN</w:t>
            </w:r>
          </w:p>
          <w:p w:rsidR="00000000" w:rsidDel="00000000" w:rsidP="00000000" w:rsidRDefault="00000000" w:rsidRPr="00000000" w14:paraId="0000093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COGSTOP</w:t>
            </w:r>
          </w:p>
          <w:p w:rsidR="00000000" w:rsidDel="00000000" w:rsidP="00000000" w:rsidRDefault="00000000" w:rsidRPr="00000000" w14:paraId="0000093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COLOR</w:t>
            </w:r>
          </w:p>
          <w:p w:rsidR="00000000" w:rsidDel="00000000" w:rsidP="00000000" w:rsidRDefault="00000000" w:rsidRPr="00000000" w14:paraId="0000094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CON</w:t>
            </w:r>
          </w:p>
          <w:p w:rsidR="00000000" w:rsidDel="00000000" w:rsidP="00000000" w:rsidRDefault="00000000" w:rsidRPr="00000000" w14:paraId="0000094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CRCBIT</w:t>
            </w:r>
            <w:r w:rsidDel="00000000" w:rsidR="00000000" w:rsidRPr="00000000">
              <w:rPr>
                <w:rtl w:val="0"/>
              </w:rPr>
            </w:r>
          </w:p>
          <w:p w:rsidR="00000000" w:rsidDel="00000000" w:rsidP="00000000" w:rsidRDefault="00000000" w:rsidRPr="00000000" w14:paraId="0000094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CRCNIB</w:t>
            </w:r>
          </w:p>
          <w:p w:rsidR="00000000" w:rsidDel="00000000" w:rsidP="00000000" w:rsidRDefault="00000000" w:rsidRPr="00000000" w14:paraId="0000094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CYAN</w:t>
            </w:r>
          </w:p>
          <w:p w:rsidR="00000000" w:rsidDel="00000000" w:rsidP="00000000" w:rsidRDefault="00000000" w:rsidRPr="00000000" w14:paraId="0000094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DAT</w:t>
            </w:r>
          </w:p>
          <w:p w:rsidR="00000000" w:rsidDel="00000000" w:rsidP="00000000" w:rsidRDefault="00000000" w:rsidRPr="00000000" w14:paraId="0000094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DEBUG</w:t>
            </w:r>
          </w:p>
        </w:tc>
        <w:tc>
          <w:tcPr>
            <w:shd w:fill="auto" w:val="clear"/>
            <w:tcMar>
              <w:top w:w="43.2" w:type="dxa"/>
              <w:left w:w="43.2" w:type="dxa"/>
              <w:bottom w:w="43.2" w:type="dxa"/>
              <w:right w:w="43.2" w:type="dxa"/>
            </w:tcMar>
            <w:vAlign w:val="top"/>
          </w:tcPr>
          <w:p w:rsidR="00000000" w:rsidDel="00000000" w:rsidP="00000000" w:rsidRDefault="00000000" w:rsidRPr="00000000" w14:paraId="0000094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DEBUG_BAUD</w:t>
            </w:r>
          </w:p>
          <w:p w:rsidR="00000000" w:rsidDel="00000000" w:rsidP="00000000" w:rsidRDefault="00000000" w:rsidRPr="00000000" w14:paraId="0000094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DEBUG_COGS</w:t>
            </w:r>
          </w:p>
          <w:p w:rsidR="00000000" w:rsidDel="00000000" w:rsidP="00000000" w:rsidRDefault="00000000" w:rsidRPr="00000000" w14:paraId="0000094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DEBUG_DELAY</w:t>
            </w:r>
          </w:p>
          <w:p w:rsidR="00000000" w:rsidDel="00000000" w:rsidP="00000000" w:rsidRDefault="00000000" w:rsidRPr="00000000" w14:paraId="0000094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DEBUG_DISPLAY_LEFT</w:t>
            </w:r>
          </w:p>
          <w:p w:rsidR="00000000" w:rsidDel="00000000" w:rsidP="00000000" w:rsidRDefault="00000000" w:rsidRPr="00000000" w14:paraId="0000094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DEBUG_DISPLAY_TOP</w:t>
            </w:r>
          </w:p>
          <w:p w:rsidR="00000000" w:rsidDel="00000000" w:rsidP="00000000" w:rsidRDefault="00000000" w:rsidRPr="00000000" w14:paraId="0000094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DEBUG_HEIGHT</w:t>
            </w:r>
          </w:p>
          <w:p w:rsidR="00000000" w:rsidDel="00000000" w:rsidP="00000000" w:rsidRDefault="00000000" w:rsidRPr="00000000" w14:paraId="0000094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DEBUG_LEFT</w:t>
            </w:r>
          </w:p>
          <w:p w:rsidR="00000000" w:rsidDel="00000000" w:rsidP="00000000" w:rsidRDefault="00000000" w:rsidRPr="00000000" w14:paraId="0000094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DEBUG_LOG_SIZE</w:t>
            </w:r>
          </w:p>
          <w:p w:rsidR="00000000" w:rsidDel="00000000" w:rsidP="00000000" w:rsidRDefault="00000000" w:rsidRPr="00000000" w14:paraId="0000094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DEBUG_PIN</w:t>
            </w:r>
          </w:p>
          <w:p w:rsidR="00000000" w:rsidDel="00000000" w:rsidP="00000000" w:rsidRDefault="00000000" w:rsidRPr="00000000" w14:paraId="0000094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DEBUG_TIMESTAMP</w:t>
            </w:r>
          </w:p>
        </w:tc>
        <w:tc>
          <w:tcPr>
            <w:shd w:fill="auto" w:val="clear"/>
            <w:tcMar>
              <w:top w:w="43.2" w:type="dxa"/>
              <w:left w:w="43.2" w:type="dxa"/>
              <w:bottom w:w="43.2" w:type="dxa"/>
              <w:right w:w="43.2" w:type="dxa"/>
            </w:tcMar>
            <w:vAlign w:val="top"/>
          </w:tcPr>
          <w:p w:rsidR="00000000" w:rsidDel="00000000" w:rsidP="00000000" w:rsidRDefault="00000000" w:rsidRPr="00000000" w14:paraId="0000095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DEBUG_TOP</w:t>
            </w:r>
          </w:p>
          <w:p w:rsidR="00000000" w:rsidDel="00000000" w:rsidP="00000000" w:rsidRDefault="00000000" w:rsidRPr="00000000" w14:paraId="0000095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DEBUG_WIDTH</w:t>
            </w:r>
          </w:p>
          <w:p w:rsidR="00000000" w:rsidDel="00000000" w:rsidP="00000000" w:rsidRDefault="00000000" w:rsidRPr="00000000" w14:paraId="0000095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DEBUG_WINDOWS_OFF</w:t>
            </w:r>
          </w:p>
          <w:p w:rsidR="00000000" w:rsidDel="00000000" w:rsidP="00000000" w:rsidRDefault="00000000" w:rsidRPr="00000000" w14:paraId="0000095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DECMOD</w:t>
            </w:r>
          </w:p>
          <w:p w:rsidR="00000000" w:rsidDel="00000000" w:rsidP="00000000" w:rsidRDefault="00000000" w:rsidRPr="00000000" w14:paraId="0000095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DECOD</w:t>
            </w:r>
          </w:p>
          <w:p w:rsidR="00000000" w:rsidDel="00000000" w:rsidP="00000000" w:rsidRDefault="00000000" w:rsidRPr="00000000" w14:paraId="0000095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DEPTH</w:t>
            </w:r>
          </w:p>
          <w:p w:rsidR="00000000" w:rsidDel="00000000" w:rsidP="00000000" w:rsidRDefault="00000000" w:rsidRPr="00000000" w14:paraId="0000095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DEV</w:t>
            </w:r>
          </w:p>
          <w:p w:rsidR="00000000" w:rsidDel="00000000" w:rsidP="00000000" w:rsidRDefault="00000000" w:rsidRPr="00000000" w14:paraId="0000095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DIRA</w:t>
            </w:r>
          </w:p>
          <w:p w:rsidR="00000000" w:rsidDel="00000000" w:rsidP="00000000" w:rsidRDefault="00000000" w:rsidRPr="00000000" w14:paraId="0000095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DIRB</w:t>
            </w:r>
          </w:p>
          <w:p w:rsidR="00000000" w:rsidDel="00000000" w:rsidP="00000000" w:rsidRDefault="00000000" w:rsidRPr="00000000" w14:paraId="0000095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DIRC</w:t>
            </w:r>
          </w:p>
        </w:tc>
        <w:tc>
          <w:tcPr>
            <w:shd w:fill="auto" w:val="clear"/>
            <w:tcMar>
              <w:top w:w="43.2" w:type="dxa"/>
              <w:left w:w="43.2" w:type="dxa"/>
              <w:bottom w:w="43.2" w:type="dxa"/>
              <w:right w:w="43.2" w:type="dxa"/>
            </w:tcMar>
            <w:vAlign w:val="top"/>
          </w:tcPr>
          <w:p w:rsidR="00000000" w:rsidDel="00000000" w:rsidP="00000000" w:rsidRDefault="00000000" w:rsidRPr="00000000" w14:paraId="0000095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DIRH</w:t>
            </w:r>
          </w:p>
          <w:p w:rsidR="00000000" w:rsidDel="00000000" w:rsidP="00000000" w:rsidRDefault="00000000" w:rsidRPr="00000000" w14:paraId="0000095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DIRL</w:t>
            </w:r>
          </w:p>
          <w:p w:rsidR="00000000" w:rsidDel="00000000" w:rsidP="00000000" w:rsidRDefault="00000000" w:rsidRPr="00000000" w14:paraId="0000095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DIRNC</w:t>
            </w:r>
          </w:p>
          <w:p w:rsidR="00000000" w:rsidDel="00000000" w:rsidP="00000000" w:rsidRDefault="00000000" w:rsidRPr="00000000" w14:paraId="0000095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DIRNOT</w:t>
            </w:r>
          </w:p>
          <w:p w:rsidR="00000000" w:rsidDel="00000000" w:rsidP="00000000" w:rsidRDefault="00000000" w:rsidRPr="00000000" w14:paraId="0000095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DIRNZ</w:t>
            </w:r>
          </w:p>
          <w:p w:rsidR="00000000" w:rsidDel="00000000" w:rsidP="00000000" w:rsidRDefault="00000000" w:rsidRPr="00000000" w14:paraId="0000095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DIRRND</w:t>
            </w:r>
            <w:r w:rsidDel="00000000" w:rsidR="00000000" w:rsidRPr="00000000">
              <w:rPr>
                <w:rtl w:val="0"/>
              </w:rPr>
            </w:r>
          </w:p>
          <w:p w:rsidR="00000000" w:rsidDel="00000000" w:rsidP="00000000" w:rsidRDefault="00000000" w:rsidRPr="00000000" w14:paraId="0000096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DIRZ</w:t>
            </w:r>
          </w:p>
          <w:p w:rsidR="00000000" w:rsidDel="00000000" w:rsidP="00000000" w:rsidRDefault="00000000" w:rsidRPr="00000000" w14:paraId="0000096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DJF</w:t>
            </w:r>
          </w:p>
          <w:p w:rsidR="00000000" w:rsidDel="00000000" w:rsidP="00000000" w:rsidRDefault="00000000" w:rsidRPr="00000000" w14:paraId="0000096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DJNF</w:t>
            </w:r>
          </w:p>
          <w:p w:rsidR="00000000" w:rsidDel="00000000" w:rsidP="00000000" w:rsidRDefault="00000000" w:rsidRPr="00000000" w14:paraId="0000096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DJNZ</w:t>
            </w:r>
          </w:p>
        </w:tc>
        <w:tc>
          <w:tcPr>
            <w:shd w:fill="auto" w:val="clear"/>
            <w:tcMar>
              <w:top w:w="43.2" w:type="dxa"/>
              <w:left w:w="43.2" w:type="dxa"/>
              <w:bottom w:w="43.2" w:type="dxa"/>
              <w:right w:w="43.2" w:type="dxa"/>
            </w:tcMar>
            <w:vAlign w:val="top"/>
          </w:tcPr>
          <w:p w:rsidR="00000000" w:rsidDel="00000000" w:rsidP="00000000" w:rsidRDefault="00000000" w:rsidRPr="00000000" w14:paraId="0000096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DJZ</w:t>
            </w:r>
          </w:p>
          <w:p w:rsidR="00000000" w:rsidDel="00000000" w:rsidP="00000000" w:rsidRDefault="00000000" w:rsidRPr="00000000" w14:paraId="0000096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DLY</w:t>
            </w:r>
          </w:p>
          <w:p w:rsidR="00000000" w:rsidDel="00000000" w:rsidP="00000000" w:rsidRDefault="00000000" w:rsidRPr="00000000" w14:paraId="0000096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DOT</w:t>
            </w:r>
          </w:p>
          <w:p w:rsidR="00000000" w:rsidDel="00000000" w:rsidP="00000000" w:rsidRDefault="00000000" w:rsidRPr="00000000" w14:paraId="0000096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DOTSIZE</w:t>
            </w:r>
          </w:p>
          <w:p w:rsidR="00000000" w:rsidDel="00000000" w:rsidP="00000000" w:rsidRDefault="00000000" w:rsidRPr="00000000" w14:paraId="0000096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DRVC</w:t>
            </w:r>
          </w:p>
          <w:p w:rsidR="00000000" w:rsidDel="00000000" w:rsidP="00000000" w:rsidRDefault="00000000" w:rsidRPr="00000000" w14:paraId="0000096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DRVH</w:t>
            </w:r>
          </w:p>
          <w:p w:rsidR="00000000" w:rsidDel="00000000" w:rsidP="00000000" w:rsidRDefault="00000000" w:rsidRPr="00000000" w14:paraId="0000096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DRVL</w:t>
            </w:r>
          </w:p>
          <w:p w:rsidR="00000000" w:rsidDel="00000000" w:rsidP="00000000" w:rsidRDefault="00000000" w:rsidRPr="00000000" w14:paraId="0000096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DRVNC</w:t>
            </w:r>
          </w:p>
          <w:p w:rsidR="00000000" w:rsidDel="00000000" w:rsidP="00000000" w:rsidRDefault="00000000" w:rsidRPr="00000000" w14:paraId="0000096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DRVNOT</w:t>
            </w:r>
          </w:p>
          <w:p w:rsidR="00000000" w:rsidDel="00000000" w:rsidP="00000000" w:rsidRDefault="00000000" w:rsidRPr="00000000" w14:paraId="0000096D">
            <w:pPr>
              <w:pageBreakBefore w:val="0"/>
              <w:widowControl w:val="0"/>
              <w:spacing w:after="0" w:line="240" w:lineRule="auto"/>
              <w:rPr>
                <w:rFonts w:ascii="Courier New" w:cs="Courier New" w:eastAsia="Courier New" w:hAnsi="Courier New"/>
                <w:sz w:val="12"/>
                <w:szCs w:val="12"/>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96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DRVRND</w:t>
            </w:r>
          </w:p>
          <w:p w:rsidR="00000000" w:rsidDel="00000000" w:rsidP="00000000" w:rsidRDefault="00000000" w:rsidRPr="00000000" w14:paraId="0000096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DRVZ</w:t>
            </w:r>
          </w:p>
        </w:tc>
      </w:tr>
    </w:tbl>
    <w:p w:rsidR="00000000" w:rsidDel="00000000" w:rsidP="00000000" w:rsidRDefault="00000000" w:rsidRPr="00000000" w14:paraId="00000970">
      <w:pPr>
        <w:pStyle w:val="Heading2"/>
        <w:rPr/>
      </w:pPr>
      <w:bookmarkStart w:colFirst="0" w:colLast="0" w:name="_ky6mbj2ov5p4" w:id="827"/>
      <w:bookmarkEnd w:id="827"/>
      <w:r w:rsidDel="00000000" w:rsidR="00000000" w:rsidRPr="00000000">
        <w:rPr>
          <w:rtl w:val="0"/>
        </w:rPr>
        <w:t xml:space="preserve">E - F</w:t>
      </w:r>
    </w:p>
    <w:tbl>
      <w:tblPr>
        <w:tblStyle w:val="Table42"/>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930"/>
        <w:gridCol w:w="930"/>
        <w:gridCol w:w="915"/>
        <w:gridCol w:w="885"/>
        <w:gridCol w:w="1230"/>
        <w:gridCol w:w="1320"/>
        <w:gridCol w:w="720"/>
        <w:gridCol w:w="780"/>
        <w:gridCol w:w="735"/>
        <w:gridCol w:w="765"/>
        <w:tblGridChange w:id="0">
          <w:tblGrid>
            <w:gridCol w:w="870"/>
            <w:gridCol w:w="930"/>
            <w:gridCol w:w="930"/>
            <w:gridCol w:w="915"/>
            <w:gridCol w:w="885"/>
            <w:gridCol w:w="1230"/>
            <w:gridCol w:w="1320"/>
            <w:gridCol w:w="720"/>
            <w:gridCol w:w="780"/>
            <w:gridCol w:w="735"/>
            <w:gridCol w:w="765"/>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97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ELSE</w:t>
            </w:r>
          </w:p>
          <w:p w:rsidR="00000000" w:rsidDel="00000000" w:rsidP="00000000" w:rsidRDefault="00000000" w:rsidRPr="00000000" w14:paraId="0000097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ELSEIF</w:t>
            </w:r>
          </w:p>
          <w:p w:rsidR="00000000" w:rsidDel="00000000" w:rsidP="00000000" w:rsidRDefault="00000000" w:rsidRPr="00000000" w14:paraId="0000097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ELSEIFNOT</w:t>
            </w:r>
            <w:r w:rsidDel="00000000" w:rsidR="00000000" w:rsidRPr="00000000">
              <w:rPr>
                <w:rtl w:val="0"/>
              </w:rPr>
            </w:r>
          </w:p>
          <w:p w:rsidR="00000000" w:rsidDel="00000000" w:rsidP="00000000" w:rsidRDefault="00000000" w:rsidRPr="00000000" w14:paraId="0000097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ENCOD</w:t>
            </w:r>
            <w:r w:rsidDel="00000000" w:rsidR="00000000" w:rsidRPr="00000000">
              <w:rPr>
                <w:rtl w:val="0"/>
              </w:rPr>
            </w:r>
          </w:p>
          <w:p w:rsidR="00000000" w:rsidDel="00000000" w:rsidP="00000000" w:rsidRDefault="00000000" w:rsidRPr="00000000" w14:paraId="0000097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END</w:t>
            </w:r>
          </w:p>
        </w:tc>
        <w:tc>
          <w:tcPr>
            <w:shd w:fill="auto" w:val="clear"/>
            <w:tcMar>
              <w:top w:w="43.2" w:type="dxa"/>
              <w:left w:w="43.2" w:type="dxa"/>
              <w:bottom w:w="43.2" w:type="dxa"/>
              <w:right w:w="43.2" w:type="dxa"/>
            </w:tcMar>
            <w:vAlign w:val="top"/>
          </w:tcPr>
          <w:p w:rsidR="00000000" w:rsidDel="00000000" w:rsidP="00000000" w:rsidRDefault="00000000" w:rsidRPr="00000000" w14:paraId="0000097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EVENT_ATN</w:t>
            </w:r>
          </w:p>
          <w:p w:rsidR="00000000" w:rsidDel="00000000" w:rsidP="00000000" w:rsidRDefault="00000000" w:rsidRPr="00000000" w14:paraId="0000097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EVENT_CT1</w:t>
            </w:r>
          </w:p>
          <w:p w:rsidR="00000000" w:rsidDel="00000000" w:rsidP="00000000" w:rsidRDefault="00000000" w:rsidRPr="00000000" w14:paraId="0000097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EVENT_CT2</w:t>
            </w:r>
          </w:p>
          <w:p w:rsidR="00000000" w:rsidDel="00000000" w:rsidP="00000000" w:rsidRDefault="00000000" w:rsidRPr="00000000" w14:paraId="0000097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EVENT_CT3</w:t>
            </w:r>
          </w:p>
          <w:p w:rsidR="00000000" w:rsidDel="00000000" w:rsidP="00000000" w:rsidRDefault="00000000" w:rsidRPr="00000000" w14:paraId="0000097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EVENT_FBW</w:t>
            </w:r>
          </w:p>
        </w:tc>
        <w:tc>
          <w:tcPr>
            <w:shd w:fill="auto" w:val="clear"/>
            <w:tcMar>
              <w:top w:w="43.2" w:type="dxa"/>
              <w:left w:w="43.2" w:type="dxa"/>
              <w:bottom w:w="43.2" w:type="dxa"/>
              <w:right w:w="43.2" w:type="dxa"/>
            </w:tcMar>
            <w:vAlign w:val="top"/>
          </w:tcPr>
          <w:p w:rsidR="00000000" w:rsidDel="00000000" w:rsidP="00000000" w:rsidRDefault="00000000" w:rsidRPr="00000000" w14:paraId="0000097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EVENT_INT</w:t>
            </w:r>
          </w:p>
          <w:p w:rsidR="00000000" w:rsidDel="00000000" w:rsidP="00000000" w:rsidRDefault="00000000" w:rsidRPr="00000000" w14:paraId="0000097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EVENT_PAT</w:t>
            </w:r>
          </w:p>
          <w:p w:rsidR="00000000" w:rsidDel="00000000" w:rsidP="00000000" w:rsidRDefault="00000000" w:rsidRPr="00000000" w14:paraId="0000097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EVENT_QMT</w:t>
            </w:r>
          </w:p>
          <w:p w:rsidR="00000000" w:rsidDel="00000000" w:rsidP="00000000" w:rsidRDefault="00000000" w:rsidRPr="00000000" w14:paraId="0000097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EVENT_SE1</w:t>
            </w:r>
          </w:p>
          <w:p w:rsidR="00000000" w:rsidDel="00000000" w:rsidP="00000000" w:rsidRDefault="00000000" w:rsidRPr="00000000" w14:paraId="0000097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EVENT_SE2</w:t>
            </w:r>
          </w:p>
        </w:tc>
        <w:tc>
          <w:tcPr>
            <w:shd w:fill="auto" w:val="clear"/>
            <w:tcMar>
              <w:top w:w="43.2" w:type="dxa"/>
              <w:left w:w="43.2" w:type="dxa"/>
              <w:bottom w:w="43.2" w:type="dxa"/>
              <w:right w:w="43.2" w:type="dxa"/>
            </w:tcMar>
            <w:vAlign w:val="top"/>
          </w:tcPr>
          <w:p w:rsidR="00000000" w:rsidDel="00000000" w:rsidP="00000000" w:rsidRDefault="00000000" w:rsidRPr="00000000" w14:paraId="0000098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EVENT_SE3</w:t>
            </w:r>
          </w:p>
          <w:p w:rsidR="00000000" w:rsidDel="00000000" w:rsidP="00000000" w:rsidRDefault="00000000" w:rsidRPr="00000000" w14:paraId="0000098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EVENT_SE4</w:t>
            </w:r>
          </w:p>
          <w:p w:rsidR="00000000" w:rsidDel="00000000" w:rsidP="00000000" w:rsidRDefault="00000000" w:rsidRPr="00000000" w14:paraId="0000098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EVENT_XFI</w:t>
            </w:r>
          </w:p>
          <w:p w:rsidR="00000000" w:rsidDel="00000000" w:rsidP="00000000" w:rsidRDefault="00000000" w:rsidRPr="00000000" w14:paraId="0000098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EVENT_XMT</w:t>
            </w:r>
          </w:p>
          <w:p w:rsidR="00000000" w:rsidDel="00000000" w:rsidP="00000000" w:rsidRDefault="00000000" w:rsidRPr="00000000" w14:paraId="0000098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EVENT_XRL</w:t>
            </w:r>
          </w:p>
        </w:tc>
        <w:tc>
          <w:tcPr>
            <w:shd w:fill="auto" w:val="clear"/>
            <w:tcMar>
              <w:top w:w="43.2" w:type="dxa"/>
              <w:left w:w="43.2" w:type="dxa"/>
              <w:bottom w:w="43.2" w:type="dxa"/>
              <w:right w:w="43.2" w:type="dxa"/>
            </w:tcMar>
            <w:vAlign w:val="top"/>
          </w:tcPr>
          <w:p w:rsidR="00000000" w:rsidDel="00000000" w:rsidP="00000000" w:rsidRDefault="00000000" w:rsidRPr="00000000" w14:paraId="0000098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EVENT_XRO</w:t>
            </w:r>
          </w:p>
          <w:p w:rsidR="00000000" w:rsidDel="00000000" w:rsidP="00000000" w:rsidRDefault="00000000" w:rsidRPr="00000000" w14:paraId="0000098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EXECF</w:t>
            </w:r>
          </w:p>
          <w:p w:rsidR="00000000" w:rsidDel="00000000" w:rsidP="00000000" w:rsidRDefault="00000000" w:rsidRPr="00000000" w14:paraId="0000098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FABS</w:t>
            </w:r>
          </w:p>
          <w:p w:rsidR="00000000" w:rsidDel="00000000" w:rsidP="00000000" w:rsidRDefault="00000000" w:rsidRPr="00000000" w14:paraId="0000098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FALSE</w:t>
            </w:r>
          </w:p>
          <w:p w:rsidR="00000000" w:rsidDel="00000000" w:rsidP="00000000" w:rsidRDefault="00000000" w:rsidRPr="00000000" w14:paraId="0000098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FBLOCK</w:t>
            </w:r>
          </w:p>
        </w:tc>
        <w:tc>
          <w:tcPr>
            <w:shd w:fill="auto" w:val="clear"/>
            <w:tcMar>
              <w:top w:w="43.2" w:type="dxa"/>
              <w:left w:w="43.2" w:type="dxa"/>
              <w:bottom w:w="43.2" w:type="dxa"/>
              <w:right w:w="43.2" w:type="dxa"/>
            </w:tcMar>
            <w:vAlign w:val="top"/>
          </w:tcPr>
          <w:p w:rsidR="00000000" w:rsidDel="00000000" w:rsidP="00000000" w:rsidRDefault="00000000" w:rsidRPr="00000000" w14:paraId="0000098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FDEC</w:t>
            </w:r>
          </w:p>
          <w:p w:rsidR="00000000" w:rsidDel="00000000" w:rsidP="00000000" w:rsidRDefault="00000000" w:rsidRPr="00000000" w14:paraId="0000098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FDEC_</w:t>
            </w:r>
          </w:p>
          <w:p w:rsidR="00000000" w:rsidDel="00000000" w:rsidP="00000000" w:rsidRDefault="00000000" w:rsidRPr="00000000" w14:paraId="0000098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FDEC_ARRAY</w:t>
            </w:r>
          </w:p>
          <w:p w:rsidR="00000000" w:rsidDel="00000000" w:rsidP="00000000" w:rsidRDefault="00000000" w:rsidRPr="00000000" w14:paraId="0000098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FDEC_ARRAY_</w:t>
            </w:r>
          </w:p>
          <w:p w:rsidR="00000000" w:rsidDel="00000000" w:rsidP="00000000" w:rsidRDefault="00000000" w:rsidRPr="00000000" w14:paraId="0000098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FDEC_REG_ARRAY</w:t>
            </w:r>
          </w:p>
        </w:tc>
        <w:tc>
          <w:tcPr>
            <w:shd w:fill="auto" w:val="clear"/>
            <w:tcMar>
              <w:top w:w="43.2" w:type="dxa"/>
              <w:left w:w="43.2" w:type="dxa"/>
              <w:bottom w:w="43.2" w:type="dxa"/>
              <w:right w:w="43.2" w:type="dxa"/>
            </w:tcMar>
            <w:vAlign w:val="top"/>
          </w:tcPr>
          <w:p w:rsidR="00000000" w:rsidDel="00000000" w:rsidP="00000000" w:rsidRDefault="00000000" w:rsidRPr="00000000" w14:paraId="0000098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FDEC_REG_ARRAY_</w:t>
            </w:r>
          </w:p>
          <w:p w:rsidR="00000000" w:rsidDel="00000000" w:rsidP="00000000" w:rsidRDefault="00000000" w:rsidRPr="00000000" w14:paraId="0000099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FFT</w:t>
            </w:r>
          </w:p>
          <w:p w:rsidR="00000000" w:rsidDel="00000000" w:rsidP="00000000" w:rsidRDefault="00000000" w:rsidRPr="00000000" w14:paraId="0000099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FGE</w:t>
            </w:r>
          </w:p>
          <w:p w:rsidR="00000000" w:rsidDel="00000000" w:rsidP="00000000" w:rsidRDefault="00000000" w:rsidRPr="00000000" w14:paraId="0000099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FGES</w:t>
            </w:r>
          </w:p>
          <w:p w:rsidR="00000000" w:rsidDel="00000000" w:rsidP="00000000" w:rsidRDefault="00000000" w:rsidRPr="00000000" w14:paraId="0000099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FILE</w:t>
            </w:r>
          </w:p>
        </w:tc>
        <w:tc>
          <w:tcPr>
            <w:shd w:fill="auto" w:val="clear"/>
            <w:tcMar>
              <w:top w:w="43.2" w:type="dxa"/>
              <w:left w:w="43.2" w:type="dxa"/>
              <w:bottom w:w="43.2" w:type="dxa"/>
              <w:right w:w="43.2" w:type="dxa"/>
            </w:tcMar>
            <w:vAlign w:val="top"/>
          </w:tcPr>
          <w:p w:rsidR="00000000" w:rsidDel="00000000" w:rsidP="00000000" w:rsidRDefault="00000000" w:rsidRPr="00000000" w14:paraId="0000099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FIT</w:t>
            </w:r>
          </w:p>
          <w:p w:rsidR="00000000" w:rsidDel="00000000" w:rsidP="00000000" w:rsidRDefault="00000000" w:rsidRPr="00000000" w14:paraId="0000099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FLE</w:t>
            </w:r>
          </w:p>
          <w:p w:rsidR="00000000" w:rsidDel="00000000" w:rsidP="00000000" w:rsidRDefault="00000000" w:rsidRPr="00000000" w14:paraId="0000099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FLES</w:t>
            </w:r>
          </w:p>
          <w:p w:rsidR="00000000" w:rsidDel="00000000" w:rsidP="00000000" w:rsidRDefault="00000000" w:rsidRPr="00000000" w14:paraId="0000099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FLOAT</w:t>
            </w:r>
          </w:p>
          <w:p w:rsidR="00000000" w:rsidDel="00000000" w:rsidP="00000000" w:rsidRDefault="00000000" w:rsidRPr="00000000" w14:paraId="0000099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FLTC</w:t>
            </w:r>
          </w:p>
        </w:tc>
        <w:tc>
          <w:tcPr>
            <w:shd w:fill="auto" w:val="clear"/>
            <w:tcMar>
              <w:top w:w="43.2" w:type="dxa"/>
              <w:left w:w="43.2" w:type="dxa"/>
              <w:bottom w:w="43.2" w:type="dxa"/>
              <w:right w:w="43.2" w:type="dxa"/>
            </w:tcMar>
            <w:vAlign w:val="top"/>
          </w:tcPr>
          <w:p w:rsidR="00000000" w:rsidDel="00000000" w:rsidP="00000000" w:rsidRDefault="00000000" w:rsidRPr="00000000" w14:paraId="0000099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FLTH</w:t>
            </w:r>
          </w:p>
          <w:p w:rsidR="00000000" w:rsidDel="00000000" w:rsidP="00000000" w:rsidRDefault="00000000" w:rsidRPr="00000000" w14:paraId="0000099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FLTL</w:t>
            </w:r>
          </w:p>
          <w:p w:rsidR="00000000" w:rsidDel="00000000" w:rsidP="00000000" w:rsidRDefault="00000000" w:rsidRPr="00000000" w14:paraId="0000099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FLTNC</w:t>
            </w:r>
          </w:p>
          <w:p w:rsidR="00000000" w:rsidDel="00000000" w:rsidP="00000000" w:rsidRDefault="00000000" w:rsidRPr="00000000" w14:paraId="0000099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FLTNOT</w:t>
            </w:r>
          </w:p>
          <w:p w:rsidR="00000000" w:rsidDel="00000000" w:rsidP="00000000" w:rsidRDefault="00000000" w:rsidRPr="00000000" w14:paraId="0000099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FLTNZ</w:t>
            </w:r>
          </w:p>
        </w:tc>
        <w:tc>
          <w:tcPr>
            <w:shd w:fill="auto" w:val="clear"/>
            <w:tcMar>
              <w:top w:w="43.2" w:type="dxa"/>
              <w:left w:w="43.2" w:type="dxa"/>
              <w:bottom w:w="43.2" w:type="dxa"/>
              <w:right w:w="43.2" w:type="dxa"/>
            </w:tcMar>
            <w:vAlign w:val="top"/>
          </w:tcPr>
          <w:p w:rsidR="00000000" w:rsidDel="00000000" w:rsidP="00000000" w:rsidRDefault="00000000" w:rsidRPr="00000000" w14:paraId="0000099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FLTRND</w:t>
            </w:r>
            <w:r w:rsidDel="00000000" w:rsidR="00000000" w:rsidRPr="00000000">
              <w:rPr>
                <w:rtl w:val="0"/>
              </w:rPr>
            </w:r>
          </w:p>
          <w:p w:rsidR="00000000" w:rsidDel="00000000" w:rsidP="00000000" w:rsidRDefault="00000000" w:rsidRPr="00000000" w14:paraId="0000099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FLTZ</w:t>
            </w:r>
          </w:p>
          <w:p w:rsidR="00000000" w:rsidDel="00000000" w:rsidP="00000000" w:rsidRDefault="00000000" w:rsidRPr="00000000" w14:paraId="000009A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FRAC</w:t>
            </w:r>
          </w:p>
          <w:p w:rsidR="00000000" w:rsidDel="00000000" w:rsidP="00000000" w:rsidRDefault="00000000" w:rsidRPr="00000000" w14:paraId="000009A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FROM</w:t>
            </w:r>
          </w:p>
          <w:p w:rsidR="00000000" w:rsidDel="00000000" w:rsidP="00000000" w:rsidRDefault="00000000" w:rsidRPr="00000000" w14:paraId="000009A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FSQRT</w:t>
            </w:r>
          </w:p>
        </w:tc>
        <w:tc>
          <w:tcPr>
            <w:shd w:fill="auto" w:val="clear"/>
            <w:tcMar>
              <w:top w:w="43.2" w:type="dxa"/>
              <w:left w:w="43.2" w:type="dxa"/>
              <w:bottom w:w="43.2" w:type="dxa"/>
              <w:right w:w="43.2" w:type="dxa"/>
            </w:tcMar>
            <w:vAlign w:val="top"/>
          </w:tcPr>
          <w:p w:rsidR="00000000" w:rsidDel="00000000" w:rsidP="00000000" w:rsidRDefault="00000000" w:rsidRPr="00000000" w14:paraId="000009A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FVAR</w:t>
            </w:r>
          </w:p>
          <w:p w:rsidR="00000000" w:rsidDel="00000000" w:rsidP="00000000" w:rsidRDefault="00000000" w:rsidRPr="00000000" w14:paraId="000009A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FVARS</w:t>
            </w:r>
          </w:p>
        </w:tc>
      </w:tr>
    </w:tbl>
    <w:p w:rsidR="00000000" w:rsidDel="00000000" w:rsidP="00000000" w:rsidRDefault="00000000" w:rsidRPr="00000000" w14:paraId="000009A5">
      <w:pPr>
        <w:pStyle w:val="Heading2"/>
        <w:rPr/>
      </w:pPr>
      <w:bookmarkStart w:colFirst="0" w:colLast="0" w:name="_y78ihk1mdgxj" w:id="828"/>
      <w:bookmarkEnd w:id="828"/>
      <w:r w:rsidDel="00000000" w:rsidR="00000000" w:rsidRPr="00000000">
        <w:rPr>
          <w:rtl w:val="0"/>
        </w:rPr>
        <w:t xml:space="preserve">G - H</w:t>
      </w:r>
    </w:p>
    <w:tbl>
      <w:tblPr>
        <w:tblStyle w:val="Table43"/>
        <w:tblW w:w="10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960"/>
        <w:gridCol w:w="1005"/>
        <w:gridCol w:w="975"/>
        <w:gridCol w:w="1065"/>
        <w:gridCol w:w="900"/>
        <w:gridCol w:w="945"/>
        <w:gridCol w:w="870"/>
        <w:gridCol w:w="1500"/>
        <w:gridCol w:w="840"/>
        <w:tblGridChange w:id="0">
          <w:tblGrid>
            <w:gridCol w:w="1035"/>
            <w:gridCol w:w="960"/>
            <w:gridCol w:w="1005"/>
            <w:gridCol w:w="975"/>
            <w:gridCol w:w="1065"/>
            <w:gridCol w:w="900"/>
            <w:gridCol w:w="945"/>
            <w:gridCol w:w="870"/>
            <w:gridCol w:w="1500"/>
            <w:gridCol w:w="840"/>
          </w:tblGrid>
        </w:tblGridChange>
      </w:tblGrid>
      <w:tr>
        <w:trPr>
          <w:cantSplit w:val="0"/>
          <w:trHeight w:val="195.9375" w:hRule="atLeast"/>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9A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GETBRK</w:t>
            </w:r>
            <w:r w:rsidDel="00000000" w:rsidR="00000000" w:rsidRPr="00000000">
              <w:rPr>
                <w:rtl w:val="0"/>
              </w:rPr>
            </w:r>
          </w:p>
          <w:p w:rsidR="00000000" w:rsidDel="00000000" w:rsidP="00000000" w:rsidRDefault="00000000" w:rsidRPr="00000000" w14:paraId="000009A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GETBYTE</w:t>
            </w:r>
          </w:p>
          <w:p w:rsidR="00000000" w:rsidDel="00000000" w:rsidP="00000000" w:rsidRDefault="00000000" w:rsidRPr="00000000" w14:paraId="000009A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GETCT</w:t>
            </w:r>
          </w:p>
        </w:tc>
        <w:tc>
          <w:tcPr>
            <w:shd w:fill="auto" w:val="clear"/>
            <w:tcMar>
              <w:top w:w="43.2" w:type="dxa"/>
              <w:left w:w="43.2" w:type="dxa"/>
              <w:bottom w:w="43.2" w:type="dxa"/>
              <w:right w:w="43.2" w:type="dxa"/>
            </w:tcMar>
            <w:vAlign w:val="top"/>
          </w:tcPr>
          <w:p w:rsidR="00000000" w:rsidDel="00000000" w:rsidP="00000000" w:rsidRDefault="00000000" w:rsidRPr="00000000" w14:paraId="000009A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GETMS</w:t>
            </w:r>
            <w:r w:rsidDel="00000000" w:rsidR="00000000" w:rsidRPr="00000000">
              <w:rPr>
                <w:rtl w:val="0"/>
              </w:rPr>
            </w:r>
          </w:p>
          <w:p w:rsidR="00000000" w:rsidDel="00000000" w:rsidP="00000000" w:rsidRDefault="00000000" w:rsidRPr="00000000" w14:paraId="000009A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GETNIB</w:t>
            </w:r>
            <w:r w:rsidDel="00000000" w:rsidR="00000000" w:rsidRPr="00000000">
              <w:rPr>
                <w:rtl w:val="0"/>
              </w:rPr>
            </w:r>
          </w:p>
          <w:p w:rsidR="00000000" w:rsidDel="00000000" w:rsidP="00000000" w:rsidRDefault="00000000" w:rsidRPr="00000000" w14:paraId="000009A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GETPTR</w:t>
            </w:r>
          </w:p>
        </w:tc>
        <w:tc>
          <w:tcPr>
            <w:shd w:fill="auto" w:val="clear"/>
            <w:tcMar>
              <w:top w:w="43.2" w:type="dxa"/>
              <w:left w:w="43.2" w:type="dxa"/>
              <w:bottom w:w="43.2" w:type="dxa"/>
              <w:right w:w="43.2" w:type="dxa"/>
            </w:tcMar>
            <w:vAlign w:val="top"/>
          </w:tcPr>
          <w:p w:rsidR="00000000" w:rsidDel="00000000" w:rsidP="00000000" w:rsidRDefault="00000000" w:rsidRPr="00000000" w14:paraId="000009A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GETQX</w:t>
            </w:r>
          </w:p>
          <w:p w:rsidR="00000000" w:rsidDel="00000000" w:rsidP="00000000" w:rsidRDefault="00000000" w:rsidRPr="00000000" w14:paraId="000009A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GETQY</w:t>
            </w:r>
          </w:p>
          <w:p w:rsidR="00000000" w:rsidDel="00000000" w:rsidP="00000000" w:rsidRDefault="00000000" w:rsidRPr="00000000" w14:paraId="000009A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GETREGS</w:t>
            </w:r>
          </w:p>
        </w:tc>
        <w:tc>
          <w:tcPr>
            <w:shd w:fill="auto" w:val="clear"/>
            <w:tcMar>
              <w:top w:w="43.2" w:type="dxa"/>
              <w:left w:w="43.2" w:type="dxa"/>
              <w:bottom w:w="43.2" w:type="dxa"/>
              <w:right w:w="43.2" w:type="dxa"/>
            </w:tcMar>
            <w:vAlign w:val="top"/>
          </w:tcPr>
          <w:p w:rsidR="00000000" w:rsidDel="00000000" w:rsidP="00000000" w:rsidRDefault="00000000" w:rsidRPr="00000000" w14:paraId="000009A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GETRND</w:t>
            </w:r>
            <w:r w:rsidDel="00000000" w:rsidR="00000000" w:rsidRPr="00000000">
              <w:rPr>
                <w:rtl w:val="0"/>
              </w:rPr>
            </w:r>
          </w:p>
          <w:p w:rsidR="00000000" w:rsidDel="00000000" w:rsidP="00000000" w:rsidRDefault="00000000" w:rsidRPr="00000000" w14:paraId="000009B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GETSCP</w:t>
            </w:r>
          </w:p>
          <w:p w:rsidR="00000000" w:rsidDel="00000000" w:rsidP="00000000" w:rsidRDefault="00000000" w:rsidRPr="00000000" w14:paraId="000009B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GETSEC</w:t>
            </w:r>
          </w:p>
        </w:tc>
        <w:tc>
          <w:tcPr>
            <w:shd w:fill="auto" w:val="clear"/>
            <w:tcMar>
              <w:top w:w="43.2" w:type="dxa"/>
              <w:left w:w="43.2" w:type="dxa"/>
              <w:bottom w:w="43.2" w:type="dxa"/>
              <w:right w:w="43.2" w:type="dxa"/>
            </w:tcMar>
            <w:vAlign w:val="top"/>
          </w:tcPr>
          <w:p w:rsidR="00000000" w:rsidDel="00000000" w:rsidP="00000000" w:rsidRDefault="00000000" w:rsidRPr="00000000" w14:paraId="000009B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GETWORD</w:t>
            </w:r>
          </w:p>
          <w:p w:rsidR="00000000" w:rsidDel="00000000" w:rsidP="00000000" w:rsidRDefault="00000000" w:rsidRPr="00000000" w14:paraId="000009B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GETXACC</w:t>
            </w:r>
          </w:p>
          <w:p w:rsidR="00000000" w:rsidDel="00000000" w:rsidP="00000000" w:rsidRDefault="00000000" w:rsidRPr="00000000" w14:paraId="000009B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GREEN</w:t>
            </w:r>
          </w:p>
        </w:tc>
        <w:tc>
          <w:tcPr>
            <w:shd w:fill="auto" w:val="clear"/>
            <w:tcMar>
              <w:top w:w="43.2" w:type="dxa"/>
              <w:left w:w="43.2" w:type="dxa"/>
              <w:bottom w:w="43.2" w:type="dxa"/>
              <w:right w:w="43.2" w:type="dxa"/>
            </w:tcMar>
            <w:vAlign w:val="top"/>
          </w:tcPr>
          <w:p w:rsidR="00000000" w:rsidDel="00000000" w:rsidP="00000000" w:rsidRDefault="00000000" w:rsidRPr="00000000" w14:paraId="000009B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GREY</w:t>
            </w:r>
          </w:p>
          <w:p w:rsidR="00000000" w:rsidDel="00000000" w:rsidP="00000000" w:rsidRDefault="00000000" w:rsidRPr="00000000" w14:paraId="000009B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HIDEXY</w:t>
            </w:r>
          </w:p>
          <w:p w:rsidR="00000000" w:rsidDel="00000000" w:rsidP="00000000" w:rsidRDefault="00000000" w:rsidRPr="00000000" w14:paraId="000009B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HOLDOFF</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9B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HSV16</w:t>
            </w:r>
          </w:p>
          <w:p w:rsidR="00000000" w:rsidDel="00000000" w:rsidP="00000000" w:rsidRDefault="00000000" w:rsidRPr="00000000" w14:paraId="000009B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HSV16W</w:t>
            </w:r>
          </w:p>
          <w:p w:rsidR="00000000" w:rsidDel="00000000" w:rsidP="00000000" w:rsidRDefault="00000000" w:rsidRPr="00000000" w14:paraId="000009B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HSV16X</w:t>
            </w:r>
          </w:p>
        </w:tc>
        <w:tc>
          <w:tcPr>
            <w:shd w:fill="auto" w:val="clear"/>
            <w:tcMar>
              <w:top w:w="43.2" w:type="dxa"/>
              <w:left w:w="43.2" w:type="dxa"/>
              <w:bottom w:w="43.2" w:type="dxa"/>
              <w:right w:w="43.2" w:type="dxa"/>
            </w:tcMar>
            <w:vAlign w:val="top"/>
          </w:tcPr>
          <w:p w:rsidR="00000000" w:rsidDel="00000000" w:rsidP="00000000" w:rsidRDefault="00000000" w:rsidRPr="00000000" w14:paraId="000009B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HSV8</w:t>
            </w:r>
          </w:p>
          <w:p w:rsidR="00000000" w:rsidDel="00000000" w:rsidP="00000000" w:rsidRDefault="00000000" w:rsidRPr="00000000" w14:paraId="000009B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HSV8W</w:t>
            </w:r>
          </w:p>
          <w:p w:rsidR="00000000" w:rsidDel="00000000" w:rsidP="00000000" w:rsidRDefault="00000000" w:rsidRPr="00000000" w14:paraId="000009B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HSV8X</w:t>
            </w:r>
          </w:p>
        </w:tc>
        <w:tc>
          <w:tcPr>
            <w:shd w:fill="auto" w:val="clear"/>
            <w:tcMar>
              <w:top w:w="43.2" w:type="dxa"/>
              <w:left w:w="43.2" w:type="dxa"/>
              <w:bottom w:w="43.2" w:type="dxa"/>
              <w:right w:w="43.2" w:type="dxa"/>
            </w:tcMar>
            <w:vAlign w:val="top"/>
          </w:tcPr>
          <w:p w:rsidR="00000000" w:rsidDel="00000000" w:rsidP="00000000" w:rsidRDefault="00000000" w:rsidRPr="00000000" w14:paraId="000009B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HUBEXEC</w:t>
            </w:r>
          </w:p>
          <w:p w:rsidR="00000000" w:rsidDel="00000000" w:rsidP="00000000" w:rsidRDefault="00000000" w:rsidRPr="00000000" w14:paraId="000009B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HUBEXEC_NEW</w:t>
            </w:r>
          </w:p>
          <w:p w:rsidR="00000000" w:rsidDel="00000000" w:rsidP="00000000" w:rsidRDefault="00000000" w:rsidRPr="00000000" w14:paraId="000009C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HUBEXEC_NEW_PAIR</w:t>
            </w:r>
          </w:p>
        </w:tc>
        <w:tc>
          <w:tcPr>
            <w:shd w:fill="auto" w:val="clear"/>
            <w:tcMar>
              <w:top w:w="43.2" w:type="dxa"/>
              <w:left w:w="43.2" w:type="dxa"/>
              <w:bottom w:w="43.2" w:type="dxa"/>
              <w:right w:w="43.2" w:type="dxa"/>
            </w:tcMar>
            <w:vAlign w:val="top"/>
          </w:tcPr>
          <w:p w:rsidR="00000000" w:rsidDel="00000000" w:rsidP="00000000" w:rsidRDefault="00000000" w:rsidRPr="00000000" w14:paraId="000009C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HUBSET</w:t>
            </w:r>
          </w:p>
        </w:tc>
      </w:tr>
    </w:tbl>
    <w:p w:rsidR="00000000" w:rsidDel="00000000" w:rsidP="00000000" w:rsidRDefault="00000000" w:rsidRPr="00000000" w14:paraId="000009C2">
      <w:pPr>
        <w:pStyle w:val="Heading2"/>
        <w:pageBreakBefore w:val="0"/>
        <w:rPr/>
      </w:pPr>
      <w:bookmarkStart w:colFirst="0" w:colLast="0" w:name="_ep8vw4any6t1" w:id="829"/>
      <w:bookmarkEnd w:id="829"/>
      <w:r w:rsidDel="00000000" w:rsidR="00000000" w:rsidRPr="00000000">
        <w:rPr>
          <w:rtl w:val="0"/>
        </w:rPr>
        <w:t xml:space="preserve">I - J</w:t>
      </w:r>
    </w:p>
    <w:tbl>
      <w:tblPr>
        <w:tblStyle w:val="Table44"/>
        <w:tblW w:w="108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75"/>
        <w:gridCol w:w="1185"/>
        <w:gridCol w:w="1155"/>
        <w:gridCol w:w="1125"/>
        <w:gridCol w:w="1095"/>
        <w:gridCol w:w="960"/>
        <w:gridCol w:w="885"/>
        <w:gridCol w:w="915"/>
        <w:gridCol w:w="870"/>
        <w:gridCol w:w="750"/>
        <w:tblGridChange w:id="0">
          <w:tblGrid>
            <w:gridCol w:w="915"/>
            <w:gridCol w:w="975"/>
            <w:gridCol w:w="1185"/>
            <w:gridCol w:w="1155"/>
            <w:gridCol w:w="1125"/>
            <w:gridCol w:w="1095"/>
            <w:gridCol w:w="960"/>
            <w:gridCol w:w="885"/>
            <w:gridCol w:w="915"/>
            <w:gridCol w:w="870"/>
            <w:gridCol w:w="750"/>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9C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w:t>
            </w:r>
          </w:p>
          <w:p w:rsidR="00000000" w:rsidDel="00000000" w:rsidP="00000000" w:rsidRDefault="00000000" w:rsidRPr="00000000" w14:paraId="000009C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IF_00</w:t>
            </w:r>
          </w:p>
          <w:p w:rsidR="00000000" w:rsidDel="00000000" w:rsidP="00000000" w:rsidRDefault="00000000" w:rsidRPr="00000000" w14:paraId="000009C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IF_0000</w:t>
            </w:r>
          </w:p>
          <w:p w:rsidR="00000000" w:rsidDel="00000000" w:rsidP="00000000" w:rsidRDefault="00000000" w:rsidRPr="00000000" w14:paraId="000009C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IF_0001</w:t>
            </w:r>
          </w:p>
          <w:p w:rsidR="00000000" w:rsidDel="00000000" w:rsidP="00000000" w:rsidRDefault="00000000" w:rsidRPr="00000000" w14:paraId="000009C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IF_0010</w:t>
            </w:r>
          </w:p>
          <w:p w:rsidR="00000000" w:rsidDel="00000000" w:rsidP="00000000" w:rsidRDefault="00000000" w:rsidRPr="00000000" w14:paraId="000009C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IF_0011</w:t>
            </w:r>
          </w:p>
          <w:p w:rsidR="00000000" w:rsidDel="00000000" w:rsidP="00000000" w:rsidRDefault="00000000" w:rsidRPr="00000000" w14:paraId="000009C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IF_01</w:t>
            </w:r>
          </w:p>
          <w:p w:rsidR="00000000" w:rsidDel="00000000" w:rsidP="00000000" w:rsidRDefault="00000000" w:rsidRPr="00000000" w14:paraId="000009C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IF_0100</w:t>
            </w:r>
          </w:p>
          <w:p w:rsidR="00000000" w:rsidDel="00000000" w:rsidP="00000000" w:rsidRDefault="00000000" w:rsidRPr="00000000" w14:paraId="000009C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IF_0101</w:t>
            </w:r>
          </w:p>
          <w:p w:rsidR="00000000" w:rsidDel="00000000" w:rsidP="00000000" w:rsidRDefault="00000000" w:rsidRPr="00000000" w14:paraId="000009C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IF_0110</w:t>
            </w:r>
          </w:p>
          <w:p w:rsidR="00000000" w:rsidDel="00000000" w:rsidP="00000000" w:rsidRDefault="00000000" w:rsidRPr="00000000" w14:paraId="000009C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IF_0111</w:t>
            </w:r>
          </w:p>
          <w:p w:rsidR="00000000" w:rsidDel="00000000" w:rsidP="00000000" w:rsidRDefault="00000000" w:rsidRPr="00000000" w14:paraId="000009C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IF_0X</w:t>
            </w:r>
          </w:p>
        </w:tc>
        <w:tc>
          <w:tcPr>
            <w:shd w:fill="auto" w:val="clear"/>
            <w:tcMar>
              <w:top w:w="43.2" w:type="dxa"/>
              <w:left w:w="43.2" w:type="dxa"/>
              <w:bottom w:w="43.2" w:type="dxa"/>
              <w:right w:w="43.2" w:type="dxa"/>
            </w:tcMar>
            <w:vAlign w:val="top"/>
          </w:tcPr>
          <w:p w:rsidR="00000000" w:rsidDel="00000000" w:rsidP="00000000" w:rsidRDefault="00000000" w:rsidRPr="00000000" w14:paraId="000009C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IF_10</w:t>
            </w:r>
          </w:p>
          <w:p w:rsidR="00000000" w:rsidDel="00000000" w:rsidP="00000000" w:rsidRDefault="00000000" w:rsidRPr="00000000" w14:paraId="000009D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IF_1000</w:t>
            </w:r>
          </w:p>
          <w:p w:rsidR="00000000" w:rsidDel="00000000" w:rsidP="00000000" w:rsidRDefault="00000000" w:rsidRPr="00000000" w14:paraId="000009D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IF_1001</w:t>
            </w:r>
          </w:p>
          <w:p w:rsidR="00000000" w:rsidDel="00000000" w:rsidP="00000000" w:rsidRDefault="00000000" w:rsidRPr="00000000" w14:paraId="000009D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IF_1010</w:t>
            </w:r>
          </w:p>
          <w:p w:rsidR="00000000" w:rsidDel="00000000" w:rsidP="00000000" w:rsidRDefault="00000000" w:rsidRPr="00000000" w14:paraId="000009D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IF_1011</w:t>
            </w:r>
          </w:p>
          <w:p w:rsidR="00000000" w:rsidDel="00000000" w:rsidP="00000000" w:rsidRDefault="00000000" w:rsidRPr="00000000" w14:paraId="000009D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IF_11</w:t>
            </w:r>
          </w:p>
          <w:p w:rsidR="00000000" w:rsidDel="00000000" w:rsidP="00000000" w:rsidRDefault="00000000" w:rsidRPr="00000000" w14:paraId="000009D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IF_1100</w:t>
            </w:r>
          </w:p>
          <w:p w:rsidR="00000000" w:rsidDel="00000000" w:rsidP="00000000" w:rsidRDefault="00000000" w:rsidRPr="00000000" w14:paraId="000009D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IF_1101</w:t>
            </w:r>
          </w:p>
          <w:p w:rsidR="00000000" w:rsidDel="00000000" w:rsidP="00000000" w:rsidRDefault="00000000" w:rsidRPr="00000000" w14:paraId="000009D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IF_1110</w:t>
            </w:r>
          </w:p>
          <w:p w:rsidR="00000000" w:rsidDel="00000000" w:rsidP="00000000" w:rsidRDefault="00000000" w:rsidRPr="00000000" w14:paraId="000009D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IF_1111</w:t>
            </w:r>
          </w:p>
          <w:p w:rsidR="00000000" w:rsidDel="00000000" w:rsidP="00000000" w:rsidRDefault="00000000" w:rsidRPr="00000000" w14:paraId="000009D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IF_1X</w:t>
            </w:r>
          </w:p>
          <w:p w:rsidR="00000000" w:rsidDel="00000000" w:rsidP="00000000" w:rsidRDefault="00000000" w:rsidRPr="00000000" w14:paraId="000009D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IF_A</w:t>
            </w:r>
          </w:p>
        </w:tc>
        <w:tc>
          <w:tcPr>
            <w:shd w:fill="auto" w:val="clear"/>
            <w:tcMar>
              <w:top w:w="43.2" w:type="dxa"/>
              <w:left w:w="43.2" w:type="dxa"/>
              <w:bottom w:w="43.2" w:type="dxa"/>
              <w:right w:w="43.2" w:type="dxa"/>
            </w:tcMar>
            <w:vAlign w:val="top"/>
          </w:tcPr>
          <w:p w:rsidR="00000000" w:rsidDel="00000000" w:rsidP="00000000" w:rsidRDefault="00000000" w:rsidRPr="00000000" w14:paraId="000009D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IF_AE</w:t>
            </w:r>
          </w:p>
          <w:p w:rsidR="00000000" w:rsidDel="00000000" w:rsidP="00000000" w:rsidRDefault="00000000" w:rsidRPr="00000000" w14:paraId="000009D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IF_ALWAYS</w:t>
            </w:r>
          </w:p>
          <w:p w:rsidR="00000000" w:rsidDel="00000000" w:rsidP="00000000" w:rsidRDefault="00000000" w:rsidRPr="00000000" w14:paraId="000009D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IF_B</w:t>
            </w:r>
          </w:p>
          <w:p w:rsidR="00000000" w:rsidDel="00000000" w:rsidP="00000000" w:rsidRDefault="00000000" w:rsidRPr="00000000" w14:paraId="000009D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IF_BE</w:t>
            </w:r>
          </w:p>
          <w:p w:rsidR="00000000" w:rsidDel="00000000" w:rsidP="00000000" w:rsidRDefault="00000000" w:rsidRPr="00000000" w14:paraId="000009D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IF_C</w:t>
            </w:r>
          </w:p>
          <w:p w:rsidR="00000000" w:rsidDel="00000000" w:rsidP="00000000" w:rsidRDefault="00000000" w:rsidRPr="00000000" w14:paraId="000009E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IF_C_AND_NZ</w:t>
            </w:r>
          </w:p>
          <w:p w:rsidR="00000000" w:rsidDel="00000000" w:rsidP="00000000" w:rsidRDefault="00000000" w:rsidRPr="00000000" w14:paraId="000009E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IF_C_AND_Z</w:t>
            </w:r>
          </w:p>
          <w:p w:rsidR="00000000" w:rsidDel="00000000" w:rsidP="00000000" w:rsidRDefault="00000000" w:rsidRPr="00000000" w14:paraId="000009E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IF_C_EQ_Z</w:t>
            </w:r>
          </w:p>
          <w:p w:rsidR="00000000" w:rsidDel="00000000" w:rsidP="00000000" w:rsidRDefault="00000000" w:rsidRPr="00000000" w14:paraId="000009E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IF_C_NE_Z</w:t>
            </w:r>
          </w:p>
          <w:p w:rsidR="00000000" w:rsidDel="00000000" w:rsidP="00000000" w:rsidRDefault="00000000" w:rsidRPr="00000000" w14:paraId="000009E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IF_C_OR_NZ</w:t>
            </w:r>
          </w:p>
          <w:p w:rsidR="00000000" w:rsidDel="00000000" w:rsidP="00000000" w:rsidRDefault="00000000" w:rsidRPr="00000000" w14:paraId="000009E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IF_C_OR_Z</w:t>
            </w:r>
          </w:p>
          <w:p w:rsidR="00000000" w:rsidDel="00000000" w:rsidP="00000000" w:rsidRDefault="00000000" w:rsidRPr="00000000" w14:paraId="000009E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IF_DIFF</w:t>
            </w:r>
          </w:p>
        </w:tc>
        <w:tc>
          <w:tcPr>
            <w:shd w:fill="auto" w:val="clear"/>
            <w:tcMar>
              <w:top w:w="43.2" w:type="dxa"/>
              <w:left w:w="43.2" w:type="dxa"/>
              <w:bottom w:w="43.2" w:type="dxa"/>
              <w:right w:w="43.2" w:type="dxa"/>
            </w:tcMar>
            <w:vAlign w:val="top"/>
          </w:tcPr>
          <w:p w:rsidR="00000000" w:rsidDel="00000000" w:rsidP="00000000" w:rsidRDefault="00000000" w:rsidRPr="00000000" w14:paraId="000009E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IF_E</w:t>
            </w:r>
          </w:p>
          <w:p w:rsidR="00000000" w:rsidDel="00000000" w:rsidP="00000000" w:rsidRDefault="00000000" w:rsidRPr="00000000" w14:paraId="000009E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IF_GE</w:t>
            </w:r>
          </w:p>
          <w:p w:rsidR="00000000" w:rsidDel="00000000" w:rsidP="00000000" w:rsidRDefault="00000000" w:rsidRPr="00000000" w14:paraId="000009E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IF_GT</w:t>
            </w:r>
          </w:p>
          <w:p w:rsidR="00000000" w:rsidDel="00000000" w:rsidP="00000000" w:rsidRDefault="00000000" w:rsidRPr="00000000" w14:paraId="000009E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IF_LE</w:t>
            </w:r>
          </w:p>
          <w:p w:rsidR="00000000" w:rsidDel="00000000" w:rsidP="00000000" w:rsidRDefault="00000000" w:rsidRPr="00000000" w14:paraId="000009E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IF_LT</w:t>
            </w:r>
          </w:p>
          <w:p w:rsidR="00000000" w:rsidDel="00000000" w:rsidP="00000000" w:rsidRDefault="00000000" w:rsidRPr="00000000" w14:paraId="000009E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IF_NC</w:t>
            </w:r>
          </w:p>
          <w:p w:rsidR="00000000" w:rsidDel="00000000" w:rsidP="00000000" w:rsidRDefault="00000000" w:rsidRPr="00000000" w14:paraId="000009E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IF_NC_AND_NZ</w:t>
            </w:r>
          </w:p>
          <w:p w:rsidR="00000000" w:rsidDel="00000000" w:rsidP="00000000" w:rsidRDefault="00000000" w:rsidRPr="00000000" w14:paraId="000009E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IF_NC_AND_Z</w:t>
            </w:r>
          </w:p>
          <w:p w:rsidR="00000000" w:rsidDel="00000000" w:rsidP="00000000" w:rsidRDefault="00000000" w:rsidRPr="00000000" w14:paraId="000009E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IF_NC_OR_NZ</w:t>
            </w:r>
          </w:p>
          <w:p w:rsidR="00000000" w:rsidDel="00000000" w:rsidP="00000000" w:rsidRDefault="00000000" w:rsidRPr="00000000" w14:paraId="000009F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IF_NC_OR_Z</w:t>
            </w:r>
          </w:p>
          <w:p w:rsidR="00000000" w:rsidDel="00000000" w:rsidP="00000000" w:rsidRDefault="00000000" w:rsidRPr="00000000" w14:paraId="000009F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IF_NE</w:t>
            </w:r>
          </w:p>
          <w:p w:rsidR="00000000" w:rsidDel="00000000" w:rsidP="00000000" w:rsidRDefault="00000000" w:rsidRPr="00000000" w14:paraId="000009F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IF_NOT_00</w:t>
            </w:r>
          </w:p>
        </w:tc>
        <w:tc>
          <w:tcPr>
            <w:shd w:fill="auto" w:val="clear"/>
            <w:tcMar>
              <w:top w:w="43.2" w:type="dxa"/>
              <w:left w:w="43.2" w:type="dxa"/>
              <w:bottom w:w="43.2" w:type="dxa"/>
              <w:right w:w="43.2" w:type="dxa"/>
            </w:tcMar>
            <w:vAlign w:val="top"/>
          </w:tcPr>
          <w:p w:rsidR="00000000" w:rsidDel="00000000" w:rsidP="00000000" w:rsidRDefault="00000000" w:rsidRPr="00000000" w14:paraId="000009F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IF_NOT_01</w:t>
            </w:r>
          </w:p>
          <w:p w:rsidR="00000000" w:rsidDel="00000000" w:rsidP="00000000" w:rsidRDefault="00000000" w:rsidRPr="00000000" w14:paraId="000009F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IF_NOT_10</w:t>
            </w:r>
          </w:p>
          <w:p w:rsidR="00000000" w:rsidDel="00000000" w:rsidP="00000000" w:rsidRDefault="00000000" w:rsidRPr="00000000" w14:paraId="000009F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IF_NOT_11</w:t>
            </w:r>
          </w:p>
          <w:p w:rsidR="00000000" w:rsidDel="00000000" w:rsidP="00000000" w:rsidRDefault="00000000" w:rsidRPr="00000000" w14:paraId="000009F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IF_NZ</w:t>
            </w:r>
          </w:p>
          <w:p w:rsidR="00000000" w:rsidDel="00000000" w:rsidP="00000000" w:rsidRDefault="00000000" w:rsidRPr="00000000" w14:paraId="000009F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IF_NZ_AND_C</w:t>
            </w:r>
          </w:p>
          <w:p w:rsidR="00000000" w:rsidDel="00000000" w:rsidP="00000000" w:rsidRDefault="00000000" w:rsidRPr="00000000" w14:paraId="000009F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IF_NZ_AND_NC</w:t>
            </w:r>
          </w:p>
          <w:p w:rsidR="00000000" w:rsidDel="00000000" w:rsidP="00000000" w:rsidRDefault="00000000" w:rsidRPr="00000000" w14:paraId="000009F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IF_NZ_OR_C</w:t>
            </w:r>
          </w:p>
          <w:p w:rsidR="00000000" w:rsidDel="00000000" w:rsidP="00000000" w:rsidRDefault="00000000" w:rsidRPr="00000000" w14:paraId="000009F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IF_NZ_OR_NC</w:t>
            </w:r>
          </w:p>
          <w:p w:rsidR="00000000" w:rsidDel="00000000" w:rsidP="00000000" w:rsidRDefault="00000000" w:rsidRPr="00000000" w14:paraId="000009F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IF_SAME</w:t>
            </w:r>
          </w:p>
          <w:p w:rsidR="00000000" w:rsidDel="00000000" w:rsidP="00000000" w:rsidRDefault="00000000" w:rsidRPr="00000000" w14:paraId="000009F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IF_X0</w:t>
            </w:r>
          </w:p>
          <w:p w:rsidR="00000000" w:rsidDel="00000000" w:rsidP="00000000" w:rsidRDefault="00000000" w:rsidRPr="00000000" w14:paraId="000009F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IF_X1</w:t>
            </w:r>
          </w:p>
          <w:p w:rsidR="00000000" w:rsidDel="00000000" w:rsidP="00000000" w:rsidRDefault="00000000" w:rsidRPr="00000000" w14:paraId="000009F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IF_Z</w:t>
            </w:r>
          </w:p>
        </w:tc>
        <w:tc>
          <w:tcPr>
            <w:shd w:fill="auto" w:val="clear"/>
            <w:tcMar>
              <w:top w:w="43.2" w:type="dxa"/>
              <w:left w:w="43.2" w:type="dxa"/>
              <w:bottom w:w="43.2" w:type="dxa"/>
              <w:right w:w="43.2" w:type="dxa"/>
            </w:tcMar>
            <w:vAlign w:val="top"/>
          </w:tcPr>
          <w:p w:rsidR="00000000" w:rsidDel="00000000" w:rsidP="00000000" w:rsidRDefault="00000000" w:rsidRPr="00000000" w14:paraId="000009F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IF_Z_AND_C</w:t>
            </w:r>
          </w:p>
          <w:p w:rsidR="00000000" w:rsidDel="00000000" w:rsidP="00000000" w:rsidRDefault="00000000" w:rsidRPr="00000000" w14:paraId="00000A0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IF_Z_AND_NC</w:t>
            </w:r>
          </w:p>
          <w:p w:rsidR="00000000" w:rsidDel="00000000" w:rsidP="00000000" w:rsidRDefault="00000000" w:rsidRPr="00000000" w14:paraId="00000A0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IF_Z_EQ_C</w:t>
            </w:r>
          </w:p>
          <w:p w:rsidR="00000000" w:rsidDel="00000000" w:rsidP="00000000" w:rsidRDefault="00000000" w:rsidRPr="00000000" w14:paraId="00000A0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IF_Z_NE_C</w:t>
            </w:r>
          </w:p>
          <w:p w:rsidR="00000000" w:rsidDel="00000000" w:rsidP="00000000" w:rsidRDefault="00000000" w:rsidRPr="00000000" w14:paraId="00000A0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IF_Z_OR_C</w:t>
            </w:r>
          </w:p>
          <w:p w:rsidR="00000000" w:rsidDel="00000000" w:rsidP="00000000" w:rsidRDefault="00000000" w:rsidRPr="00000000" w14:paraId="00000A0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IF_Z_OR_NC</w:t>
            </w:r>
          </w:p>
          <w:p w:rsidR="00000000" w:rsidDel="00000000" w:rsidP="00000000" w:rsidRDefault="00000000" w:rsidRPr="00000000" w14:paraId="00000A0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IFNOT</w:t>
            </w:r>
          </w:p>
          <w:p w:rsidR="00000000" w:rsidDel="00000000" w:rsidP="00000000" w:rsidRDefault="00000000" w:rsidRPr="00000000" w14:paraId="00000A0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IJMP1</w:t>
            </w:r>
          </w:p>
          <w:p w:rsidR="00000000" w:rsidDel="00000000" w:rsidP="00000000" w:rsidRDefault="00000000" w:rsidRPr="00000000" w14:paraId="00000A0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IJMP2</w:t>
            </w:r>
          </w:p>
          <w:p w:rsidR="00000000" w:rsidDel="00000000" w:rsidP="00000000" w:rsidRDefault="00000000" w:rsidRPr="00000000" w14:paraId="00000A0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IJMP3</w:t>
            </w:r>
          </w:p>
          <w:p w:rsidR="00000000" w:rsidDel="00000000" w:rsidP="00000000" w:rsidRDefault="00000000" w:rsidRPr="00000000" w14:paraId="00000A0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IJNZ</w:t>
            </w:r>
          </w:p>
          <w:p w:rsidR="00000000" w:rsidDel="00000000" w:rsidP="00000000" w:rsidRDefault="00000000" w:rsidRPr="00000000" w14:paraId="00000A0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IJZ</w:t>
            </w:r>
          </w:p>
        </w:tc>
        <w:tc>
          <w:tcPr>
            <w:shd w:fill="auto" w:val="clear"/>
            <w:tcMar>
              <w:top w:w="43.2" w:type="dxa"/>
              <w:left w:w="43.2" w:type="dxa"/>
              <w:bottom w:w="43.2" w:type="dxa"/>
              <w:right w:w="43.2" w:type="dxa"/>
            </w:tcMar>
            <w:vAlign w:val="top"/>
          </w:tcPr>
          <w:p w:rsidR="00000000" w:rsidDel="00000000" w:rsidP="00000000" w:rsidRDefault="00000000" w:rsidRPr="00000000" w14:paraId="00000A0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INA</w:t>
            </w:r>
          </w:p>
          <w:p w:rsidR="00000000" w:rsidDel="00000000" w:rsidP="00000000" w:rsidRDefault="00000000" w:rsidRPr="00000000" w14:paraId="00000A0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INB</w:t>
            </w:r>
          </w:p>
          <w:p w:rsidR="00000000" w:rsidDel="00000000" w:rsidP="00000000" w:rsidRDefault="00000000" w:rsidRPr="00000000" w14:paraId="00000A0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INCMOD</w:t>
            </w:r>
            <w:r w:rsidDel="00000000" w:rsidR="00000000" w:rsidRPr="00000000">
              <w:rPr>
                <w:rtl w:val="0"/>
              </w:rPr>
            </w:r>
          </w:p>
          <w:p w:rsidR="00000000" w:rsidDel="00000000" w:rsidP="00000000" w:rsidRDefault="00000000" w:rsidRPr="00000000" w14:paraId="00000A0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INT_OFF</w:t>
            </w:r>
          </w:p>
          <w:p w:rsidR="00000000" w:rsidDel="00000000" w:rsidP="00000000" w:rsidRDefault="00000000" w:rsidRPr="00000000" w14:paraId="00000A0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IRET1</w:t>
            </w:r>
          </w:p>
          <w:p w:rsidR="00000000" w:rsidDel="00000000" w:rsidP="00000000" w:rsidRDefault="00000000" w:rsidRPr="00000000" w14:paraId="00000A1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IRET2</w:t>
            </w:r>
          </w:p>
          <w:p w:rsidR="00000000" w:rsidDel="00000000" w:rsidP="00000000" w:rsidRDefault="00000000" w:rsidRPr="00000000" w14:paraId="00000A1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IRET3</w:t>
            </w:r>
          </w:p>
          <w:p w:rsidR="00000000" w:rsidDel="00000000" w:rsidP="00000000" w:rsidRDefault="00000000" w:rsidRPr="00000000" w14:paraId="00000A1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JATN</w:t>
            </w:r>
          </w:p>
          <w:p w:rsidR="00000000" w:rsidDel="00000000" w:rsidP="00000000" w:rsidRDefault="00000000" w:rsidRPr="00000000" w14:paraId="00000A1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JCT1</w:t>
            </w:r>
          </w:p>
          <w:p w:rsidR="00000000" w:rsidDel="00000000" w:rsidP="00000000" w:rsidRDefault="00000000" w:rsidRPr="00000000" w14:paraId="00000A1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JCT2</w:t>
            </w:r>
          </w:p>
          <w:p w:rsidR="00000000" w:rsidDel="00000000" w:rsidP="00000000" w:rsidRDefault="00000000" w:rsidRPr="00000000" w14:paraId="00000A1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JCT3</w:t>
            </w:r>
          </w:p>
          <w:p w:rsidR="00000000" w:rsidDel="00000000" w:rsidP="00000000" w:rsidRDefault="00000000" w:rsidRPr="00000000" w14:paraId="00000A1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JFBW</w:t>
            </w:r>
          </w:p>
        </w:tc>
        <w:tc>
          <w:tcPr>
            <w:shd w:fill="auto" w:val="clear"/>
            <w:tcMar>
              <w:top w:w="43.2" w:type="dxa"/>
              <w:left w:w="43.2" w:type="dxa"/>
              <w:bottom w:w="43.2" w:type="dxa"/>
              <w:right w:w="43.2" w:type="dxa"/>
            </w:tcMar>
            <w:vAlign w:val="top"/>
          </w:tcPr>
          <w:p w:rsidR="00000000" w:rsidDel="00000000" w:rsidP="00000000" w:rsidRDefault="00000000" w:rsidRPr="00000000" w14:paraId="00000A1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JINT</w:t>
            </w:r>
          </w:p>
          <w:p w:rsidR="00000000" w:rsidDel="00000000" w:rsidP="00000000" w:rsidRDefault="00000000" w:rsidRPr="00000000" w14:paraId="00000A1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JMP</w:t>
            </w:r>
          </w:p>
          <w:p w:rsidR="00000000" w:rsidDel="00000000" w:rsidP="00000000" w:rsidRDefault="00000000" w:rsidRPr="00000000" w14:paraId="00000A1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JMPREL</w:t>
            </w:r>
          </w:p>
          <w:p w:rsidR="00000000" w:rsidDel="00000000" w:rsidP="00000000" w:rsidRDefault="00000000" w:rsidRPr="00000000" w14:paraId="00000A1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JNATN</w:t>
            </w:r>
            <w:r w:rsidDel="00000000" w:rsidR="00000000" w:rsidRPr="00000000">
              <w:rPr>
                <w:rtl w:val="0"/>
              </w:rPr>
            </w:r>
          </w:p>
          <w:p w:rsidR="00000000" w:rsidDel="00000000" w:rsidP="00000000" w:rsidRDefault="00000000" w:rsidRPr="00000000" w14:paraId="00000A1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JNCT1</w:t>
            </w:r>
          </w:p>
          <w:p w:rsidR="00000000" w:rsidDel="00000000" w:rsidP="00000000" w:rsidRDefault="00000000" w:rsidRPr="00000000" w14:paraId="00000A1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JNCT2</w:t>
            </w:r>
            <w:r w:rsidDel="00000000" w:rsidR="00000000" w:rsidRPr="00000000">
              <w:rPr>
                <w:rtl w:val="0"/>
              </w:rPr>
            </w:r>
          </w:p>
          <w:p w:rsidR="00000000" w:rsidDel="00000000" w:rsidP="00000000" w:rsidRDefault="00000000" w:rsidRPr="00000000" w14:paraId="00000A1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JNCT3</w:t>
            </w:r>
          </w:p>
          <w:p w:rsidR="00000000" w:rsidDel="00000000" w:rsidP="00000000" w:rsidRDefault="00000000" w:rsidRPr="00000000" w14:paraId="00000A1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JNFBW</w:t>
            </w:r>
          </w:p>
          <w:p w:rsidR="00000000" w:rsidDel="00000000" w:rsidP="00000000" w:rsidRDefault="00000000" w:rsidRPr="00000000" w14:paraId="00000A1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JNINT</w:t>
            </w:r>
          </w:p>
          <w:p w:rsidR="00000000" w:rsidDel="00000000" w:rsidP="00000000" w:rsidRDefault="00000000" w:rsidRPr="00000000" w14:paraId="00000A2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JNPAT</w:t>
            </w:r>
          </w:p>
          <w:p w:rsidR="00000000" w:rsidDel="00000000" w:rsidP="00000000" w:rsidRDefault="00000000" w:rsidRPr="00000000" w14:paraId="00000A2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JNQMT</w:t>
            </w:r>
          </w:p>
          <w:p w:rsidR="00000000" w:rsidDel="00000000" w:rsidP="00000000" w:rsidRDefault="00000000" w:rsidRPr="00000000" w14:paraId="00000A2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JNSE1</w:t>
            </w:r>
          </w:p>
        </w:tc>
        <w:tc>
          <w:tcPr>
            <w:shd w:fill="auto" w:val="clear"/>
            <w:tcMar>
              <w:top w:w="43.2" w:type="dxa"/>
              <w:left w:w="43.2" w:type="dxa"/>
              <w:bottom w:w="43.2" w:type="dxa"/>
              <w:right w:w="43.2" w:type="dxa"/>
            </w:tcMar>
            <w:vAlign w:val="top"/>
          </w:tcPr>
          <w:p w:rsidR="00000000" w:rsidDel="00000000" w:rsidP="00000000" w:rsidRDefault="00000000" w:rsidRPr="00000000" w14:paraId="00000A2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JNSE2</w:t>
            </w:r>
          </w:p>
          <w:p w:rsidR="00000000" w:rsidDel="00000000" w:rsidP="00000000" w:rsidRDefault="00000000" w:rsidRPr="00000000" w14:paraId="00000A2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JNSE3</w:t>
            </w:r>
          </w:p>
          <w:p w:rsidR="00000000" w:rsidDel="00000000" w:rsidP="00000000" w:rsidRDefault="00000000" w:rsidRPr="00000000" w14:paraId="00000A2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JNSE4</w:t>
            </w:r>
          </w:p>
          <w:p w:rsidR="00000000" w:rsidDel="00000000" w:rsidP="00000000" w:rsidRDefault="00000000" w:rsidRPr="00000000" w14:paraId="00000A2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JNXFI</w:t>
            </w:r>
          </w:p>
          <w:p w:rsidR="00000000" w:rsidDel="00000000" w:rsidP="00000000" w:rsidRDefault="00000000" w:rsidRPr="00000000" w14:paraId="00000A2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JNXMT</w:t>
            </w:r>
          </w:p>
          <w:p w:rsidR="00000000" w:rsidDel="00000000" w:rsidP="00000000" w:rsidRDefault="00000000" w:rsidRPr="00000000" w14:paraId="00000A2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JNXRL</w:t>
            </w:r>
          </w:p>
          <w:p w:rsidR="00000000" w:rsidDel="00000000" w:rsidP="00000000" w:rsidRDefault="00000000" w:rsidRPr="00000000" w14:paraId="00000A2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JNXRO</w:t>
            </w:r>
            <w:r w:rsidDel="00000000" w:rsidR="00000000" w:rsidRPr="00000000">
              <w:rPr>
                <w:rtl w:val="0"/>
              </w:rPr>
            </w:r>
          </w:p>
          <w:p w:rsidR="00000000" w:rsidDel="00000000" w:rsidP="00000000" w:rsidRDefault="00000000" w:rsidRPr="00000000" w14:paraId="00000A2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JPAT</w:t>
            </w:r>
          </w:p>
          <w:p w:rsidR="00000000" w:rsidDel="00000000" w:rsidP="00000000" w:rsidRDefault="00000000" w:rsidRPr="00000000" w14:paraId="00000A2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JQMT</w:t>
            </w:r>
          </w:p>
          <w:p w:rsidR="00000000" w:rsidDel="00000000" w:rsidP="00000000" w:rsidRDefault="00000000" w:rsidRPr="00000000" w14:paraId="00000A2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JSE1</w:t>
            </w:r>
          </w:p>
          <w:p w:rsidR="00000000" w:rsidDel="00000000" w:rsidP="00000000" w:rsidRDefault="00000000" w:rsidRPr="00000000" w14:paraId="00000A2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JSE2</w:t>
            </w:r>
          </w:p>
          <w:p w:rsidR="00000000" w:rsidDel="00000000" w:rsidP="00000000" w:rsidRDefault="00000000" w:rsidRPr="00000000" w14:paraId="00000A2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JSE3</w:t>
            </w:r>
          </w:p>
        </w:tc>
        <w:tc>
          <w:tcPr>
            <w:shd w:fill="auto" w:val="clear"/>
            <w:tcMar>
              <w:top w:w="43.2" w:type="dxa"/>
              <w:left w:w="43.2" w:type="dxa"/>
              <w:bottom w:w="43.2" w:type="dxa"/>
              <w:right w:w="43.2" w:type="dxa"/>
            </w:tcMar>
            <w:vAlign w:val="top"/>
          </w:tcPr>
          <w:p w:rsidR="00000000" w:rsidDel="00000000" w:rsidP="00000000" w:rsidRDefault="00000000" w:rsidRPr="00000000" w14:paraId="00000A2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JSE4</w:t>
            </w:r>
          </w:p>
          <w:p w:rsidR="00000000" w:rsidDel="00000000" w:rsidP="00000000" w:rsidRDefault="00000000" w:rsidRPr="00000000" w14:paraId="00000A3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JXFI</w:t>
            </w:r>
          </w:p>
          <w:p w:rsidR="00000000" w:rsidDel="00000000" w:rsidP="00000000" w:rsidRDefault="00000000" w:rsidRPr="00000000" w14:paraId="00000A3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JXMT</w:t>
            </w:r>
          </w:p>
          <w:p w:rsidR="00000000" w:rsidDel="00000000" w:rsidP="00000000" w:rsidRDefault="00000000" w:rsidRPr="00000000" w14:paraId="00000A3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JXRL</w:t>
            </w:r>
          </w:p>
          <w:p w:rsidR="00000000" w:rsidDel="00000000" w:rsidP="00000000" w:rsidRDefault="00000000" w:rsidRPr="00000000" w14:paraId="00000A3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JXRO</w:t>
            </w:r>
          </w:p>
        </w:tc>
      </w:tr>
    </w:tbl>
    <w:p w:rsidR="00000000" w:rsidDel="00000000" w:rsidP="00000000" w:rsidRDefault="00000000" w:rsidRPr="00000000" w14:paraId="00000A34">
      <w:pPr>
        <w:pStyle w:val="Heading2"/>
        <w:pageBreakBefore w:val="0"/>
        <w:rPr/>
      </w:pPr>
      <w:bookmarkStart w:colFirst="0" w:colLast="0" w:name="_44jg123saz5v" w:id="830"/>
      <w:bookmarkEnd w:id="830"/>
      <w:r w:rsidDel="00000000" w:rsidR="00000000" w:rsidRPr="00000000">
        <w:rPr>
          <w:rtl w:val="0"/>
        </w:rPr>
        <w:t xml:space="preserve">L - M</w:t>
      </w:r>
    </w:p>
    <w:tbl>
      <w:tblPr>
        <w:tblStyle w:val="Table45"/>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85"/>
        <w:gridCol w:w="1035"/>
        <w:gridCol w:w="960"/>
        <w:gridCol w:w="840"/>
        <w:gridCol w:w="735"/>
        <w:gridCol w:w="1050"/>
        <w:gridCol w:w="855"/>
        <w:gridCol w:w="975"/>
        <w:gridCol w:w="915"/>
        <w:gridCol w:w="885"/>
        <w:tblGridChange w:id="0">
          <w:tblGrid>
            <w:gridCol w:w="945"/>
            <w:gridCol w:w="885"/>
            <w:gridCol w:w="1035"/>
            <w:gridCol w:w="960"/>
            <w:gridCol w:w="840"/>
            <w:gridCol w:w="735"/>
            <w:gridCol w:w="1050"/>
            <w:gridCol w:w="855"/>
            <w:gridCol w:w="975"/>
            <w:gridCol w:w="915"/>
            <w:gridCol w:w="885"/>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A3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LINE</w:t>
            </w:r>
          </w:p>
          <w:p w:rsidR="00000000" w:rsidDel="00000000" w:rsidP="00000000" w:rsidRDefault="00000000" w:rsidRPr="00000000" w14:paraId="00000A3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LINESIZE</w:t>
            </w:r>
          </w:p>
          <w:p w:rsidR="00000000" w:rsidDel="00000000" w:rsidP="00000000" w:rsidRDefault="00000000" w:rsidRPr="00000000" w14:paraId="00000A3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LOC</w:t>
            </w:r>
          </w:p>
          <w:p w:rsidR="00000000" w:rsidDel="00000000" w:rsidP="00000000" w:rsidRDefault="00000000" w:rsidRPr="00000000" w14:paraId="00000A3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LOCKCHK</w:t>
            </w:r>
          </w:p>
          <w:p w:rsidR="00000000" w:rsidDel="00000000" w:rsidP="00000000" w:rsidRDefault="00000000" w:rsidRPr="00000000" w14:paraId="00000A3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LOCKNEW</w:t>
            </w:r>
          </w:p>
        </w:tc>
        <w:tc>
          <w:tcPr>
            <w:shd w:fill="auto" w:val="clear"/>
            <w:tcMar>
              <w:top w:w="43.2" w:type="dxa"/>
              <w:left w:w="43.2" w:type="dxa"/>
              <w:bottom w:w="43.2" w:type="dxa"/>
              <w:right w:w="43.2" w:type="dxa"/>
            </w:tcMar>
            <w:vAlign w:val="top"/>
          </w:tcPr>
          <w:p w:rsidR="00000000" w:rsidDel="00000000" w:rsidP="00000000" w:rsidRDefault="00000000" w:rsidRPr="00000000" w14:paraId="00000A3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LOCKREL</w:t>
            </w:r>
          </w:p>
          <w:p w:rsidR="00000000" w:rsidDel="00000000" w:rsidP="00000000" w:rsidRDefault="00000000" w:rsidRPr="00000000" w14:paraId="00000A3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LOCKRET</w:t>
            </w:r>
          </w:p>
          <w:p w:rsidR="00000000" w:rsidDel="00000000" w:rsidP="00000000" w:rsidRDefault="00000000" w:rsidRPr="00000000" w14:paraId="00000A3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LOCKTRY</w:t>
            </w:r>
          </w:p>
          <w:p w:rsidR="00000000" w:rsidDel="00000000" w:rsidP="00000000" w:rsidRDefault="00000000" w:rsidRPr="00000000" w14:paraId="00000A3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LOGIC</w:t>
            </w:r>
          </w:p>
          <w:p w:rsidR="00000000" w:rsidDel="00000000" w:rsidP="00000000" w:rsidRDefault="00000000" w:rsidRPr="00000000" w14:paraId="00000A3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LOGSCALE</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A3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LONG</w:t>
            </w:r>
          </w:p>
          <w:p w:rsidR="00000000" w:rsidDel="00000000" w:rsidP="00000000" w:rsidRDefault="00000000" w:rsidRPr="00000000" w14:paraId="00000A4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LONGFILL</w:t>
            </w:r>
          </w:p>
          <w:p w:rsidR="00000000" w:rsidDel="00000000" w:rsidP="00000000" w:rsidRDefault="00000000" w:rsidRPr="00000000" w14:paraId="00000A4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LONGMOVE</w:t>
            </w:r>
          </w:p>
          <w:p w:rsidR="00000000" w:rsidDel="00000000" w:rsidP="00000000" w:rsidRDefault="00000000" w:rsidRPr="00000000" w14:paraId="00000A4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LONGS_16BIT</w:t>
            </w:r>
          </w:p>
          <w:p w:rsidR="00000000" w:rsidDel="00000000" w:rsidP="00000000" w:rsidRDefault="00000000" w:rsidRPr="00000000" w14:paraId="00000A4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LONGS_1BIT</w:t>
            </w:r>
          </w:p>
        </w:tc>
        <w:tc>
          <w:tcPr>
            <w:shd w:fill="auto" w:val="clear"/>
            <w:tcMar>
              <w:top w:w="43.2" w:type="dxa"/>
              <w:left w:w="43.2" w:type="dxa"/>
              <w:bottom w:w="43.2" w:type="dxa"/>
              <w:right w:w="43.2" w:type="dxa"/>
            </w:tcMar>
            <w:vAlign w:val="top"/>
          </w:tcPr>
          <w:p w:rsidR="00000000" w:rsidDel="00000000" w:rsidP="00000000" w:rsidRDefault="00000000" w:rsidRPr="00000000" w14:paraId="00000A4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LONGS_2BIT</w:t>
            </w:r>
          </w:p>
          <w:p w:rsidR="00000000" w:rsidDel="00000000" w:rsidP="00000000" w:rsidRDefault="00000000" w:rsidRPr="00000000" w14:paraId="00000A4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LONGS_4BIT</w:t>
            </w:r>
          </w:p>
          <w:p w:rsidR="00000000" w:rsidDel="00000000" w:rsidP="00000000" w:rsidRDefault="00000000" w:rsidRPr="00000000" w14:paraId="00000A4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LONGS_8BIT</w:t>
            </w:r>
          </w:p>
          <w:p w:rsidR="00000000" w:rsidDel="00000000" w:rsidP="00000000" w:rsidRDefault="00000000" w:rsidRPr="00000000" w14:paraId="00000A4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LOOKDOWN</w:t>
            </w:r>
          </w:p>
          <w:p w:rsidR="00000000" w:rsidDel="00000000" w:rsidP="00000000" w:rsidRDefault="00000000" w:rsidRPr="00000000" w14:paraId="00000A4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LOOKDOWNZ</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A4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LOOKUP</w:t>
            </w:r>
          </w:p>
          <w:p w:rsidR="00000000" w:rsidDel="00000000" w:rsidP="00000000" w:rsidRDefault="00000000" w:rsidRPr="00000000" w14:paraId="00000A4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LOOKUPZ</w:t>
            </w:r>
          </w:p>
          <w:p w:rsidR="00000000" w:rsidDel="00000000" w:rsidP="00000000" w:rsidRDefault="00000000" w:rsidRPr="00000000" w14:paraId="00000A4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LSTR</w:t>
            </w:r>
          </w:p>
          <w:p w:rsidR="00000000" w:rsidDel="00000000" w:rsidP="00000000" w:rsidRDefault="00000000" w:rsidRPr="00000000" w14:paraId="00000A4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LSTR_</w:t>
            </w:r>
          </w:p>
          <w:p w:rsidR="00000000" w:rsidDel="00000000" w:rsidP="00000000" w:rsidRDefault="00000000" w:rsidRPr="00000000" w14:paraId="00000A4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LUMA8</w:t>
            </w:r>
          </w:p>
        </w:tc>
        <w:tc>
          <w:tcPr>
            <w:shd w:fill="auto" w:val="clear"/>
            <w:tcMar>
              <w:top w:w="43.2" w:type="dxa"/>
              <w:left w:w="43.2" w:type="dxa"/>
              <w:bottom w:w="43.2" w:type="dxa"/>
              <w:right w:w="43.2" w:type="dxa"/>
            </w:tcMar>
            <w:vAlign w:val="top"/>
          </w:tcPr>
          <w:p w:rsidR="00000000" w:rsidDel="00000000" w:rsidP="00000000" w:rsidRDefault="00000000" w:rsidRPr="00000000" w14:paraId="00000A4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LUMA8W</w:t>
            </w:r>
          </w:p>
          <w:p w:rsidR="00000000" w:rsidDel="00000000" w:rsidP="00000000" w:rsidRDefault="00000000" w:rsidRPr="00000000" w14:paraId="00000A4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LUMA8X</w:t>
            </w:r>
            <w:r w:rsidDel="00000000" w:rsidR="00000000" w:rsidRPr="00000000">
              <w:rPr>
                <w:rtl w:val="0"/>
              </w:rPr>
            </w:r>
          </w:p>
          <w:p w:rsidR="00000000" w:rsidDel="00000000" w:rsidP="00000000" w:rsidRDefault="00000000" w:rsidRPr="00000000" w14:paraId="00000A5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LUT1</w:t>
            </w:r>
          </w:p>
          <w:p w:rsidR="00000000" w:rsidDel="00000000" w:rsidP="00000000" w:rsidRDefault="00000000" w:rsidRPr="00000000" w14:paraId="00000A5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LUT2</w:t>
            </w:r>
          </w:p>
          <w:p w:rsidR="00000000" w:rsidDel="00000000" w:rsidP="00000000" w:rsidRDefault="00000000" w:rsidRPr="00000000" w14:paraId="00000A5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LUT4</w:t>
            </w:r>
          </w:p>
        </w:tc>
        <w:tc>
          <w:tcPr>
            <w:shd w:fill="auto" w:val="clear"/>
            <w:tcMar>
              <w:top w:w="43.2" w:type="dxa"/>
              <w:left w:w="43.2" w:type="dxa"/>
              <w:bottom w:w="43.2" w:type="dxa"/>
              <w:right w:w="43.2" w:type="dxa"/>
            </w:tcMar>
            <w:vAlign w:val="top"/>
          </w:tcPr>
          <w:p w:rsidR="00000000" w:rsidDel="00000000" w:rsidP="00000000" w:rsidRDefault="00000000" w:rsidRPr="00000000" w14:paraId="00000A5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LUT8</w:t>
            </w:r>
          </w:p>
          <w:p w:rsidR="00000000" w:rsidDel="00000000" w:rsidP="00000000" w:rsidRDefault="00000000" w:rsidRPr="00000000" w14:paraId="00000A5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LUTCOLORS</w:t>
            </w:r>
          </w:p>
          <w:p w:rsidR="00000000" w:rsidDel="00000000" w:rsidP="00000000" w:rsidRDefault="00000000" w:rsidRPr="00000000" w14:paraId="00000A5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MAG</w:t>
            </w:r>
          </w:p>
          <w:p w:rsidR="00000000" w:rsidDel="00000000" w:rsidP="00000000" w:rsidRDefault="00000000" w:rsidRPr="00000000" w14:paraId="00000A5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MAGENTA</w:t>
            </w:r>
          </w:p>
          <w:p w:rsidR="00000000" w:rsidDel="00000000" w:rsidP="00000000" w:rsidRDefault="00000000" w:rsidRPr="00000000" w14:paraId="00000A5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MERGEB</w:t>
            </w:r>
          </w:p>
        </w:tc>
        <w:tc>
          <w:tcPr>
            <w:shd w:fill="auto" w:val="clear"/>
            <w:tcMar>
              <w:top w:w="43.2" w:type="dxa"/>
              <w:left w:w="43.2" w:type="dxa"/>
              <w:bottom w:w="43.2" w:type="dxa"/>
              <w:right w:w="43.2" w:type="dxa"/>
            </w:tcMar>
            <w:vAlign w:val="top"/>
          </w:tcPr>
          <w:p w:rsidR="00000000" w:rsidDel="00000000" w:rsidP="00000000" w:rsidRDefault="00000000" w:rsidRPr="00000000" w14:paraId="00000A5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MERGEW</w:t>
            </w:r>
            <w:r w:rsidDel="00000000" w:rsidR="00000000" w:rsidRPr="00000000">
              <w:rPr>
                <w:rtl w:val="0"/>
              </w:rPr>
            </w:r>
          </w:p>
          <w:p w:rsidR="00000000" w:rsidDel="00000000" w:rsidP="00000000" w:rsidRDefault="00000000" w:rsidRPr="00000000" w14:paraId="00000A5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MIDI</w:t>
            </w:r>
          </w:p>
          <w:p w:rsidR="00000000" w:rsidDel="00000000" w:rsidP="00000000" w:rsidRDefault="00000000" w:rsidRPr="00000000" w14:paraId="00000A5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MIXPIX</w:t>
            </w:r>
          </w:p>
          <w:p w:rsidR="00000000" w:rsidDel="00000000" w:rsidP="00000000" w:rsidRDefault="00000000" w:rsidRPr="00000000" w14:paraId="00000A5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MODC</w:t>
            </w:r>
          </w:p>
          <w:p w:rsidR="00000000" w:rsidDel="00000000" w:rsidP="00000000" w:rsidRDefault="00000000" w:rsidRPr="00000000" w14:paraId="00000A5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MODCZ</w:t>
            </w:r>
          </w:p>
        </w:tc>
        <w:tc>
          <w:tcPr>
            <w:shd w:fill="auto" w:val="clear"/>
            <w:tcMar>
              <w:top w:w="43.2" w:type="dxa"/>
              <w:left w:w="43.2" w:type="dxa"/>
              <w:bottom w:w="43.2" w:type="dxa"/>
              <w:right w:w="43.2" w:type="dxa"/>
            </w:tcMar>
            <w:vAlign w:val="top"/>
          </w:tcPr>
          <w:p w:rsidR="00000000" w:rsidDel="00000000" w:rsidP="00000000" w:rsidRDefault="00000000" w:rsidRPr="00000000" w14:paraId="00000A5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MODZ</w:t>
            </w:r>
          </w:p>
          <w:p w:rsidR="00000000" w:rsidDel="00000000" w:rsidP="00000000" w:rsidRDefault="00000000" w:rsidRPr="00000000" w14:paraId="00000A5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MOV</w:t>
            </w:r>
          </w:p>
          <w:p w:rsidR="00000000" w:rsidDel="00000000" w:rsidP="00000000" w:rsidRDefault="00000000" w:rsidRPr="00000000" w14:paraId="00000A5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MOVBYTS</w:t>
            </w:r>
          </w:p>
          <w:p w:rsidR="00000000" w:rsidDel="00000000" w:rsidP="00000000" w:rsidRDefault="00000000" w:rsidRPr="00000000" w14:paraId="00000A6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MUL</w:t>
            </w:r>
          </w:p>
          <w:p w:rsidR="00000000" w:rsidDel="00000000" w:rsidP="00000000" w:rsidRDefault="00000000" w:rsidRPr="00000000" w14:paraId="00000A6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MULDIV64</w:t>
            </w:r>
          </w:p>
        </w:tc>
        <w:tc>
          <w:tcPr>
            <w:shd w:fill="auto" w:val="clear"/>
            <w:tcMar>
              <w:top w:w="43.2" w:type="dxa"/>
              <w:left w:w="43.2" w:type="dxa"/>
              <w:bottom w:w="43.2" w:type="dxa"/>
              <w:right w:w="43.2" w:type="dxa"/>
            </w:tcMar>
            <w:vAlign w:val="top"/>
          </w:tcPr>
          <w:p w:rsidR="00000000" w:rsidDel="00000000" w:rsidP="00000000" w:rsidRDefault="00000000" w:rsidRPr="00000000" w14:paraId="00000A6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MULPIX</w:t>
            </w:r>
          </w:p>
          <w:p w:rsidR="00000000" w:rsidDel="00000000" w:rsidP="00000000" w:rsidRDefault="00000000" w:rsidRPr="00000000" w14:paraId="00000A6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MULS</w:t>
            </w:r>
          </w:p>
          <w:p w:rsidR="00000000" w:rsidDel="00000000" w:rsidP="00000000" w:rsidRDefault="00000000" w:rsidRPr="00000000" w14:paraId="00000A6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MUXC</w:t>
            </w:r>
          </w:p>
          <w:p w:rsidR="00000000" w:rsidDel="00000000" w:rsidP="00000000" w:rsidRDefault="00000000" w:rsidRPr="00000000" w14:paraId="00000A6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MUXNC</w:t>
            </w:r>
            <w:r w:rsidDel="00000000" w:rsidR="00000000" w:rsidRPr="00000000">
              <w:rPr>
                <w:rtl w:val="0"/>
              </w:rPr>
            </w:r>
          </w:p>
          <w:p w:rsidR="00000000" w:rsidDel="00000000" w:rsidP="00000000" w:rsidRDefault="00000000" w:rsidRPr="00000000" w14:paraId="00000A6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MUXNIBS</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A6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MUXNITS</w:t>
            </w:r>
            <w:r w:rsidDel="00000000" w:rsidR="00000000" w:rsidRPr="00000000">
              <w:rPr>
                <w:rtl w:val="0"/>
              </w:rPr>
            </w:r>
          </w:p>
          <w:p w:rsidR="00000000" w:rsidDel="00000000" w:rsidP="00000000" w:rsidRDefault="00000000" w:rsidRPr="00000000" w14:paraId="00000A6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MUXNZ</w:t>
            </w:r>
            <w:r w:rsidDel="00000000" w:rsidR="00000000" w:rsidRPr="00000000">
              <w:rPr>
                <w:rtl w:val="0"/>
              </w:rPr>
            </w:r>
          </w:p>
          <w:p w:rsidR="00000000" w:rsidDel="00000000" w:rsidP="00000000" w:rsidRDefault="00000000" w:rsidRPr="00000000" w14:paraId="00000A6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MUXQ</w:t>
            </w:r>
          </w:p>
          <w:p w:rsidR="00000000" w:rsidDel="00000000" w:rsidP="00000000" w:rsidRDefault="00000000" w:rsidRPr="00000000" w14:paraId="00000A6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MUXZ</w:t>
            </w:r>
          </w:p>
        </w:tc>
      </w:tr>
    </w:tbl>
    <w:p w:rsidR="00000000" w:rsidDel="00000000" w:rsidP="00000000" w:rsidRDefault="00000000" w:rsidRPr="00000000" w14:paraId="00000A6B">
      <w:pPr>
        <w:pStyle w:val="Heading2"/>
        <w:rPr/>
      </w:pPr>
      <w:bookmarkStart w:colFirst="0" w:colLast="0" w:name="_hl3y4yy9fsed" w:id="831"/>
      <w:bookmarkEnd w:id="831"/>
      <w:r w:rsidDel="00000000" w:rsidR="00000000" w:rsidRPr="00000000">
        <w:rPr>
          <w:rtl w:val="0"/>
        </w:rPr>
        <w:t xml:space="preserve">N - O</w:t>
      </w:r>
    </w:p>
    <w:tbl>
      <w:tblPr>
        <w:tblStyle w:val="Table46"/>
        <w:tblW w:w="10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960"/>
        <w:gridCol w:w="1020"/>
        <w:gridCol w:w="1080"/>
        <w:gridCol w:w="1050"/>
        <w:gridCol w:w="1020"/>
        <w:gridCol w:w="945"/>
        <w:gridCol w:w="930"/>
        <w:gridCol w:w="1140"/>
        <w:gridCol w:w="960"/>
        <w:gridCol w:w="740"/>
        <w:tblGridChange w:id="0">
          <w:tblGrid>
            <w:gridCol w:w="975"/>
            <w:gridCol w:w="960"/>
            <w:gridCol w:w="1020"/>
            <w:gridCol w:w="1080"/>
            <w:gridCol w:w="1050"/>
            <w:gridCol w:w="1020"/>
            <w:gridCol w:w="945"/>
            <w:gridCol w:w="930"/>
            <w:gridCol w:w="1140"/>
            <w:gridCol w:w="960"/>
            <w:gridCol w:w="740"/>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A6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NAN</w:t>
            </w:r>
          </w:p>
          <w:p w:rsidR="00000000" w:rsidDel="00000000" w:rsidP="00000000" w:rsidRDefault="00000000" w:rsidRPr="00000000" w14:paraId="00000A6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NEG</w:t>
            </w:r>
          </w:p>
          <w:p w:rsidR="00000000" w:rsidDel="00000000" w:rsidP="00000000" w:rsidRDefault="00000000" w:rsidRPr="00000000" w14:paraId="00000A6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NEGC</w:t>
            </w:r>
          </w:p>
          <w:p w:rsidR="00000000" w:rsidDel="00000000" w:rsidP="00000000" w:rsidRDefault="00000000" w:rsidRPr="00000000" w14:paraId="00000A6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NEGNC</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A7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NEGNZ</w:t>
            </w:r>
            <w:r w:rsidDel="00000000" w:rsidR="00000000" w:rsidRPr="00000000">
              <w:rPr>
                <w:rtl w:val="0"/>
              </w:rPr>
            </w:r>
          </w:p>
          <w:p w:rsidR="00000000" w:rsidDel="00000000" w:rsidP="00000000" w:rsidRDefault="00000000" w:rsidRPr="00000000" w14:paraId="00000A7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NEGX</w:t>
            </w:r>
          </w:p>
          <w:p w:rsidR="00000000" w:rsidDel="00000000" w:rsidP="00000000" w:rsidRDefault="00000000" w:rsidRPr="00000000" w14:paraId="00000A7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NEGZ</w:t>
            </w:r>
          </w:p>
          <w:p w:rsidR="00000000" w:rsidDel="00000000" w:rsidP="00000000" w:rsidRDefault="00000000" w:rsidRPr="00000000" w14:paraId="00000A7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NEWCOG</w:t>
            </w:r>
          </w:p>
        </w:tc>
        <w:tc>
          <w:tcPr>
            <w:shd w:fill="auto" w:val="clear"/>
            <w:tcMar>
              <w:top w:w="43.2" w:type="dxa"/>
              <w:left w:w="43.2" w:type="dxa"/>
              <w:bottom w:w="43.2" w:type="dxa"/>
              <w:right w:w="43.2" w:type="dxa"/>
            </w:tcMar>
            <w:vAlign w:val="top"/>
          </w:tcPr>
          <w:p w:rsidR="00000000" w:rsidDel="00000000" w:rsidP="00000000" w:rsidRDefault="00000000" w:rsidRPr="00000000" w14:paraId="00000A7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NEXT</w:t>
            </w:r>
          </w:p>
          <w:p w:rsidR="00000000" w:rsidDel="00000000" w:rsidP="00000000" w:rsidRDefault="00000000" w:rsidRPr="00000000" w14:paraId="00000A7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NIXINT1</w:t>
            </w:r>
            <w:r w:rsidDel="00000000" w:rsidR="00000000" w:rsidRPr="00000000">
              <w:rPr>
                <w:rtl w:val="0"/>
              </w:rPr>
            </w:r>
          </w:p>
          <w:p w:rsidR="00000000" w:rsidDel="00000000" w:rsidP="00000000" w:rsidRDefault="00000000" w:rsidRPr="00000000" w14:paraId="00000A7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NIXINT2</w:t>
            </w:r>
            <w:r w:rsidDel="00000000" w:rsidR="00000000" w:rsidRPr="00000000">
              <w:rPr>
                <w:rtl w:val="0"/>
              </w:rPr>
            </w:r>
          </w:p>
          <w:p w:rsidR="00000000" w:rsidDel="00000000" w:rsidP="00000000" w:rsidRDefault="00000000" w:rsidRPr="00000000" w14:paraId="00000A7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NIXINT3</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A7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NOP</w:t>
            </w:r>
          </w:p>
          <w:p w:rsidR="00000000" w:rsidDel="00000000" w:rsidP="00000000" w:rsidRDefault="00000000" w:rsidRPr="00000000" w14:paraId="00000A7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NOT</w:t>
            </w:r>
          </w:p>
          <w:p w:rsidR="00000000" w:rsidDel="00000000" w:rsidP="00000000" w:rsidRDefault="00000000" w:rsidRPr="00000000" w14:paraId="00000A7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OBJ</w:t>
            </w:r>
          </w:p>
          <w:p w:rsidR="00000000" w:rsidDel="00000000" w:rsidP="00000000" w:rsidRDefault="00000000" w:rsidRPr="00000000" w14:paraId="00000A7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OBOX</w:t>
            </w:r>
          </w:p>
        </w:tc>
        <w:tc>
          <w:tcPr>
            <w:shd w:fill="auto" w:val="clear"/>
            <w:tcMar>
              <w:top w:w="43.2" w:type="dxa"/>
              <w:left w:w="43.2" w:type="dxa"/>
              <w:bottom w:w="43.2" w:type="dxa"/>
              <w:right w:w="43.2" w:type="dxa"/>
            </w:tcMar>
            <w:vAlign w:val="top"/>
          </w:tcPr>
          <w:p w:rsidR="00000000" w:rsidDel="00000000" w:rsidP="00000000" w:rsidRDefault="00000000" w:rsidRPr="00000000" w14:paraId="00000A7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ONES</w:t>
            </w:r>
          </w:p>
          <w:p w:rsidR="00000000" w:rsidDel="00000000" w:rsidP="00000000" w:rsidRDefault="00000000" w:rsidRPr="00000000" w14:paraId="00000A7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OPACITY</w:t>
            </w:r>
          </w:p>
          <w:p w:rsidR="00000000" w:rsidDel="00000000" w:rsidP="00000000" w:rsidRDefault="00000000" w:rsidRPr="00000000" w14:paraId="00000A7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OR</w:t>
            </w:r>
          </w:p>
          <w:p w:rsidR="00000000" w:rsidDel="00000000" w:rsidP="00000000" w:rsidRDefault="00000000" w:rsidRPr="00000000" w14:paraId="00000A7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ORANGE</w:t>
            </w:r>
          </w:p>
        </w:tc>
        <w:tc>
          <w:tcPr>
            <w:shd w:fill="auto" w:val="clear"/>
            <w:tcMar>
              <w:top w:w="43.2" w:type="dxa"/>
              <w:left w:w="43.2" w:type="dxa"/>
              <w:bottom w:w="43.2" w:type="dxa"/>
              <w:right w:w="43.2" w:type="dxa"/>
            </w:tcMar>
            <w:vAlign w:val="top"/>
          </w:tcPr>
          <w:p w:rsidR="00000000" w:rsidDel="00000000" w:rsidP="00000000" w:rsidRDefault="00000000" w:rsidRPr="00000000" w14:paraId="00000A8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ORC</w:t>
            </w:r>
          </w:p>
          <w:p w:rsidR="00000000" w:rsidDel="00000000" w:rsidP="00000000" w:rsidRDefault="00000000" w:rsidRPr="00000000" w14:paraId="00000A8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ORG</w:t>
            </w:r>
          </w:p>
          <w:p w:rsidR="00000000" w:rsidDel="00000000" w:rsidP="00000000" w:rsidRDefault="00000000" w:rsidRPr="00000000" w14:paraId="00000A8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ORGF</w:t>
            </w:r>
          </w:p>
          <w:p w:rsidR="00000000" w:rsidDel="00000000" w:rsidP="00000000" w:rsidRDefault="00000000" w:rsidRPr="00000000" w14:paraId="00000A8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ORGH</w:t>
            </w:r>
          </w:p>
        </w:tc>
        <w:tc>
          <w:tcPr>
            <w:shd w:fill="auto" w:val="clear"/>
            <w:tcMar>
              <w:top w:w="43.2" w:type="dxa"/>
              <w:left w:w="43.2" w:type="dxa"/>
              <w:bottom w:w="43.2" w:type="dxa"/>
              <w:right w:w="43.2" w:type="dxa"/>
            </w:tcMar>
            <w:vAlign w:val="top"/>
          </w:tcPr>
          <w:p w:rsidR="00000000" w:rsidDel="00000000" w:rsidP="00000000" w:rsidRDefault="00000000" w:rsidRPr="00000000" w14:paraId="00000A8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ORIGIN</w:t>
            </w:r>
          </w:p>
          <w:p w:rsidR="00000000" w:rsidDel="00000000" w:rsidP="00000000" w:rsidRDefault="00000000" w:rsidRPr="00000000" w14:paraId="00000A8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ORZ</w:t>
            </w:r>
          </w:p>
          <w:p w:rsidR="00000000" w:rsidDel="00000000" w:rsidP="00000000" w:rsidRDefault="00000000" w:rsidRPr="00000000" w14:paraId="00000A8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OTHER</w:t>
            </w:r>
          </w:p>
          <w:p w:rsidR="00000000" w:rsidDel="00000000" w:rsidP="00000000" w:rsidRDefault="00000000" w:rsidRPr="00000000" w14:paraId="00000A8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OUTA</w:t>
            </w:r>
          </w:p>
        </w:tc>
        <w:tc>
          <w:tcPr>
            <w:shd w:fill="auto" w:val="clear"/>
            <w:tcMar>
              <w:top w:w="43.2" w:type="dxa"/>
              <w:left w:w="43.2" w:type="dxa"/>
              <w:bottom w:w="43.2" w:type="dxa"/>
              <w:right w:w="43.2" w:type="dxa"/>
            </w:tcMar>
            <w:vAlign w:val="top"/>
          </w:tcPr>
          <w:p w:rsidR="00000000" w:rsidDel="00000000" w:rsidP="00000000" w:rsidRDefault="00000000" w:rsidRPr="00000000" w14:paraId="00000A8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OUTB</w:t>
            </w:r>
          </w:p>
          <w:p w:rsidR="00000000" w:rsidDel="00000000" w:rsidP="00000000" w:rsidRDefault="00000000" w:rsidRPr="00000000" w14:paraId="00000A8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OUTC</w:t>
            </w:r>
          </w:p>
          <w:p w:rsidR="00000000" w:rsidDel="00000000" w:rsidP="00000000" w:rsidRDefault="00000000" w:rsidRPr="00000000" w14:paraId="00000A8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OUTH</w:t>
            </w:r>
          </w:p>
          <w:p w:rsidR="00000000" w:rsidDel="00000000" w:rsidP="00000000" w:rsidRDefault="00000000" w:rsidRPr="00000000" w14:paraId="00000A8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OUTL</w:t>
            </w:r>
          </w:p>
        </w:tc>
        <w:tc>
          <w:tcPr>
            <w:shd w:fill="auto" w:val="clear"/>
            <w:tcMar>
              <w:top w:w="43.2" w:type="dxa"/>
              <w:left w:w="43.2" w:type="dxa"/>
              <w:bottom w:w="43.2" w:type="dxa"/>
              <w:right w:w="43.2" w:type="dxa"/>
            </w:tcMar>
            <w:vAlign w:val="top"/>
          </w:tcPr>
          <w:p w:rsidR="00000000" w:rsidDel="00000000" w:rsidP="00000000" w:rsidRDefault="00000000" w:rsidRPr="00000000" w14:paraId="00000A8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OUTNC</w:t>
            </w:r>
          </w:p>
          <w:p w:rsidR="00000000" w:rsidDel="00000000" w:rsidP="00000000" w:rsidRDefault="00000000" w:rsidRPr="00000000" w14:paraId="00000A8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OUTNOT</w:t>
            </w:r>
            <w:r w:rsidDel="00000000" w:rsidR="00000000" w:rsidRPr="00000000">
              <w:rPr>
                <w:rtl w:val="0"/>
              </w:rPr>
            </w:r>
          </w:p>
          <w:p w:rsidR="00000000" w:rsidDel="00000000" w:rsidP="00000000" w:rsidRDefault="00000000" w:rsidRPr="00000000" w14:paraId="00000A8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OUTNZ</w:t>
            </w:r>
          </w:p>
          <w:p w:rsidR="00000000" w:rsidDel="00000000" w:rsidP="00000000" w:rsidRDefault="00000000" w:rsidRPr="00000000" w14:paraId="00000A8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OUTRND</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A9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OUTZ</w:t>
            </w:r>
          </w:p>
          <w:p w:rsidR="00000000" w:rsidDel="00000000" w:rsidP="00000000" w:rsidRDefault="00000000" w:rsidRPr="00000000" w14:paraId="00000A9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OVAL</w:t>
            </w:r>
          </w:p>
        </w:tc>
      </w:tr>
    </w:tbl>
    <w:p w:rsidR="00000000" w:rsidDel="00000000" w:rsidP="00000000" w:rsidRDefault="00000000" w:rsidRPr="00000000" w14:paraId="00000A92">
      <w:pPr>
        <w:pStyle w:val="Heading2"/>
        <w:pageBreakBefore w:val="0"/>
        <w:rPr/>
      </w:pPr>
      <w:bookmarkStart w:colFirst="0" w:colLast="0" w:name="_yprc9b5lm0em" w:id="832"/>
      <w:bookmarkEnd w:id="832"/>
      <w:r w:rsidDel="00000000" w:rsidR="00000000" w:rsidRPr="00000000">
        <w:br w:type="page"/>
      </w:r>
      <w:r w:rsidDel="00000000" w:rsidR="00000000" w:rsidRPr="00000000">
        <w:rPr>
          <w:rtl w:val="0"/>
        </w:rPr>
      </w:r>
    </w:p>
    <w:p w:rsidR="00000000" w:rsidDel="00000000" w:rsidP="00000000" w:rsidRDefault="00000000" w:rsidRPr="00000000" w14:paraId="00000A93">
      <w:pPr>
        <w:pStyle w:val="Heading2"/>
        <w:rPr/>
      </w:pPr>
      <w:bookmarkStart w:colFirst="0" w:colLast="0" w:name="_9povq3pnjven" w:id="833"/>
      <w:bookmarkEnd w:id="833"/>
      <w:r w:rsidDel="00000000" w:rsidR="00000000" w:rsidRPr="00000000">
        <w:rPr>
          <w:rtl w:val="0"/>
        </w:rPr>
        <w:t xml:space="preserve">P</w:t>
      </w:r>
    </w:p>
    <w:tbl>
      <w:tblPr>
        <w:tblStyle w:val="Table47"/>
        <w:tblW w:w="100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90"/>
        <w:gridCol w:w="1455"/>
        <w:gridCol w:w="1290"/>
        <w:gridCol w:w="1020"/>
        <w:gridCol w:w="1275"/>
        <w:gridCol w:w="1185"/>
        <w:gridCol w:w="900"/>
        <w:gridCol w:w="765"/>
        <w:gridCol w:w="900"/>
        <w:tblGridChange w:id="0">
          <w:tblGrid>
            <w:gridCol w:w="1290"/>
            <w:gridCol w:w="1455"/>
            <w:gridCol w:w="1290"/>
            <w:gridCol w:w="1020"/>
            <w:gridCol w:w="1275"/>
            <w:gridCol w:w="1185"/>
            <w:gridCol w:w="900"/>
            <w:gridCol w:w="765"/>
            <w:gridCol w:w="900"/>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A9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P_ADC</w:t>
            </w:r>
          </w:p>
          <w:p w:rsidR="00000000" w:rsidDel="00000000" w:rsidP="00000000" w:rsidRDefault="00000000" w:rsidRPr="00000000" w14:paraId="00000A9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P_ADC_100X</w:t>
            </w:r>
          </w:p>
          <w:p w:rsidR="00000000" w:rsidDel="00000000" w:rsidP="00000000" w:rsidRDefault="00000000" w:rsidRPr="00000000" w14:paraId="00000A9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P_ADC_10X</w:t>
            </w:r>
          </w:p>
          <w:p w:rsidR="00000000" w:rsidDel="00000000" w:rsidP="00000000" w:rsidRDefault="00000000" w:rsidRPr="00000000" w14:paraId="00000A9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P_ADC_1X</w:t>
            </w:r>
          </w:p>
          <w:p w:rsidR="00000000" w:rsidDel="00000000" w:rsidP="00000000" w:rsidRDefault="00000000" w:rsidRPr="00000000" w14:paraId="00000A9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P_ADC_30X</w:t>
            </w:r>
          </w:p>
          <w:p w:rsidR="00000000" w:rsidDel="00000000" w:rsidP="00000000" w:rsidRDefault="00000000" w:rsidRPr="00000000" w14:paraId="00000A9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P_ADC_3X</w:t>
            </w:r>
          </w:p>
          <w:p w:rsidR="00000000" w:rsidDel="00000000" w:rsidP="00000000" w:rsidRDefault="00000000" w:rsidRPr="00000000" w14:paraId="00000A9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P_ADC_EXT</w:t>
            </w:r>
          </w:p>
          <w:p w:rsidR="00000000" w:rsidDel="00000000" w:rsidP="00000000" w:rsidRDefault="00000000" w:rsidRPr="00000000" w14:paraId="00000A9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P_ADC_FLOAT</w:t>
            </w:r>
          </w:p>
          <w:p w:rsidR="00000000" w:rsidDel="00000000" w:rsidP="00000000" w:rsidRDefault="00000000" w:rsidRPr="00000000" w14:paraId="00000A9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P_ADC_GIO</w:t>
            </w:r>
          </w:p>
          <w:p w:rsidR="00000000" w:rsidDel="00000000" w:rsidP="00000000" w:rsidRDefault="00000000" w:rsidRPr="00000000" w14:paraId="00000A9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P_ADC_SCOPE</w:t>
            </w:r>
          </w:p>
          <w:p w:rsidR="00000000" w:rsidDel="00000000" w:rsidP="00000000" w:rsidRDefault="00000000" w:rsidRPr="00000000" w14:paraId="00000A9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P_ADC_VIO</w:t>
            </w:r>
          </w:p>
          <w:p w:rsidR="00000000" w:rsidDel="00000000" w:rsidP="00000000" w:rsidRDefault="00000000" w:rsidRPr="00000000" w14:paraId="00000A9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P_AND_AB</w:t>
            </w:r>
          </w:p>
          <w:p w:rsidR="00000000" w:rsidDel="00000000" w:rsidP="00000000" w:rsidRDefault="00000000" w:rsidRPr="00000000" w14:paraId="00000AA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P_ASYNC_IO</w:t>
            </w:r>
          </w:p>
          <w:p w:rsidR="00000000" w:rsidDel="00000000" w:rsidP="00000000" w:rsidRDefault="00000000" w:rsidRPr="00000000" w14:paraId="00000AA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P_ASYNC_RX</w:t>
            </w:r>
          </w:p>
          <w:p w:rsidR="00000000" w:rsidDel="00000000" w:rsidP="00000000" w:rsidRDefault="00000000" w:rsidRPr="00000000" w14:paraId="00000AA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P_ASYNC_TX</w:t>
            </w:r>
          </w:p>
          <w:p w:rsidR="00000000" w:rsidDel="00000000" w:rsidP="00000000" w:rsidRDefault="00000000" w:rsidRPr="00000000" w14:paraId="00000AA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P_BITDAC</w:t>
            </w:r>
          </w:p>
          <w:p w:rsidR="00000000" w:rsidDel="00000000" w:rsidP="00000000" w:rsidRDefault="00000000" w:rsidRPr="00000000" w14:paraId="00000AA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P_CHANNEL</w:t>
            </w:r>
          </w:p>
          <w:p w:rsidR="00000000" w:rsidDel="00000000" w:rsidP="00000000" w:rsidRDefault="00000000" w:rsidRPr="00000000" w14:paraId="00000AA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P_COMPARE_AB</w:t>
            </w:r>
          </w:p>
          <w:p w:rsidR="00000000" w:rsidDel="00000000" w:rsidP="00000000" w:rsidRDefault="00000000" w:rsidRPr="00000000" w14:paraId="00000AA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P_COMPARE_AB_FB</w:t>
            </w:r>
          </w:p>
          <w:p w:rsidR="00000000" w:rsidDel="00000000" w:rsidP="00000000" w:rsidRDefault="00000000" w:rsidRPr="00000000" w14:paraId="00000AA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P_COUNT_HIGHS</w:t>
            </w:r>
          </w:p>
        </w:tc>
        <w:tc>
          <w:tcPr>
            <w:shd w:fill="auto" w:val="clear"/>
            <w:tcMar>
              <w:top w:w="43.2" w:type="dxa"/>
              <w:left w:w="43.2" w:type="dxa"/>
              <w:bottom w:w="43.2" w:type="dxa"/>
              <w:right w:w="43.2" w:type="dxa"/>
            </w:tcMar>
            <w:vAlign w:val="top"/>
          </w:tcPr>
          <w:p w:rsidR="00000000" w:rsidDel="00000000" w:rsidP="00000000" w:rsidRDefault="00000000" w:rsidRPr="00000000" w14:paraId="00000AA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P_COUNT_RISES</w:t>
            </w:r>
          </w:p>
          <w:p w:rsidR="00000000" w:rsidDel="00000000" w:rsidP="00000000" w:rsidRDefault="00000000" w:rsidRPr="00000000" w14:paraId="00000AA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P_COUNTER_HIGHS</w:t>
            </w:r>
          </w:p>
          <w:p w:rsidR="00000000" w:rsidDel="00000000" w:rsidP="00000000" w:rsidRDefault="00000000" w:rsidRPr="00000000" w14:paraId="00000AA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P_COUNTER_PERIODS</w:t>
            </w:r>
          </w:p>
          <w:p w:rsidR="00000000" w:rsidDel="00000000" w:rsidP="00000000" w:rsidRDefault="00000000" w:rsidRPr="00000000" w14:paraId="00000AA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P_COUNTER_TICKS</w:t>
            </w:r>
          </w:p>
          <w:p w:rsidR="00000000" w:rsidDel="00000000" w:rsidP="00000000" w:rsidRDefault="00000000" w:rsidRPr="00000000" w14:paraId="00000AA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P_DAC_124R_3V</w:t>
            </w:r>
          </w:p>
          <w:p w:rsidR="00000000" w:rsidDel="00000000" w:rsidP="00000000" w:rsidRDefault="00000000" w:rsidRPr="00000000" w14:paraId="00000AA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P_DAC_600R_2V</w:t>
            </w:r>
          </w:p>
          <w:p w:rsidR="00000000" w:rsidDel="00000000" w:rsidP="00000000" w:rsidRDefault="00000000" w:rsidRPr="00000000" w14:paraId="00000AA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P_DAC_75R_2V</w:t>
            </w:r>
          </w:p>
          <w:p w:rsidR="00000000" w:rsidDel="00000000" w:rsidP="00000000" w:rsidRDefault="00000000" w:rsidRPr="00000000" w14:paraId="00000AA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P_DAC_990R_3V</w:t>
            </w:r>
          </w:p>
          <w:p w:rsidR="00000000" w:rsidDel="00000000" w:rsidP="00000000" w:rsidRDefault="00000000" w:rsidRPr="00000000" w14:paraId="00000AB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P_DAC_DITHER_PWM</w:t>
            </w:r>
          </w:p>
          <w:p w:rsidR="00000000" w:rsidDel="00000000" w:rsidP="00000000" w:rsidRDefault="00000000" w:rsidRPr="00000000" w14:paraId="00000AB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P_DAC_DITHER_RND</w:t>
            </w:r>
          </w:p>
          <w:p w:rsidR="00000000" w:rsidDel="00000000" w:rsidP="00000000" w:rsidRDefault="00000000" w:rsidRPr="00000000" w14:paraId="00000AB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P_DAC_NOISE</w:t>
            </w:r>
          </w:p>
          <w:p w:rsidR="00000000" w:rsidDel="00000000" w:rsidP="00000000" w:rsidRDefault="00000000" w:rsidRPr="00000000" w14:paraId="00000AB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P_EVENTS_TICKS</w:t>
            </w:r>
          </w:p>
          <w:p w:rsidR="00000000" w:rsidDel="00000000" w:rsidP="00000000" w:rsidRDefault="00000000" w:rsidRPr="00000000" w14:paraId="00000AB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P_FILT0_AB</w:t>
            </w:r>
          </w:p>
          <w:p w:rsidR="00000000" w:rsidDel="00000000" w:rsidP="00000000" w:rsidRDefault="00000000" w:rsidRPr="00000000" w14:paraId="00000AB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P_FILT1_AB</w:t>
            </w:r>
          </w:p>
          <w:p w:rsidR="00000000" w:rsidDel="00000000" w:rsidP="00000000" w:rsidRDefault="00000000" w:rsidRPr="00000000" w14:paraId="00000AB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P_FILT2_AB</w:t>
            </w:r>
          </w:p>
          <w:p w:rsidR="00000000" w:rsidDel="00000000" w:rsidP="00000000" w:rsidRDefault="00000000" w:rsidRPr="00000000" w14:paraId="00000AB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P_FILT3_AB</w:t>
            </w:r>
          </w:p>
          <w:p w:rsidR="00000000" w:rsidDel="00000000" w:rsidP="00000000" w:rsidRDefault="00000000" w:rsidRPr="00000000" w14:paraId="00000AB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P_HIGH_100UA</w:t>
            </w:r>
          </w:p>
          <w:p w:rsidR="00000000" w:rsidDel="00000000" w:rsidP="00000000" w:rsidRDefault="00000000" w:rsidRPr="00000000" w14:paraId="00000AB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P_HIGH_10UA</w:t>
            </w:r>
          </w:p>
          <w:p w:rsidR="00000000" w:rsidDel="00000000" w:rsidP="00000000" w:rsidRDefault="00000000" w:rsidRPr="00000000" w14:paraId="00000AB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P_HIGH_150K</w:t>
            </w:r>
          </w:p>
          <w:p w:rsidR="00000000" w:rsidDel="00000000" w:rsidP="00000000" w:rsidRDefault="00000000" w:rsidRPr="00000000" w14:paraId="00000AB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P_HIGH_15K</w:t>
            </w:r>
          </w:p>
        </w:tc>
        <w:tc>
          <w:tcPr>
            <w:shd w:fill="auto" w:val="clear"/>
            <w:tcMar>
              <w:top w:w="43.2" w:type="dxa"/>
              <w:left w:w="43.2" w:type="dxa"/>
              <w:bottom w:w="43.2" w:type="dxa"/>
              <w:right w:w="43.2" w:type="dxa"/>
            </w:tcMar>
            <w:vAlign w:val="top"/>
          </w:tcPr>
          <w:p w:rsidR="00000000" w:rsidDel="00000000" w:rsidP="00000000" w:rsidRDefault="00000000" w:rsidRPr="00000000" w14:paraId="00000AB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P_HIGH_1K5</w:t>
            </w:r>
          </w:p>
          <w:p w:rsidR="00000000" w:rsidDel="00000000" w:rsidP="00000000" w:rsidRDefault="00000000" w:rsidRPr="00000000" w14:paraId="00000AB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P_HIGH_1MA</w:t>
            </w:r>
          </w:p>
          <w:p w:rsidR="00000000" w:rsidDel="00000000" w:rsidP="00000000" w:rsidRDefault="00000000" w:rsidRPr="00000000" w14:paraId="00000AB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P_HIGH_FAST</w:t>
            </w:r>
          </w:p>
          <w:p w:rsidR="00000000" w:rsidDel="00000000" w:rsidP="00000000" w:rsidRDefault="00000000" w:rsidRPr="00000000" w14:paraId="00000AB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P_HIGH_FLOAT</w:t>
            </w:r>
          </w:p>
          <w:p w:rsidR="00000000" w:rsidDel="00000000" w:rsidP="00000000" w:rsidRDefault="00000000" w:rsidRPr="00000000" w14:paraId="00000AC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P_HIGH_TICKS</w:t>
            </w:r>
          </w:p>
          <w:p w:rsidR="00000000" w:rsidDel="00000000" w:rsidP="00000000" w:rsidRDefault="00000000" w:rsidRPr="00000000" w14:paraId="00000AC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P_INVERT_A</w:t>
            </w:r>
          </w:p>
          <w:p w:rsidR="00000000" w:rsidDel="00000000" w:rsidP="00000000" w:rsidRDefault="00000000" w:rsidRPr="00000000" w14:paraId="00000AC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P_INVERT_B</w:t>
            </w:r>
          </w:p>
          <w:p w:rsidR="00000000" w:rsidDel="00000000" w:rsidP="00000000" w:rsidRDefault="00000000" w:rsidRPr="00000000" w14:paraId="00000AC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P_INVERT_IN</w:t>
            </w:r>
          </w:p>
          <w:p w:rsidR="00000000" w:rsidDel="00000000" w:rsidP="00000000" w:rsidRDefault="00000000" w:rsidRPr="00000000" w14:paraId="00000AC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P_INVERT_OUT</w:t>
            </w:r>
          </w:p>
          <w:p w:rsidR="00000000" w:rsidDel="00000000" w:rsidP="00000000" w:rsidRDefault="00000000" w:rsidRPr="00000000" w14:paraId="00000AC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P_INVERT_OUTPUT</w:t>
            </w:r>
          </w:p>
          <w:p w:rsidR="00000000" w:rsidDel="00000000" w:rsidP="00000000" w:rsidRDefault="00000000" w:rsidRPr="00000000" w14:paraId="00000AC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P_LEVEL_A</w:t>
            </w:r>
          </w:p>
          <w:p w:rsidR="00000000" w:rsidDel="00000000" w:rsidP="00000000" w:rsidRDefault="00000000" w:rsidRPr="00000000" w14:paraId="00000AC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P_LEVEL_A_FBN</w:t>
            </w:r>
          </w:p>
          <w:p w:rsidR="00000000" w:rsidDel="00000000" w:rsidP="00000000" w:rsidRDefault="00000000" w:rsidRPr="00000000" w14:paraId="00000AC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P_LEVEL_B_FBN</w:t>
            </w:r>
          </w:p>
          <w:p w:rsidR="00000000" w:rsidDel="00000000" w:rsidP="00000000" w:rsidRDefault="00000000" w:rsidRPr="00000000" w14:paraId="00000AC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P_LEVEL_B_FBP</w:t>
            </w:r>
          </w:p>
          <w:p w:rsidR="00000000" w:rsidDel="00000000" w:rsidP="00000000" w:rsidRDefault="00000000" w:rsidRPr="00000000" w14:paraId="00000AC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P_LOCAL_A</w:t>
            </w:r>
          </w:p>
          <w:p w:rsidR="00000000" w:rsidDel="00000000" w:rsidP="00000000" w:rsidRDefault="00000000" w:rsidRPr="00000000" w14:paraId="00000AC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P_LOCAL_B</w:t>
            </w:r>
          </w:p>
          <w:p w:rsidR="00000000" w:rsidDel="00000000" w:rsidP="00000000" w:rsidRDefault="00000000" w:rsidRPr="00000000" w14:paraId="00000AC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P_LOGIC_A</w:t>
            </w:r>
          </w:p>
          <w:p w:rsidR="00000000" w:rsidDel="00000000" w:rsidP="00000000" w:rsidRDefault="00000000" w:rsidRPr="00000000" w14:paraId="00000AC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P_LOGIC_A_FB</w:t>
            </w:r>
          </w:p>
          <w:p w:rsidR="00000000" w:rsidDel="00000000" w:rsidP="00000000" w:rsidRDefault="00000000" w:rsidRPr="00000000" w14:paraId="00000AC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P_LOGIC_B_FB</w:t>
            </w:r>
          </w:p>
          <w:p w:rsidR="00000000" w:rsidDel="00000000" w:rsidP="00000000" w:rsidRDefault="00000000" w:rsidRPr="00000000" w14:paraId="00000AC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P_LOW_100UA</w:t>
            </w:r>
          </w:p>
        </w:tc>
        <w:tc>
          <w:tcPr>
            <w:shd w:fill="auto" w:val="clear"/>
            <w:tcMar>
              <w:top w:w="43.2" w:type="dxa"/>
              <w:left w:w="43.2" w:type="dxa"/>
              <w:bottom w:w="43.2" w:type="dxa"/>
              <w:right w:w="43.2" w:type="dxa"/>
            </w:tcMar>
            <w:vAlign w:val="top"/>
          </w:tcPr>
          <w:p w:rsidR="00000000" w:rsidDel="00000000" w:rsidP="00000000" w:rsidRDefault="00000000" w:rsidRPr="00000000" w14:paraId="00000AD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P_LOW_10UA</w:t>
            </w:r>
          </w:p>
          <w:p w:rsidR="00000000" w:rsidDel="00000000" w:rsidP="00000000" w:rsidRDefault="00000000" w:rsidRPr="00000000" w14:paraId="00000AD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P_LOW_150K</w:t>
            </w:r>
          </w:p>
          <w:p w:rsidR="00000000" w:rsidDel="00000000" w:rsidP="00000000" w:rsidRDefault="00000000" w:rsidRPr="00000000" w14:paraId="00000AD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P_LOW_15K</w:t>
            </w:r>
          </w:p>
          <w:p w:rsidR="00000000" w:rsidDel="00000000" w:rsidP="00000000" w:rsidRDefault="00000000" w:rsidRPr="00000000" w14:paraId="00000AD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P_LOW_1K5</w:t>
            </w:r>
          </w:p>
          <w:p w:rsidR="00000000" w:rsidDel="00000000" w:rsidP="00000000" w:rsidRDefault="00000000" w:rsidRPr="00000000" w14:paraId="00000AD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P_LOW_1MA</w:t>
            </w:r>
          </w:p>
          <w:p w:rsidR="00000000" w:rsidDel="00000000" w:rsidP="00000000" w:rsidRDefault="00000000" w:rsidRPr="00000000" w14:paraId="00000AD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P_LOW_FAST</w:t>
            </w:r>
          </w:p>
          <w:p w:rsidR="00000000" w:rsidDel="00000000" w:rsidP="00000000" w:rsidRDefault="00000000" w:rsidRPr="00000000" w14:paraId="00000AD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P_LOW_FLOAT</w:t>
            </w:r>
          </w:p>
          <w:p w:rsidR="00000000" w:rsidDel="00000000" w:rsidP="00000000" w:rsidRDefault="00000000" w:rsidRPr="00000000" w14:paraId="00000AD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P_MINUS1_A</w:t>
            </w:r>
          </w:p>
          <w:p w:rsidR="00000000" w:rsidDel="00000000" w:rsidP="00000000" w:rsidRDefault="00000000" w:rsidRPr="00000000" w14:paraId="00000AD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P_MINUS1_B</w:t>
            </w:r>
          </w:p>
          <w:p w:rsidR="00000000" w:rsidDel="00000000" w:rsidP="00000000" w:rsidRDefault="00000000" w:rsidRPr="00000000" w14:paraId="00000AD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P_MINUS2_A</w:t>
            </w:r>
          </w:p>
          <w:p w:rsidR="00000000" w:rsidDel="00000000" w:rsidP="00000000" w:rsidRDefault="00000000" w:rsidRPr="00000000" w14:paraId="00000AD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P_MINUS2_B</w:t>
            </w:r>
          </w:p>
          <w:p w:rsidR="00000000" w:rsidDel="00000000" w:rsidP="00000000" w:rsidRDefault="00000000" w:rsidRPr="00000000" w14:paraId="00000AD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P_MINUS3_A</w:t>
            </w:r>
          </w:p>
          <w:p w:rsidR="00000000" w:rsidDel="00000000" w:rsidP="00000000" w:rsidRDefault="00000000" w:rsidRPr="00000000" w14:paraId="00000AD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P_MINUS3_B</w:t>
            </w:r>
          </w:p>
          <w:p w:rsidR="00000000" w:rsidDel="00000000" w:rsidP="00000000" w:rsidRDefault="00000000" w:rsidRPr="00000000" w14:paraId="00000AD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P_NCO_DUTY</w:t>
            </w:r>
          </w:p>
          <w:p w:rsidR="00000000" w:rsidDel="00000000" w:rsidP="00000000" w:rsidRDefault="00000000" w:rsidRPr="00000000" w14:paraId="00000AD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P_NCO_FREQ</w:t>
            </w:r>
          </w:p>
          <w:p w:rsidR="00000000" w:rsidDel="00000000" w:rsidP="00000000" w:rsidRDefault="00000000" w:rsidRPr="00000000" w14:paraId="00000AD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P_NORMAL</w:t>
            </w:r>
          </w:p>
          <w:p w:rsidR="00000000" w:rsidDel="00000000" w:rsidP="00000000" w:rsidRDefault="00000000" w:rsidRPr="00000000" w14:paraId="00000AE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P_OE</w:t>
            </w:r>
          </w:p>
          <w:p w:rsidR="00000000" w:rsidDel="00000000" w:rsidP="00000000" w:rsidRDefault="00000000" w:rsidRPr="00000000" w14:paraId="00000AE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P_OR_AB</w:t>
            </w:r>
          </w:p>
          <w:p w:rsidR="00000000" w:rsidDel="00000000" w:rsidP="00000000" w:rsidRDefault="00000000" w:rsidRPr="00000000" w14:paraId="00000AE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P_OUTBIT_A</w:t>
            </w:r>
          </w:p>
          <w:p w:rsidR="00000000" w:rsidDel="00000000" w:rsidP="00000000" w:rsidRDefault="00000000" w:rsidRPr="00000000" w14:paraId="00000AE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P_OUTBIT_B</w:t>
            </w:r>
          </w:p>
        </w:tc>
        <w:tc>
          <w:tcPr>
            <w:shd w:fill="auto" w:val="clear"/>
            <w:tcMar>
              <w:top w:w="43.2" w:type="dxa"/>
              <w:left w:w="43.2" w:type="dxa"/>
              <w:bottom w:w="43.2" w:type="dxa"/>
              <w:right w:w="43.2" w:type="dxa"/>
            </w:tcMar>
            <w:vAlign w:val="top"/>
          </w:tcPr>
          <w:p w:rsidR="00000000" w:rsidDel="00000000" w:rsidP="00000000" w:rsidRDefault="00000000" w:rsidRPr="00000000" w14:paraId="00000AE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P_PASS_AB</w:t>
            </w:r>
          </w:p>
          <w:p w:rsidR="00000000" w:rsidDel="00000000" w:rsidP="00000000" w:rsidRDefault="00000000" w:rsidRPr="00000000" w14:paraId="00000AE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P_PERIODS_HIGHS</w:t>
            </w:r>
          </w:p>
          <w:p w:rsidR="00000000" w:rsidDel="00000000" w:rsidP="00000000" w:rsidRDefault="00000000" w:rsidRPr="00000000" w14:paraId="00000AE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P_PERIODS_TICKS</w:t>
            </w:r>
          </w:p>
          <w:p w:rsidR="00000000" w:rsidDel="00000000" w:rsidP="00000000" w:rsidRDefault="00000000" w:rsidRPr="00000000" w14:paraId="00000AE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P_PLUS1_A</w:t>
            </w:r>
          </w:p>
          <w:p w:rsidR="00000000" w:rsidDel="00000000" w:rsidP="00000000" w:rsidRDefault="00000000" w:rsidRPr="00000000" w14:paraId="00000AE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P_PLUS1_B</w:t>
            </w:r>
          </w:p>
          <w:p w:rsidR="00000000" w:rsidDel="00000000" w:rsidP="00000000" w:rsidRDefault="00000000" w:rsidRPr="00000000" w14:paraId="00000AE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P_PLUS2_A</w:t>
            </w:r>
          </w:p>
          <w:p w:rsidR="00000000" w:rsidDel="00000000" w:rsidP="00000000" w:rsidRDefault="00000000" w:rsidRPr="00000000" w14:paraId="00000AE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P_PLUS2_B</w:t>
            </w:r>
          </w:p>
          <w:p w:rsidR="00000000" w:rsidDel="00000000" w:rsidP="00000000" w:rsidRDefault="00000000" w:rsidRPr="00000000" w14:paraId="00000AE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P_PLUS3_A</w:t>
            </w:r>
          </w:p>
          <w:p w:rsidR="00000000" w:rsidDel="00000000" w:rsidP="00000000" w:rsidRDefault="00000000" w:rsidRPr="00000000" w14:paraId="00000AE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P_PLUS3_B</w:t>
            </w:r>
          </w:p>
          <w:p w:rsidR="00000000" w:rsidDel="00000000" w:rsidP="00000000" w:rsidRDefault="00000000" w:rsidRPr="00000000" w14:paraId="00000AE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P_PULSE</w:t>
            </w:r>
          </w:p>
          <w:p w:rsidR="00000000" w:rsidDel="00000000" w:rsidP="00000000" w:rsidRDefault="00000000" w:rsidRPr="00000000" w14:paraId="00000AE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P_PWM_SAWTOOTH</w:t>
            </w:r>
          </w:p>
          <w:p w:rsidR="00000000" w:rsidDel="00000000" w:rsidP="00000000" w:rsidRDefault="00000000" w:rsidRPr="00000000" w14:paraId="00000AE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P_PWM_SMPS</w:t>
            </w:r>
          </w:p>
          <w:p w:rsidR="00000000" w:rsidDel="00000000" w:rsidP="00000000" w:rsidRDefault="00000000" w:rsidRPr="00000000" w14:paraId="00000AF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P_PWM_TRIANGLE</w:t>
            </w:r>
          </w:p>
          <w:p w:rsidR="00000000" w:rsidDel="00000000" w:rsidP="00000000" w:rsidRDefault="00000000" w:rsidRPr="00000000" w14:paraId="00000AF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P_QUADRATURE</w:t>
            </w:r>
          </w:p>
          <w:p w:rsidR="00000000" w:rsidDel="00000000" w:rsidP="00000000" w:rsidRDefault="00000000" w:rsidRPr="00000000" w14:paraId="00000AF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P_REG_UP</w:t>
            </w:r>
          </w:p>
          <w:p w:rsidR="00000000" w:rsidDel="00000000" w:rsidP="00000000" w:rsidRDefault="00000000" w:rsidRPr="00000000" w14:paraId="00000AF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P_REG_UP_DOWN</w:t>
            </w:r>
          </w:p>
          <w:p w:rsidR="00000000" w:rsidDel="00000000" w:rsidP="00000000" w:rsidRDefault="00000000" w:rsidRPr="00000000" w14:paraId="00000AF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P_REPOSITORY</w:t>
            </w:r>
          </w:p>
          <w:p w:rsidR="00000000" w:rsidDel="00000000" w:rsidP="00000000" w:rsidRDefault="00000000" w:rsidRPr="00000000" w14:paraId="00000AF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P_SCHMITT_A</w:t>
            </w:r>
          </w:p>
          <w:p w:rsidR="00000000" w:rsidDel="00000000" w:rsidP="00000000" w:rsidRDefault="00000000" w:rsidRPr="00000000" w14:paraId="00000AF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P_SCHMITT_A_FB</w:t>
            </w:r>
          </w:p>
          <w:p w:rsidR="00000000" w:rsidDel="00000000" w:rsidP="00000000" w:rsidRDefault="00000000" w:rsidRPr="00000000" w14:paraId="00000AF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P_SCHMITT_B_FB</w:t>
            </w:r>
          </w:p>
        </w:tc>
        <w:tc>
          <w:tcPr>
            <w:shd w:fill="auto" w:val="clear"/>
            <w:tcMar>
              <w:top w:w="43.2" w:type="dxa"/>
              <w:left w:w="43.2" w:type="dxa"/>
              <w:bottom w:w="43.2" w:type="dxa"/>
              <w:right w:w="43.2" w:type="dxa"/>
            </w:tcMar>
            <w:vAlign w:val="top"/>
          </w:tcPr>
          <w:p w:rsidR="00000000" w:rsidDel="00000000" w:rsidP="00000000" w:rsidRDefault="00000000" w:rsidRPr="00000000" w14:paraId="00000AF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P_STATE_TICKS</w:t>
            </w:r>
          </w:p>
          <w:p w:rsidR="00000000" w:rsidDel="00000000" w:rsidP="00000000" w:rsidRDefault="00000000" w:rsidRPr="00000000" w14:paraId="00000AF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P_SYNC_IO</w:t>
            </w:r>
          </w:p>
          <w:p w:rsidR="00000000" w:rsidDel="00000000" w:rsidP="00000000" w:rsidRDefault="00000000" w:rsidRPr="00000000" w14:paraId="00000AF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P_SYNC_RX</w:t>
            </w:r>
          </w:p>
          <w:p w:rsidR="00000000" w:rsidDel="00000000" w:rsidP="00000000" w:rsidRDefault="00000000" w:rsidRPr="00000000" w14:paraId="00000AF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P_SYNC_TX</w:t>
            </w:r>
          </w:p>
          <w:p w:rsidR="00000000" w:rsidDel="00000000" w:rsidP="00000000" w:rsidRDefault="00000000" w:rsidRPr="00000000" w14:paraId="00000AF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P_TRANSITION</w:t>
            </w:r>
          </w:p>
          <w:p w:rsidR="00000000" w:rsidDel="00000000" w:rsidP="00000000" w:rsidRDefault="00000000" w:rsidRPr="00000000" w14:paraId="00000AF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P_TRUE_A</w:t>
            </w:r>
          </w:p>
          <w:p w:rsidR="00000000" w:rsidDel="00000000" w:rsidP="00000000" w:rsidRDefault="00000000" w:rsidRPr="00000000" w14:paraId="00000AF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P_TRUE_B</w:t>
            </w:r>
          </w:p>
          <w:p w:rsidR="00000000" w:rsidDel="00000000" w:rsidP="00000000" w:rsidRDefault="00000000" w:rsidRPr="00000000" w14:paraId="00000AF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P_TRUE_IN</w:t>
            </w:r>
          </w:p>
          <w:p w:rsidR="00000000" w:rsidDel="00000000" w:rsidP="00000000" w:rsidRDefault="00000000" w:rsidRPr="00000000" w14:paraId="00000B0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P_TRUE_OUT</w:t>
            </w:r>
          </w:p>
          <w:p w:rsidR="00000000" w:rsidDel="00000000" w:rsidP="00000000" w:rsidRDefault="00000000" w:rsidRPr="00000000" w14:paraId="00000B0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P_TRUE_OUTPUT</w:t>
            </w:r>
          </w:p>
          <w:p w:rsidR="00000000" w:rsidDel="00000000" w:rsidP="00000000" w:rsidRDefault="00000000" w:rsidRPr="00000000" w14:paraId="00000B0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P_TT_00</w:t>
            </w:r>
          </w:p>
          <w:p w:rsidR="00000000" w:rsidDel="00000000" w:rsidP="00000000" w:rsidRDefault="00000000" w:rsidRPr="00000000" w14:paraId="00000B0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P_TT_01</w:t>
            </w:r>
          </w:p>
          <w:p w:rsidR="00000000" w:rsidDel="00000000" w:rsidP="00000000" w:rsidRDefault="00000000" w:rsidRPr="00000000" w14:paraId="00000B0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P_TT_10</w:t>
            </w:r>
          </w:p>
          <w:p w:rsidR="00000000" w:rsidDel="00000000" w:rsidP="00000000" w:rsidRDefault="00000000" w:rsidRPr="00000000" w14:paraId="00000B0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P_TT_11</w:t>
            </w:r>
          </w:p>
          <w:p w:rsidR="00000000" w:rsidDel="00000000" w:rsidP="00000000" w:rsidRDefault="00000000" w:rsidRPr="00000000" w14:paraId="00000B0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P_USB_PAIR</w:t>
            </w:r>
          </w:p>
          <w:p w:rsidR="00000000" w:rsidDel="00000000" w:rsidP="00000000" w:rsidRDefault="00000000" w:rsidRPr="00000000" w14:paraId="00000B0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P_XOR_AB</w:t>
            </w:r>
          </w:p>
          <w:p w:rsidR="00000000" w:rsidDel="00000000" w:rsidP="00000000" w:rsidRDefault="00000000" w:rsidRPr="00000000" w14:paraId="00000B0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PA</w:t>
            </w:r>
          </w:p>
          <w:p w:rsidR="00000000" w:rsidDel="00000000" w:rsidP="00000000" w:rsidRDefault="00000000" w:rsidRPr="00000000" w14:paraId="00000B0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PB</w:t>
            </w:r>
          </w:p>
          <w:p w:rsidR="00000000" w:rsidDel="00000000" w:rsidP="00000000" w:rsidRDefault="00000000" w:rsidRPr="00000000" w14:paraId="00000B0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PC_KEY</w:t>
            </w:r>
          </w:p>
          <w:p w:rsidR="00000000" w:rsidDel="00000000" w:rsidP="00000000" w:rsidRDefault="00000000" w:rsidRPr="00000000" w14:paraId="00000B0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PC_MOUSE</w:t>
            </w:r>
          </w:p>
        </w:tc>
        <w:tc>
          <w:tcPr>
            <w:shd w:fill="auto" w:val="clear"/>
            <w:tcMar>
              <w:top w:w="43.2" w:type="dxa"/>
              <w:left w:w="43.2" w:type="dxa"/>
              <w:bottom w:w="43.2" w:type="dxa"/>
              <w:right w:w="43.2" w:type="dxa"/>
            </w:tcMar>
            <w:vAlign w:val="top"/>
          </w:tcPr>
          <w:p w:rsidR="00000000" w:rsidDel="00000000" w:rsidP="00000000" w:rsidRDefault="00000000" w:rsidRPr="00000000" w14:paraId="00000B0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PI</w:t>
            </w:r>
          </w:p>
          <w:p w:rsidR="00000000" w:rsidDel="00000000" w:rsidP="00000000" w:rsidRDefault="00000000" w:rsidRPr="00000000" w14:paraId="00000B0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PINCLEAR</w:t>
            </w:r>
          </w:p>
          <w:p w:rsidR="00000000" w:rsidDel="00000000" w:rsidP="00000000" w:rsidRDefault="00000000" w:rsidRPr="00000000" w14:paraId="00000B0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PINF</w:t>
            </w:r>
          </w:p>
          <w:p w:rsidR="00000000" w:rsidDel="00000000" w:rsidP="00000000" w:rsidRDefault="00000000" w:rsidRPr="00000000" w14:paraId="00000B0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PINFLOAT</w:t>
            </w:r>
            <w:r w:rsidDel="00000000" w:rsidR="00000000" w:rsidRPr="00000000">
              <w:rPr>
                <w:rtl w:val="0"/>
              </w:rPr>
            </w:r>
          </w:p>
          <w:p w:rsidR="00000000" w:rsidDel="00000000" w:rsidP="00000000" w:rsidRDefault="00000000" w:rsidRPr="00000000" w14:paraId="00000B1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PINH</w:t>
            </w:r>
          </w:p>
          <w:p w:rsidR="00000000" w:rsidDel="00000000" w:rsidP="00000000" w:rsidRDefault="00000000" w:rsidRPr="00000000" w14:paraId="00000B1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PINHIGH</w:t>
            </w:r>
          </w:p>
          <w:p w:rsidR="00000000" w:rsidDel="00000000" w:rsidP="00000000" w:rsidRDefault="00000000" w:rsidRPr="00000000" w14:paraId="00000B1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PINL</w:t>
            </w:r>
            <w:r w:rsidDel="00000000" w:rsidR="00000000" w:rsidRPr="00000000">
              <w:rPr>
                <w:rtl w:val="0"/>
              </w:rPr>
            </w:r>
          </w:p>
          <w:p w:rsidR="00000000" w:rsidDel="00000000" w:rsidP="00000000" w:rsidRDefault="00000000" w:rsidRPr="00000000" w14:paraId="00000B1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PINLOW</w:t>
            </w:r>
            <w:r w:rsidDel="00000000" w:rsidR="00000000" w:rsidRPr="00000000">
              <w:rPr>
                <w:rtl w:val="0"/>
              </w:rPr>
            </w:r>
          </w:p>
          <w:p w:rsidR="00000000" w:rsidDel="00000000" w:rsidP="00000000" w:rsidRDefault="00000000" w:rsidRPr="00000000" w14:paraId="00000B1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PINR</w:t>
            </w:r>
          </w:p>
          <w:p w:rsidR="00000000" w:rsidDel="00000000" w:rsidP="00000000" w:rsidRDefault="00000000" w:rsidRPr="00000000" w14:paraId="00000B1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PINREAD</w:t>
            </w:r>
          </w:p>
          <w:p w:rsidR="00000000" w:rsidDel="00000000" w:rsidP="00000000" w:rsidRDefault="00000000" w:rsidRPr="00000000" w14:paraId="00000B1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PINSTART</w:t>
            </w:r>
          </w:p>
          <w:p w:rsidR="00000000" w:rsidDel="00000000" w:rsidP="00000000" w:rsidRDefault="00000000" w:rsidRPr="00000000" w14:paraId="00000B1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PINT</w:t>
            </w:r>
          </w:p>
          <w:p w:rsidR="00000000" w:rsidDel="00000000" w:rsidP="00000000" w:rsidRDefault="00000000" w:rsidRPr="00000000" w14:paraId="00000B1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PINTOGGLE</w:t>
            </w:r>
          </w:p>
          <w:p w:rsidR="00000000" w:rsidDel="00000000" w:rsidP="00000000" w:rsidRDefault="00000000" w:rsidRPr="00000000" w14:paraId="00000B1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PINW</w:t>
            </w:r>
          </w:p>
          <w:p w:rsidR="00000000" w:rsidDel="00000000" w:rsidP="00000000" w:rsidRDefault="00000000" w:rsidRPr="00000000" w14:paraId="00000B1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PINWRITE</w:t>
            </w:r>
          </w:p>
          <w:p w:rsidR="00000000" w:rsidDel="00000000" w:rsidP="00000000" w:rsidRDefault="00000000" w:rsidRPr="00000000" w14:paraId="00000B1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PLOT</w:t>
            </w:r>
          </w:p>
          <w:p w:rsidR="00000000" w:rsidDel="00000000" w:rsidP="00000000" w:rsidRDefault="00000000" w:rsidRPr="00000000" w14:paraId="00000B1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POLAR</w:t>
            </w:r>
          </w:p>
          <w:p w:rsidR="00000000" w:rsidDel="00000000" w:rsidP="00000000" w:rsidRDefault="00000000" w:rsidRPr="00000000" w14:paraId="00000B1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POLLATN</w:t>
            </w:r>
          </w:p>
          <w:p w:rsidR="00000000" w:rsidDel="00000000" w:rsidP="00000000" w:rsidRDefault="00000000" w:rsidRPr="00000000" w14:paraId="00000B1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POLLCT</w:t>
            </w:r>
            <w:r w:rsidDel="00000000" w:rsidR="00000000" w:rsidRPr="00000000">
              <w:rPr>
                <w:rtl w:val="0"/>
              </w:rPr>
            </w:r>
          </w:p>
          <w:p w:rsidR="00000000" w:rsidDel="00000000" w:rsidP="00000000" w:rsidRDefault="00000000" w:rsidRPr="00000000" w14:paraId="00000B1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POLLCT1</w:t>
            </w:r>
          </w:p>
        </w:tc>
        <w:tc>
          <w:tcPr>
            <w:shd w:fill="auto" w:val="clear"/>
            <w:tcMar>
              <w:top w:w="43.2" w:type="dxa"/>
              <w:left w:w="43.2" w:type="dxa"/>
              <w:bottom w:w="43.2" w:type="dxa"/>
              <w:right w:w="43.2" w:type="dxa"/>
            </w:tcMar>
            <w:vAlign w:val="top"/>
          </w:tcPr>
          <w:p w:rsidR="00000000" w:rsidDel="00000000" w:rsidP="00000000" w:rsidRDefault="00000000" w:rsidRPr="00000000" w14:paraId="00000B2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POLLCT2</w:t>
            </w:r>
          </w:p>
          <w:p w:rsidR="00000000" w:rsidDel="00000000" w:rsidP="00000000" w:rsidRDefault="00000000" w:rsidRPr="00000000" w14:paraId="00000B2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POLLCT3</w:t>
            </w:r>
          </w:p>
          <w:p w:rsidR="00000000" w:rsidDel="00000000" w:rsidP="00000000" w:rsidRDefault="00000000" w:rsidRPr="00000000" w14:paraId="00000B2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POLLFBW</w:t>
            </w:r>
            <w:r w:rsidDel="00000000" w:rsidR="00000000" w:rsidRPr="00000000">
              <w:rPr>
                <w:rtl w:val="0"/>
              </w:rPr>
            </w:r>
          </w:p>
          <w:p w:rsidR="00000000" w:rsidDel="00000000" w:rsidP="00000000" w:rsidRDefault="00000000" w:rsidRPr="00000000" w14:paraId="00000B2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POLLINT</w:t>
            </w:r>
          </w:p>
          <w:p w:rsidR="00000000" w:rsidDel="00000000" w:rsidP="00000000" w:rsidRDefault="00000000" w:rsidRPr="00000000" w14:paraId="00000B2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POLLPAT</w:t>
            </w:r>
          </w:p>
          <w:p w:rsidR="00000000" w:rsidDel="00000000" w:rsidP="00000000" w:rsidRDefault="00000000" w:rsidRPr="00000000" w14:paraId="00000B2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POLLQMT</w:t>
            </w:r>
          </w:p>
          <w:p w:rsidR="00000000" w:rsidDel="00000000" w:rsidP="00000000" w:rsidRDefault="00000000" w:rsidRPr="00000000" w14:paraId="00000B2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POLLSE1</w:t>
            </w:r>
          </w:p>
          <w:p w:rsidR="00000000" w:rsidDel="00000000" w:rsidP="00000000" w:rsidRDefault="00000000" w:rsidRPr="00000000" w14:paraId="00000B2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POLLSE2</w:t>
            </w:r>
          </w:p>
          <w:p w:rsidR="00000000" w:rsidDel="00000000" w:rsidP="00000000" w:rsidRDefault="00000000" w:rsidRPr="00000000" w14:paraId="00000B2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POLLSE3</w:t>
            </w:r>
          </w:p>
          <w:p w:rsidR="00000000" w:rsidDel="00000000" w:rsidP="00000000" w:rsidRDefault="00000000" w:rsidRPr="00000000" w14:paraId="00000B2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POLLSE4</w:t>
            </w:r>
          </w:p>
          <w:p w:rsidR="00000000" w:rsidDel="00000000" w:rsidP="00000000" w:rsidRDefault="00000000" w:rsidRPr="00000000" w14:paraId="00000B2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POLLXFI</w:t>
            </w:r>
          </w:p>
          <w:p w:rsidR="00000000" w:rsidDel="00000000" w:rsidP="00000000" w:rsidRDefault="00000000" w:rsidRPr="00000000" w14:paraId="00000B2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POLLXMT</w:t>
            </w:r>
          </w:p>
          <w:p w:rsidR="00000000" w:rsidDel="00000000" w:rsidP="00000000" w:rsidRDefault="00000000" w:rsidRPr="00000000" w14:paraId="00000B2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POLLXRL</w:t>
            </w:r>
          </w:p>
          <w:p w:rsidR="00000000" w:rsidDel="00000000" w:rsidP="00000000" w:rsidRDefault="00000000" w:rsidRPr="00000000" w14:paraId="00000B2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POLLXRO</w:t>
            </w:r>
            <w:r w:rsidDel="00000000" w:rsidR="00000000" w:rsidRPr="00000000">
              <w:rPr>
                <w:rtl w:val="0"/>
              </w:rPr>
            </w:r>
          </w:p>
          <w:p w:rsidR="00000000" w:rsidDel="00000000" w:rsidP="00000000" w:rsidRDefault="00000000" w:rsidRPr="00000000" w14:paraId="00000B2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POLXY</w:t>
            </w:r>
          </w:p>
          <w:p w:rsidR="00000000" w:rsidDel="00000000" w:rsidP="00000000" w:rsidRDefault="00000000" w:rsidRPr="00000000" w14:paraId="00000B2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POP</w:t>
            </w:r>
          </w:p>
          <w:p w:rsidR="00000000" w:rsidDel="00000000" w:rsidP="00000000" w:rsidRDefault="00000000" w:rsidRPr="00000000" w14:paraId="00000B3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POPA</w:t>
            </w:r>
          </w:p>
          <w:p w:rsidR="00000000" w:rsidDel="00000000" w:rsidP="00000000" w:rsidRDefault="00000000" w:rsidRPr="00000000" w14:paraId="00000B3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POPB</w:t>
            </w:r>
          </w:p>
          <w:p w:rsidR="00000000" w:rsidDel="00000000" w:rsidP="00000000" w:rsidRDefault="00000000" w:rsidRPr="00000000" w14:paraId="00000B3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POS</w:t>
            </w:r>
          </w:p>
          <w:p w:rsidR="00000000" w:rsidDel="00000000" w:rsidP="00000000" w:rsidRDefault="00000000" w:rsidRPr="00000000" w14:paraId="00000B3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POSX</w:t>
            </w:r>
          </w:p>
        </w:tc>
        <w:tc>
          <w:tcPr>
            <w:shd w:fill="auto" w:val="clear"/>
            <w:tcMar>
              <w:top w:w="43.2" w:type="dxa"/>
              <w:left w:w="43.2" w:type="dxa"/>
              <w:bottom w:w="43.2" w:type="dxa"/>
              <w:right w:w="43.2" w:type="dxa"/>
            </w:tcMar>
            <w:vAlign w:val="top"/>
          </w:tcPr>
          <w:p w:rsidR="00000000" w:rsidDel="00000000" w:rsidP="00000000" w:rsidRDefault="00000000" w:rsidRPr="00000000" w14:paraId="00000B3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PR0</w:t>
            </w:r>
          </w:p>
          <w:p w:rsidR="00000000" w:rsidDel="00000000" w:rsidP="00000000" w:rsidRDefault="00000000" w:rsidRPr="00000000" w14:paraId="00000B3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PR1</w:t>
            </w:r>
          </w:p>
          <w:p w:rsidR="00000000" w:rsidDel="00000000" w:rsidP="00000000" w:rsidRDefault="00000000" w:rsidRPr="00000000" w14:paraId="00000B3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PR2</w:t>
            </w:r>
          </w:p>
          <w:p w:rsidR="00000000" w:rsidDel="00000000" w:rsidP="00000000" w:rsidRDefault="00000000" w:rsidRPr="00000000" w14:paraId="00000B3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PR3</w:t>
            </w:r>
          </w:p>
          <w:p w:rsidR="00000000" w:rsidDel="00000000" w:rsidP="00000000" w:rsidRDefault="00000000" w:rsidRPr="00000000" w14:paraId="00000B3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PR4</w:t>
            </w:r>
          </w:p>
          <w:p w:rsidR="00000000" w:rsidDel="00000000" w:rsidP="00000000" w:rsidRDefault="00000000" w:rsidRPr="00000000" w14:paraId="00000B3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PR5</w:t>
            </w:r>
          </w:p>
          <w:p w:rsidR="00000000" w:rsidDel="00000000" w:rsidP="00000000" w:rsidRDefault="00000000" w:rsidRPr="00000000" w14:paraId="00000B3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PR6</w:t>
            </w:r>
          </w:p>
          <w:p w:rsidR="00000000" w:rsidDel="00000000" w:rsidP="00000000" w:rsidRDefault="00000000" w:rsidRPr="00000000" w14:paraId="00000B3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PR7</w:t>
            </w:r>
          </w:p>
          <w:p w:rsidR="00000000" w:rsidDel="00000000" w:rsidP="00000000" w:rsidRDefault="00000000" w:rsidRPr="00000000" w14:paraId="00000B3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PRECISE</w:t>
            </w:r>
          </w:p>
          <w:p w:rsidR="00000000" w:rsidDel="00000000" w:rsidP="00000000" w:rsidRDefault="00000000" w:rsidRPr="00000000" w14:paraId="00000B3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PRECOMPILE</w:t>
            </w:r>
          </w:p>
          <w:p w:rsidR="00000000" w:rsidDel="00000000" w:rsidP="00000000" w:rsidRDefault="00000000" w:rsidRPr="00000000" w14:paraId="00000B3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PRI</w:t>
            </w:r>
          </w:p>
          <w:p w:rsidR="00000000" w:rsidDel="00000000" w:rsidP="00000000" w:rsidRDefault="00000000" w:rsidRPr="00000000" w14:paraId="00000B3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PTRA</w:t>
            </w:r>
          </w:p>
          <w:p w:rsidR="00000000" w:rsidDel="00000000" w:rsidP="00000000" w:rsidRDefault="00000000" w:rsidRPr="00000000" w14:paraId="00000B4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PTRB</w:t>
            </w:r>
            <w:r w:rsidDel="00000000" w:rsidR="00000000" w:rsidRPr="00000000">
              <w:rPr>
                <w:rtl w:val="0"/>
              </w:rPr>
            </w:r>
          </w:p>
          <w:p w:rsidR="00000000" w:rsidDel="00000000" w:rsidP="00000000" w:rsidRDefault="00000000" w:rsidRPr="00000000" w14:paraId="00000B4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PUB</w:t>
            </w:r>
          </w:p>
          <w:p w:rsidR="00000000" w:rsidDel="00000000" w:rsidP="00000000" w:rsidRDefault="00000000" w:rsidRPr="00000000" w14:paraId="00000B4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PUSH</w:t>
            </w:r>
          </w:p>
          <w:p w:rsidR="00000000" w:rsidDel="00000000" w:rsidP="00000000" w:rsidRDefault="00000000" w:rsidRPr="00000000" w14:paraId="00000B4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PUSHA</w:t>
            </w:r>
          </w:p>
          <w:p w:rsidR="00000000" w:rsidDel="00000000" w:rsidP="00000000" w:rsidRDefault="00000000" w:rsidRPr="00000000" w14:paraId="00000B4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PUSHB</w:t>
            </w:r>
          </w:p>
        </w:tc>
      </w:tr>
    </w:tbl>
    <w:p w:rsidR="00000000" w:rsidDel="00000000" w:rsidP="00000000" w:rsidRDefault="00000000" w:rsidRPr="00000000" w14:paraId="00000B45">
      <w:pPr>
        <w:pStyle w:val="Heading2"/>
        <w:pageBreakBefore w:val="0"/>
        <w:widowControl w:val="0"/>
        <w:tabs>
          <w:tab w:val="left" w:leader="none" w:pos="8280"/>
          <w:tab w:val="left" w:leader="none" w:pos="7695"/>
          <w:tab w:val="left" w:leader="none" w:pos="6975"/>
          <w:tab w:val="left" w:leader="none" w:pos="6030"/>
          <w:tab w:val="left" w:leader="none" w:pos="4995"/>
          <w:tab w:val="left" w:leader="none" w:pos="3915"/>
          <w:tab w:val="left" w:leader="none" w:pos="3015"/>
          <w:tab w:val="left" w:leader="none" w:pos="1935"/>
          <w:tab w:val="left" w:leader="none" w:pos="765"/>
        </w:tabs>
        <w:spacing w:line="240" w:lineRule="auto"/>
        <w:rPr/>
      </w:pPr>
      <w:bookmarkStart w:colFirst="0" w:colLast="0" w:name="_nnb8n6clfe8f" w:id="834"/>
      <w:bookmarkEnd w:id="834"/>
      <w:r w:rsidDel="00000000" w:rsidR="00000000" w:rsidRPr="00000000">
        <w:rPr>
          <w:rtl w:val="0"/>
        </w:rPr>
        <w:t xml:space="preserve">Q - R</w:t>
      </w:r>
    </w:p>
    <w:tbl>
      <w:tblPr>
        <w:tblStyle w:val="Table48"/>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1020"/>
        <w:gridCol w:w="1005"/>
        <w:gridCol w:w="975"/>
        <w:gridCol w:w="915"/>
        <w:gridCol w:w="915"/>
        <w:gridCol w:w="810"/>
        <w:gridCol w:w="945"/>
        <w:gridCol w:w="840"/>
        <w:gridCol w:w="870"/>
        <w:gridCol w:w="900"/>
        <w:tblGridChange w:id="0">
          <w:tblGrid>
            <w:gridCol w:w="885"/>
            <w:gridCol w:w="1020"/>
            <w:gridCol w:w="1005"/>
            <w:gridCol w:w="975"/>
            <w:gridCol w:w="915"/>
            <w:gridCol w:w="915"/>
            <w:gridCol w:w="810"/>
            <w:gridCol w:w="945"/>
            <w:gridCol w:w="840"/>
            <w:gridCol w:w="870"/>
            <w:gridCol w:w="900"/>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B4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QCOS</w:t>
            </w:r>
          </w:p>
          <w:p w:rsidR="00000000" w:rsidDel="00000000" w:rsidP="00000000" w:rsidRDefault="00000000" w:rsidRPr="00000000" w14:paraId="00000B4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QDIV</w:t>
            </w:r>
          </w:p>
          <w:p w:rsidR="00000000" w:rsidDel="00000000" w:rsidP="00000000" w:rsidRDefault="00000000" w:rsidRPr="00000000" w14:paraId="00000B4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QEXP</w:t>
            </w:r>
          </w:p>
          <w:p w:rsidR="00000000" w:rsidDel="00000000" w:rsidP="00000000" w:rsidRDefault="00000000" w:rsidRPr="00000000" w14:paraId="00000B4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QFRAC</w:t>
            </w:r>
          </w:p>
          <w:p w:rsidR="00000000" w:rsidDel="00000000" w:rsidP="00000000" w:rsidRDefault="00000000" w:rsidRPr="00000000" w14:paraId="00000B4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QLOG</w:t>
            </w:r>
          </w:p>
          <w:p w:rsidR="00000000" w:rsidDel="00000000" w:rsidP="00000000" w:rsidRDefault="00000000" w:rsidRPr="00000000" w14:paraId="00000B4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QMUL</w:t>
            </w:r>
          </w:p>
        </w:tc>
        <w:tc>
          <w:tcPr>
            <w:shd w:fill="auto" w:val="clear"/>
            <w:tcMar>
              <w:top w:w="43.2" w:type="dxa"/>
              <w:left w:w="43.2" w:type="dxa"/>
              <w:bottom w:w="43.2" w:type="dxa"/>
              <w:right w:w="43.2" w:type="dxa"/>
            </w:tcMar>
            <w:vAlign w:val="top"/>
          </w:tcPr>
          <w:p w:rsidR="00000000" w:rsidDel="00000000" w:rsidP="00000000" w:rsidRDefault="00000000" w:rsidRPr="00000000" w14:paraId="00000B4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QROTATE</w:t>
            </w:r>
          </w:p>
          <w:p w:rsidR="00000000" w:rsidDel="00000000" w:rsidP="00000000" w:rsidRDefault="00000000" w:rsidRPr="00000000" w14:paraId="00000B4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QSIN</w:t>
            </w:r>
          </w:p>
          <w:p w:rsidR="00000000" w:rsidDel="00000000" w:rsidP="00000000" w:rsidRDefault="00000000" w:rsidRPr="00000000" w14:paraId="00000B4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QSQRT</w:t>
            </w:r>
          </w:p>
          <w:p w:rsidR="00000000" w:rsidDel="00000000" w:rsidP="00000000" w:rsidRDefault="00000000" w:rsidRPr="00000000" w14:paraId="00000B4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QUIT</w:t>
            </w:r>
          </w:p>
          <w:p w:rsidR="00000000" w:rsidDel="00000000" w:rsidP="00000000" w:rsidRDefault="00000000" w:rsidRPr="00000000" w14:paraId="00000B5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QVECTOR</w:t>
            </w:r>
          </w:p>
          <w:p w:rsidR="00000000" w:rsidDel="00000000" w:rsidP="00000000" w:rsidRDefault="00000000" w:rsidRPr="00000000" w14:paraId="00000B5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RANGE</w:t>
            </w:r>
          </w:p>
        </w:tc>
        <w:tc>
          <w:tcPr>
            <w:shd w:fill="auto" w:val="clear"/>
            <w:tcMar>
              <w:top w:w="43.2" w:type="dxa"/>
              <w:left w:w="43.2" w:type="dxa"/>
              <w:bottom w:w="43.2" w:type="dxa"/>
              <w:right w:w="43.2" w:type="dxa"/>
            </w:tcMar>
            <w:vAlign w:val="top"/>
          </w:tcPr>
          <w:p w:rsidR="00000000" w:rsidDel="00000000" w:rsidP="00000000" w:rsidRDefault="00000000" w:rsidRPr="00000000" w14:paraId="00000B5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RATE</w:t>
            </w:r>
          </w:p>
          <w:p w:rsidR="00000000" w:rsidDel="00000000" w:rsidP="00000000" w:rsidRDefault="00000000" w:rsidRPr="00000000" w14:paraId="00000B5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RCL</w:t>
            </w:r>
          </w:p>
          <w:p w:rsidR="00000000" w:rsidDel="00000000" w:rsidP="00000000" w:rsidRDefault="00000000" w:rsidRPr="00000000" w14:paraId="00000B5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RCR</w:t>
            </w:r>
          </w:p>
          <w:p w:rsidR="00000000" w:rsidDel="00000000" w:rsidP="00000000" w:rsidRDefault="00000000" w:rsidRPr="00000000" w14:paraId="00000B5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RCZL</w:t>
            </w:r>
          </w:p>
          <w:p w:rsidR="00000000" w:rsidDel="00000000" w:rsidP="00000000" w:rsidRDefault="00000000" w:rsidRPr="00000000" w14:paraId="00000B5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RCZR</w:t>
            </w:r>
            <w:r w:rsidDel="00000000" w:rsidR="00000000" w:rsidRPr="00000000">
              <w:rPr>
                <w:rtl w:val="0"/>
              </w:rPr>
            </w:r>
          </w:p>
          <w:p w:rsidR="00000000" w:rsidDel="00000000" w:rsidP="00000000" w:rsidRDefault="00000000" w:rsidRPr="00000000" w14:paraId="00000B5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RDBYTE</w:t>
            </w:r>
          </w:p>
        </w:tc>
        <w:tc>
          <w:tcPr>
            <w:shd w:fill="auto" w:val="clear"/>
            <w:tcMar>
              <w:top w:w="43.2" w:type="dxa"/>
              <w:left w:w="43.2" w:type="dxa"/>
              <w:bottom w:w="43.2" w:type="dxa"/>
              <w:right w:w="43.2" w:type="dxa"/>
            </w:tcMar>
            <w:vAlign w:val="top"/>
          </w:tcPr>
          <w:p w:rsidR="00000000" w:rsidDel="00000000" w:rsidP="00000000" w:rsidRDefault="00000000" w:rsidRPr="00000000" w14:paraId="00000B5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RDFAST</w:t>
            </w:r>
          </w:p>
          <w:p w:rsidR="00000000" w:rsidDel="00000000" w:rsidP="00000000" w:rsidRDefault="00000000" w:rsidRPr="00000000" w14:paraId="00000B5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RDLONG</w:t>
            </w:r>
          </w:p>
          <w:p w:rsidR="00000000" w:rsidDel="00000000" w:rsidP="00000000" w:rsidRDefault="00000000" w:rsidRPr="00000000" w14:paraId="00000B5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RDLUT</w:t>
            </w:r>
          </w:p>
          <w:p w:rsidR="00000000" w:rsidDel="00000000" w:rsidP="00000000" w:rsidRDefault="00000000" w:rsidRPr="00000000" w14:paraId="00000B5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RDPIN</w:t>
            </w:r>
            <w:r w:rsidDel="00000000" w:rsidR="00000000" w:rsidRPr="00000000">
              <w:rPr>
                <w:rtl w:val="0"/>
              </w:rPr>
            </w:r>
          </w:p>
          <w:p w:rsidR="00000000" w:rsidDel="00000000" w:rsidP="00000000" w:rsidRDefault="00000000" w:rsidRPr="00000000" w14:paraId="00000B5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RDWORD</w:t>
            </w:r>
          </w:p>
          <w:p w:rsidR="00000000" w:rsidDel="00000000" w:rsidP="00000000" w:rsidRDefault="00000000" w:rsidRPr="00000000" w14:paraId="00000B5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RECV</w:t>
            </w:r>
          </w:p>
        </w:tc>
        <w:tc>
          <w:tcPr>
            <w:shd w:fill="auto" w:val="clear"/>
            <w:tcMar>
              <w:top w:w="43.2" w:type="dxa"/>
              <w:left w:w="43.2" w:type="dxa"/>
              <w:bottom w:w="43.2" w:type="dxa"/>
              <w:right w:w="43.2" w:type="dxa"/>
            </w:tcMar>
            <w:vAlign w:val="top"/>
          </w:tcPr>
          <w:p w:rsidR="00000000" w:rsidDel="00000000" w:rsidP="00000000" w:rsidRDefault="00000000" w:rsidRPr="00000000" w14:paraId="00000B5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RED</w:t>
            </w:r>
          </w:p>
          <w:p w:rsidR="00000000" w:rsidDel="00000000" w:rsidP="00000000" w:rsidRDefault="00000000" w:rsidRPr="00000000" w14:paraId="00000B5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REG</w:t>
            </w:r>
          </w:p>
          <w:p w:rsidR="00000000" w:rsidDel="00000000" w:rsidP="00000000" w:rsidRDefault="00000000" w:rsidRPr="00000000" w14:paraId="00000B6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REGEXEC</w:t>
            </w:r>
          </w:p>
          <w:p w:rsidR="00000000" w:rsidDel="00000000" w:rsidP="00000000" w:rsidRDefault="00000000" w:rsidRPr="00000000" w14:paraId="00000B6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REGLOAD</w:t>
            </w:r>
          </w:p>
          <w:p w:rsidR="00000000" w:rsidDel="00000000" w:rsidP="00000000" w:rsidRDefault="00000000" w:rsidRPr="00000000" w14:paraId="00000B6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REP</w:t>
            </w:r>
          </w:p>
          <w:p w:rsidR="00000000" w:rsidDel="00000000" w:rsidP="00000000" w:rsidRDefault="00000000" w:rsidRPr="00000000" w14:paraId="00000B6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REPEAT</w:t>
            </w:r>
          </w:p>
        </w:tc>
        <w:tc>
          <w:tcPr>
            <w:shd w:fill="auto" w:val="clear"/>
            <w:tcMar>
              <w:top w:w="43.2" w:type="dxa"/>
              <w:left w:w="43.2" w:type="dxa"/>
              <w:bottom w:w="43.2" w:type="dxa"/>
              <w:right w:w="43.2" w:type="dxa"/>
            </w:tcMar>
            <w:vAlign w:val="top"/>
          </w:tcPr>
          <w:p w:rsidR="00000000" w:rsidDel="00000000" w:rsidP="00000000" w:rsidRDefault="00000000" w:rsidRPr="00000000" w14:paraId="00000B6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RES</w:t>
            </w:r>
          </w:p>
          <w:p w:rsidR="00000000" w:rsidDel="00000000" w:rsidP="00000000" w:rsidRDefault="00000000" w:rsidRPr="00000000" w14:paraId="00000B6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RESI0</w:t>
            </w:r>
          </w:p>
          <w:p w:rsidR="00000000" w:rsidDel="00000000" w:rsidP="00000000" w:rsidRDefault="00000000" w:rsidRPr="00000000" w14:paraId="00000B6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RESI1</w:t>
            </w:r>
          </w:p>
          <w:p w:rsidR="00000000" w:rsidDel="00000000" w:rsidP="00000000" w:rsidRDefault="00000000" w:rsidRPr="00000000" w14:paraId="00000B6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RESI2</w:t>
            </w:r>
          </w:p>
          <w:p w:rsidR="00000000" w:rsidDel="00000000" w:rsidP="00000000" w:rsidRDefault="00000000" w:rsidRPr="00000000" w14:paraId="00000B6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RESI3</w:t>
            </w:r>
          </w:p>
          <w:p w:rsidR="00000000" w:rsidDel="00000000" w:rsidP="00000000" w:rsidRDefault="00000000" w:rsidRPr="00000000" w14:paraId="00000B6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RET</w:t>
            </w:r>
          </w:p>
        </w:tc>
        <w:tc>
          <w:tcPr>
            <w:shd w:fill="auto" w:val="clear"/>
            <w:tcMar>
              <w:top w:w="43.2" w:type="dxa"/>
              <w:left w:w="43.2" w:type="dxa"/>
              <w:bottom w:w="43.2" w:type="dxa"/>
              <w:right w:w="43.2" w:type="dxa"/>
            </w:tcMar>
            <w:vAlign w:val="top"/>
          </w:tcPr>
          <w:p w:rsidR="00000000" w:rsidDel="00000000" w:rsidP="00000000" w:rsidRDefault="00000000" w:rsidRPr="00000000" w14:paraId="00000B6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RETA</w:t>
            </w:r>
          </w:p>
          <w:p w:rsidR="00000000" w:rsidDel="00000000" w:rsidP="00000000" w:rsidRDefault="00000000" w:rsidRPr="00000000" w14:paraId="00000B6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RETB</w:t>
            </w:r>
          </w:p>
          <w:p w:rsidR="00000000" w:rsidDel="00000000" w:rsidP="00000000" w:rsidRDefault="00000000" w:rsidRPr="00000000" w14:paraId="00000B6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RETI0</w:t>
            </w:r>
          </w:p>
          <w:p w:rsidR="00000000" w:rsidDel="00000000" w:rsidP="00000000" w:rsidRDefault="00000000" w:rsidRPr="00000000" w14:paraId="00000B6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RETI1</w:t>
            </w:r>
            <w:r w:rsidDel="00000000" w:rsidR="00000000" w:rsidRPr="00000000">
              <w:rPr>
                <w:rtl w:val="0"/>
              </w:rPr>
            </w:r>
          </w:p>
          <w:p w:rsidR="00000000" w:rsidDel="00000000" w:rsidP="00000000" w:rsidRDefault="00000000" w:rsidRPr="00000000" w14:paraId="00000B6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RETI2</w:t>
            </w:r>
          </w:p>
          <w:p w:rsidR="00000000" w:rsidDel="00000000" w:rsidP="00000000" w:rsidRDefault="00000000" w:rsidRPr="00000000" w14:paraId="00000B6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RETI3</w:t>
            </w:r>
          </w:p>
        </w:tc>
        <w:tc>
          <w:tcPr>
            <w:shd w:fill="auto" w:val="clear"/>
            <w:tcMar>
              <w:top w:w="43.2" w:type="dxa"/>
              <w:left w:w="43.2" w:type="dxa"/>
              <w:bottom w:w="43.2" w:type="dxa"/>
              <w:right w:w="43.2" w:type="dxa"/>
            </w:tcMar>
            <w:vAlign w:val="top"/>
          </w:tcPr>
          <w:p w:rsidR="00000000" w:rsidDel="00000000" w:rsidP="00000000" w:rsidRDefault="00000000" w:rsidRPr="00000000" w14:paraId="00000B7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RETURN</w:t>
            </w:r>
          </w:p>
          <w:p w:rsidR="00000000" w:rsidDel="00000000" w:rsidP="00000000" w:rsidRDefault="00000000" w:rsidRPr="00000000" w14:paraId="00000B7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REV</w:t>
            </w:r>
          </w:p>
          <w:p w:rsidR="00000000" w:rsidDel="00000000" w:rsidP="00000000" w:rsidRDefault="00000000" w:rsidRPr="00000000" w14:paraId="00000B7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RFBYTE</w:t>
            </w:r>
          </w:p>
          <w:p w:rsidR="00000000" w:rsidDel="00000000" w:rsidP="00000000" w:rsidRDefault="00000000" w:rsidRPr="00000000" w14:paraId="00000B7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RFLONG</w:t>
            </w:r>
          </w:p>
          <w:p w:rsidR="00000000" w:rsidDel="00000000" w:rsidP="00000000" w:rsidRDefault="00000000" w:rsidRPr="00000000" w14:paraId="00000B7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RFVAR</w:t>
            </w:r>
            <w:r w:rsidDel="00000000" w:rsidR="00000000" w:rsidRPr="00000000">
              <w:rPr>
                <w:rtl w:val="0"/>
              </w:rPr>
            </w:r>
          </w:p>
          <w:p w:rsidR="00000000" w:rsidDel="00000000" w:rsidP="00000000" w:rsidRDefault="00000000" w:rsidRPr="00000000" w14:paraId="00000B7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RFVARS</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B7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RFWORD</w:t>
            </w:r>
          </w:p>
          <w:p w:rsidR="00000000" w:rsidDel="00000000" w:rsidP="00000000" w:rsidRDefault="00000000" w:rsidRPr="00000000" w14:paraId="00000B7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RGB16</w:t>
            </w:r>
          </w:p>
          <w:p w:rsidR="00000000" w:rsidDel="00000000" w:rsidP="00000000" w:rsidRDefault="00000000" w:rsidRPr="00000000" w14:paraId="00000B7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RGB24</w:t>
            </w:r>
          </w:p>
          <w:p w:rsidR="00000000" w:rsidDel="00000000" w:rsidP="00000000" w:rsidRDefault="00000000" w:rsidRPr="00000000" w14:paraId="00000B7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RGB8</w:t>
            </w:r>
          </w:p>
          <w:p w:rsidR="00000000" w:rsidDel="00000000" w:rsidP="00000000" w:rsidRDefault="00000000" w:rsidRPr="00000000" w14:paraId="00000B7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RGBEXP</w:t>
            </w:r>
            <w:r w:rsidDel="00000000" w:rsidR="00000000" w:rsidRPr="00000000">
              <w:rPr>
                <w:rtl w:val="0"/>
              </w:rPr>
            </w:r>
          </w:p>
          <w:p w:rsidR="00000000" w:rsidDel="00000000" w:rsidP="00000000" w:rsidRDefault="00000000" w:rsidRPr="00000000" w14:paraId="00000B7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RGBI8</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B7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RGBI8W</w:t>
            </w:r>
            <w:r w:rsidDel="00000000" w:rsidR="00000000" w:rsidRPr="00000000">
              <w:rPr>
                <w:rtl w:val="0"/>
              </w:rPr>
            </w:r>
          </w:p>
          <w:p w:rsidR="00000000" w:rsidDel="00000000" w:rsidP="00000000" w:rsidRDefault="00000000" w:rsidRPr="00000000" w14:paraId="00000B7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RGBI8X</w:t>
            </w:r>
            <w:r w:rsidDel="00000000" w:rsidR="00000000" w:rsidRPr="00000000">
              <w:rPr>
                <w:rtl w:val="0"/>
              </w:rPr>
            </w:r>
          </w:p>
          <w:p w:rsidR="00000000" w:rsidDel="00000000" w:rsidP="00000000" w:rsidRDefault="00000000" w:rsidRPr="00000000" w14:paraId="00000B7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RGBSQZ</w:t>
            </w:r>
          </w:p>
          <w:p w:rsidR="00000000" w:rsidDel="00000000" w:rsidP="00000000" w:rsidRDefault="00000000" w:rsidRPr="00000000" w14:paraId="00000B7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ROL</w:t>
            </w:r>
          </w:p>
          <w:p w:rsidR="00000000" w:rsidDel="00000000" w:rsidP="00000000" w:rsidRDefault="00000000" w:rsidRPr="00000000" w14:paraId="00000B8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ROLBYTE</w:t>
            </w:r>
          </w:p>
          <w:p w:rsidR="00000000" w:rsidDel="00000000" w:rsidP="00000000" w:rsidRDefault="00000000" w:rsidRPr="00000000" w14:paraId="00000B8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ROLNIB</w:t>
            </w:r>
          </w:p>
        </w:tc>
        <w:tc>
          <w:tcPr>
            <w:shd w:fill="auto" w:val="clear"/>
            <w:tcMar>
              <w:top w:w="43.2" w:type="dxa"/>
              <w:left w:w="43.2" w:type="dxa"/>
              <w:bottom w:w="43.2" w:type="dxa"/>
              <w:right w:w="43.2" w:type="dxa"/>
            </w:tcMar>
            <w:vAlign w:val="top"/>
          </w:tcPr>
          <w:p w:rsidR="00000000" w:rsidDel="00000000" w:rsidP="00000000" w:rsidRDefault="00000000" w:rsidRPr="00000000" w14:paraId="00000B8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ROLWORD</w:t>
            </w:r>
          </w:p>
          <w:p w:rsidR="00000000" w:rsidDel="00000000" w:rsidP="00000000" w:rsidRDefault="00000000" w:rsidRPr="00000000" w14:paraId="00000B8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ROR</w:t>
            </w:r>
          </w:p>
          <w:p w:rsidR="00000000" w:rsidDel="00000000" w:rsidP="00000000" w:rsidRDefault="00000000" w:rsidRPr="00000000" w14:paraId="00000B8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ROTXY</w:t>
            </w:r>
            <w:r w:rsidDel="00000000" w:rsidR="00000000" w:rsidRPr="00000000">
              <w:rPr>
                <w:rtl w:val="0"/>
              </w:rPr>
            </w:r>
          </w:p>
          <w:p w:rsidR="00000000" w:rsidDel="00000000" w:rsidP="00000000" w:rsidRDefault="00000000" w:rsidRPr="00000000" w14:paraId="00000B8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ROUND</w:t>
            </w:r>
          </w:p>
          <w:p w:rsidR="00000000" w:rsidDel="00000000" w:rsidP="00000000" w:rsidRDefault="00000000" w:rsidRPr="00000000" w14:paraId="00000B8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RQPIN</w:t>
            </w:r>
          </w:p>
        </w:tc>
      </w:tr>
    </w:tbl>
    <w:p w:rsidR="00000000" w:rsidDel="00000000" w:rsidP="00000000" w:rsidRDefault="00000000" w:rsidRPr="00000000" w14:paraId="00000B87">
      <w:pPr>
        <w:pStyle w:val="Heading2"/>
        <w:rPr/>
      </w:pPr>
      <w:bookmarkStart w:colFirst="0" w:colLast="0" w:name="_64zabaxy953i" w:id="835"/>
      <w:bookmarkEnd w:id="835"/>
      <w:r w:rsidDel="00000000" w:rsidR="00000000" w:rsidRPr="00000000">
        <w:rPr>
          <w:rtl w:val="0"/>
        </w:rPr>
        <w:t xml:space="preserve">S - T</w:t>
      </w:r>
    </w:p>
    <w:tbl>
      <w:tblPr>
        <w:tblStyle w:val="Table49"/>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470"/>
        <w:gridCol w:w="1455"/>
        <w:gridCol w:w="1065"/>
        <w:gridCol w:w="1560"/>
        <w:gridCol w:w="1140"/>
        <w:gridCol w:w="1095"/>
        <w:gridCol w:w="840"/>
        <w:tblGridChange w:id="0">
          <w:tblGrid>
            <w:gridCol w:w="1455"/>
            <w:gridCol w:w="1470"/>
            <w:gridCol w:w="1455"/>
            <w:gridCol w:w="1065"/>
            <w:gridCol w:w="1560"/>
            <w:gridCol w:w="1140"/>
            <w:gridCol w:w="1095"/>
            <w:gridCol w:w="840"/>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B8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SAL</w:t>
            </w:r>
          </w:p>
          <w:p w:rsidR="00000000" w:rsidDel="00000000" w:rsidP="00000000" w:rsidRDefault="00000000" w:rsidRPr="00000000" w14:paraId="00000B8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SAMPLES</w:t>
            </w:r>
          </w:p>
          <w:p w:rsidR="00000000" w:rsidDel="00000000" w:rsidP="00000000" w:rsidRDefault="00000000" w:rsidRPr="00000000" w14:paraId="00000B8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SAR</w:t>
            </w:r>
          </w:p>
          <w:p w:rsidR="00000000" w:rsidDel="00000000" w:rsidP="00000000" w:rsidRDefault="00000000" w:rsidRPr="00000000" w14:paraId="00000B8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SAVE</w:t>
            </w:r>
          </w:p>
          <w:p w:rsidR="00000000" w:rsidDel="00000000" w:rsidP="00000000" w:rsidRDefault="00000000" w:rsidRPr="00000000" w14:paraId="00000B8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SBIN</w:t>
            </w:r>
          </w:p>
          <w:p w:rsidR="00000000" w:rsidDel="00000000" w:rsidP="00000000" w:rsidRDefault="00000000" w:rsidRPr="00000000" w14:paraId="00000B8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SBIN_</w:t>
            </w:r>
          </w:p>
          <w:p w:rsidR="00000000" w:rsidDel="00000000" w:rsidP="00000000" w:rsidRDefault="00000000" w:rsidRPr="00000000" w14:paraId="00000B8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SBIN_BYTE_</w:t>
            </w:r>
          </w:p>
          <w:p w:rsidR="00000000" w:rsidDel="00000000" w:rsidP="00000000" w:rsidRDefault="00000000" w:rsidRPr="00000000" w14:paraId="00000B8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SBIN_BYTE_ARRAY</w:t>
            </w:r>
          </w:p>
          <w:p w:rsidR="00000000" w:rsidDel="00000000" w:rsidP="00000000" w:rsidRDefault="00000000" w:rsidRPr="00000000" w14:paraId="00000B9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SBIN_BYTE_ARRAY_</w:t>
            </w:r>
          </w:p>
          <w:p w:rsidR="00000000" w:rsidDel="00000000" w:rsidP="00000000" w:rsidRDefault="00000000" w:rsidRPr="00000000" w14:paraId="00000B9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SBIN_LONG</w:t>
            </w:r>
          </w:p>
          <w:p w:rsidR="00000000" w:rsidDel="00000000" w:rsidP="00000000" w:rsidRDefault="00000000" w:rsidRPr="00000000" w14:paraId="00000B9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SBIN_LONG_</w:t>
            </w:r>
          </w:p>
          <w:p w:rsidR="00000000" w:rsidDel="00000000" w:rsidP="00000000" w:rsidRDefault="00000000" w:rsidRPr="00000000" w14:paraId="00000B9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SBIN_LONG_ARRAY</w:t>
            </w:r>
          </w:p>
          <w:p w:rsidR="00000000" w:rsidDel="00000000" w:rsidP="00000000" w:rsidRDefault="00000000" w:rsidRPr="00000000" w14:paraId="00000B9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SBIN_LONG_ARRAY_</w:t>
            </w:r>
          </w:p>
          <w:p w:rsidR="00000000" w:rsidDel="00000000" w:rsidP="00000000" w:rsidRDefault="00000000" w:rsidRPr="00000000" w14:paraId="00000B9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SBIN_REG_ARRAY</w:t>
            </w:r>
          </w:p>
          <w:p w:rsidR="00000000" w:rsidDel="00000000" w:rsidP="00000000" w:rsidRDefault="00000000" w:rsidRPr="00000000" w14:paraId="00000B9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SBIN_REG_ARRAY_</w:t>
            </w:r>
          </w:p>
          <w:p w:rsidR="00000000" w:rsidDel="00000000" w:rsidP="00000000" w:rsidRDefault="00000000" w:rsidRPr="00000000" w14:paraId="00000B9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SBIN_WORD</w:t>
            </w:r>
          </w:p>
          <w:p w:rsidR="00000000" w:rsidDel="00000000" w:rsidP="00000000" w:rsidRDefault="00000000" w:rsidRPr="00000000" w14:paraId="00000B9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SBIN_WORD_</w:t>
            </w:r>
          </w:p>
          <w:p w:rsidR="00000000" w:rsidDel="00000000" w:rsidP="00000000" w:rsidRDefault="00000000" w:rsidRPr="00000000" w14:paraId="00000B9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SBIN_WORD_ARRAY</w:t>
            </w:r>
          </w:p>
        </w:tc>
        <w:tc>
          <w:tcPr>
            <w:shd w:fill="auto" w:val="clear"/>
            <w:tcMar>
              <w:top w:w="43.2" w:type="dxa"/>
              <w:left w:w="43.2" w:type="dxa"/>
              <w:bottom w:w="43.2" w:type="dxa"/>
              <w:right w:w="43.2" w:type="dxa"/>
            </w:tcMar>
            <w:vAlign w:val="top"/>
          </w:tcPr>
          <w:p w:rsidR="00000000" w:rsidDel="00000000" w:rsidP="00000000" w:rsidRDefault="00000000" w:rsidRPr="00000000" w14:paraId="00000B9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SBIN_WORD_ARRAY_</w:t>
            </w:r>
          </w:p>
          <w:p w:rsidR="00000000" w:rsidDel="00000000" w:rsidP="00000000" w:rsidRDefault="00000000" w:rsidRPr="00000000" w14:paraId="00000B9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SCA</w:t>
            </w:r>
          </w:p>
          <w:p w:rsidR="00000000" w:rsidDel="00000000" w:rsidP="00000000" w:rsidRDefault="00000000" w:rsidRPr="00000000" w14:paraId="00000B9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SCAS</w:t>
            </w:r>
          </w:p>
          <w:p w:rsidR="00000000" w:rsidDel="00000000" w:rsidP="00000000" w:rsidRDefault="00000000" w:rsidRPr="00000000" w14:paraId="00000B9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SCOPE</w:t>
            </w:r>
          </w:p>
          <w:p w:rsidR="00000000" w:rsidDel="00000000" w:rsidP="00000000" w:rsidRDefault="00000000" w:rsidRPr="00000000" w14:paraId="00000B9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SCOPE_XY</w:t>
            </w:r>
          </w:p>
          <w:p w:rsidR="00000000" w:rsidDel="00000000" w:rsidP="00000000" w:rsidRDefault="00000000" w:rsidRPr="00000000" w14:paraId="00000B9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SCROLL</w:t>
              <w:br w:type="textWrapping"/>
              <w:t xml:space="preserve">SDEC</w:t>
            </w:r>
          </w:p>
          <w:p w:rsidR="00000000" w:rsidDel="00000000" w:rsidP="00000000" w:rsidRDefault="00000000" w:rsidRPr="00000000" w14:paraId="00000BA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SDEC_</w:t>
            </w:r>
          </w:p>
          <w:p w:rsidR="00000000" w:rsidDel="00000000" w:rsidP="00000000" w:rsidRDefault="00000000" w:rsidRPr="00000000" w14:paraId="00000BA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SDEC_BYTE</w:t>
            </w:r>
          </w:p>
          <w:p w:rsidR="00000000" w:rsidDel="00000000" w:rsidP="00000000" w:rsidRDefault="00000000" w:rsidRPr="00000000" w14:paraId="00000BA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SDEC_BYTE_</w:t>
            </w:r>
          </w:p>
          <w:p w:rsidR="00000000" w:rsidDel="00000000" w:rsidP="00000000" w:rsidRDefault="00000000" w:rsidRPr="00000000" w14:paraId="00000BA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SDEC_BYTE_ARRAY</w:t>
            </w:r>
          </w:p>
          <w:p w:rsidR="00000000" w:rsidDel="00000000" w:rsidP="00000000" w:rsidRDefault="00000000" w:rsidRPr="00000000" w14:paraId="00000BA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SDEC_BYTE_ARRAY_</w:t>
            </w:r>
          </w:p>
          <w:p w:rsidR="00000000" w:rsidDel="00000000" w:rsidP="00000000" w:rsidRDefault="00000000" w:rsidRPr="00000000" w14:paraId="00000BA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SDEC_LONG</w:t>
            </w:r>
          </w:p>
          <w:p w:rsidR="00000000" w:rsidDel="00000000" w:rsidP="00000000" w:rsidRDefault="00000000" w:rsidRPr="00000000" w14:paraId="00000BA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SDEC_LONG_</w:t>
            </w:r>
          </w:p>
          <w:p w:rsidR="00000000" w:rsidDel="00000000" w:rsidP="00000000" w:rsidRDefault="00000000" w:rsidRPr="00000000" w14:paraId="00000BA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SDEC_LONG_ARRAY</w:t>
            </w:r>
          </w:p>
          <w:p w:rsidR="00000000" w:rsidDel="00000000" w:rsidP="00000000" w:rsidRDefault="00000000" w:rsidRPr="00000000" w14:paraId="00000BA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SDEC_LONG_ARRAY_</w:t>
            </w:r>
          </w:p>
          <w:p w:rsidR="00000000" w:rsidDel="00000000" w:rsidP="00000000" w:rsidRDefault="00000000" w:rsidRPr="00000000" w14:paraId="00000BA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SDEC_REG_ARRAY</w:t>
            </w:r>
          </w:p>
          <w:p w:rsidR="00000000" w:rsidDel="00000000" w:rsidP="00000000" w:rsidRDefault="00000000" w:rsidRPr="00000000" w14:paraId="00000BA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SDEC_REG_ARRAY_</w:t>
            </w:r>
          </w:p>
        </w:tc>
        <w:tc>
          <w:tcPr>
            <w:shd w:fill="auto" w:val="clear"/>
            <w:tcMar>
              <w:top w:w="43.2" w:type="dxa"/>
              <w:left w:w="43.2" w:type="dxa"/>
              <w:bottom w:w="43.2" w:type="dxa"/>
              <w:right w:w="43.2" w:type="dxa"/>
            </w:tcMar>
            <w:vAlign w:val="top"/>
          </w:tcPr>
          <w:p w:rsidR="00000000" w:rsidDel="00000000" w:rsidP="00000000" w:rsidRDefault="00000000" w:rsidRPr="00000000" w14:paraId="00000BA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SDEC_WORD</w:t>
            </w:r>
          </w:p>
          <w:p w:rsidR="00000000" w:rsidDel="00000000" w:rsidP="00000000" w:rsidRDefault="00000000" w:rsidRPr="00000000" w14:paraId="00000BA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SDEC_WORD_</w:t>
            </w:r>
          </w:p>
          <w:p w:rsidR="00000000" w:rsidDel="00000000" w:rsidP="00000000" w:rsidRDefault="00000000" w:rsidRPr="00000000" w14:paraId="00000BA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SDEC_WORD_ARRAY</w:t>
            </w:r>
          </w:p>
          <w:p w:rsidR="00000000" w:rsidDel="00000000" w:rsidP="00000000" w:rsidRDefault="00000000" w:rsidRPr="00000000" w14:paraId="00000BA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SDEC_WORD_ARRAY_</w:t>
            </w:r>
          </w:p>
          <w:p w:rsidR="00000000" w:rsidDel="00000000" w:rsidP="00000000" w:rsidRDefault="00000000" w:rsidRPr="00000000" w14:paraId="00000BA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SEND</w:t>
            </w:r>
          </w:p>
          <w:p w:rsidR="00000000" w:rsidDel="00000000" w:rsidP="00000000" w:rsidRDefault="00000000" w:rsidRPr="00000000" w14:paraId="00000BB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w:t>
            </w:r>
          </w:p>
          <w:p w:rsidR="00000000" w:rsidDel="00000000" w:rsidP="00000000" w:rsidRDefault="00000000" w:rsidRPr="00000000" w14:paraId="00000BB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SETBYTE</w:t>
            </w:r>
          </w:p>
          <w:p w:rsidR="00000000" w:rsidDel="00000000" w:rsidP="00000000" w:rsidRDefault="00000000" w:rsidRPr="00000000" w14:paraId="00000BB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SETCFRQ</w:t>
            </w:r>
            <w:r w:rsidDel="00000000" w:rsidR="00000000" w:rsidRPr="00000000">
              <w:rPr>
                <w:rtl w:val="0"/>
              </w:rPr>
            </w:r>
          </w:p>
          <w:p w:rsidR="00000000" w:rsidDel="00000000" w:rsidP="00000000" w:rsidRDefault="00000000" w:rsidRPr="00000000" w14:paraId="00000BB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SETCI</w:t>
            </w:r>
          </w:p>
          <w:p w:rsidR="00000000" w:rsidDel="00000000" w:rsidP="00000000" w:rsidRDefault="00000000" w:rsidRPr="00000000" w14:paraId="00000BB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SETCMOD</w:t>
            </w:r>
            <w:r w:rsidDel="00000000" w:rsidR="00000000" w:rsidRPr="00000000">
              <w:rPr>
                <w:rtl w:val="0"/>
              </w:rPr>
            </w:r>
          </w:p>
          <w:p w:rsidR="00000000" w:rsidDel="00000000" w:rsidP="00000000" w:rsidRDefault="00000000" w:rsidRPr="00000000" w14:paraId="00000BB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SETCQ</w:t>
            </w:r>
          </w:p>
          <w:p w:rsidR="00000000" w:rsidDel="00000000" w:rsidP="00000000" w:rsidRDefault="00000000" w:rsidRPr="00000000" w14:paraId="00000BB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SETCY</w:t>
            </w:r>
          </w:p>
          <w:p w:rsidR="00000000" w:rsidDel="00000000" w:rsidP="00000000" w:rsidRDefault="00000000" w:rsidRPr="00000000" w14:paraId="00000BB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SETD</w:t>
            </w:r>
          </w:p>
          <w:p w:rsidR="00000000" w:rsidDel="00000000" w:rsidP="00000000" w:rsidRDefault="00000000" w:rsidRPr="00000000" w14:paraId="00000BB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SETDACS</w:t>
            </w:r>
          </w:p>
          <w:p w:rsidR="00000000" w:rsidDel="00000000" w:rsidP="00000000" w:rsidRDefault="00000000" w:rsidRPr="00000000" w14:paraId="00000BB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SETINT1</w:t>
            </w:r>
          </w:p>
          <w:p w:rsidR="00000000" w:rsidDel="00000000" w:rsidP="00000000" w:rsidRDefault="00000000" w:rsidRPr="00000000" w14:paraId="00000BB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SETINT2</w:t>
            </w:r>
          </w:p>
          <w:p w:rsidR="00000000" w:rsidDel="00000000" w:rsidP="00000000" w:rsidRDefault="00000000" w:rsidRPr="00000000" w14:paraId="00000BB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SETINT3</w:t>
            </w:r>
          </w:p>
          <w:p w:rsidR="00000000" w:rsidDel="00000000" w:rsidP="00000000" w:rsidRDefault="00000000" w:rsidRPr="00000000" w14:paraId="00000BB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SETLUTS</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BB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SETNIB</w:t>
            </w:r>
            <w:r w:rsidDel="00000000" w:rsidR="00000000" w:rsidRPr="00000000">
              <w:rPr>
                <w:rtl w:val="0"/>
              </w:rPr>
            </w:r>
          </w:p>
          <w:p w:rsidR="00000000" w:rsidDel="00000000" w:rsidP="00000000" w:rsidRDefault="00000000" w:rsidRPr="00000000" w14:paraId="00000BB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SETPAT</w:t>
            </w:r>
          </w:p>
          <w:p w:rsidR="00000000" w:rsidDel="00000000" w:rsidP="00000000" w:rsidRDefault="00000000" w:rsidRPr="00000000" w14:paraId="00000BB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SETPIV</w:t>
            </w:r>
          </w:p>
          <w:p w:rsidR="00000000" w:rsidDel="00000000" w:rsidP="00000000" w:rsidRDefault="00000000" w:rsidRPr="00000000" w14:paraId="00000BC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SETPIX</w:t>
            </w:r>
            <w:r w:rsidDel="00000000" w:rsidR="00000000" w:rsidRPr="00000000">
              <w:rPr>
                <w:rtl w:val="0"/>
              </w:rPr>
            </w:r>
          </w:p>
          <w:p w:rsidR="00000000" w:rsidDel="00000000" w:rsidP="00000000" w:rsidRDefault="00000000" w:rsidRPr="00000000" w14:paraId="00000BC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SETQ</w:t>
            </w:r>
          </w:p>
          <w:p w:rsidR="00000000" w:rsidDel="00000000" w:rsidP="00000000" w:rsidRDefault="00000000" w:rsidRPr="00000000" w14:paraId="00000BC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SETQ2</w:t>
            </w:r>
          </w:p>
          <w:p w:rsidR="00000000" w:rsidDel="00000000" w:rsidP="00000000" w:rsidRDefault="00000000" w:rsidRPr="00000000" w14:paraId="00000BC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SETR</w:t>
            </w:r>
          </w:p>
          <w:p w:rsidR="00000000" w:rsidDel="00000000" w:rsidP="00000000" w:rsidRDefault="00000000" w:rsidRPr="00000000" w14:paraId="00000BC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SETREGS</w:t>
            </w:r>
          </w:p>
          <w:p w:rsidR="00000000" w:rsidDel="00000000" w:rsidP="00000000" w:rsidRDefault="00000000" w:rsidRPr="00000000" w14:paraId="00000BC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SETS</w:t>
            </w:r>
          </w:p>
          <w:p w:rsidR="00000000" w:rsidDel="00000000" w:rsidP="00000000" w:rsidRDefault="00000000" w:rsidRPr="00000000" w14:paraId="00000BC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SETSCP</w:t>
            </w:r>
          </w:p>
          <w:p w:rsidR="00000000" w:rsidDel="00000000" w:rsidP="00000000" w:rsidRDefault="00000000" w:rsidRPr="00000000" w14:paraId="00000BC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SETSE1</w:t>
            </w:r>
          </w:p>
          <w:p w:rsidR="00000000" w:rsidDel="00000000" w:rsidP="00000000" w:rsidRDefault="00000000" w:rsidRPr="00000000" w14:paraId="00000BC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SETSE2</w:t>
            </w:r>
          </w:p>
          <w:p w:rsidR="00000000" w:rsidDel="00000000" w:rsidP="00000000" w:rsidRDefault="00000000" w:rsidRPr="00000000" w14:paraId="00000BC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SETSE3</w:t>
            </w:r>
          </w:p>
          <w:p w:rsidR="00000000" w:rsidDel="00000000" w:rsidP="00000000" w:rsidRDefault="00000000" w:rsidRPr="00000000" w14:paraId="00000BC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SETSE4</w:t>
            </w:r>
          </w:p>
          <w:p w:rsidR="00000000" w:rsidDel="00000000" w:rsidP="00000000" w:rsidRDefault="00000000" w:rsidRPr="00000000" w14:paraId="00000BC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SETWORD</w:t>
            </w:r>
          </w:p>
          <w:p w:rsidR="00000000" w:rsidDel="00000000" w:rsidP="00000000" w:rsidRDefault="00000000" w:rsidRPr="00000000" w14:paraId="00000BC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SETXFRQ</w:t>
            </w:r>
            <w:r w:rsidDel="00000000" w:rsidR="00000000" w:rsidRPr="00000000">
              <w:rPr>
                <w:rtl w:val="0"/>
              </w:rPr>
            </w:r>
          </w:p>
          <w:p w:rsidR="00000000" w:rsidDel="00000000" w:rsidP="00000000" w:rsidRDefault="00000000" w:rsidRPr="00000000" w14:paraId="00000BC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SEUSSF</w:t>
            </w:r>
            <w:r w:rsidDel="00000000" w:rsidR="00000000" w:rsidRPr="00000000">
              <w:rPr>
                <w:rtl w:val="0"/>
              </w:rPr>
            </w:r>
          </w:p>
          <w:p w:rsidR="00000000" w:rsidDel="00000000" w:rsidP="00000000" w:rsidRDefault="00000000" w:rsidRPr="00000000" w14:paraId="00000BC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SEUSSR</w:t>
            </w:r>
          </w:p>
        </w:tc>
        <w:tc>
          <w:tcPr>
            <w:shd w:fill="auto" w:val="clear"/>
            <w:tcMar>
              <w:top w:w="43.2" w:type="dxa"/>
              <w:left w:w="43.2" w:type="dxa"/>
              <w:bottom w:w="43.2" w:type="dxa"/>
              <w:right w:w="43.2" w:type="dxa"/>
            </w:tcMar>
            <w:vAlign w:val="top"/>
          </w:tcPr>
          <w:p w:rsidR="00000000" w:rsidDel="00000000" w:rsidP="00000000" w:rsidRDefault="00000000" w:rsidRPr="00000000" w14:paraId="00000BC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SHEX</w:t>
            </w:r>
          </w:p>
          <w:p w:rsidR="00000000" w:rsidDel="00000000" w:rsidP="00000000" w:rsidRDefault="00000000" w:rsidRPr="00000000" w14:paraId="00000BD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SHEX_</w:t>
            </w:r>
          </w:p>
          <w:p w:rsidR="00000000" w:rsidDel="00000000" w:rsidP="00000000" w:rsidRDefault="00000000" w:rsidRPr="00000000" w14:paraId="00000BD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SHEX_BYTE</w:t>
            </w:r>
          </w:p>
          <w:p w:rsidR="00000000" w:rsidDel="00000000" w:rsidP="00000000" w:rsidRDefault="00000000" w:rsidRPr="00000000" w14:paraId="00000BD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SHEX_BYTE_</w:t>
            </w:r>
          </w:p>
          <w:p w:rsidR="00000000" w:rsidDel="00000000" w:rsidP="00000000" w:rsidRDefault="00000000" w:rsidRPr="00000000" w14:paraId="00000BD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SHEX_BYTE_ARRAY</w:t>
            </w:r>
          </w:p>
          <w:p w:rsidR="00000000" w:rsidDel="00000000" w:rsidP="00000000" w:rsidRDefault="00000000" w:rsidRPr="00000000" w14:paraId="00000BD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SHEX_BYTE_ARRAY_</w:t>
            </w:r>
          </w:p>
          <w:p w:rsidR="00000000" w:rsidDel="00000000" w:rsidP="00000000" w:rsidRDefault="00000000" w:rsidRPr="00000000" w14:paraId="00000BD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SHEX_LONG</w:t>
            </w:r>
          </w:p>
          <w:p w:rsidR="00000000" w:rsidDel="00000000" w:rsidP="00000000" w:rsidRDefault="00000000" w:rsidRPr="00000000" w14:paraId="00000BD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SHEX_LONG_</w:t>
            </w:r>
          </w:p>
          <w:p w:rsidR="00000000" w:rsidDel="00000000" w:rsidP="00000000" w:rsidRDefault="00000000" w:rsidRPr="00000000" w14:paraId="00000BD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SHEX_LONG_ARRAY</w:t>
            </w:r>
          </w:p>
          <w:p w:rsidR="00000000" w:rsidDel="00000000" w:rsidP="00000000" w:rsidRDefault="00000000" w:rsidRPr="00000000" w14:paraId="00000BD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SHEX_LONG_ARRAY_</w:t>
            </w:r>
          </w:p>
          <w:p w:rsidR="00000000" w:rsidDel="00000000" w:rsidP="00000000" w:rsidRDefault="00000000" w:rsidRPr="00000000" w14:paraId="00000BD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SHEX_REG_ARRAY</w:t>
            </w:r>
          </w:p>
          <w:p w:rsidR="00000000" w:rsidDel="00000000" w:rsidP="00000000" w:rsidRDefault="00000000" w:rsidRPr="00000000" w14:paraId="00000BD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SHEX_REG_ARRAY_</w:t>
            </w:r>
          </w:p>
          <w:p w:rsidR="00000000" w:rsidDel="00000000" w:rsidP="00000000" w:rsidRDefault="00000000" w:rsidRPr="00000000" w14:paraId="00000BD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SHEX_WORD</w:t>
            </w:r>
          </w:p>
          <w:p w:rsidR="00000000" w:rsidDel="00000000" w:rsidP="00000000" w:rsidRDefault="00000000" w:rsidRPr="00000000" w14:paraId="00000BD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SHEX_WORD_</w:t>
            </w:r>
          </w:p>
          <w:p w:rsidR="00000000" w:rsidDel="00000000" w:rsidP="00000000" w:rsidRDefault="00000000" w:rsidRPr="00000000" w14:paraId="00000BD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SHEX_WORD_ARRAY</w:t>
            </w:r>
          </w:p>
          <w:p w:rsidR="00000000" w:rsidDel="00000000" w:rsidP="00000000" w:rsidRDefault="00000000" w:rsidRPr="00000000" w14:paraId="00000BD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SHEX_WORD_ARRAY_</w:t>
            </w:r>
          </w:p>
          <w:p w:rsidR="00000000" w:rsidDel="00000000" w:rsidP="00000000" w:rsidRDefault="00000000" w:rsidRPr="00000000" w14:paraId="00000BD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SHL</w:t>
            </w:r>
          </w:p>
          <w:p w:rsidR="00000000" w:rsidDel="00000000" w:rsidP="00000000" w:rsidRDefault="00000000" w:rsidRPr="00000000" w14:paraId="00000BE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SHR</w:t>
            </w:r>
          </w:p>
        </w:tc>
        <w:tc>
          <w:tcPr>
            <w:shd w:fill="auto" w:val="clear"/>
            <w:tcMar>
              <w:top w:w="43.2" w:type="dxa"/>
              <w:left w:w="43.2" w:type="dxa"/>
              <w:bottom w:w="43.2" w:type="dxa"/>
              <w:right w:w="43.2" w:type="dxa"/>
            </w:tcMar>
            <w:vAlign w:val="top"/>
          </w:tcPr>
          <w:p w:rsidR="00000000" w:rsidDel="00000000" w:rsidP="00000000" w:rsidRDefault="00000000" w:rsidRPr="00000000" w14:paraId="00000BE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SIGNED</w:t>
            </w:r>
          </w:p>
          <w:p w:rsidR="00000000" w:rsidDel="00000000" w:rsidP="00000000" w:rsidRDefault="00000000" w:rsidRPr="00000000" w14:paraId="00000BE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SIGNX</w:t>
            </w:r>
          </w:p>
          <w:p w:rsidR="00000000" w:rsidDel="00000000" w:rsidP="00000000" w:rsidRDefault="00000000" w:rsidRPr="00000000" w14:paraId="00000BE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SIZE</w:t>
            </w:r>
          </w:p>
          <w:p w:rsidR="00000000" w:rsidDel="00000000" w:rsidP="00000000" w:rsidRDefault="00000000" w:rsidRPr="00000000" w14:paraId="00000BE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SKIP</w:t>
            </w:r>
          </w:p>
          <w:p w:rsidR="00000000" w:rsidDel="00000000" w:rsidP="00000000" w:rsidRDefault="00000000" w:rsidRPr="00000000" w14:paraId="00000BE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SKIPF</w:t>
            </w:r>
          </w:p>
          <w:p w:rsidR="00000000" w:rsidDel="00000000" w:rsidP="00000000" w:rsidRDefault="00000000" w:rsidRPr="00000000" w14:paraId="00000BE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SPACING</w:t>
            </w:r>
          </w:p>
          <w:p w:rsidR="00000000" w:rsidDel="00000000" w:rsidP="00000000" w:rsidRDefault="00000000" w:rsidRPr="00000000" w14:paraId="00000BE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SPECTRO</w:t>
            </w:r>
          </w:p>
          <w:p w:rsidR="00000000" w:rsidDel="00000000" w:rsidP="00000000" w:rsidRDefault="00000000" w:rsidRPr="00000000" w14:paraId="00000BE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SPLITB</w:t>
            </w:r>
            <w:r w:rsidDel="00000000" w:rsidR="00000000" w:rsidRPr="00000000">
              <w:rPr>
                <w:rtl w:val="0"/>
              </w:rPr>
            </w:r>
          </w:p>
          <w:p w:rsidR="00000000" w:rsidDel="00000000" w:rsidP="00000000" w:rsidRDefault="00000000" w:rsidRPr="00000000" w14:paraId="00000BE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SPLITW</w:t>
            </w:r>
          </w:p>
          <w:p w:rsidR="00000000" w:rsidDel="00000000" w:rsidP="00000000" w:rsidRDefault="00000000" w:rsidRPr="00000000" w14:paraId="00000BE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SPRITE</w:t>
            </w:r>
          </w:p>
          <w:p w:rsidR="00000000" w:rsidDel="00000000" w:rsidP="00000000" w:rsidRDefault="00000000" w:rsidRPr="00000000" w14:paraId="00000BE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SPRITEDEF</w:t>
            </w:r>
            <w:r w:rsidDel="00000000" w:rsidR="00000000" w:rsidRPr="00000000">
              <w:rPr>
                <w:rtl w:val="0"/>
              </w:rPr>
            </w:r>
          </w:p>
          <w:p w:rsidR="00000000" w:rsidDel="00000000" w:rsidP="00000000" w:rsidRDefault="00000000" w:rsidRPr="00000000" w14:paraId="00000BE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SQRT</w:t>
            </w:r>
          </w:p>
          <w:p w:rsidR="00000000" w:rsidDel="00000000" w:rsidP="00000000" w:rsidRDefault="00000000" w:rsidRPr="00000000" w14:paraId="00000BE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STALLI</w:t>
            </w:r>
          </w:p>
          <w:p w:rsidR="00000000" w:rsidDel="00000000" w:rsidP="00000000" w:rsidRDefault="00000000" w:rsidRPr="00000000" w14:paraId="00000BE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STEP</w:t>
            </w:r>
          </w:p>
          <w:p w:rsidR="00000000" w:rsidDel="00000000" w:rsidP="00000000" w:rsidRDefault="00000000" w:rsidRPr="00000000" w14:paraId="00000BE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STRCOMP</w:t>
            </w:r>
          </w:p>
          <w:p w:rsidR="00000000" w:rsidDel="00000000" w:rsidP="00000000" w:rsidRDefault="00000000" w:rsidRPr="00000000" w14:paraId="00000BF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STRING</w:t>
            </w:r>
          </w:p>
          <w:p w:rsidR="00000000" w:rsidDel="00000000" w:rsidP="00000000" w:rsidRDefault="00000000" w:rsidRPr="00000000" w14:paraId="00000BF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STRSIZE</w:t>
            </w:r>
          </w:p>
          <w:p w:rsidR="00000000" w:rsidDel="00000000" w:rsidP="00000000" w:rsidRDefault="00000000" w:rsidRPr="00000000" w14:paraId="00000BF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SUB</w:t>
            </w:r>
          </w:p>
        </w:tc>
        <w:tc>
          <w:tcPr>
            <w:shd w:fill="auto" w:val="clear"/>
            <w:tcMar>
              <w:top w:w="43.2" w:type="dxa"/>
              <w:left w:w="43.2" w:type="dxa"/>
              <w:bottom w:w="43.2" w:type="dxa"/>
              <w:right w:w="43.2" w:type="dxa"/>
            </w:tcMar>
            <w:vAlign w:val="top"/>
          </w:tcPr>
          <w:p w:rsidR="00000000" w:rsidDel="00000000" w:rsidP="00000000" w:rsidRDefault="00000000" w:rsidRPr="00000000" w14:paraId="00000BF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SUBR</w:t>
            </w:r>
          </w:p>
          <w:p w:rsidR="00000000" w:rsidDel="00000000" w:rsidP="00000000" w:rsidRDefault="00000000" w:rsidRPr="00000000" w14:paraId="00000BF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SUBS</w:t>
            </w:r>
          </w:p>
          <w:p w:rsidR="00000000" w:rsidDel="00000000" w:rsidP="00000000" w:rsidRDefault="00000000" w:rsidRPr="00000000" w14:paraId="00000BF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SUBSX</w:t>
            </w:r>
          </w:p>
          <w:p w:rsidR="00000000" w:rsidDel="00000000" w:rsidP="00000000" w:rsidRDefault="00000000" w:rsidRPr="00000000" w14:paraId="00000BF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SUBX</w:t>
            </w:r>
          </w:p>
          <w:p w:rsidR="00000000" w:rsidDel="00000000" w:rsidP="00000000" w:rsidRDefault="00000000" w:rsidRPr="00000000" w14:paraId="00000BF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SUMC</w:t>
            </w:r>
          </w:p>
          <w:p w:rsidR="00000000" w:rsidDel="00000000" w:rsidP="00000000" w:rsidRDefault="00000000" w:rsidRPr="00000000" w14:paraId="00000BF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SUMNC</w:t>
            </w:r>
          </w:p>
          <w:p w:rsidR="00000000" w:rsidDel="00000000" w:rsidP="00000000" w:rsidRDefault="00000000" w:rsidRPr="00000000" w14:paraId="00000BF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SUMNZ</w:t>
            </w:r>
          </w:p>
          <w:p w:rsidR="00000000" w:rsidDel="00000000" w:rsidP="00000000" w:rsidRDefault="00000000" w:rsidRPr="00000000" w14:paraId="00000BF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SUMZ</w:t>
            </w:r>
          </w:p>
          <w:p w:rsidR="00000000" w:rsidDel="00000000" w:rsidP="00000000" w:rsidRDefault="00000000" w:rsidRPr="00000000" w14:paraId="00000BF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TERM</w:t>
            </w:r>
          </w:p>
          <w:p w:rsidR="00000000" w:rsidDel="00000000" w:rsidP="00000000" w:rsidRDefault="00000000" w:rsidRPr="00000000" w14:paraId="00000BF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TEST</w:t>
            </w:r>
          </w:p>
          <w:p w:rsidR="00000000" w:rsidDel="00000000" w:rsidP="00000000" w:rsidRDefault="00000000" w:rsidRPr="00000000" w14:paraId="00000BF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TESTB</w:t>
            </w:r>
            <w:r w:rsidDel="00000000" w:rsidR="00000000" w:rsidRPr="00000000">
              <w:rPr>
                <w:rtl w:val="0"/>
              </w:rPr>
            </w:r>
          </w:p>
          <w:p w:rsidR="00000000" w:rsidDel="00000000" w:rsidP="00000000" w:rsidRDefault="00000000" w:rsidRPr="00000000" w14:paraId="00000BF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TESTBN</w:t>
            </w:r>
          </w:p>
          <w:p w:rsidR="00000000" w:rsidDel="00000000" w:rsidP="00000000" w:rsidRDefault="00000000" w:rsidRPr="00000000" w14:paraId="00000BF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TESTN</w:t>
            </w:r>
          </w:p>
          <w:p w:rsidR="00000000" w:rsidDel="00000000" w:rsidP="00000000" w:rsidRDefault="00000000" w:rsidRPr="00000000" w14:paraId="00000C0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TESTP</w:t>
            </w:r>
          </w:p>
          <w:p w:rsidR="00000000" w:rsidDel="00000000" w:rsidP="00000000" w:rsidRDefault="00000000" w:rsidRPr="00000000" w14:paraId="00000C0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TESTPN</w:t>
            </w:r>
          </w:p>
          <w:p w:rsidR="00000000" w:rsidDel="00000000" w:rsidP="00000000" w:rsidRDefault="00000000" w:rsidRPr="00000000" w14:paraId="00000C0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TEXT</w:t>
            </w:r>
          </w:p>
          <w:p w:rsidR="00000000" w:rsidDel="00000000" w:rsidP="00000000" w:rsidRDefault="00000000" w:rsidRPr="00000000" w14:paraId="00000C0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TEXTANGLE</w:t>
            </w:r>
          </w:p>
          <w:p w:rsidR="00000000" w:rsidDel="00000000" w:rsidP="00000000" w:rsidRDefault="00000000" w:rsidRPr="00000000" w14:paraId="00000C0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TEXTSIZE</w:t>
            </w:r>
          </w:p>
        </w:tc>
        <w:tc>
          <w:tcPr>
            <w:shd w:fill="auto" w:val="clear"/>
            <w:tcMar>
              <w:top w:w="43.2" w:type="dxa"/>
              <w:left w:w="43.2" w:type="dxa"/>
              <w:bottom w:w="43.2" w:type="dxa"/>
              <w:right w:w="43.2" w:type="dxa"/>
            </w:tcMar>
            <w:vAlign w:val="top"/>
          </w:tcPr>
          <w:p w:rsidR="00000000" w:rsidDel="00000000" w:rsidP="00000000" w:rsidRDefault="00000000" w:rsidRPr="00000000" w14:paraId="00000C0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TEXTSTYLE</w:t>
            </w:r>
          </w:p>
          <w:p w:rsidR="00000000" w:rsidDel="00000000" w:rsidP="00000000" w:rsidRDefault="00000000" w:rsidRPr="00000000" w14:paraId="00000C06">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TITLE</w:t>
            </w:r>
          </w:p>
          <w:p w:rsidR="00000000" w:rsidDel="00000000" w:rsidP="00000000" w:rsidRDefault="00000000" w:rsidRPr="00000000" w14:paraId="00000C07">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TJF</w:t>
            </w:r>
          </w:p>
          <w:p w:rsidR="00000000" w:rsidDel="00000000" w:rsidP="00000000" w:rsidRDefault="00000000" w:rsidRPr="00000000" w14:paraId="00000C08">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TJNF</w:t>
            </w:r>
          </w:p>
          <w:p w:rsidR="00000000" w:rsidDel="00000000" w:rsidP="00000000" w:rsidRDefault="00000000" w:rsidRPr="00000000" w14:paraId="00000C09">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TJNS</w:t>
            </w:r>
          </w:p>
          <w:p w:rsidR="00000000" w:rsidDel="00000000" w:rsidP="00000000" w:rsidRDefault="00000000" w:rsidRPr="00000000" w14:paraId="00000C0A">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TJNZ</w:t>
            </w:r>
            <w:r w:rsidDel="00000000" w:rsidR="00000000" w:rsidRPr="00000000">
              <w:rPr>
                <w:rtl w:val="0"/>
              </w:rPr>
            </w:r>
          </w:p>
          <w:p w:rsidR="00000000" w:rsidDel="00000000" w:rsidP="00000000" w:rsidRDefault="00000000" w:rsidRPr="00000000" w14:paraId="00000C0B">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TJS</w:t>
            </w:r>
          </w:p>
          <w:p w:rsidR="00000000" w:rsidDel="00000000" w:rsidP="00000000" w:rsidRDefault="00000000" w:rsidRPr="00000000" w14:paraId="00000C0C">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TJV</w:t>
            </w:r>
          </w:p>
          <w:p w:rsidR="00000000" w:rsidDel="00000000" w:rsidP="00000000" w:rsidRDefault="00000000" w:rsidRPr="00000000" w14:paraId="00000C0D">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TJZ</w:t>
            </w:r>
          </w:p>
          <w:p w:rsidR="00000000" w:rsidDel="00000000" w:rsidP="00000000" w:rsidRDefault="00000000" w:rsidRPr="00000000" w14:paraId="00000C0E">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TO</w:t>
            </w:r>
          </w:p>
          <w:p w:rsidR="00000000" w:rsidDel="00000000" w:rsidP="00000000" w:rsidRDefault="00000000" w:rsidRPr="00000000" w14:paraId="00000C0F">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TRACE</w:t>
            </w:r>
          </w:p>
          <w:p w:rsidR="00000000" w:rsidDel="00000000" w:rsidP="00000000" w:rsidRDefault="00000000" w:rsidRPr="00000000" w14:paraId="00000C10">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TRGINT1</w:t>
            </w:r>
          </w:p>
          <w:p w:rsidR="00000000" w:rsidDel="00000000" w:rsidP="00000000" w:rsidRDefault="00000000" w:rsidRPr="00000000" w14:paraId="00000C11">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TRGINT2</w:t>
            </w:r>
            <w:r w:rsidDel="00000000" w:rsidR="00000000" w:rsidRPr="00000000">
              <w:rPr>
                <w:rtl w:val="0"/>
              </w:rPr>
            </w:r>
          </w:p>
          <w:p w:rsidR="00000000" w:rsidDel="00000000" w:rsidP="00000000" w:rsidRDefault="00000000" w:rsidRPr="00000000" w14:paraId="00000C12">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TRGINT3</w:t>
            </w:r>
          </w:p>
          <w:p w:rsidR="00000000" w:rsidDel="00000000" w:rsidP="00000000" w:rsidRDefault="00000000" w:rsidRPr="00000000" w14:paraId="00000C13">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TRIGGER</w:t>
            </w:r>
          </w:p>
          <w:p w:rsidR="00000000" w:rsidDel="00000000" w:rsidP="00000000" w:rsidRDefault="00000000" w:rsidRPr="00000000" w14:paraId="00000C14">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TRUE</w:t>
            </w:r>
          </w:p>
          <w:p w:rsidR="00000000" w:rsidDel="00000000" w:rsidP="00000000" w:rsidRDefault="00000000" w:rsidRPr="00000000" w14:paraId="00000C15">
            <w:pPr>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TRUNC</w:t>
            </w:r>
          </w:p>
        </w:tc>
      </w:tr>
    </w:tbl>
    <w:p w:rsidR="00000000" w:rsidDel="00000000" w:rsidP="00000000" w:rsidRDefault="00000000" w:rsidRPr="00000000" w14:paraId="00000C16">
      <w:pPr>
        <w:pStyle w:val="Heading2"/>
        <w:pageBreakBefore w:val="0"/>
        <w:rPr/>
      </w:pPr>
      <w:bookmarkStart w:colFirst="0" w:colLast="0" w:name="_hilpg2phc840" w:id="836"/>
      <w:bookmarkEnd w:id="836"/>
      <w:r w:rsidDel="00000000" w:rsidR="00000000" w:rsidRPr="00000000">
        <w:rPr>
          <w:rtl w:val="0"/>
        </w:rPr>
        <w:t xml:space="preserve">U, V, W</w:t>
      </w:r>
    </w:p>
    <w:tbl>
      <w:tblPr>
        <w:tblStyle w:val="Table50"/>
        <w:tblW w:w="11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710"/>
        <w:gridCol w:w="1815"/>
        <w:gridCol w:w="1680"/>
        <w:gridCol w:w="1140"/>
        <w:gridCol w:w="1200"/>
        <w:gridCol w:w="915"/>
        <w:gridCol w:w="1120"/>
        <w:gridCol w:w="460"/>
        <w:tblGridChange w:id="0">
          <w:tblGrid>
            <w:gridCol w:w="1620"/>
            <w:gridCol w:w="1710"/>
            <w:gridCol w:w="1815"/>
            <w:gridCol w:w="1680"/>
            <w:gridCol w:w="1140"/>
            <w:gridCol w:w="1200"/>
            <w:gridCol w:w="915"/>
            <w:gridCol w:w="1120"/>
            <w:gridCol w:w="460"/>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C1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UBIN</w:t>
            </w:r>
          </w:p>
          <w:p w:rsidR="00000000" w:rsidDel="00000000" w:rsidP="00000000" w:rsidRDefault="00000000" w:rsidRPr="00000000" w14:paraId="00000C1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UBIN_</w:t>
            </w:r>
          </w:p>
          <w:p w:rsidR="00000000" w:rsidDel="00000000" w:rsidP="00000000" w:rsidRDefault="00000000" w:rsidRPr="00000000" w14:paraId="00000C1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UBIN_BYTE</w:t>
            </w:r>
          </w:p>
          <w:p w:rsidR="00000000" w:rsidDel="00000000" w:rsidP="00000000" w:rsidRDefault="00000000" w:rsidRPr="00000000" w14:paraId="00000C1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UBIN_BYTE_</w:t>
            </w:r>
          </w:p>
          <w:p w:rsidR="00000000" w:rsidDel="00000000" w:rsidP="00000000" w:rsidRDefault="00000000" w:rsidRPr="00000000" w14:paraId="00000C1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UBIN_BYTE_ARRAY</w:t>
            </w:r>
          </w:p>
          <w:p w:rsidR="00000000" w:rsidDel="00000000" w:rsidP="00000000" w:rsidRDefault="00000000" w:rsidRPr="00000000" w14:paraId="00000C1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UBIN_BYTE_ARRAY_</w:t>
            </w:r>
          </w:p>
          <w:p w:rsidR="00000000" w:rsidDel="00000000" w:rsidP="00000000" w:rsidRDefault="00000000" w:rsidRPr="00000000" w14:paraId="00000C1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UBIN_LONG</w:t>
            </w:r>
          </w:p>
          <w:p w:rsidR="00000000" w:rsidDel="00000000" w:rsidP="00000000" w:rsidRDefault="00000000" w:rsidRPr="00000000" w14:paraId="00000C1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UBIN_LONG_</w:t>
            </w:r>
          </w:p>
          <w:p w:rsidR="00000000" w:rsidDel="00000000" w:rsidP="00000000" w:rsidRDefault="00000000" w:rsidRPr="00000000" w14:paraId="00000C1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UBIN_LONG_ARRAY</w:t>
            </w:r>
          </w:p>
          <w:p w:rsidR="00000000" w:rsidDel="00000000" w:rsidP="00000000" w:rsidRDefault="00000000" w:rsidRPr="00000000" w14:paraId="00000C2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UBIN_LONG_ARRAY_</w:t>
            </w:r>
          </w:p>
          <w:p w:rsidR="00000000" w:rsidDel="00000000" w:rsidP="00000000" w:rsidRDefault="00000000" w:rsidRPr="00000000" w14:paraId="00000C2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UBIN_REG_ARRAY</w:t>
            </w:r>
          </w:p>
          <w:p w:rsidR="00000000" w:rsidDel="00000000" w:rsidP="00000000" w:rsidRDefault="00000000" w:rsidRPr="00000000" w14:paraId="00000C2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UBIN_REG_ARRAY_</w:t>
            </w:r>
          </w:p>
          <w:p w:rsidR="00000000" w:rsidDel="00000000" w:rsidP="00000000" w:rsidRDefault="00000000" w:rsidRPr="00000000" w14:paraId="00000C2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UBIN_WORD</w:t>
            </w:r>
          </w:p>
          <w:p w:rsidR="00000000" w:rsidDel="00000000" w:rsidP="00000000" w:rsidRDefault="00000000" w:rsidRPr="00000000" w14:paraId="00000C2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UBIN_WORD_</w:t>
            </w:r>
          </w:p>
          <w:p w:rsidR="00000000" w:rsidDel="00000000" w:rsidP="00000000" w:rsidRDefault="00000000" w:rsidRPr="00000000" w14:paraId="00000C2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UBIN_WORD_ARRAY</w:t>
            </w:r>
          </w:p>
        </w:tc>
        <w:tc>
          <w:tcPr>
            <w:shd w:fill="auto" w:val="clear"/>
            <w:tcMar>
              <w:top w:w="43.2" w:type="dxa"/>
              <w:left w:w="43.2" w:type="dxa"/>
              <w:bottom w:w="43.2" w:type="dxa"/>
              <w:right w:w="43.2" w:type="dxa"/>
            </w:tcMar>
            <w:vAlign w:val="top"/>
          </w:tcPr>
          <w:p w:rsidR="00000000" w:rsidDel="00000000" w:rsidP="00000000" w:rsidRDefault="00000000" w:rsidRPr="00000000" w14:paraId="00000C2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UBIN_WORD_ARRAY_</w:t>
            </w:r>
          </w:p>
          <w:p w:rsidR="00000000" w:rsidDel="00000000" w:rsidP="00000000" w:rsidRDefault="00000000" w:rsidRPr="00000000" w14:paraId="00000C2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UDEC</w:t>
            </w:r>
          </w:p>
          <w:p w:rsidR="00000000" w:rsidDel="00000000" w:rsidP="00000000" w:rsidRDefault="00000000" w:rsidRPr="00000000" w14:paraId="00000C2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UDEC_</w:t>
            </w:r>
          </w:p>
          <w:p w:rsidR="00000000" w:rsidDel="00000000" w:rsidP="00000000" w:rsidRDefault="00000000" w:rsidRPr="00000000" w14:paraId="00000C2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UDEC_BYTE</w:t>
            </w:r>
          </w:p>
          <w:p w:rsidR="00000000" w:rsidDel="00000000" w:rsidP="00000000" w:rsidRDefault="00000000" w:rsidRPr="00000000" w14:paraId="00000C2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UDEC_BYTE_</w:t>
            </w:r>
          </w:p>
          <w:p w:rsidR="00000000" w:rsidDel="00000000" w:rsidP="00000000" w:rsidRDefault="00000000" w:rsidRPr="00000000" w14:paraId="00000C2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UDEC_BYTE_ARRAY</w:t>
            </w:r>
          </w:p>
          <w:p w:rsidR="00000000" w:rsidDel="00000000" w:rsidP="00000000" w:rsidRDefault="00000000" w:rsidRPr="00000000" w14:paraId="00000C2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UDEC_BYTE_ARRAY_</w:t>
            </w:r>
          </w:p>
          <w:p w:rsidR="00000000" w:rsidDel="00000000" w:rsidP="00000000" w:rsidRDefault="00000000" w:rsidRPr="00000000" w14:paraId="00000C2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UDEC_LONG</w:t>
            </w:r>
          </w:p>
          <w:p w:rsidR="00000000" w:rsidDel="00000000" w:rsidP="00000000" w:rsidRDefault="00000000" w:rsidRPr="00000000" w14:paraId="00000C2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UDEC_LONG_</w:t>
            </w:r>
          </w:p>
          <w:p w:rsidR="00000000" w:rsidDel="00000000" w:rsidP="00000000" w:rsidRDefault="00000000" w:rsidRPr="00000000" w14:paraId="00000C2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UDEC_LONG_ARRAY</w:t>
            </w:r>
          </w:p>
          <w:p w:rsidR="00000000" w:rsidDel="00000000" w:rsidP="00000000" w:rsidRDefault="00000000" w:rsidRPr="00000000" w14:paraId="00000C3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UDEC_LONG_ARRAY_</w:t>
            </w:r>
          </w:p>
          <w:p w:rsidR="00000000" w:rsidDel="00000000" w:rsidP="00000000" w:rsidRDefault="00000000" w:rsidRPr="00000000" w14:paraId="00000C3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UDEC_REG_ARRAY</w:t>
            </w:r>
          </w:p>
          <w:p w:rsidR="00000000" w:rsidDel="00000000" w:rsidP="00000000" w:rsidRDefault="00000000" w:rsidRPr="00000000" w14:paraId="00000C3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UDEC_REG_ARRAY_</w:t>
            </w:r>
          </w:p>
          <w:p w:rsidR="00000000" w:rsidDel="00000000" w:rsidP="00000000" w:rsidRDefault="00000000" w:rsidRPr="00000000" w14:paraId="00000C3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UDEC_WORD</w:t>
            </w:r>
          </w:p>
          <w:p w:rsidR="00000000" w:rsidDel="00000000" w:rsidP="00000000" w:rsidRDefault="00000000" w:rsidRPr="00000000" w14:paraId="00000C3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UDEC_WORD_</w:t>
            </w:r>
          </w:p>
        </w:tc>
        <w:tc>
          <w:tcPr>
            <w:shd w:fill="auto" w:val="clear"/>
            <w:tcMar>
              <w:top w:w="43.2" w:type="dxa"/>
              <w:left w:w="43.2" w:type="dxa"/>
              <w:bottom w:w="43.2" w:type="dxa"/>
              <w:right w:w="43.2" w:type="dxa"/>
            </w:tcMar>
            <w:vAlign w:val="top"/>
          </w:tcPr>
          <w:p w:rsidR="00000000" w:rsidDel="00000000" w:rsidP="00000000" w:rsidRDefault="00000000" w:rsidRPr="00000000" w14:paraId="00000C3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UDEC_WORD_ARRAY</w:t>
            </w:r>
          </w:p>
          <w:p w:rsidR="00000000" w:rsidDel="00000000" w:rsidP="00000000" w:rsidRDefault="00000000" w:rsidRPr="00000000" w14:paraId="00000C3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UDEC_WORD_ARRAY_</w:t>
            </w:r>
          </w:p>
          <w:p w:rsidR="00000000" w:rsidDel="00000000" w:rsidP="00000000" w:rsidRDefault="00000000" w:rsidRPr="00000000" w14:paraId="00000C3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UHEX</w:t>
            </w:r>
          </w:p>
          <w:p w:rsidR="00000000" w:rsidDel="00000000" w:rsidP="00000000" w:rsidRDefault="00000000" w:rsidRPr="00000000" w14:paraId="00000C3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UHEX_</w:t>
            </w:r>
          </w:p>
          <w:p w:rsidR="00000000" w:rsidDel="00000000" w:rsidP="00000000" w:rsidRDefault="00000000" w:rsidRPr="00000000" w14:paraId="00000C3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UHEX_BYTE</w:t>
            </w:r>
          </w:p>
          <w:p w:rsidR="00000000" w:rsidDel="00000000" w:rsidP="00000000" w:rsidRDefault="00000000" w:rsidRPr="00000000" w14:paraId="00000C3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UHEX_BYTE_</w:t>
            </w:r>
          </w:p>
          <w:p w:rsidR="00000000" w:rsidDel="00000000" w:rsidP="00000000" w:rsidRDefault="00000000" w:rsidRPr="00000000" w14:paraId="00000C3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UHEX_BYTE_ARRAY</w:t>
            </w:r>
          </w:p>
          <w:p w:rsidR="00000000" w:rsidDel="00000000" w:rsidP="00000000" w:rsidRDefault="00000000" w:rsidRPr="00000000" w14:paraId="00000C3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UHEX_BYTE_ARRAY_</w:t>
            </w:r>
          </w:p>
          <w:p w:rsidR="00000000" w:rsidDel="00000000" w:rsidP="00000000" w:rsidRDefault="00000000" w:rsidRPr="00000000" w14:paraId="00000C3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UHEX_LONG</w:t>
            </w:r>
          </w:p>
          <w:p w:rsidR="00000000" w:rsidDel="00000000" w:rsidP="00000000" w:rsidRDefault="00000000" w:rsidRPr="00000000" w14:paraId="00000C3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UHEX_LONG_</w:t>
            </w:r>
          </w:p>
          <w:p w:rsidR="00000000" w:rsidDel="00000000" w:rsidP="00000000" w:rsidRDefault="00000000" w:rsidRPr="00000000" w14:paraId="00000C3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UHEX_LONG_ARRAY</w:t>
            </w:r>
          </w:p>
          <w:p w:rsidR="00000000" w:rsidDel="00000000" w:rsidP="00000000" w:rsidRDefault="00000000" w:rsidRPr="00000000" w14:paraId="00000C4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UHEX_LONG_ARRAY_</w:t>
            </w:r>
          </w:p>
          <w:p w:rsidR="00000000" w:rsidDel="00000000" w:rsidP="00000000" w:rsidRDefault="00000000" w:rsidRPr="00000000" w14:paraId="00000C4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UHEX_REG_ARRAY</w:t>
            </w:r>
          </w:p>
          <w:p w:rsidR="00000000" w:rsidDel="00000000" w:rsidP="00000000" w:rsidRDefault="00000000" w:rsidRPr="00000000" w14:paraId="00000C4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UHEX_REG_ARRAY_</w:t>
            </w:r>
          </w:p>
          <w:p w:rsidR="00000000" w:rsidDel="00000000" w:rsidP="00000000" w:rsidRDefault="00000000" w:rsidRPr="00000000" w14:paraId="00000C4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UHEX_WORD</w:t>
            </w:r>
          </w:p>
        </w:tc>
        <w:tc>
          <w:tcPr>
            <w:shd w:fill="auto" w:val="clear"/>
            <w:tcMar>
              <w:top w:w="43.2" w:type="dxa"/>
              <w:left w:w="43.2" w:type="dxa"/>
              <w:bottom w:w="43.2" w:type="dxa"/>
              <w:right w:w="43.2" w:type="dxa"/>
            </w:tcMar>
            <w:vAlign w:val="top"/>
          </w:tcPr>
          <w:p w:rsidR="00000000" w:rsidDel="00000000" w:rsidP="00000000" w:rsidRDefault="00000000" w:rsidRPr="00000000" w14:paraId="00000C4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UHEX_WORD_</w:t>
            </w:r>
          </w:p>
          <w:p w:rsidR="00000000" w:rsidDel="00000000" w:rsidP="00000000" w:rsidRDefault="00000000" w:rsidRPr="00000000" w14:paraId="00000C4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UHEX_WORD_ARRAY</w:t>
            </w:r>
          </w:p>
          <w:p w:rsidR="00000000" w:rsidDel="00000000" w:rsidP="00000000" w:rsidRDefault="00000000" w:rsidRPr="00000000" w14:paraId="00000C4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UHEX_WORD_ARRAY_</w:t>
            </w:r>
          </w:p>
          <w:p w:rsidR="00000000" w:rsidDel="00000000" w:rsidP="00000000" w:rsidRDefault="00000000" w:rsidRPr="00000000" w14:paraId="00000C4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UNTIL</w:t>
            </w:r>
          </w:p>
          <w:p w:rsidR="00000000" w:rsidDel="00000000" w:rsidP="00000000" w:rsidRDefault="00000000" w:rsidRPr="00000000" w14:paraId="00000C4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UPDATE</w:t>
            </w:r>
          </w:p>
          <w:p w:rsidR="00000000" w:rsidDel="00000000" w:rsidP="00000000" w:rsidRDefault="00000000" w:rsidRPr="00000000" w14:paraId="00000C4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VAR</w:t>
            </w:r>
          </w:p>
          <w:p w:rsidR="00000000" w:rsidDel="00000000" w:rsidP="00000000" w:rsidRDefault="00000000" w:rsidRPr="00000000" w14:paraId="00000C4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VARBASE</w:t>
            </w:r>
          </w:p>
          <w:p w:rsidR="00000000" w:rsidDel="00000000" w:rsidP="00000000" w:rsidRDefault="00000000" w:rsidRPr="00000000" w14:paraId="00000C4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WAITATN</w:t>
            </w:r>
          </w:p>
          <w:p w:rsidR="00000000" w:rsidDel="00000000" w:rsidP="00000000" w:rsidRDefault="00000000" w:rsidRPr="00000000" w14:paraId="00000C4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WAITCT</w:t>
            </w:r>
          </w:p>
          <w:p w:rsidR="00000000" w:rsidDel="00000000" w:rsidP="00000000" w:rsidRDefault="00000000" w:rsidRPr="00000000" w14:paraId="00000C4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WAITCT1</w:t>
            </w:r>
          </w:p>
          <w:p w:rsidR="00000000" w:rsidDel="00000000" w:rsidP="00000000" w:rsidRDefault="00000000" w:rsidRPr="00000000" w14:paraId="00000C4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WAITCT2</w:t>
            </w:r>
          </w:p>
          <w:p w:rsidR="00000000" w:rsidDel="00000000" w:rsidP="00000000" w:rsidRDefault="00000000" w:rsidRPr="00000000" w14:paraId="00000C4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WAITCT3</w:t>
            </w:r>
          </w:p>
          <w:p w:rsidR="00000000" w:rsidDel="00000000" w:rsidP="00000000" w:rsidRDefault="00000000" w:rsidRPr="00000000" w14:paraId="00000C5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WAITFBW</w:t>
            </w:r>
          </w:p>
          <w:p w:rsidR="00000000" w:rsidDel="00000000" w:rsidP="00000000" w:rsidRDefault="00000000" w:rsidRPr="00000000" w14:paraId="00000C5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WAITINT</w:t>
            </w:r>
            <w:r w:rsidDel="00000000" w:rsidR="00000000" w:rsidRPr="00000000">
              <w:rPr>
                <w:rtl w:val="0"/>
              </w:rPr>
            </w:r>
          </w:p>
          <w:p w:rsidR="00000000" w:rsidDel="00000000" w:rsidP="00000000" w:rsidRDefault="00000000" w:rsidRPr="00000000" w14:paraId="00000C5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WAITMS</w:t>
            </w:r>
          </w:p>
        </w:tc>
        <w:tc>
          <w:tcPr>
            <w:shd w:fill="auto" w:val="clear"/>
            <w:tcMar>
              <w:top w:w="43.2" w:type="dxa"/>
              <w:left w:w="43.2" w:type="dxa"/>
              <w:bottom w:w="43.2" w:type="dxa"/>
              <w:right w:w="43.2" w:type="dxa"/>
            </w:tcMar>
            <w:vAlign w:val="top"/>
          </w:tcPr>
          <w:p w:rsidR="00000000" w:rsidDel="00000000" w:rsidP="00000000" w:rsidRDefault="00000000" w:rsidRPr="00000000" w14:paraId="00000C5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WAITPAT</w:t>
            </w:r>
          </w:p>
          <w:p w:rsidR="00000000" w:rsidDel="00000000" w:rsidP="00000000" w:rsidRDefault="00000000" w:rsidRPr="00000000" w14:paraId="00000C5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WAITSE1</w:t>
            </w:r>
          </w:p>
          <w:p w:rsidR="00000000" w:rsidDel="00000000" w:rsidP="00000000" w:rsidRDefault="00000000" w:rsidRPr="00000000" w14:paraId="00000C5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WAITSE2</w:t>
            </w:r>
          </w:p>
          <w:p w:rsidR="00000000" w:rsidDel="00000000" w:rsidP="00000000" w:rsidRDefault="00000000" w:rsidRPr="00000000" w14:paraId="00000C5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WAITSE3</w:t>
            </w:r>
          </w:p>
          <w:p w:rsidR="00000000" w:rsidDel="00000000" w:rsidP="00000000" w:rsidRDefault="00000000" w:rsidRPr="00000000" w14:paraId="00000C5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WAITSE4</w:t>
            </w:r>
          </w:p>
          <w:p w:rsidR="00000000" w:rsidDel="00000000" w:rsidP="00000000" w:rsidRDefault="00000000" w:rsidRPr="00000000" w14:paraId="00000C5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WAITUS</w:t>
            </w:r>
          </w:p>
          <w:p w:rsidR="00000000" w:rsidDel="00000000" w:rsidP="00000000" w:rsidRDefault="00000000" w:rsidRPr="00000000" w14:paraId="00000C5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WAITX</w:t>
            </w:r>
          </w:p>
          <w:p w:rsidR="00000000" w:rsidDel="00000000" w:rsidP="00000000" w:rsidRDefault="00000000" w:rsidRPr="00000000" w14:paraId="00000C5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WAITXFI</w:t>
            </w:r>
          </w:p>
          <w:p w:rsidR="00000000" w:rsidDel="00000000" w:rsidP="00000000" w:rsidRDefault="00000000" w:rsidRPr="00000000" w14:paraId="00000C5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WAITXMT</w:t>
            </w:r>
          </w:p>
          <w:p w:rsidR="00000000" w:rsidDel="00000000" w:rsidP="00000000" w:rsidRDefault="00000000" w:rsidRPr="00000000" w14:paraId="00000C5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WAITXRL</w:t>
            </w:r>
            <w:r w:rsidDel="00000000" w:rsidR="00000000" w:rsidRPr="00000000">
              <w:rPr>
                <w:rtl w:val="0"/>
              </w:rPr>
            </w:r>
          </w:p>
          <w:p w:rsidR="00000000" w:rsidDel="00000000" w:rsidP="00000000" w:rsidRDefault="00000000" w:rsidRPr="00000000" w14:paraId="00000C5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WAITXRO</w:t>
            </w:r>
            <w:r w:rsidDel="00000000" w:rsidR="00000000" w:rsidRPr="00000000">
              <w:rPr>
                <w:rtl w:val="0"/>
              </w:rPr>
            </w:r>
          </w:p>
          <w:p w:rsidR="00000000" w:rsidDel="00000000" w:rsidP="00000000" w:rsidRDefault="00000000" w:rsidRPr="00000000" w14:paraId="00000C5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WC</w:t>
            </w:r>
          </w:p>
          <w:p w:rsidR="00000000" w:rsidDel="00000000" w:rsidP="00000000" w:rsidRDefault="00000000" w:rsidRPr="00000000" w14:paraId="00000C5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WCZ</w:t>
            </w:r>
          </w:p>
          <w:p w:rsidR="00000000" w:rsidDel="00000000" w:rsidP="00000000" w:rsidRDefault="00000000" w:rsidRPr="00000000" w14:paraId="00000C6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WFBYTE</w:t>
            </w:r>
          </w:p>
          <w:p w:rsidR="00000000" w:rsidDel="00000000" w:rsidP="00000000" w:rsidRDefault="00000000" w:rsidRPr="00000000" w14:paraId="00000C6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WFLONG</w:t>
            </w:r>
          </w:p>
        </w:tc>
        <w:tc>
          <w:tcPr>
            <w:shd w:fill="auto" w:val="clear"/>
            <w:tcMar>
              <w:top w:w="43.2" w:type="dxa"/>
              <w:left w:w="43.2" w:type="dxa"/>
              <w:bottom w:w="43.2" w:type="dxa"/>
              <w:right w:w="43.2" w:type="dxa"/>
            </w:tcMar>
            <w:vAlign w:val="top"/>
          </w:tcPr>
          <w:p w:rsidR="00000000" w:rsidDel="00000000" w:rsidP="00000000" w:rsidRDefault="00000000" w:rsidRPr="00000000" w14:paraId="00000C6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WFWORD</w:t>
            </w:r>
            <w:r w:rsidDel="00000000" w:rsidR="00000000" w:rsidRPr="00000000">
              <w:rPr>
                <w:rtl w:val="0"/>
              </w:rPr>
            </w:r>
          </w:p>
          <w:p w:rsidR="00000000" w:rsidDel="00000000" w:rsidP="00000000" w:rsidRDefault="00000000" w:rsidRPr="00000000" w14:paraId="00000C6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WHILE</w:t>
            </w:r>
          </w:p>
          <w:p w:rsidR="00000000" w:rsidDel="00000000" w:rsidP="00000000" w:rsidRDefault="00000000" w:rsidRPr="00000000" w14:paraId="00000C6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WHITE</w:t>
            </w:r>
          </w:p>
          <w:p w:rsidR="00000000" w:rsidDel="00000000" w:rsidP="00000000" w:rsidRDefault="00000000" w:rsidRPr="00000000" w14:paraId="00000C6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WINDOW</w:t>
            </w:r>
          </w:p>
          <w:p w:rsidR="00000000" w:rsidDel="00000000" w:rsidP="00000000" w:rsidRDefault="00000000" w:rsidRPr="00000000" w14:paraId="00000C6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WMLONG</w:t>
            </w:r>
          </w:p>
          <w:p w:rsidR="00000000" w:rsidDel="00000000" w:rsidP="00000000" w:rsidRDefault="00000000" w:rsidRPr="00000000" w14:paraId="00000C6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WORD</w:t>
            </w:r>
          </w:p>
          <w:p w:rsidR="00000000" w:rsidDel="00000000" w:rsidP="00000000" w:rsidRDefault="00000000" w:rsidRPr="00000000" w14:paraId="00000C6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WORDFILL</w:t>
            </w:r>
          </w:p>
          <w:p w:rsidR="00000000" w:rsidDel="00000000" w:rsidP="00000000" w:rsidRDefault="00000000" w:rsidRPr="00000000" w14:paraId="00000C6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WORDMOVE</w:t>
            </w:r>
          </w:p>
          <w:p w:rsidR="00000000" w:rsidDel="00000000" w:rsidP="00000000" w:rsidRDefault="00000000" w:rsidRPr="00000000" w14:paraId="00000C6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WORDS_1BIT</w:t>
            </w:r>
          </w:p>
          <w:p w:rsidR="00000000" w:rsidDel="00000000" w:rsidP="00000000" w:rsidRDefault="00000000" w:rsidRPr="00000000" w14:paraId="00000C6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WORDS_2BIT</w:t>
            </w:r>
          </w:p>
          <w:p w:rsidR="00000000" w:rsidDel="00000000" w:rsidP="00000000" w:rsidRDefault="00000000" w:rsidRPr="00000000" w14:paraId="00000C6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WORDS_4BIT</w:t>
            </w:r>
          </w:p>
          <w:p w:rsidR="00000000" w:rsidDel="00000000" w:rsidP="00000000" w:rsidRDefault="00000000" w:rsidRPr="00000000" w14:paraId="00000C6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WORDS_8BIT</w:t>
            </w:r>
          </w:p>
          <w:p w:rsidR="00000000" w:rsidDel="00000000" w:rsidP="00000000" w:rsidRDefault="00000000" w:rsidRPr="00000000" w14:paraId="00000C6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WRBYTE</w:t>
            </w:r>
          </w:p>
          <w:p w:rsidR="00000000" w:rsidDel="00000000" w:rsidP="00000000" w:rsidRDefault="00000000" w:rsidRPr="00000000" w14:paraId="00000C6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WRC</w:t>
            </w:r>
          </w:p>
          <w:p w:rsidR="00000000" w:rsidDel="00000000" w:rsidP="00000000" w:rsidRDefault="00000000" w:rsidRPr="00000000" w14:paraId="00000C7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WRFAST</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C7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WRLONG</w:t>
            </w:r>
          </w:p>
          <w:p w:rsidR="00000000" w:rsidDel="00000000" w:rsidP="00000000" w:rsidRDefault="00000000" w:rsidRPr="00000000" w14:paraId="00000C7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WRLUT</w:t>
            </w:r>
            <w:r w:rsidDel="00000000" w:rsidR="00000000" w:rsidRPr="00000000">
              <w:rPr>
                <w:rtl w:val="0"/>
              </w:rPr>
            </w:r>
          </w:p>
          <w:p w:rsidR="00000000" w:rsidDel="00000000" w:rsidP="00000000" w:rsidRDefault="00000000" w:rsidRPr="00000000" w14:paraId="00000C7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WRNC</w:t>
            </w:r>
          </w:p>
          <w:p w:rsidR="00000000" w:rsidDel="00000000" w:rsidP="00000000" w:rsidRDefault="00000000" w:rsidRPr="00000000" w14:paraId="00000C7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WRNZ</w:t>
            </w:r>
          </w:p>
          <w:p w:rsidR="00000000" w:rsidDel="00000000" w:rsidP="00000000" w:rsidRDefault="00000000" w:rsidRPr="00000000" w14:paraId="00000C7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WRPIN</w:t>
            </w:r>
            <w:r w:rsidDel="00000000" w:rsidR="00000000" w:rsidRPr="00000000">
              <w:rPr>
                <w:rtl w:val="0"/>
              </w:rPr>
            </w:r>
          </w:p>
          <w:p w:rsidR="00000000" w:rsidDel="00000000" w:rsidP="00000000" w:rsidRDefault="00000000" w:rsidRPr="00000000" w14:paraId="00000C7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WRWORD</w:t>
            </w:r>
          </w:p>
          <w:p w:rsidR="00000000" w:rsidDel="00000000" w:rsidP="00000000" w:rsidRDefault="00000000" w:rsidRPr="00000000" w14:paraId="00000C7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WRZ</w:t>
            </w:r>
          </w:p>
          <w:p w:rsidR="00000000" w:rsidDel="00000000" w:rsidP="00000000" w:rsidRDefault="00000000" w:rsidRPr="00000000" w14:paraId="00000C7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WXPIN</w:t>
            </w:r>
            <w:r w:rsidDel="00000000" w:rsidR="00000000" w:rsidRPr="00000000">
              <w:rPr>
                <w:rtl w:val="0"/>
              </w:rPr>
            </w:r>
          </w:p>
          <w:p w:rsidR="00000000" w:rsidDel="00000000" w:rsidP="00000000" w:rsidRDefault="00000000" w:rsidRPr="00000000" w14:paraId="00000C7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WYPIN</w:t>
            </w:r>
          </w:p>
          <w:p w:rsidR="00000000" w:rsidDel="00000000" w:rsidP="00000000" w:rsidRDefault="00000000" w:rsidRPr="00000000" w14:paraId="00000C7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WZ</w:t>
            </w:r>
          </w:p>
        </w:tc>
      </w:tr>
    </w:tbl>
    <w:p w:rsidR="00000000" w:rsidDel="00000000" w:rsidP="00000000" w:rsidRDefault="00000000" w:rsidRPr="00000000" w14:paraId="00000C7B">
      <w:pPr>
        <w:pStyle w:val="Heading2"/>
        <w:pageBreakBefore w:val="0"/>
        <w:tabs>
          <w:tab w:val="left" w:leader="none" w:pos="8280"/>
          <w:tab w:val="left" w:leader="none" w:pos="7695"/>
          <w:tab w:val="left" w:leader="none" w:pos="6975"/>
          <w:tab w:val="left" w:leader="none" w:pos="6030"/>
          <w:tab w:val="left" w:leader="none" w:pos="4995"/>
          <w:tab w:val="left" w:leader="none" w:pos="3915"/>
          <w:tab w:val="left" w:leader="none" w:pos="3015"/>
          <w:tab w:val="left" w:leader="none" w:pos="1935"/>
          <w:tab w:val="left" w:leader="none" w:pos="765"/>
        </w:tabs>
        <w:rPr/>
      </w:pPr>
      <w:bookmarkStart w:colFirst="0" w:colLast="0" w:name="_fdbohmsf3tai" w:id="837"/>
      <w:bookmarkEnd w:id="837"/>
      <w:r w:rsidDel="00000000" w:rsidR="00000000" w:rsidRPr="00000000">
        <w:rPr>
          <w:rtl w:val="0"/>
        </w:rPr>
        <w:t xml:space="preserve">X, Y, Z</w:t>
      </w:r>
    </w:p>
    <w:tbl>
      <w:tblPr>
        <w:tblStyle w:val="Table5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1710"/>
        <w:gridCol w:w="1845"/>
        <w:gridCol w:w="1710"/>
        <w:gridCol w:w="1755"/>
        <w:gridCol w:w="885"/>
        <w:tblGridChange w:id="0">
          <w:tblGrid>
            <w:gridCol w:w="2175"/>
            <w:gridCol w:w="1710"/>
            <w:gridCol w:w="1845"/>
            <w:gridCol w:w="1710"/>
            <w:gridCol w:w="1755"/>
            <w:gridCol w:w="885"/>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C7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X_16P_2DAC8_WFWORD</w:t>
            </w:r>
          </w:p>
          <w:p w:rsidR="00000000" w:rsidDel="00000000" w:rsidP="00000000" w:rsidRDefault="00000000" w:rsidRPr="00000000" w14:paraId="00000C7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X_16P_4DAC4_WFWORD</w:t>
            </w:r>
          </w:p>
          <w:p w:rsidR="00000000" w:rsidDel="00000000" w:rsidP="00000000" w:rsidRDefault="00000000" w:rsidRPr="00000000" w14:paraId="00000C7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X_1ADC8_0P_1DAC8_WFBYTE</w:t>
            </w:r>
          </w:p>
          <w:p w:rsidR="00000000" w:rsidDel="00000000" w:rsidP="00000000" w:rsidRDefault="00000000" w:rsidRPr="00000000" w14:paraId="00000C7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X_1ADC8_8P_2DAC8_WFWORD</w:t>
            </w:r>
          </w:p>
          <w:p w:rsidR="00000000" w:rsidDel="00000000" w:rsidP="00000000" w:rsidRDefault="00000000" w:rsidRPr="00000000" w14:paraId="00000C8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X_1P_1DAC1_WFBYTE</w:t>
            </w:r>
          </w:p>
          <w:p w:rsidR="00000000" w:rsidDel="00000000" w:rsidP="00000000" w:rsidRDefault="00000000" w:rsidRPr="00000000" w14:paraId="00000C8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X_2ADC8_0P_2DAC8_WFWORD</w:t>
            </w:r>
          </w:p>
          <w:p w:rsidR="00000000" w:rsidDel="00000000" w:rsidP="00000000" w:rsidRDefault="00000000" w:rsidRPr="00000000" w14:paraId="00000C8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X_2ADC8_16P_4DAC8_WFLONG</w:t>
            </w:r>
          </w:p>
          <w:p w:rsidR="00000000" w:rsidDel="00000000" w:rsidP="00000000" w:rsidRDefault="00000000" w:rsidRPr="00000000" w14:paraId="00000C8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X_2P_1DAC2_WFBYTE</w:t>
            </w:r>
          </w:p>
          <w:p w:rsidR="00000000" w:rsidDel="00000000" w:rsidP="00000000" w:rsidRDefault="00000000" w:rsidRPr="00000000" w14:paraId="00000C8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X_2P_2DAC1_WFBYTE</w:t>
            </w:r>
          </w:p>
          <w:p w:rsidR="00000000" w:rsidDel="00000000" w:rsidP="00000000" w:rsidRDefault="00000000" w:rsidRPr="00000000" w14:paraId="00000C8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X_32P_4DAC8_WFLONG</w:t>
            </w:r>
          </w:p>
          <w:p w:rsidR="00000000" w:rsidDel="00000000" w:rsidP="00000000" w:rsidRDefault="00000000" w:rsidRPr="00000000" w14:paraId="00000C8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X_4ADC8_0P_4DAC8_WFLONG</w:t>
            </w:r>
          </w:p>
          <w:p w:rsidR="00000000" w:rsidDel="00000000" w:rsidP="00000000" w:rsidRDefault="00000000" w:rsidRPr="00000000" w14:paraId="00000C8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X_4P_1DAC4_WFBYTE</w:t>
            </w:r>
          </w:p>
          <w:p w:rsidR="00000000" w:rsidDel="00000000" w:rsidP="00000000" w:rsidRDefault="00000000" w:rsidRPr="00000000" w14:paraId="00000C8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X_4P_2DAC2_WFBYTE</w:t>
            </w:r>
          </w:p>
          <w:p w:rsidR="00000000" w:rsidDel="00000000" w:rsidP="00000000" w:rsidRDefault="00000000" w:rsidRPr="00000000" w14:paraId="00000C8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X_4P_4DAC1_WFBYTE</w:t>
            </w:r>
          </w:p>
          <w:p w:rsidR="00000000" w:rsidDel="00000000" w:rsidP="00000000" w:rsidRDefault="00000000" w:rsidRPr="00000000" w14:paraId="00000C8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X_8P_1DAC8_WFBYTE</w:t>
            </w:r>
          </w:p>
          <w:p w:rsidR="00000000" w:rsidDel="00000000" w:rsidP="00000000" w:rsidRDefault="00000000" w:rsidRPr="00000000" w14:paraId="00000C8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X_8P_2DAC4_WFBYTE</w:t>
            </w:r>
          </w:p>
        </w:tc>
        <w:tc>
          <w:tcPr>
            <w:shd w:fill="auto" w:val="clear"/>
            <w:tcMar>
              <w:top w:w="43.2" w:type="dxa"/>
              <w:left w:w="43.2" w:type="dxa"/>
              <w:bottom w:w="43.2" w:type="dxa"/>
              <w:right w:w="43.2" w:type="dxa"/>
            </w:tcMar>
            <w:vAlign w:val="top"/>
          </w:tcPr>
          <w:p w:rsidR="00000000" w:rsidDel="00000000" w:rsidP="00000000" w:rsidRDefault="00000000" w:rsidRPr="00000000" w14:paraId="00000C8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X_8P_4DAC2_WFBYTE</w:t>
            </w:r>
          </w:p>
          <w:p w:rsidR="00000000" w:rsidDel="00000000" w:rsidP="00000000" w:rsidRDefault="00000000" w:rsidRPr="00000000" w14:paraId="00000C8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X_ALT_OFF</w:t>
            </w:r>
          </w:p>
          <w:p w:rsidR="00000000" w:rsidDel="00000000" w:rsidP="00000000" w:rsidRDefault="00000000" w:rsidRPr="00000000" w14:paraId="00000C8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X_ALT_ON</w:t>
            </w:r>
          </w:p>
          <w:p w:rsidR="00000000" w:rsidDel="00000000" w:rsidP="00000000" w:rsidRDefault="00000000" w:rsidRPr="00000000" w14:paraId="00000C8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X_DACS_0_0_0_0</w:t>
            </w:r>
          </w:p>
          <w:p w:rsidR="00000000" w:rsidDel="00000000" w:rsidP="00000000" w:rsidRDefault="00000000" w:rsidRPr="00000000" w14:paraId="00000C9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X_DACS_0_0_X_X</w:t>
            </w:r>
          </w:p>
          <w:p w:rsidR="00000000" w:rsidDel="00000000" w:rsidP="00000000" w:rsidRDefault="00000000" w:rsidRPr="00000000" w14:paraId="00000C9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X_DACS_0_X_X_X</w:t>
            </w:r>
          </w:p>
          <w:p w:rsidR="00000000" w:rsidDel="00000000" w:rsidP="00000000" w:rsidRDefault="00000000" w:rsidRPr="00000000" w14:paraId="00000C9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X_DACS_0N0_0N0</w:t>
            </w:r>
          </w:p>
          <w:p w:rsidR="00000000" w:rsidDel="00000000" w:rsidP="00000000" w:rsidRDefault="00000000" w:rsidRPr="00000000" w14:paraId="00000C9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X_DACS_0N0_X_X</w:t>
            </w:r>
          </w:p>
          <w:p w:rsidR="00000000" w:rsidDel="00000000" w:rsidP="00000000" w:rsidRDefault="00000000" w:rsidRPr="00000000" w14:paraId="00000C9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X_DACS_1_0_1_0</w:t>
            </w:r>
          </w:p>
          <w:p w:rsidR="00000000" w:rsidDel="00000000" w:rsidP="00000000" w:rsidRDefault="00000000" w:rsidRPr="00000000" w14:paraId="00000C9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X_DACS_1_0_X_X</w:t>
            </w:r>
          </w:p>
          <w:p w:rsidR="00000000" w:rsidDel="00000000" w:rsidP="00000000" w:rsidRDefault="00000000" w:rsidRPr="00000000" w14:paraId="00000C9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X_DACS_1N1_0N0</w:t>
            </w:r>
          </w:p>
          <w:p w:rsidR="00000000" w:rsidDel="00000000" w:rsidP="00000000" w:rsidRDefault="00000000" w:rsidRPr="00000000" w14:paraId="00000C9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X_DACS_3_2_1_0</w:t>
            </w:r>
          </w:p>
          <w:p w:rsidR="00000000" w:rsidDel="00000000" w:rsidP="00000000" w:rsidRDefault="00000000" w:rsidRPr="00000000" w14:paraId="00000C9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X_DACS_OFF</w:t>
            </w:r>
          </w:p>
          <w:p w:rsidR="00000000" w:rsidDel="00000000" w:rsidP="00000000" w:rsidRDefault="00000000" w:rsidRPr="00000000" w14:paraId="00000C9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X_DACS_X_0_X_X</w:t>
            </w:r>
          </w:p>
          <w:p w:rsidR="00000000" w:rsidDel="00000000" w:rsidP="00000000" w:rsidRDefault="00000000" w:rsidRPr="00000000" w14:paraId="00000C9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X_DACS_X_X_0_0</w:t>
            </w:r>
          </w:p>
          <w:p w:rsidR="00000000" w:rsidDel="00000000" w:rsidP="00000000" w:rsidRDefault="00000000" w:rsidRPr="00000000" w14:paraId="00000C9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X_DACS_X_X_0_X</w:t>
            </w:r>
          </w:p>
        </w:tc>
        <w:tc>
          <w:tcPr>
            <w:shd w:fill="auto" w:val="clear"/>
            <w:tcMar>
              <w:top w:w="43.2" w:type="dxa"/>
              <w:left w:w="43.2" w:type="dxa"/>
              <w:bottom w:w="43.2" w:type="dxa"/>
              <w:right w:w="43.2" w:type="dxa"/>
            </w:tcMar>
            <w:vAlign w:val="top"/>
          </w:tcPr>
          <w:p w:rsidR="00000000" w:rsidDel="00000000" w:rsidP="00000000" w:rsidRDefault="00000000" w:rsidRPr="00000000" w14:paraId="00000C9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X_DACS_X_X_0N0</w:t>
            </w:r>
          </w:p>
          <w:p w:rsidR="00000000" w:rsidDel="00000000" w:rsidP="00000000" w:rsidRDefault="00000000" w:rsidRPr="00000000" w14:paraId="00000C9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X_DACS_X_X_1_0</w:t>
            </w:r>
          </w:p>
          <w:p w:rsidR="00000000" w:rsidDel="00000000" w:rsidP="00000000" w:rsidRDefault="00000000" w:rsidRPr="00000000" w14:paraId="00000C9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X_DACS_X_X_X_0</w:t>
            </w:r>
          </w:p>
          <w:p w:rsidR="00000000" w:rsidDel="00000000" w:rsidP="00000000" w:rsidRDefault="00000000" w:rsidRPr="00000000" w14:paraId="00000C9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X_DDS_GOERTZEL_SINC1</w:t>
            </w:r>
          </w:p>
          <w:p w:rsidR="00000000" w:rsidDel="00000000" w:rsidP="00000000" w:rsidRDefault="00000000" w:rsidRPr="00000000" w14:paraId="00000CA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X_DDS_GOERTZEL_SINC2</w:t>
            </w:r>
          </w:p>
          <w:p w:rsidR="00000000" w:rsidDel="00000000" w:rsidP="00000000" w:rsidRDefault="00000000" w:rsidRPr="00000000" w14:paraId="00000CA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X_IMM_16X2_1DAC2</w:t>
            </w:r>
          </w:p>
          <w:p w:rsidR="00000000" w:rsidDel="00000000" w:rsidP="00000000" w:rsidRDefault="00000000" w:rsidRPr="00000000" w14:paraId="00000CA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X_IMM_16X2_2DAC1</w:t>
            </w:r>
          </w:p>
          <w:p w:rsidR="00000000" w:rsidDel="00000000" w:rsidP="00000000" w:rsidRDefault="00000000" w:rsidRPr="00000000" w14:paraId="00000CA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X_IMM_16X2_LUT</w:t>
            </w:r>
          </w:p>
          <w:p w:rsidR="00000000" w:rsidDel="00000000" w:rsidP="00000000" w:rsidRDefault="00000000" w:rsidRPr="00000000" w14:paraId="00000CA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X_IMM_1X32_4DAC8</w:t>
            </w:r>
          </w:p>
          <w:p w:rsidR="00000000" w:rsidDel="00000000" w:rsidP="00000000" w:rsidRDefault="00000000" w:rsidRPr="00000000" w14:paraId="00000CA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X_IMM_2X16_2DAC8</w:t>
            </w:r>
          </w:p>
          <w:p w:rsidR="00000000" w:rsidDel="00000000" w:rsidP="00000000" w:rsidRDefault="00000000" w:rsidRPr="00000000" w14:paraId="00000CA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X_IMM_2X16_4DAC4</w:t>
            </w:r>
          </w:p>
          <w:p w:rsidR="00000000" w:rsidDel="00000000" w:rsidP="00000000" w:rsidRDefault="00000000" w:rsidRPr="00000000" w14:paraId="00000CA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X_IMM_32X1_1DAC1</w:t>
            </w:r>
          </w:p>
          <w:p w:rsidR="00000000" w:rsidDel="00000000" w:rsidP="00000000" w:rsidRDefault="00000000" w:rsidRPr="00000000" w14:paraId="00000CA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X_IMM_32X1_LUT</w:t>
            </w:r>
          </w:p>
          <w:p w:rsidR="00000000" w:rsidDel="00000000" w:rsidP="00000000" w:rsidRDefault="00000000" w:rsidRPr="00000000" w14:paraId="00000CA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X_IMM_4X8_1DAC8</w:t>
            </w:r>
          </w:p>
          <w:p w:rsidR="00000000" w:rsidDel="00000000" w:rsidP="00000000" w:rsidRDefault="00000000" w:rsidRPr="00000000" w14:paraId="00000CA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X_IMM_4X8_2DAC4</w:t>
            </w:r>
          </w:p>
          <w:p w:rsidR="00000000" w:rsidDel="00000000" w:rsidP="00000000" w:rsidRDefault="00000000" w:rsidRPr="00000000" w14:paraId="00000CA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X_IMM_4X8_4DAC2</w:t>
            </w:r>
          </w:p>
        </w:tc>
        <w:tc>
          <w:tcPr>
            <w:shd w:fill="auto" w:val="clear"/>
            <w:tcMar>
              <w:top w:w="43.2" w:type="dxa"/>
              <w:left w:w="43.2" w:type="dxa"/>
              <w:bottom w:w="43.2" w:type="dxa"/>
              <w:right w:w="43.2" w:type="dxa"/>
            </w:tcMar>
            <w:vAlign w:val="top"/>
          </w:tcPr>
          <w:p w:rsidR="00000000" w:rsidDel="00000000" w:rsidP="00000000" w:rsidRDefault="00000000" w:rsidRPr="00000000" w14:paraId="00000CA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X_IMM_4X8_LUT</w:t>
            </w:r>
          </w:p>
          <w:p w:rsidR="00000000" w:rsidDel="00000000" w:rsidP="00000000" w:rsidRDefault="00000000" w:rsidRPr="00000000" w14:paraId="00000CA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X_IMM_8X4_1DAC4</w:t>
            </w:r>
          </w:p>
          <w:p w:rsidR="00000000" w:rsidDel="00000000" w:rsidP="00000000" w:rsidRDefault="00000000" w:rsidRPr="00000000" w14:paraId="00000CA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X_IMM_8X4_2DAC2</w:t>
            </w:r>
          </w:p>
          <w:p w:rsidR="00000000" w:rsidDel="00000000" w:rsidP="00000000" w:rsidRDefault="00000000" w:rsidRPr="00000000" w14:paraId="00000CA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X_IMM_8X4_4DAC1</w:t>
            </w:r>
          </w:p>
          <w:p w:rsidR="00000000" w:rsidDel="00000000" w:rsidP="00000000" w:rsidRDefault="00000000" w:rsidRPr="00000000" w14:paraId="00000CB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X_IMM_8X4_LUT</w:t>
            </w:r>
          </w:p>
          <w:p w:rsidR="00000000" w:rsidDel="00000000" w:rsidP="00000000" w:rsidRDefault="00000000" w:rsidRPr="00000000" w14:paraId="00000CB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X_PINS_OFF</w:t>
            </w:r>
          </w:p>
          <w:p w:rsidR="00000000" w:rsidDel="00000000" w:rsidP="00000000" w:rsidRDefault="00000000" w:rsidRPr="00000000" w14:paraId="00000CB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X_PINS_ON</w:t>
            </w:r>
          </w:p>
          <w:p w:rsidR="00000000" w:rsidDel="00000000" w:rsidP="00000000" w:rsidRDefault="00000000" w:rsidRPr="00000000" w14:paraId="00000CB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X_RFBYTE_1P_1DAC1</w:t>
            </w:r>
          </w:p>
          <w:p w:rsidR="00000000" w:rsidDel="00000000" w:rsidP="00000000" w:rsidRDefault="00000000" w:rsidRPr="00000000" w14:paraId="00000CB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X_RFBYTE_2P_1DAC2</w:t>
            </w:r>
          </w:p>
          <w:p w:rsidR="00000000" w:rsidDel="00000000" w:rsidP="00000000" w:rsidRDefault="00000000" w:rsidRPr="00000000" w14:paraId="00000CB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X_RFBYTE_2P_2DAC1</w:t>
            </w:r>
          </w:p>
          <w:p w:rsidR="00000000" w:rsidDel="00000000" w:rsidP="00000000" w:rsidRDefault="00000000" w:rsidRPr="00000000" w14:paraId="00000CB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X_RFBYTE_4P_1DAC4</w:t>
            </w:r>
          </w:p>
          <w:p w:rsidR="00000000" w:rsidDel="00000000" w:rsidP="00000000" w:rsidRDefault="00000000" w:rsidRPr="00000000" w14:paraId="00000CB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X_RFBYTE_4P_2DAC2</w:t>
            </w:r>
          </w:p>
          <w:p w:rsidR="00000000" w:rsidDel="00000000" w:rsidP="00000000" w:rsidRDefault="00000000" w:rsidRPr="00000000" w14:paraId="00000CB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X_RFBYTE_4P_4DAC1</w:t>
            </w:r>
          </w:p>
          <w:p w:rsidR="00000000" w:rsidDel="00000000" w:rsidP="00000000" w:rsidRDefault="00000000" w:rsidRPr="00000000" w14:paraId="00000CB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X_RFBYTE_8P_1DAC8</w:t>
            </w:r>
          </w:p>
          <w:p w:rsidR="00000000" w:rsidDel="00000000" w:rsidP="00000000" w:rsidRDefault="00000000" w:rsidRPr="00000000" w14:paraId="00000CB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X_RFBYTE_8P_2DAC4</w:t>
            </w:r>
          </w:p>
          <w:p w:rsidR="00000000" w:rsidDel="00000000" w:rsidP="00000000" w:rsidRDefault="00000000" w:rsidRPr="00000000" w14:paraId="00000CB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X_RFBYTE_8P_4DAC2</w:t>
            </w:r>
          </w:p>
        </w:tc>
        <w:tc>
          <w:tcPr>
            <w:shd w:fill="auto" w:val="clear"/>
            <w:tcMar>
              <w:top w:w="43.2" w:type="dxa"/>
              <w:left w:w="43.2" w:type="dxa"/>
              <w:bottom w:w="43.2" w:type="dxa"/>
              <w:right w:w="43.2" w:type="dxa"/>
            </w:tcMar>
            <w:vAlign w:val="top"/>
          </w:tcPr>
          <w:p w:rsidR="00000000" w:rsidDel="00000000" w:rsidP="00000000" w:rsidRDefault="00000000" w:rsidRPr="00000000" w14:paraId="00000CB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X_RFBYTE_LUMA8</w:t>
            </w:r>
          </w:p>
          <w:p w:rsidR="00000000" w:rsidDel="00000000" w:rsidP="00000000" w:rsidRDefault="00000000" w:rsidRPr="00000000" w14:paraId="00000CB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X_RFBYTE_RGB8</w:t>
            </w:r>
          </w:p>
          <w:p w:rsidR="00000000" w:rsidDel="00000000" w:rsidP="00000000" w:rsidRDefault="00000000" w:rsidRPr="00000000" w14:paraId="00000CB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X_RFBYTE_RGBI8</w:t>
            </w:r>
          </w:p>
          <w:p w:rsidR="00000000" w:rsidDel="00000000" w:rsidP="00000000" w:rsidRDefault="00000000" w:rsidRPr="00000000" w14:paraId="00000CB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X_RFLONG_16X2_LUT</w:t>
            </w:r>
          </w:p>
          <w:p w:rsidR="00000000" w:rsidDel="00000000" w:rsidP="00000000" w:rsidRDefault="00000000" w:rsidRPr="00000000" w14:paraId="00000CC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X_RFLONG_32P_4DAC8</w:t>
            </w:r>
          </w:p>
          <w:p w:rsidR="00000000" w:rsidDel="00000000" w:rsidP="00000000" w:rsidRDefault="00000000" w:rsidRPr="00000000" w14:paraId="00000CC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X_RFLONG_32X1_LUT</w:t>
            </w:r>
          </w:p>
          <w:p w:rsidR="00000000" w:rsidDel="00000000" w:rsidP="00000000" w:rsidRDefault="00000000" w:rsidRPr="00000000" w14:paraId="00000CC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X_RFLONG_4X8_LUT</w:t>
            </w:r>
          </w:p>
          <w:p w:rsidR="00000000" w:rsidDel="00000000" w:rsidP="00000000" w:rsidRDefault="00000000" w:rsidRPr="00000000" w14:paraId="00000CC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X_RFLONG_8X4_LUT</w:t>
            </w:r>
          </w:p>
          <w:p w:rsidR="00000000" w:rsidDel="00000000" w:rsidP="00000000" w:rsidRDefault="00000000" w:rsidRPr="00000000" w14:paraId="00000CC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X_RFLONG_RGB24</w:t>
            </w:r>
          </w:p>
          <w:p w:rsidR="00000000" w:rsidDel="00000000" w:rsidP="00000000" w:rsidRDefault="00000000" w:rsidRPr="00000000" w14:paraId="00000CC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X_RFWORD_16P_2DAC8</w:t>
            </w:r>
          </w:p>
          <w:p w:rsidR="00000000" w:rsidDel="00000000" w:rsidP="00000000" w:rsidRDefault="00000000" w:rsidRPr="00000000" w14:paraId="00000CC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X_RFWORD_16P_4DAC4</w:t>
            </w:r>
          </w:p>
          <w:p w:rsidR="00000000" w:rsidDel="00000000" w:rsidP="00000000" w:rsidRDefault="00000000" w:rsidRPr="00000000" w14:paraId="00000CC7">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X_RFWORD_RGB16</w:t>
            </w:r>
          </w:p>
          <w:p w:rsidR="00000000" w:rsidDel="00000000" w:rsidP="00000000" w:rsidRDefault="00000000" w:rsidRPr="00000000" w14:paraId="00000CC8">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X_WRITE_OFF</w:t>
            </w:r>
          </w:p>
          <w:p w:rsidR="00000000" w:rsidDel="00000000" w:rsidP="00000000" w:rsidRDefault="00000000" w:rsidRPr="00000000" w14:paraId="00000CC9">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X_WRITE_ON</w:t>
            </w:r>
          </w:p>
          <w:p w:rsidR="00000000" w:rsidDel="00000000" w:rsidP="00000000" w:rsidRDefault="00000000" w:rsidRPr="00000000" w14:paraId="00000CCA">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XCONT</w:t>
            </w:r>
          </w:p>
          <w:p w:rsidR="00000000" w:rsidDel="00000000" w:rsidP="00000000" w:rsidRDefault="00000000" w:rsidRPr="00000000" w14:paraId="00000CCB">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XINIT</w:t>
            </w:r>
          </w:p>
        </w:tc>
        <w:tc>
          <w:tcPr>
            <w:shd w:fill="auto" w:val="clear"/>
            <w:tcMar>
              <w:top w:w="43.2" w:type="dxa"/>
              <w:left w:w="43.2" w:type="dxa"/>
              <w:bottom w:w="43.2" w:type="dxa"/>
              <w:right w:w="43.2" w:type="dxa"/>
            </w:tcMar>
            <w:vAlign w:val="top"/>
          </w:tcPr>
          <w:p w:rsidR="00000000" w:rsidDel="00000000" w:rsidP="00000000" w:rsidRDefault="00000000" w:rsidRPr="00000000" w14:paraId="00000CCC">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XOR</w:t>
            </w:r>
          </w:p>
          <w:p w:rsidR="00000000" w:rsidDel="00000000" w:rsidP="00000000" w:rsidRDefault="00000000" w:rsidRPr="00000000" w14:paraId="00000CCD">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XORC</w:t>
            </w:r>
          </w:p>
          <w:p w:rsidR="00000000" w:rsidDel="00000000" w:rsidP="00000000" w:rsidRDefault="00000000" w:rsidRPr="00000000" w14:paraId="00000CCE">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XORO32</w:t>
            </w:r>
          </w:p>
          <w:p w:rsidR="00000000" w:rsidDel="00000000" w:rsidP="00000000" w:rsidRDefault="00000000" w:rsidRPr="00000000" w14:paraId="00000CCF">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XORZ</w:t>
            </w:r>
          </w:p>
          <w:p w:rsidR="00000000" w:rsidDel="00000000" w:rsidP="00000000" w:rsidRDefault="00000000" w:rsidRPr="00000000" w14:paraId="00000CD0">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XSTOP</w:t>
            </w:r>
          </w:p>
          <w:p w:rsidR="00000000" w:rsidDel="00000000" w:rsidP="00000000" w:rsidRDefault="00000000" w:rsidRPr="00000000" w14:paraId="00000CD1">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XYPOL</w:t>
            </w:r>
            <w:r w:rsidDel="00000000" w:rsidR="00000000" w:rsidRPr="00000000">
              <w:rPr>
                <w:rtl w:val="0"/>
              </w:rPr>
            </w:r>
          </w:p>
          <w:p w:rsidR="00000000" w:rsidDel="00000000" w:rsidP="00000000" w:rsidRDefault="00000000" w:rsidRPr="00000000" w14:paraId="00000CD2">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XZERO</w:t>
            </w:r>
          </w:p>
          <w:p w:rsidR="00000000" w:rsidDel="00000000" w:rsidP="00000000" w:rsidRDefault="00000000" w:rsidRPr="00000000" w14:paraId="00000CD3">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YELLOW</w:t>
            </w:r>
          </w:p>
          <w:p w:rsidR="00000000" w:rsidDel="00000000" w:rsidP="00000000" w:rsidRDefault="00000000" w:rsidRPr="00000000" w14:paraId="00000CD4">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ZEROX</w:t>
            </w:r>
            <w:r w:rsidDel="00000000" w:rsidR="00000000" w:rsidRPr="00000000">
              <w:rPr>
                <w:rtl w:val="0"/>
              </w:rPr>
            </w:r>
          </w:p>
          <w:p w:rsidR="00000000" w:rsidDel="00000000" w:rsidP="00000000" w:rsidRDefault="00000000" w:rsidRPr="00000000" w14:paraId="00000CD5">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ZSTR</w:t>
            </w:r>
          </w:p>
          <w:p w:rsidR="00000000" w:rsidDel="00000000" w:rsidP="00000000" w:rsidRDefault="00000000" w:rsidRPr="00000000" w14:paraId="00000CD6">
            <w:pPr>
              <w:pageBreakBefore w:val="0"/>
              <w:widowControl w:val="0"/>
              <w:spacing w:after="0" w:line="240" w:lineRule="auto"/>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ZSTR_</w:t>
            </w:r>
          </w:p>
        </w:tc>
      </w:tr>
    </w:tbl>
    <w:p w:rsidR="00000000" w:rsidDel="00000000" w:rsidP="00000000" w:rsidRDefault="00000000" w:rsidRPr="00000000" w14:paraId="00000CD7">
      <w:pPr>
        <w:pStyle w:val="Heading1"/>
        <w:rPr/>
      </w:pPr>
      <w:bookmarkStart w:colFirst="0" w:colLast="0" w:name="_7na05pbcjb" w:id="838"/>
      <w:bookmarkEnd w:id="838"/>
      <w:r w:rsidDel="00000000" w:rsidR="00000000" w:rsidRPr="00000000">
        <w:rPr>
          <w:rtl w:val="0"/>
        </w:rPr>
        <w:t xml:space="preserve">GENERAL PURPOSE I/O PIN EXCEPTIONS</w:t>
      </w:r>
    </w:p>
    <w:p w:rsidR="00000000" w:rsidDel="00000000" w:rsidP="00000000" w:rsidRDefault="00000000" w:rsidRPr="00000000" w14:paraId="00000CD8">
      <w:pPr>
        <w:rPr/>
      </w:pPr>
      <w:r w:rsidDel="00000000" w:rsidR="00000000" w:rsidRPr="00000000">
        <w:rPr>
          <w:rtl w:val="0"/>
        </w:rPr>
        <w:t xml:space="preserve">All Propeller 2 I/O pins (P0–P63 on the P2X8C4M64P) share the same capabilities; however, certain applications may be sensitive to edge cases noted here.  Moving certain functions to other I/O pins in sensitive hardware designs will resolve the issue.</w:t>
      </w:r>
    </w:p>
    <w:p w:rsidR="00000000" w:rsidDel="00000000" w:rsidP="00000000" w:rsidRDefault="00000000" w:rsidRPr="00000000" w14:paraId="00000CD9">
      <w:pPr>
        <w:rPr/>
      </w:pPr>
      <w:r w:rsidDel="00000000" w:rsidR="00000000" w:rsidRPr="00000000">
        <w:rPr>
          <w:rtl w:val="0"/>
        </w:rPr>
        <w:t xml:space="preserve">P58–P63 : upon power-up/reset the pins have the special purpose of detecting the boot up configuration and communicating with an external flash or SD memory, or with a host system for programming.  After boot up, they become general purpose for the user application (aside from that imposed by any hardware attached to them).  See </w:t>
      </w:r>
      <w:hyperlink w:anchor="_k13wh1l3u0i1">
        <w:r w:rsidDel="00000000" w:rsidR="00000000" w:rsidRPr="00000000">
          <w:rPr>
            <w:color w:val="1155cc"/>
            <w:u w:val="single"/>
            <w:rtl w:val="0"/>
          </w:rPr>
          <w:t xml:space="preserve">Boot Up procedure</w:t>
        </w:r>
      </w:hyperlink>
      <w:r w:rsidDel="00000000" w:rsidR="00000000" w:rsidRPr="00000000">
        <w:rPr>
          <w:rtl w:val="0"/>
        </w:rPr>
        <w:t xml:space="preserve"> for more information.</w:t>
      </w:r>
    </w:p>
    <w:p w:rsidR="00000000" w:rsidDel="00000000" w:rsidP="00000000" w:rsidRDefault="00000000" w:rsidRPr="00000000" w14:paraId="00000CDA">
      <w:pPr>
        <w:rPr/>
      </w:pPr>
      <w:r w:rsidDel="00000000" w:rsidR="00000000" w:rsidRPr="00000000">
        <w:rPr>
          <w:rtl w:val="0"/>
        </w:rPr>
        <w:t xml:space="preserve">P28–P31 use the same internal power rails as the XI/XO pins' clock oscillator circuitry.  If P28–P31 </w:t>
      </w:r>
      <w:r w:rsidDel="00000000" w:rsidR="00000000" w:rsidRPr="00000000">
        <w:rPr>
          <w:rtl w:val="0"/>
        </w:rPr>
        <w:t xml:space="preserve">transition</w:t>
      </w:r>
      <w:r w:rsidDel="00000000" w:rsidR="00000000" w:rsidRPr="00000000">
        <w:rPr>
          <w:rtl w:val="0"/>
        </w:rPr>
        <w:t xml:space="preserve"> simultaneously in fast digital mode, it may cause spikes on the internal power rails which can cause a slow external crystal edge (on XI) to be registered as multiple edges.  To avoid this, either move such functions to other I/O pins or drive a crisp clock signal into XI (with an external clock oscillator).  The P2 Edge Module Rev C employs the latter solution.</w:t>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r>
    </w:p>
    <w:p w:rsidR="00000000" w:rsidDel="00000000" w:rsidP="00000000" w:rsidRDefault="00000000" w:rsidRPr="00000000" w14:paraId="00000CDE">
      <w:pPr>
        <w:rPr/>
      </w:pPr>
      <w:r w:rsidDel="00000000" w:rsidR="00000000" w:rsidRPr="00000000">
        <w:br w:type="page"/>
      </w:r>
      <w:r w:rsidDel="00000000" w:rsidR="00000000" w:rsidRPr="00000000">
        <w:rPr>
          <w:rtl w:val="0"/>
        </w:rPr>
      </w:r>
    </w:p>
    <w:p w:rsidR="00000000" w:rsidDel="00000000" w:rsidP="00000000" w:rsidRDefault="00000000" w:rsidRPr="00000000" w14:paraId="00000CDF">
      <w:pPr>
        <w:pStyle w:val="Heading1"/>
        <w:pageBreakBefore w:val="0"/>
        <w:spacing w:after="0" w:before="200" w:lineRule="auto"/>
        <w:ind w:right="-150"/>
        <w:rPr>
          <w:rFonts w:ascii="Roboto" w:cs="Roboto" w:eastAsia="Roboto" w:hAnsi="Roboto"/>
          <w:sz w:val="30"/>
          <w:szCs w:val="30"/>
        </w:rPr>
      </w:pPr>
      <w:bookmarkStart w:colFirst="0" w:colLast="0" w:name="_swmvo3n67qaa" w:id="839"/>
      <w:bookmarkEnd w:id="839"/>
      <w:r w:rsidDel="00000000" w:rsidR="00000000" w:rsidRPr="00000000">
        <w:rPr>
          <w:rFonts w:ascii="Roboto" w:cs="Roboto" w:eastAsia="Roboto" w:hAnsi="Roboto"/>
          <w:sz w:val="30"/>
          <w:szCs w:val="30"/>
          <w:rtl w:val="0"/>
        </w:rPr>
        <w:t xml:space="preserve">CHANGE LOG</w:t>
      </w:r>
    </w:p>
    <w:tbl>
      <w:tblPr>
        <w:tblStyle w:val="Table52"/>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8715"/>
        <w:tblGridChange w:id="0">
          <w:tblGrid>
            <w:gridCol w:w="1365"/>
            <w:gridCol w:w="871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CE0">
            <w:pPr>
              <w:pStyle w:val="Subtitle"/>
              <w:pageBreakBefore w:val="0"/>
              <w:widowControl w:val="0"/>
              <w:spacing w:after="0" w:line="240" w:lineRule="auto"/>
              <w:rPr>
                <w:rFonts w:ascii="Arial" w:cs="Arial" w:eastAsia="Arial" w:hAnsi="Arial"/>
                <w:b w:val="1"/>
                <w:i w:val="0"/>
                <w:color w:val="000000"/>
                <w:sz w:val="18"/>
                <w:szCs w:val="18"/>
              </w:rPr>
            </w:pPr>
            <w:bookmarkStart w:colFirst="0" w:colLast="0" w:name="_7amv3ne5q286" w:id="840"/>
            <w:bookmarkEnd w:id="840"/>
            <w:r w:rsidDel="00000000" w:rsidR="00000000" w:rsidRPr="00000000">
              <w:rPr>
                <w:rFonts w:ascii="Arial" w:cs="Arial" w:eastAsia="Arial" w:hAnsi="Arial"/>
                <w:b w:val="1"/>
                <w:i w:val="0"/>
                <w:color w:val="000000"/>
                <w:sz w:val="18"/>
                <w:szCs w:val="18"/>
                <w:rtl w:val="0"/>
              </w:rPr>
              <w:t xml:space="preserve">Date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CE1">
            <w:pPr>
              <w:pStyle w:val="Subtitle"/>
              <w:pageBreakBefore w:val="0"/>
              <w:widowControl w:val="0"/>
              <w:spacing w:after="0" w:line="240" w:lineRule="auto"/>
              <w:jc w:val="left"/>
              <w:rPr>
                <w:rFonts w:ascii="Arial" w:cs="Arial" w:eastAsia="Arial" w:hAnsi="Arial"/>
                <w:b w:val="1"/>
                <w:i w:val="0"/>
                <w:color w:val="000000"/>
                <w:sz w:val="18"/>
                <w:szCs w:val="18"/>
              </w:rPr>
            </w:pPr>
            <w:bookmarkStart w:colFirst="0" w:colLast="0" w:name="_7amv3ne5q286" w:id="840"/>
            <w:bookmarkEnd w:id="840"/>
            <w:r w:rsidDel="00000000" w:rsidR="00000000" w:rsidRPr="00000000">
              <w:rPr>
                <w:rFonts w:ascii="Arial" w:cs="Arial" w:eastAsia="Arial" w:hAnsi="Arial"/>
                <w:b w:val="1"/>
                <w:i w:val="0"/>
                <w:color w:val="000000"/>
                <w:sz w:val="18"/>
                <w:szCs w:val="18"/>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2">
            <w:pPr>
              <w:pStyle w:val="Subtitle"/>
              <w:pageBreakBefore w:val="0"/>
              <w:widowControl w:val="0"/>
              <w:spacing w:after="0" w:line="240" w:lineRule="auto"/>
              <w:rPr/>
            </w:pPr>
            <w:bookmarkStart w:colFirst="0" w:colLast="0" w:name="_pvug4a3f3vq3" w:id="841"/>
            <w:bookmarkEnd w:id="841"/>
            <w:r w:rsidDel="00000000" w:rsidR="00000000" w:rsidRPr="00000000">
              <w:rPr>
                <w:rtl w:val="0"/>
              </w:rPr>
              <w:t xml:space="preserve">09/09/2021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pStyle w:val="Subtitle"/>
              <w:pageBreakBefore w:val="0"/>
              <w:widowControl w:val="0"/>
              <w:spacing w:after="0" w:line="240" w:lineRule="auto"/>
              <w:jc w:val="left"/>
              <w:rPr/>
            </w:pPr>
            <w:bookmarkStart w:colFirst="0" w:colLast="0" w:name="_h8muen7bqo74" w:id="842"/>
            <w:bookmarkEnd w:id="842"/>
            <w:r w:rsidDel="00000000" w:rsidR="00000000" w:rsidRPr="00000000">
              <w:rPr>
                <w:rtl w:val="0"/>
              </w:rPr>
              <w:t xml:space="preserve">First public draft release.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4">
            <w:pPr>
              <w:pStyle w:val="Subtitle"/>
              <w:pageBreakBefore w:val="0"/>
              <w:widowControl w:val="0"/>
              <w:spacing w:after="0" w:line="240" w:lineRule="auto"/>
              <w:rPr/>
            </w:pPr>
            <w:bookmarkStart w:colFirst="0" w:colLast="0" w:name="_pvug4a3f3vq3" w:id="841"/>
            <w:bookmarkEnd w:id="841"/>
            <w:r w:rsidDel="00000000" w:rsidR="00000000" w:rsidRPr="00000000">
              <w:rPr>
                <w:rtl w:val="0"/>
              </w:rPr>
              <w:t xml:space="preserve">10/15/2021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pStyle w:val="Subtitle"/>
              <w:pageBreakBefore w:val="0"/>
              <w:widowControl w:val="0"/>
              <w:spacing w:after="0" w:line="240" w:lineRule="auto"/>
              <w:jc w:val="left"/>
              <w:rPr/>
            </w:pPr>
            <w:bookmarkStart w:colFirst="0" w:colLast="0" w:name="_h8muen7bqo74" w:id="842"/>
            <w:bookmarkEnd w:id="842"/>
            <w:r w:rsidDel="00000000" w:rsidR="00000000" w:rsidRPr="00000000">
              <w:rPr>
                <w:rtl w:val="0"/>
              </w:rPr>
              <w:t xml:space="preserve">Enhanced </w:t>
            </w:r>
            <w:hyperlink w:anchor="_d6a33r7wy3h8">
              <w:r w:rsidDel="00000000" w:rsidR="00000000" w:rsidRPr="00000000">
                <w:rPr>
                  <w:color w:val="1155cc"/>
                  <w:u w:val="single"/>
                  <w:rtl w:val="0"/>
                </w:rPr>
                <w:t xml:space="preserve">Instruction Pipeline</w:t>
              </w:r>
            </w:hyperlink>
            <w:r w:rsidDel="00000000" w:rsidR="00000000" w:rsidRPr="00000000">
              <w:rPr>
                <w:rtl w:val="0"/>
              </w:rPr>
              <w:t xml:space="preserve"> diagrams and explanations, and added Wait and Branch 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6">
            <w:pPr>
              <w:pStyle w:val="Subtitle"/>
              <w:pageBreakBefore w:val="0"/>
              <w:widowControl w:val="0"/>
              <w:spacing w:after="0" w:line="240" w:lineRule="auto"/>
              <w:rPr/>
            </w:pPr>
            <w:bookmarkStart w:colFirst="0" w:colLast="0" w:name="_pvug4a3f3vq3" w:id="841"/>
            <w:bookmarkEnd w:id="841"/>
            <w:r w:rsidDel="00000000" w:rsidR="00000000" w:rsidRPr="00000000">
              <w:rPr>
                <w:rtl w:val="0"/>
              </w:rPr>
              <w:t xml:space="preserve">11/01/2022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pStyle w:val="Subtitle"/>
              <w:pageBreakBefore w:val="0"/>
              <w:widowControl w:val="0"/>
              <w:spacing w:after="0" w:line="240" w:lineRule="auto"/>
              <w:jc w:val="left"/>
              <w:rPr/>
            </w:pPr>
            <w:bookmarkStart w:colFirst="0" w:colLast="0" w:name="_h8muen7bqo74" w:id="842"/>
            <w:bookmarkEnd w:id="842"/>
            <w:r w:rsidDel="00000000" w:rsidR="00000000" w:rsidRPr="00000000">
              <w:rPr>
                <w:rtl w:val="0"/>
              </w:rPr>
              <w:t xml:space="preserve">Added underscore, ALL CAPS and &lt;all_lowercase&gt; to </w:t>
            </w:r>
            <w:hyperlink w:anchor="_12fh0v8mc8fz">
              <w:r w:rsidDel="00000000" w:rsidR="00000000" w:rsidRPr="00000000">
                <w:rPr>
                  <w:color w:val="1155cc"/>
                  <w:u w:val="single"/>
                  <w:rtl w:val="0"/>
                </w:rPr>
                <w:t xml:space="preserve">Conventions</w:t>
              </w:r>
            </w:hyperlink>
            <w:r w:rsidDel="00000000" w:rsidR="00000000" w:rsidRPr="00000000">
              <w:rPr>
                <w:rtl w:val="0"/>
              </w:rPr>
              <w:t xml:space="preserve">.  Clarified </w:t>
            </w:r>
            <w:hyperlink w:anchor="_ihh0p7cihx2l">
              <w:r w:rsidDel="00000000" w:rsidR="00000000" w:rsidRPr="00000000">
                <w:rPr>
                  <w:color w:val="1155cc"/>
                  <w:u w:val="single"/>
                  <w:rtl w:val="0"/>
                </w:rPr>
                <w:t xml:space="preserve">CORDIC Solver</w:t>
              </w:r>
            </w:hyperlink>
            <w:r w:rsidDel="00000000" w:rsidR="00000000" w:rsidRPr="00000000">
              <w:rPr>
                <w:rtl w:val="0"/>
              </w:rPr>
              <w:t xml:space="preserve"> result availability.  Clarified </w:t>
            </w:r>
            <w:hyperlink w:anchor="_p9jolctm7tnz">
              <w:r w:rsidDel="00000000" w:rsidR="00000000" w:rsidRPr="00000000">
                <w:rPr>
                  <w:color w:val="1155cc"/>
                  <w:u w:val="single"/>
                  <w:rtl w:val="0"/>
                </w:rPr>
                <w:t xml:space="preserve">System Counter</w:t>
              </w:r>
            </w:hyperlink>
            <w:r w:rsidDel="00000000" w:rsidR="00000000" w:rsidRPr="00000000">
              <w:rPr>
                <w:rtl w:val="0"/>
              </w:rPr>
              <w:t xml:space="preserve"> upper and lower usage.  Added floating point, sprite, and debug keyboard and mouse symbols to </w:t>
            </w:r>
            <w:hyperlink w:anchor="_hg33jkjv6j2l">
              <w:r w:rsidDel="00000000" w:rsidR="00000000" w:rsidRPr="00000000">
                <w:rPr>
                  <w:color w:val="1155cc"/>
                  <w:u w:val="single"/>
                  <w:rtl w:val="0"/>
                </w:rPr>
                <w:t xml:space="preserve">Propeller 2 Reserved Words</w:t>
              </w:r>
            </w:hyperlink>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CE8">
      <w:pPr>
        <w:pageBreakBefore w:val="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CE9">
      <w:pPr>
        <w:pStyle w:val="Heading1"/>
        <w:pageBreakBefore w:val="0"/>
        <w:spacing w:after="0" w:before="200" w:lineRule="auto"/>
        <w:ind w:right="-150"/>
        <w:rPr>
          <w:rFonts w:ascii="Roboto" w:cs="Roboto" w:eastAsia="Roboto" w:hAnsi="Roboto"/>
          <w:sz w:val="30"/>
          <w:szCs w:val="30"/>
        </w:rPr>
      </w:pPr>
      <w:bookmarkStart w:colFirst="0" w:colLast="0" w:name="_cenlv5sy0ptb" w:id="843"/>
      <w:bookmarkEnd w:id="843"/>
      <w:r w:rsidDel="00000000" w:rsidR="00000000" w:rsidRPr="00000000">
        <w:rPr>
          <w:rFonts w:ascii="Roboto" w:cs="Roboto" w:eastAsia="Roboto" w:hAnsi="Roboto"/>
          <w:sz w:val="30"/>
          <w:szCs w:val="30"/>
          <w:rtl w:val="0"/>
        </w:rPr>
        <w:t xml:space="preserve">PARALLAX INCORPORATED </w:t>
      </w:r>
    </w:p>
    <w:tbl>
      <w:tblPr>
        <w:tblStyle w:val="Table53"/>
        <w:tblW w:w="10185.0" w:type="dxa"/>
        <w:jc w:val="left"/>
        <w:tblInd w:w="-10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625"/>
        <w:gridCol w:w="2835"/>
        <w:gridCol w:w="2415"/>
        <w:gridCol w:w="2310"/>
        <w:tblGridChange w:id="0">
          <w:tblGrid>
            <w:gridCol w:w="2625"/>
            <w:gridCol w:w="2835"/>
            <w:gridCol w:w="2415"/>
            <w:gridCol w:w="2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A">
            <w:pPr>
              <w:pStyle w:val="Subtitle"/>
              <w:pageBreakBefore w:val="0"/>
              <w:widowControl w:val="0"/>
              <w:spacing w:after="0" w:line="240" w:lineRule="auto"/>
              <w:jc w:val="left"/>
              <w:rPr>
                <w:rFonts w:ascii="Arial" w:cs="Arial" w:eastAsia="Arial" w:hAnsi="Arial"/>
                <w:b w:val="1"/>
                <w:i w:val="0"/>
                <w:color w:val="000000"/>
                <w:sz w:val="18"/>
                <w:szCs w:val="18"/>
              </w:rPr>
            </w:pPr>
            <w:bookmarkStart w:colFirst="0" w:colLast="0" w:name="_jao2xooe4s24" w:id="844"/>
            <w:bookmarkEnd w:id="844"/>
            <w:r w:rsidDel="00000000" w:rsidR="00000000" w:rsidRPr="00000000">
              <w:rPr>
                <w:rFonts w:ascii="Arial" w:cs="Arial" w:eastAsia="Arial" w:hAnsi="Arial"/>
                <w:b w:val="1"/>
                <w:i w:val="0"/>
                <w:color w:val="000000"/>
                <w:sz w:val="18"/>
                <w:szCs w:val="18"/>
                <w:rtl w:val="0"/>
              </w:rPr>
              <w:t xml:space="preserve">Parallax Inc.</w:t>
            </w:r>
          </w:p>
          <w:p w:rsidR="00000000" w:rsidDel="00000000" w:rsidP="00000000" w:rsidRDefault="00000000" w:rsidRPr="00000000" w14:paraId="00000CEB">
            <w:pPr>
              <w:pStyle w:val="Subtitle"/>
              <w:pageBreakBefore w:val="0"/>
              <w:widowControl w:val="0"/>
              <w:spacing w:after="0" w:line="240" w:lineRule="auto"/>
              <w:jc w:val="left"/>
              <w:rPr>
                <w:rFonts w:ascii="Arial" w:cs="Arial" w:eastAsia="Arial" w:hAnsi="Arial"/>
                <w:b w:val="1"/>
                <w:i w:val="0"/>
                <w:color w:val="000000"/>
                <w:sz w:val="18"/>
                <w:szCs w:val="18"/>
              </w:rPr>
            </w:pPr>
            <w:bookmarkStart w:colFirst="0" w:colLast="0" w:name="_jao2xooe4s24" w:id="844"/>
            <w:bookmarkEnd w:id="844"/>
            <w:r w:rsidDel="00000000" w:rsidR="00000000" w:rsidRPr="00000000">
              <w:rPr>
                <w:rFonts w:ascii="Arial" w:cs="Arial" w:eastAsia="Arial" w:hAnsi="Arial"/>
                <w:b w:val="1"/>
                <w:i w:val="0"/>
                <w:color w:val="000000"/>
                <w:sz w:val="18"/>
                <w:szCs w:val="18"/>
                <w:rtl w:val="0"/>
              </w:rPr>
              <w:t xml:space="preserve">599 Menlo Drive, Suite 100</w:t>
            </w:r>
          </w:p>
          <w:p w:rsidR="00000000" w:rsidDel="00000000" w:rsidP="00000000" w:rsidRDefault="00000000" w:rsidRPr="00000000" w14:paraId="00000CEC">
            <w:pPr>
              <w:pStyle w:val="Subtitle"/>
              <w:pageBreakBefore w:val="0"/>
              <w:widowControl w:val="0"/>
              <w:spacing w:after="0" w:line="240" w:lineRule="auto"/>
              <w:jc w:val="left"/>
              <w:rPr>
                <w:rFonts w:ascii="Arial" w:cs="Arial" w:eastAsia="Arial" w:hAnsi="Arial"/>
                <w:b w:val="1"/>
                <w:i w:val="0"/>
                <w:color w:val="000000"/>
                <w:sz w:val="18"/>
                <w:szCs w:val="18"/>
              </w:rPr>
            </w:pPr>
            <w:bookmarkStart w:colFirst="0" w:colLast="0" w:name="_jao2xooe4s24" w:id="844"/>
            <w:bookmarkEnd w:id="844"/>
            <w:r w:rsidDel="00000000" w:rsidR="00000000" w:rsidRPr="00000000">
              <w:rPr>
                <w:rFonts w:ascii="Arial" w:cs="Arial" w:eastAsia="Arial" w:hAnsi="Arial"/>
                <w:b w:val="1"/>
                <w:i w:val="0"/>
                <w:color w:val="000000"/>
                <w:sz w:val="18"/>
                <w:szCs w:val="18"/>
                <w:rtl w:val="0"/>
              </w:rPr>
              <w:t xml:space="preserve">Rocklin, CA 95765</w:t>
            </w:r>
          </w:p>
          <w:p w:rsidR="00000000" w:rsidDel="00000000" w:rsidP="00000000" w:rsidRDefault="00000000" w:rsidRPr="00000000" w14:paraId="00000CED">
            <w:pPr>
              <w:pStyle w:val="Subtitle"/>
              <w:pageBreakBefore w:val="0"/>
              <w:widowControl w:val="0"/>
              <w:spacing w:after="0" w:line="240" w:lineRule="auto"/>
              <w:jc w:val="left"/>
              <w:rPr>
                <w:rFonts w:ascii="Arial" w:cs="Arial" w:eastAsia="Arial" w:hAnsi="Arial"/>
                <w:b w:val="1"/>
                <w:i w:val="0"/>
                <w:color w:val="000000"/>
                <w:sz w:val="18"/>
                <w:szCs w:val="18"/>
              </w:rPr>
            </w:pPr>
            <w:bookmarkStart w:colFirst="0" w:colLast="0" w:name="_zhgqx3t7d159" w:id="845"/>
            <w:bookmarkEnd w:id="845"/>
            <w:r w:rsidDel="00000000" w:rsidR="00000000" w:rsidRPr="00000000">
              <w:rPr>
                <w:rFonts w:ascii="Arial" w:cs="Arial" w:eastAsia="Arial" w:hAnsi="Arial"/>
                <w:b w:val="1"/>
                <w:i w:val="0"/>
                <w:color w:val="000000"/>
                <w:sz w:val="18"/>
                <w:szCs w:val="18"/>
                <w:rtl w:val="0"/>
              </w:rPr>
              <w:t xml:space="preserve">USA</w:t>
            </w:r>
          </w:p>
          <w:p w:rsidR="00000000" w:rsidDel="00000000" w:rsidP="00000000" w:rsidRDefault="00000000" w:rsidRPr="00000000" w14:paraId="00000CEE">
            <w:pPr>
              <w:pageBreakBefore w:val="0"/>
              <w:spacing w:after="0" w:line="240" w:lineRule="auto"/>
              <w:rPr>
                <w:rFonts w:ascii="Roboto" w:cs="Roboto" w:eastAsia="Roboto" w:hAnsi="Robot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pageBreakBefore w:val="0"/>
              <w:widowControl w:val="0"/>
              <w:spacing w:after="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Office: +1 916-624-8333</w:t>
            </w:r>
          </w:p>
          <w:p w:rsidR="00000000" w:rsidDel="00000000" w:rsidP="00000000" w:rsidRDefault="00000000" w:rsidRPr="00000000" w14:paraId="00000CF0">
            <w:pPr>
              <w:pageBreakBefore w:val="0"/>
              <w:widowControl w:val="0"/>
              <w:spacing w:after="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Toll Free US: 888-512-1024 </w:t>
            </w:r>
          </w:p>
          <w:p w:rsidR="00000000" w:rsidDel="00000000" w:rsidP="00000000" w:rsidRDefault="00000000" w:rsidRPr="00000000" w14:paraId="00000CF1">
            <w:pPr>
              <w:pageBreakBefore w:val="0"/>
              <w:widowControl w:val="0"/>
              <w:spacing w:after="0" w:line="240" w:lineRule="auto"/>
              <w:rPr>
                <w:rFonts w:ascii="Roboto" w:cs="Roboto" w:eastAsia="Roboto" w:hAnsi="Roboto"/>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pageBreakBefore w:val="0"/>
              <w:widowControl w:val="0"/>
              <w:spacing w:after="0" w:line="240" w:lineRule="auto"/>
              <w:rPr>
                <w:rFonts w:ascii="Roboto" w:cs="Roboto" w:eastAsia="Roboto" w:hAnsi="Roboto"/>
                <w:b w:val="1"/>
                <w:sz w:val="20"/>
                <w:szCs w:val="20"/>
              </w:rPr>
            </w:pPr>
            <w:hyperlink r:id="rId61">
              <w:r w:rsidDel="00000000" w:rsidR="00000000" w:rsidRPr="00000000">
                <w:rPr>
                  <w:rFonts w:ascii="Roboto" w:cs="Roboto" w:eastAsia="Roboto" w:hAnsi="Roboto"/>
                  <w:b w:val="1"/>
                  <w:color w:val="1155cc"/>
                  <w:sz w:val="20"/>
                  <w:szCs w:val="20"/>
                  <w:u w:val="single"/>
                  <w:rtl w:val="0"/>
                </w:rPr>
                <w:t xml:space="preserve">sales@parallax.com</w:t>
              </w:r>
            </w:hyperlink>
            <w:r w:rsidDel="00000000" w:rsidR="00000000" w:rsidRPr="00000000">
              <w:rPr>
                <w:rtl w:val="0"/>
              </w:rPr>
            </w:r>
          </w:p>
          <w:p w:rsidR="00000000" w:rsidDel="00000000" w:rsidP="00000000" w:rsidRDefault="00000000" w:rsidRPr="00000000" w14:paraId="00000CF3">
            <w:pPr>
              <w:pageBreakBefore w:val="0"/>
              <w:widowControl w:val="0"/>
              <w:spacing w:after="0" w:line="240" w:lineRule="auto"/>
              <w:rPr>
                <w:rFonts w:ascii="Roboto" w:cs="Roboto" w:eastAsia="Roboto" w:hAnsi="Roboto"/>
                <w:b w:val="1"/>
                <w:sz w:val="20"/>
                <w:szCs w:val="20"/>
              </w:rPr>
            </w:pPr>
            <w:hyperlink r:id="rId62">
              <w:r w:rsidDel="00000000" w:rsidR="00000000" w:rsidRPr="00000000">
                <w:rPr>
                  <w:rFonts w:ascii="Roboto" w:cs="Roboto" w:eastAsia="Roboto" w:hAnsi="Roboto"/>
                  <w:b w:val="1"/>
                  <w:color w:val="1155cc"/>
                  <w:sz w:val="20"/>
                  <w:szCs w:val="20"/>
                  <w:u w:val="single"/>
                  <w:rtl w:val="0"/>
                </w:rPr>
                <w:t xml:space="preserve">support@parallax.com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4">
            <w:pPr>
              <w:pageBreakBefore w:val="0"/>
              <w:widowControl w:val="0"/>
              <w:spacing w:after="0" w:line="240" w:lineRule="auto"/>
              <w:rPr>
                <w:rFonts w:ascii="Roboto" w:cs="Roboto" w:eastAsia="Roboto" w:hAnsi="Roboto"/>
                <w:b w:val="1"/>
                <w:sz w:val="20"/>
                <w:szCs w:val="20"/>
              </w:rPr>
            </w:pPr>
            <w:hyperlink r:id="rId63">
              <w:r w:rsidDel="00000000" w:rsidR="00000000" w:rsidRPr="00000000">
                <w:rPr>
                  <w:rFonts w:ascii="Roboto" w:cs="Roboto" w:eastAsia="Roboto" w:hAnsi="Roboto"/>
                  <w:b w:val="1"/>
                  <w:color w:val="1155cc"/>
                  <w:sz w:val="20"/>
                  <w:szCs w:val="20"/>
                  <w:u w:val="single"/>
                  <w:rtl w:val="0"/>
                </w:rPr>
                <w:t xml:space="preserve">www.parallax.com/p2</w:t>
              </w:r>
            </w:hyperlink>
            <w:r w:rsidDel="00000000" w:rsidR="00000000" w:rsidRPr="00000000">
              <w:rPr>
                <w:rtl w:val="0"/>
              </w:rPr>
            </w:r>
          </w:p>
          <w:p w:rsidR="00000000" w:rsidDel="00000000" w:rsidP="00000000" w:rsidRDefault="00000000" w:rsidRPr="00000000" w14:paraId="00000CF5">
            <w:pPr>
              <w:pageBreakBefore w:val="0"/>
              <w:widowControl w:val="0"/>
              <w:spacing w:after="0" w:line="240" w:lineRule="auto"/>
              <w:rPr>
                <w:rFonts w:ascii="Roboto" w:cs="Roboto" w:eastAsia="Roboto" w:hAnsi="Roboto"/>
                <w:b w:val="1"/>
                <w:sz w:val="20"/>
                <w:szCs w:val="20"/>
              </w:rPr>
            </w:pPr>
            <w:hyperlink r:id="rId64">
              <w:r w:rsidDel="00000000" w:rsidR="00000000" w:rsidRPr="00000000">
                <w:rPr>
                  <w:rFonts w:ascii="Roboto" w:cs="Roboto" w:eastAsia="Roboto" w:hAnsi="Roboto"/>
                  <w:b w:val="1"/>
                  <w:color w:val="1155cc"/>
                  <w:sz w:val="20"/>
                  <w:szCs w:val="20"/>
                  <w:u w:val="single"/>
                  <w:rtl w:val="0"/>
                </w:rPr>
                <w:t xml:space="preserve">forums.parallax.com</w:t>
              </w:r>
            </w:hyperlink>
            <w:r w:rsidDel="00000000" w:rsidR="00000000" w:rsidRPr="00000000">
              <w:rPr>
                <w:rtl w:val="0"/>
              </w:rPr>
            </w:r>
          </w:p>
          <w:p w:rsidR="00000000" w:rsidDel="00000000" w:rsidP="00000000" w:rsidRDefault="00000000" w:rsidRPr="00000000" w14:paraId="00000CF6">
            <w:pPr>
              <w:pageBreakBefore w:val="0"/>
              <w:widowControl w:val="0"/>
              <w:spacing w:after="0" w:line="240" w:lineRule="auto"/>
              <w:rPr>
                <w:rFonts w:ascii="Roboto" w:cs="Roboto" w:eastAsia="Roboto" w:hAnsi="Roboto"/>
                <w:b w:val="1"/>
                <w:sz w:val="20"/>
                <w:szCs w:val="20"/>
              </w:rPr>
            </w:pPr>
            <w:r w:rsidDel="00000000" w:rsidR="00000000" w:rsidRPr="00000000">
              <w:rPr>
                <w:rtl w:val="0"/>
              </w:rPr>
            </w:r>
          </w:p>
        </w:tc>
      </w:tr>
      <w:tr>
        <w:trPr>
          <w:cantSplit w:val="0"/>
          <w:trHeight w:val="40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CF7">
            <w:pPr>
              <w:pageBreakBefore w:val="0"/>
              <w:widowControl w:val="0"/>
              <w:rPr>
                <w:rFonts w:ascii="Roboto" w:cs="Roboto" w:eastAsia="Roboto" w:hAnsi="Roboto"/>
                <w:b w:val="1"/>
                <w:strike w:val="1"/>
                <w:color w:val="00796b"/>
                <w:sz w:val="20"/>
                <w:szCs w:val="20"/>
              </w:rPr>
            </w:pPr>
            <w:r w:rsidDel="00000000" w:rsidR="00000000" w:rsidRPr="00000000">
              <w:rPr>
                <w:rFonts w:ascii="Roboto" w:cs="Roboto" w:eastAsia="Roboto" w:hAnsi="Roboto"/>
                <w:b w:val="1"/>
                <w:sz w:val="20"/>
                <w:szCs w:val="20"/>
                <w:rtl w:val="0"/>
              </w:rPr>
              <w:t xml:space="preserve">Purchase of the P2X8C4M64P does not include any license to emulate any other device nor to communicate via any specific proprietary protocol;  P2X8C4M64P connectivity objects and code examples provided or referenced by Parallax, Inc. are NOT licensed and are provided for research and development purposes only; end users must seek permission to use licensed protocols for their applications and products from the protocol license holders.</w:t>
            </w:r>
            <w:r w:rsidDel="00000000" w:rsidR="00000000" w:rsidRPr="00000000">
              <w:rPr>
                <w:rtl w:val="0"/>
              </w:rPr>
            </w:r>
          </w:p>
          <w:p w:rsidR="00000000" w:rsidDel="00000000" w:rsidP="00000000" w:rsidRDefault="00000000" w:rsidRPr="00000000" w14:paraId="00000CF8">
            <w:pPr>
              <w:pageBreakBefore w:val="0"/>
              <w:widowControl w:val="0"/>
              <w:rPr>
                <w:rFonts w:ascii="Roboto" w:cs="Roboto" w:eastAsia="Roboto" w:hAnsi="Roboto"/>
                <w:b w:val="1"/>
                <w:strike w:val="1"/>
                <w:color w:val="00796b"/>
                <w:sz w:val="20"/>
                <w:szCs w:val="20"/>
              </w:rPr>
            </w:pPr>
            <w:r w:rsidDel="00000000" w:rsidR="00000000" w:rsidRPr="00000000">
              <w:rPr>
                <w:rFonts w:ascii="Roboto" w:cs="Roboto" w:eastAsia="Roboto" w:hAnsi="Roboto"/>
                <w:b w:val="1"/>
                <w:sz w:val="20"/>
                <w:szCs w:val="20"/>
                <w:rtl w:val="0"/>
              </w:rPr>
              <w:t xml:space="preserve">Parallax,  Inc. makes  no  warranty,  representation  or  guarantee  regarding  the  suitability  of  its  products  for  any  particular  purpose,  nor  does  Parallax,  Inc.  assume  any  liability  arising  out  of  the  application  or  use  of  any  product, and specifically disclaims any and all liability, including without limitation consequential or incidental damages even if Parallax, Inc.  has  been  advised  of  the  possibility  of  such  damages.  </w:t>
            </w:r>
            <w:r w:rsidDel="00000000" w:rsidR="00000000" w:rsidRPr="00000000">
              <w:rPr>
                <w:rtl w:val="0"/>
              </w:rPr>
            </w:r>
          </w:p>
          <w:p w:rsidR="00000000" w:rsidDel="00000000" w:rsidP="00000000" w:rsidRDefault="00000000" w:rsidRPr="00000000" w14:paraId="00000CF9">
            <w:pPr>
              <w:pageBreakBefore w:val="0"/>
              <w:widowControl w:val="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Copyright © 202</w:t>
            </w:r>
            <w:r w:rsidDel="00000000" w:rsidR="00000000" w:rsidRPr="00000000">
              <w:rPr>
                <w:b w:val="1"/>
                <w:rtl w:val="0"/>
              </w:rPr>
              <w:t xml:space="preserve">2</w:t>
            </w:r>
            <w:r w:rsidDel="00000000" w:rsidR="00000000" w:rsidRPr="00000000">
              <w:rPr>
                <w:rFonts w:ascii="Roboto" w:cs="Roboto" w:eastAsia="Roboto" w:hAnsi="Roboto"/>
                <w:b w:val="1"/>
                <w:sz w:val="20"/>
                <w:szCs w:val="20"/>
                <w:rtl w:val="0"/>
              </w:rPr>
              <w:t xml:space="preserve"> Parallax, Inc. All rights are reserved. Parallax, the Parallax logo, the P2 logo, and Propeller are trademarks of Parallax, Inc.</w:t>
            </w:r>
          </w:p>
          <w:p w:rsidR="00000000" w:rsidDel="00000000" w:rsidP="00000000" w:rsidRDefault="00000000" w:rsidRPr="00000000" w14:paraId="00000CFA">
            <w:pPr>
              <w:pageBreakBefore w:val="0"/>
              <w:widowControl w:val="0"/>
              <w:rPr>
                <w:b w:val="1"/>
              </w:rPr>
            </w:pPr>
            <w:r w:rsidDel="00000000" w:rsidR="00000000" w:rsidRPr="00000000">
              <w:rPr>
                <w:rtl w:val="0"/>
              </w:rPr>
            </w:r>
          </w:p>
        </w:tc>
      </w:tr>
    </w:tbl>
    <w:p w:rsidR="00000000" w:rsidDel="00000000" w:rsidP="00000000" w:rsidRDefault="00000000" w:rsidRPr="00000000" w14:paraId="00000CFE">
      <w:pPr>
        <w:pStyle w:val="Heading1"/>
        <w:pageBreakBefore w:val="0"/>
        <w:widowControl w:val="0"/>
        <w:spacing w:after="0" w:before="200" w:lineRule="auto"/>
        <w:ind w:right="-150"/>
        <w:rPr/>
      </w:pPr>
      <w:bookmarkStart w:colFirst="0" w:colLast="0" w:name="_k173qqmvifv5" w:id="846"/>
      <w:bookmarkEnd w:id="846"/>
      <w:r w:rsidDel="00000000" w:rsidR="00000000" w:rsidRPr="00000000">
        <w:rPr>
          <w:rtl w:val="0"/>
        </w:rPr>
      </w:r>
    </w:p>
    <w:sectPr>
      <w:type w:val="nextPage"/>
      <w:pgSz w:h="15840" w:w="12240" w:orient="portrait"/>
      <w:pgMar w:bottom="720" w:top="720" w:left="1080" w:right="1080" w:header="72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Roboto Mon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rdo">
    <w:embedRegular w:fontKey="{00000000-0000-0000-0000-000000000000}" r:id="rId9" w:subsetted="0"/>
    <w:embedBold w:fontKey="{00000000-0000-0000-0000-000000000000}" r:id="rId10" w:subsetted="0"/>
    <w:embedItalic w:fontKey="{00000000-0000-0000-0000-000000000000}" r:id="rId11" w:subsetted="0"/>
  </w:font>
  <w:font w:name="Roboto Medium">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EB Garamond">
    <w:embedRegular w:fontKey="{00000000-0000-0000-0000-000000000000}" r:id="rId16" w:subsetted="0"/>
    <w:embedBold w:fontKey="{00000000-0000-0000-0000-000000000000}" r:id="rId17" w:subsetted="0"/>
    <w:embedItalic w:fontKey="{00000000-0000-0000-0000-000000000000}" r:id="rId18" w:subsetted="0"/>
    <w:embedBoldItalic w:fontKey="{00000000-0000-0000-0000-000000000000}" r:id="rId19" w:subsetted="0"/>
  </w:font>
  <w:font w:name="Roboto Mono">
    <w:embedRegular w:fontKey="{00000000-0000-0000-0000-000000000000}" r:id="rId20" w:subsetted="0"/>
    <w:embedBold w:fontKey="{00000000-0000-0000-0000-000000000000}" r:id="rId21" w:subsetted="0"/>
    <w:embedItalic w:fontKey="{00000000-0000-0000-0000-000000000000}" r:id="rId22" w:subsetted="0"/>
    <w:embedBoldItalic w:fontKey="{00000000-0000-0000-0000-000000000000}" r:id="rId23" w:subsetted="0"/>
  </w:font>
  <w:font w:name="Nova Mono">
    <w:embedRegular w:fontKey="{00000000-0000-0000-0000-000000000000}" r:id="rId2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FF">
    <w:pPr>
      <w:tabs>
        <w:tab w:val="center" w:leader="none" w:pos="4680"/>
        <w:tab w:val="right" w:leader="none" w:pos="9360"/>
      </w:tabs>
      <w:spacing w:lin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00">
    <w:pPr>
      <w:tabs>
        <w:tab w:val="center" w:leader="none" w:pos="4680"/>
        <w:tab w:val="right" w:leader="none" w:pos="9360"/>
      </w:tabs>
      <w:spacing w:after="0" w:line="240" w:lineRule="auto"/>
      <w:jc w:val="right"/>
      <w:rPr/>
    </w:pPr>
    <w:r w:rsidDel="00000000" w:rsidR="00000000" w:rsidRPr="00000000">
      <w:rPr>
        <w:b w:val="1"/>
        <w:sz w:val="18"/>
        <w:szCs w:val="18"/>
        <w:rtl w:val="0"/>
      </w:rPr>
      <w:t xml:space="preserve">  Copyright © Parallax Inc.  </w:t>
    </w:r>
    <w:r w:rsidDel="00000000" w:rsidR="00000000" w:rsidRPr="00000000">
      <w:rPr>
        <w:b w:val="1"/>
        <w:sz w:val="18"/>
        <w:szCs w:val="18"/>
        <w:rtl w:val="0"/>
      </w:rPr>
      <w:t xml:space="preserve">2022/11/01</w:t>
    </w:r>
    <w:r w:rsidDel="00000000" w:rsidR="00000000" w:rsidRPr="00000000">
      <w:rPr>
        <w:rFonts w:ascii="Arial Unicode MS" w:cs="Arial Unicode MS" w:eastAsia="Arial Unicode MS" w:hAnsi="Arial Unicode MS"/>
        <w:b w:val="1"/>
        <w:sz w:val="18"/>
        <w:szCs w:val="18"/>
        <w:rtl w:val="0"/>
      </w:rPr>
      <w:t xml:space="preserve">     ▪      Parallax Propeller 2 (P2X8C4M64P) Hardware Manual      ▪     Page </w:t>
    </w:r>
    <w:r w:rsidDel="00000000" w:rsidR="00000000" w:rsidRPr="00000000">
      <w:rPr>
        <w:b w:val="1"/>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01">
    <w:pPr>
      <w:tabs>
        <w:tab w:val="center" w:leader="none" w:pos="4680"/>
        <w:tab w:val="right" w:leader="none" w:pos="9360"/>
      </w:tabs>
      <w:spacing w:lin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02">
    <w:pPr>
      <w:tabs>
        <w:tab w:val="center" w:leader="none" w:pos="4680"/>
        <w:tab w:val="right" w:leader="none" w:pos="9360"/>
      </w:tabs>
      <w:spacing w:after="0" w:line="240" w:lineRule="auto"/>
      <w:jc w:val="right"/>
      <w:rPr/>
    </w:pPr>
    <w:r w:rsidDel="00000000" w:rsidR="00000000" w:rsidRPr="00000000">
      <w:rPr>
        <w:b w:val="1"/>
        <w:sz w:val="18"/>
        <w:szCs w:val="18"/>
        <w:rtl w:val="0"/>
      </w:rPr>
      <w:t xml:space="preserve">  Copyright © Parallax Inc. </w:t>
    </w:r>
    <w:r w:rsidDel="00000000" w:rsidR="00000000" w:rsidRPr="00000000">
      <w:rPr>
        <w:b w:val="1"/>
        <w:sz w:val="18"/>
        <w:szCs w:val="18"/>
        <w:rtl w:val="0"/>
      </w:rPr>
      <w:t xml:space="preserve">2022/11/01</w:t>
    </w:r>
    <w:r w:rsidDel="00000000" w:rsidR="00000000" w:rsidRPr="00000000">
      <w:rPr>
        <w:rFonts w:ascii="Arial Unicode MS" w:cs="Arial Unicode MS" w:eastAsia="Arial Unicode MS" w:hAnsi="Arial Unicode MS"/>
        <w:b w:val="1"/>
        <w:sz w:val="18"/>
        <w:szCs w:val="18"/>
        <w:rtl w:val="0"/>
      </w:rPr>
      <w:t xml:space="preserve">    ▪    Parallax Propeller 2 (P2X8C4M64P) Hardware Manual     ▪     Page </w:t>
    </w:r>
    <w:r w:rsidDel="00000000" w:rsidR="00000000" w:rsidRPr="00000000">
      <w:rPr>
        <w:b w:val="1"/>
        <w:sz w:val="18"/>
        <w:szCs w:val="18"/>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08">
    <w:pPr>
      <w:tabs>
        <w:tab w:val="center" w:leader="none" w:pos="4680"/>
        <w:tab w:val="right" w:leader="none" w:pos="9360"/>
      </w:tabs>
      <w:spacing w:lin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09">
    <w:pPr>
      <w:tabs>
        <w:tab w:val="center" w:leader="none" w:pos="4680"/>
        <w:tab w:val="right" w:leader="none" w:pos="9360"/>
      </w:tabs>
      <w:spacing w:after="0" w:line="240" w:lineRule="auto"/>
      <w:rPr/>
    </w:pPr>
    <w:r w:rsidDel="00000000" w:rsidR="00000000" w:rsidRPr="00000000">
      <w:rPr>
        <w:b w:val="1"/>
        <w:sz w:val="18"/>
        <w:szCs w:val="18"/>
        <w:rtl w:val="0"/>
      </w:rPr>
      <w:t xml:space="preserve">  Page </w:t>
    </w:r>
    <w:r w:rsidDel="00000000" w:rsidR="00000000" w:rsidRPr="00000000">
      <w:rPr>
        <w:b w:val="1"/>
        <w:sz w:val="18"/>
        <w:szCs w:val="18"/>
      </w:rPr>
      <w:fldChar w:fldCharType="begin"/>
      <w:instrText xml:space="preserve">PAGE</w:instrText>
      <w:fldChar w:fldCharType="separate"/>
      <w:fldChar w:fldCharType="end"/>
    </w:r>
    <w:r w:rsidDel="00000000" w:rsidR="00000000" w:rsidRPr="00000000">
      <w:rPr>
        <w:rFonts w:ascii="Arial Unicode MS" w:cs="Arial Unicode MS" w:eastAsia="Arial Unicode MS" w:hAnsi="Arial Unicode MS"/>
        <w:b w:val="1"/>
        <w:sz w:val="18"/>
        <w:szCs w:val="18"/>
        <w:rtl w:val="0"/>
      </w:rPr>
      <w:t xml:space="preserve">      ▪     Parallax Propeller 2 (P2X8C4M64P) Hardware Manual      ▪     Copyright © Parallax Inc.  </w:t>
    </w:r>
    <w:r w:rsidDel="00000000" w:rsidR="00000000" w:rsidRPr="00000000">
      <w:rPr>
        <w:b w:val="1"/>
        <w:sz w:val="18"/>
        <w:szCs w:val="18"/>
        <w:rtl w:val="0"/>
      </w:rPr>
      <w:t xml:space="preserve">2022/11/01</w:t>
    </w:r>
    <w:r w:rsidDel="00000000" w:rsidR="00000000" w:rsidRPr="00000000">
      <w:rPr>
        <w:b w:val="1"/>
        <w:sz w:val="18"/>
        <w:szCs w:val="18"/>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03">
    <w:pPr>
      <w:spacing w:after="60" w:line="240" w:lineRule="auto"/>
      <w:jc w:val="both"/>
      <w:rPr>
        <w:rFonts w:ascii="Arial" w:cs="Arial" w:eastAsia="Arial" w:hAnsi="Arial"/>
        <w:sz w:val="14"/>
        <w:szCs w:val="14"/>
      </w:rPr>
    </w:pPr>
    <w:bookmarkStart w:colFirst="0" w:colLast="0" w:name="_30j0zll" w:id="847"/>
    <w:bookmarkEnd w:id="847"/>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14"/>
        <w:szCs w:val="14"/>
      </w:rPr>
      <w:drawing>
        <wp:inline distB="114300" distT="114300" distL="114300" distR="114300">
          <wp:extent cx="4833999" cy="795338"/>
          <wp:effectExtent b="0" l="0" r="0" t="0"/>
          <wp:docPr id="36" name="image31.png"/>
          <a:graphic>
            <a:graphicData uri="http://schemas.openxmlformats.org/drawingml/2006/picture">
              <pic:pic>
                <pic:nvPicPr>
                  <pic:cNvPr id="0" name="image31.png"/>
                  <pic:cNvPicPr preferRelativeResize="0"/>
                </pic:nvPicPr>
                <pic:blipFill>
                  <a:blip r:embed="rId1"/>
                  <a:srcRect b="0" l="-4017" r="0" t="0"/>
                  <a:stretch>
                    <a:fillRect/>
                  </a:stretch>
                </pic:blipFill>
                <pic:spPr>
                  <a:xfrm>
                    <a:off x="0" y="0"/>
                    <a:ext cx="4833999" cy="795338"/>
                  </a:xfrm>
                  <a:prstGeom prst="rect"/>
                  <a:ln/>
                </pic:spPr>
              </pic:pic>
            </a:graphicData>
          </a:graphic>
        </wp:inline>
      </w:drawing>
    </w:r>
    <w:r w:rsidDel="00000000" w:rsidR="00000000" w:rsidRPr="00000000">
      <w:rPr>
        <w:rFonts w:ascii="Arial" w:cs="Arial" w:eastAsia="Arial" w:hAnsi="Arial"/>
        <w:sz w:val="14"/>
        <w:szCs w:val="14"/>
        <w:rtl w:val="0"/>
      </w:rPr>
      <w:t xml:space="preserve">     </w:t>
    </w:r>
    <w:r w:rsidDel="00000000" w:rsidR="00000000" w:rsidRPr="00000000">
      <w:drawing>
        <wp:anchor allowOverlap="1" behindDoc="0" distB="57150" distT="57150" distL="57150" distR="57150" hidden="0" layoutInCell="1" locked="0" relativeHeight="0" simplePos="0">
          <wp:simplePos x="0" y="0"/>
          <wp:positionH relativeFrom="column">
            <wp:posOffset>57150</wp:posOffset>
          </wp:positionH>
          <wp:positionV relativeFrom="paragraph">
            <wp:posOffset>57150</wp:posOffset>
          </wp:positionV>
          <wp:extent cx="1327181" cy="1327181"/>
          <wp:effectExtent b="0" l="0" r="0" t="0"/>
          <wp:wrapSquare wrapText="bothSides" distB="57150" distT="57150" distL="57150" distR="57150"/>
          <wp:docPr id="35" name="image18.png"/>
          <a:graphic>
            <a:graphicData uri="http://schemas.openxmlformats.org/drawingml/2006/picture">
              <pic:pic>
                <pic:nvPicPr>
                  <pic:cNvPr id="0" name="image18.png"/>
                  <pic:cNvPicPr preferRelativeResize="0"/>
                </pic:nvPicPr>
                <pic:blipFill>
                  <a:blip r:embed="rId2"/>
                  <a:srcRect b="0" l="0" r="0" t="0"/>
                  <a:stretch>
                    <a:fillRect/>
                  </a:stretch>
                </pic:blipFill>
                <pic:spPr>
                  <a:xfrm>
                    <a:off x="0" y="0"/>
                    <a:ext cx="1327181" cy="1327181"/>
                  </a:xfrm>
                  <a:prstGeom prst="rect"/>
                  <a:ln/>
                </pic:spPr>
              </pic:pic>
            </a:graphicData>
          </a:graphic>
        </wp:anchor>
      </w:drawing>
    </w:r>
  </w:p>
  <w:p w:rsidR="00000000" w:rsidDel="00000000" w:rsidP="00000000" w:rsidRDefault="00000000" w:rsidRPr="00000000" w14:paraId="00000D04">
    <w:pPr>
      <w:spacing w:after="60" w:line="240" w:lineRule="auto"/>
      <w:jc w:val="both"/>
      <w:rPr>
        <w:b w:val="1"/>
        <w:sz w:val="48"/>
        <w:szCs w:val="48"/>
      </w:rPr>
    </w:pPr>
    <w:bookmarkStart w:colFirst="0" w:colLast="0" w:name="_xrvvxyqgwr4p" w:id="848"/>
    <w:bookmarkEnd w:id="84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05">
    <w:pPr>
      <w:spacing w:after="120" w:before="120" w:line="240" w:lineRule="auto"/>
      <w:jc w:val="both"/>
      <w:rPr>
        <w:b w:val="1"/>
        <w:sz w:val="16"/>
        <w:szCs w:val="16"/>
      </w:rPr>
    </w:pPr>
    <w:bookmarkStart w:colFirst="0" w:colLast="0" w:name="_aq23wy2lfp5g" w:id="849"/>
    <w:bookmarkEnd w:id="849"/>
    <w:r w:rsidDel="00000000" w:rsidR="00000000" w:rsidRPr="00000000">
      <w:rPr>
        <w:sz w:val="16"/>
        <w:szCs w:val="16"/>
        <w:rtl w:val="0"/>
      </w:rPr>
      <w:t xml:space="preserve"> </w:t>
    </w:r>
    <w:hyperlink r:id="rId3">
      <w:r w:rsidDel="00000000" w:rsidR="00000000" w:rsidRPr="00000000">
        <w:rPr>
          <w:b w:val="1"/>
          <w:sz w:val="18"/>
          <w:szCs w:val="18"/>
          <w:rtl w:val="0"/>
        </w:rPr>
        <w:t xml:space="preserve">www.parallax.com/P2</w:t>
      </w:r>
    </w:hyperlink>
    <w:r w:rsidDel="00000000" w:rsidR="00000000" w:rsidRPr="00000000">
      <w:rPr>
        <w:rFonts w:ascii="Nova Mono" w:cs="Nova Mono" w:eastAsia="Nova Mono" w:hAnsi="Nova Mono"/>
        <w:sz w:val="18"/>
        <w:szCs w:val="18"/>
        <w:rtl w:val="0"/>
      </w:rPr>
      <w:t xml:space="preserve">  ⬝  </w:t>
    </w:r>
    <w:hyperlink r:id="rId4">
      <w:r w:rsidDel="00000000" w:rsidR="00000000" w:rsidRPr="00000000">
        <w:rPr>
          <w:b w:val="1"/>
          <w:sz w:val="18"/>
          <w:szCs w:val="18"/>
          <w:rtl w:val="0"/>
        </w:rPr>
        <w:t xml:space="preserve">sales@parallax.com</w:t>
      </w:r>
    </w:hyperlink>
    <w:r w:rsidDel="00000000" w:rsidR="00000000" w:rsidRPr="00000000">
      <w:rPr>
        <w:rFonts w:ascii="Nova Mono" w:cs="Nova Mono" w:eastAsia="Nova Mono" w:hAnsi="Nova Mono"/>
        <w:sz w:val="18"/>
        <w:szCs w:val="18"/>
        <w:rtl w:val="0"/>
      </w:rPr>
      <w:t xml:space="preserve">   ⬝   </w:t>
    </w:r>
    <w:r w:rsidDel="00000000" w:rsidR="00000000" w:rsidRPr="00000000">
      <w:rPr>
        <w:b w:val="1"/>
        <w:sz w:val="18"/>
        <w:szCs w:val="18"/>
        <w:rtl w:val="0"/>
      </w:rPr>
      <w:t xml:space="preserve">support@parallax.com</w:t>
    </w:r>
    <w:r w:rsidDel="00000000" w:rsidR="00000000" w:rsidRPr="00000000">
      <w:rPr>
        <w:rFonts w:ascii="Nova Mono" w:cs="Nova Mono" w:eastAsia="Nova Mono" w:hAnsi="Nova Mono"/>
        <w:sz w:val="18"/>
        <w:szCs w:val="18"/>
        <w:rtl w:val="0"/>
      </w:rPr>
      <w:t xml:space="preserve">   ⬝   </w:t>
    </w:r>
    <w:r w:rsidDel="00000000" w:rsidR="00000000" w:rsidRPr="00000000">
      <w:rPr>
        <w:b w:val="1"/>
        <w:sz w:val="18"/>
        <w:szCs w:val="18"/>
        <w:rtl w:val="0"/>
      </w:rPr>
      <w:t xml:space="preserve">+1 888-512-1024</w:t>
    </w:r>
    <w:r w:rsidDel="00000000" w:rsidR="00000000" w:rsidRPr="00000000">
      <w:rPr>
        <w:b w:val="1"/>
        <w:sz w:val="16"/>
        <w:szCs w:val="16"/>
        <w:rtl w:val="0"/>
      </w:rPr>
      <w:t xml:space="preserve"> </w:t>
    </w:r>
  </w:p>
  <w:p w:rsidR="00000000" w:rsidDel="00000000" w:rsidP="00000000" w:rsidRDefault="00000000" w:rsidRPr="00000000" w14:paraId="00000D06">
    <w:pPr>
      <w:spacing w:after="60" w:line="240" w:lineRule="auto"/>
      <w:jc w:val="both"/>
      <w:rPr/>
    </w:pPr>
    <w:bookmarkStart w:colFirst="0" w:colLast="0" w:name="_etfrs73e0d30" w:id="850"/>
    <w:bookmarkEnd w:id="850"/>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07">
    <w:pPr>
      <w:spacing w:line="240" w:lineRule="auto"/>
      <w:rPr>
        <w:sz w:val="2"/>
        <w:szCs w:val="2"/>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0A">
    <w:pPr>
      <w:spacing w:line="240" w:lineRule="auto"/>
      <w:rPr>
        <w:sz w:val="2"/>
        <w:szCs w:val="2"/>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0B">
    <w:pPr>
      <w:spacing w:line="240" w:lineRule="auto"/>
      <w:rPr>
        <w:sz w:val="2"/>
        <w:szCs w:val="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lang w:val="en"/>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0" w:before="360" w:lineRule="auto"/>
    </w:pPr>
    <w:rPr>
      <w:b w:val="1"/>
      <w:sz w:val="30"/>
      <w:szCs w:val="30"/>
    </w:rPr>
  </w:style>
  <w:style w:type="paragraph" w:styleId="Heading2">
    <w:name w:val="heading 2"/>
    <w:basedOn w:val="Normal"/>
    <w:next w:val="Normal"/>
    <w:pPr>
      <w:keepNext w:val="1"/>
      <w:keepLines w:val="1"/>
      <w:pageBreakBefore w:val="0"/>
      <w:spacing w:after="0" w:before="200" w:lineRule="auto"/>
    </w:pPr>
    <w:rPr>
      <w:b w:val="1"/>
      <w:sz w:val="30"/>
      <w:szCs w:val="30"/>
    </w:rPr>
  </w:style>
  <w:style w:type="paragraph" w:styleId="Heading3">
    <w:name w:val="heading 3"/>
    <w:basedOn w:val="Normal"/>
    <w:next w:val="Normal"/>
    <w:pPr>
      <w:keepNext w:val="1"/>
      <w:keepLines w:val="1"/>
      <w:pageBreakBefore w:val="0"/>
      <w:spacing w:after="0" w:before="160" w:lineRule="auto"/>
    </w:pPr>
    <w:rPr>
      <w:b w:val="1"/>
      <w:sz w:val="24"/>
      <w:szCs w:val="24"/>
    </w:rPr>
  </w:style>
  <w:style w:type="paragraph" w:styleId="Heading4">
    <w:name w:val="heading 4"/>
    <w:basedOn w:val="Normal"/>
    <w:next w:val="Normal"/>
    <w:pPr>
      <w:keepNext w:val="1"/>
      <w:keepLines w:val="1"/>
      <w:pageBreakBefore w:val="0"/>
      <w:spacing w:after="0" w:before="160" w:lineRule="auto"/>
    </w:pPr>
    <w:rPr>
      <w:b w:val="1"/>
    </w:rPr>
  </w:style>
  <w:style w:type="paragraph" w:styleId="Heading5">
    <w:name w:val="heading 5"/>
    <w:basedOn w:val="Normal"/>
    <w:next w:val="Normal"/>
    <w:pPr>
      <w:keepNext w:val="1"/>
      <w:keepLines w:val="1"/>
      <w:pageBreakBefore w:val="0"/>
      <w:spacing w:after="0" w:before="160" w:lineRule="auto"/>
    </w:pPr>
    <w:rPr>
      <w:color w:val="666666"/>
    </w:rPr>
  </w:style>
  <w:style w:type="paragraph" w:styleId="Heading6">
    <w:name w:val="heading 6"/>
    <w:basedOn w:val="Normal"/>
    <w:next w:val="Normal"/>
    <w:pPr>
      <w:keepNext w:val="1"/>
      <w:keepLines w:val="1"/>
      <w:pageBreakBefore w:val="0"/>
      <w:spacing w:after="0" w:line="240" w:lineRule="auto"/>
      <w:jc w:val="center"/>
    </w:pPr>
    <w:rPr>
      <w:rFonts w:ascii="Arial" w:cs="Arial" w:eastAsia="Arial" w:hAnsi="Arial"/>
      <w:b w:val="1"/>
      <w:sz w:val="22"/>
      <w:szCs w:val="22"/>
    </w:rPr>
  </w:style>
  <w:style w:type="paragraph" w:styleId="Title">
    <w:name w:val="Title"/>
    <w:basedOn w:val="Normal"/>
    <w:next w:val="Normal"/>
    <w:pPr>
      <w:keepNext w:val="1"/>
      <w:keepLines w:val="1"/>
      <w:pageBreakBefore w:val="0"/>
      <w:widowControl w:val="0"/>
      <w:spacing w:after="0" w:lineRule="auto"/>
    </w:pPr>
    <w:rPr>
      <w:rFonts w:ascii="Roboto Mono Medium" w:cs="Roboto Mono Medium" w:eastAsia="Roboto Mono Medium" w:hAnsi="Roboto Mono Medium"/>
      <w:sz w:val="18"/>
      <w:szCs w:val="18"/>
    </w:rPr>
  </w:style>
  <w:style w:type="paragraph" w:styleId="Subtitle">
    <w:name w:val="Subtitle"/>
    <w:basedOn w:val="Normal"/>
    <w:next w:val="Normal"/>
    <w:pPr>
      <w:keepNext w:val="1"/>
      <w:keepLines w:val="1"/>
      <w:pageBreakBefore w:val="0"/>
      <w:spacing w:after="0" w:line="240" w:lineRule="auto"/>
      <w:jc w:val="center"/>
    </w:pPr>
    <w:rPr>
      <w:rFonts w:ascii="Arial" w:cs="Arial" w:eastAsia="Arial" w:hAnsi="Arial"/>
      <w:sz w:val="18"/>
      <w:szCs w:val="1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34.png"/><Relationship Id="rId41" Type="http://schemas.openxmlformats.org/officeDocument/2006/relationships/image" Target="media/image19.png"/><Relationship Id="rId44" Type="http://schemas.openxmlformats.org/officeDocument/2006/relationships/image" Target="media/image21.png"/><Relationship Id="rId43" Type="http://schemas.openxmlformats.org/officeDocument/2006/relationships/image" Target="media/image24.png"/><Relationship Id="rId46" Type="http://schemas.openxmlformats.org/officeDocument/2006/relationships/image" Target="media/image13.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25.png"/><Relationship Id="rId47" Type="http://schemas.openxmlformats.org/officeDocument/2006/relationships/image" Target="media/image35.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eader" Target="header4.xml"/><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0.png"/><Relationship Id="rId30" Type="http://schemas.openxmlformats.org/officeDocument/2006/relationships/image" Target="media/image14.png"/><Relationship Id="rId33" Type="http://schemas.openxmlformats.org/officeDocument/2006/relationships/image" Target="media/image28.png"/><Relationship Id="rId32" Type="http://schemas.openxmlformats.org/officeDocument/2006/relationships/image" Target="media/image16.png"/><Relationship Id="rId35" Type="http://schemas.openxmlformats.org/officeDocument/2006/relationships/image" Target="media/image10.png"/><Relationship Id="rId34" Type="http://schemas.openxmlformats.org/officeDocument/2006/relationships/image" Target="media/image36.png"/><Relationship Id="rId37" Type="http://schemas.openxmlformats.org/officeDocument/2006/relationships/image" Target="media/image37.png"/><Relationship Id="rId36" Type="http://schemas.openxmlformats.org/officeDocument/2006/relationships/image" Target="media/image3.png"/><Relationship Id="rId39" Type="http://schemas.openxmlformats.org/officeDocument/2006/relationships/image" Target="media/image11.png"/><Relationship Id="rId38" Type="http://schemas.openxmlformats.org/officeDocument/2006/relationships/image" Target="media/image33.png"/><Relationship Id="rId62" Type="http://schemas.openxmlformats.org/officeDocument/2006/relationships/hyperlink" Target="mailto:support@parallax.com" TargetMode="External"/><Relationship Id="rId61" Type="http://schemas.openxmlformats.org/officeDocument/2006/relationships/hyperlink" Target="mailto:sales@parallax.com" TargetMode="External"/><Relationship Id="rId20" Type="http://schemas.openxmlformats.org/officeDocument/2006/relationships/image" Target="media/image8.png"/><Relationship Id="rId64" Type="http://schemas.openxmlformats.org/officeDocument/2006/relationships/hyperlink" Target="https://forums.parallax.com" TargetMode="External"/><Relationship Id="rId63" Type="http://schemas.openxmlformats.org/officeDocument/2006/relationships/hyperlink" Target="http://www.parallax.com/p2" TargetMode="External"/><Relationship Id="rId22" Type="http://schemas.openxmlformats.org/officeDocument/2006/relationships/image" Target="media/image17.png"/><Relationship Id="rId21" Type="http://schemas.openxmlformats.org/officeDocument/2006/relationships/hyperlink" Target="https://www.parallax.com/p2" TargetMode="External"/><Relationship Id="rId24" Type="http://schemas.openxmlformats.org/officeDocument/2006/relationships/image" Target="media/image9.png"/><Relationship Id="rId23" Type="http://schemas.openxmlformats.org/officeDocument/2006/relationships/image" Target="media/image12.png"/><Relationship Id="rId60" Type="http://schemas.openxmlformats.org/officeDocument/2006/relationships/hyperlink" Target="http://www.parallax.com/p2" TargetMode="External"/><Relationship Id="rId26" Type="http://schemas.openxmlformats.org/officeDocument/2006/relationships/image" Target="media/image2.png"/><Relationship Id="rId25" Type="http://schemas.openxmlformats.org/officeDocument/2006/relationships/image" Target="media/image7.png"/><Relationship Id="rId28" Type="http://schemas.openxmlformats.org/officeDocument/2006/relationships/hyperlink" Target="https://www.parallax.com/propeller-2/documentation/" TargetMode="External"/><Relationship Id="rId27" Type="http://schemas.openxmlformats.org/officeDocument/2006/relationships/hyperlink" Target="https://www.parallax.com/propeller-2/documentation/" TargetMode="External"/><Relationship Id="rId29" Type="http://schemas.openxmlformats.org/officeDocument/2006/relationships/image" Target="media/image23.gif"/><Relationship Id="rId51" Type="http://schemas.openxmlformats.org/officeDocument/2006/relationships/image" Target="media/image30.png"/><Relationship Id="rId50" Type="http://schemas.openxmlformats.org/officeDocument/2006/relationships/image" Target="media/image26.png"/><Relationship Id="rId53" Type="http://schemas.openxmlformats.org/officeDocument/2006/relationships/image" Target="media/image29.png"/><Relationship Id="rId52" Type="http://schemas.openxmlformats.org/officeDocument/2006/relationships/image" Target="media/image22.png"/><Relationship Id="rId11" Type="http://schemas.openxmlformats.org/officeDocument/2006/relationships/footer" Target="footer3.xml"/><Relationship Id="rId55" Type="http://schemas.openxmlformats.org/officeDocument/2006/relationships/image" Target="media/image4.png"/><Relationship Id="rId10" Type="http://schemas.openxmlformats.org/officeDocument/2006/relationships/footer" Target="footer1.xml"/><Relationship Id="rId54" Type="http://schemas.openxmlformats.org/officeDocument/2006/relationships/image" Target="media/image32.png"/><Relationship Id="rId13" Type="http://schemas.openxmlformats.org/officeDocument/2006/relationships/hyperlink" Target="https://www.parallax.com" TargetMode="External"/><Relationship Id="rId57" Type="http://schemas.openxmlformats.org/officeDocument/2006/relationships/image" Target="media/image5.png"/><Relationship Id="rId12" Type="http://schemas.openxmlformats.org/officeDocument/2006/relationships/hyperlink" Target="https://forums.parallax.com/" TargetMode="External"/><Relationship Id="rId56" Type="http://schemas.openxmlformats.org/officeDocument/2006/relationships/image" Target="media/image1.png"/><Relationship Id="rId15" Type="http://schemas.openxmlformats.org/officeDocument/2006/relationships/hyperlink" Target="https://forums.parallax.com/categories/propeller-2-multicore-microcontroller" TargetMode="External"/><Relationship Id="rId59" Type="http://schemas.openxmlformats.org/officeDocument/2006/relationships/hyperlink" Target="http://www.parallax.com/p2" TargetMode="External"/><Relationship Id="rId14" Type="http://schemas.openxmlformats.org/officeDocument/2006/relationships/header" Target="header3.xml"/><Relationship Id="rId58" Type="http://schemas.openxmlformats.org/officeDocument/2006/relationships/image" Target="media/image6.png"/><Relationship Id="rId17" Type="http://schemas.openxmlformats.org/officeDocument/2006/relationships/hyperlink" Target="https://www.parallax.com/p2" TargetMode="External"/><Relationship Id="rId16" Type="http://schemas.openxmlformats.org/officeDocument/2006/relationships/hyperlink" Target="http://www.parallax.com/P2" TargetMode="External"/><Relationship Id="rId19" Type="http://schemas.openxmlformats.org/officeDocument/2006/relationships/image" Target="media/image39.png"/><Relationship Id="rId18" Type="http://schemas.openxmlformats.org/officeDocument/2006/relationships/hyperlink" Target="https://www.parallax.com/p2"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RobotoMono-regular.ttf"/><Relationship Id="rId11" Type="http://schemas.openxmlformats.org/officeDocument/2006/relationships/font" Target="fonts/Cardo-italic.ttf"/><Relationship Id="rId22" Type="http://schemas.openxmlformats.org/officeDocument/2006/relationships/font" Target="fonts/RobotoMono-italic.ttf"/><Relationship Id="rId10" Type="http://schemas.openxmlformats.org/officeDocument/2006/relationships/font" Target="fonts/Cardo-bold.ttf"/><Relationship Id="rId21" Type="http://schemas.openxmlformats.org/officeDocument/2006/relationships/font" Target="fonts/RobotoMono-bold.ttf"/><Relationship Id="rId13" Type="http://schemas.openxmlformats.org/officeDocument/2006/relationships/font" Target="fonts/RobotoMedium-bold.ttf"/><Relationship Id="rId24" Type="http://schemas.openxmlformats.org/officeDocument/2006/relationships/font" Target="fonts/NovaMono-regular.ttf"/><Relationship Id="rId12" Type="http://schemas.openxmlformats.org/officeDocument/2006/relationships/font" Target="fonts/RobotoMedium-regular.ttf"/><Relationship Id="rId23" Type="http://schemas.openxmlformats.org/officeDocument/2006/relationships/font" Target="fonts/RobotoMono-boldItalic.ttf"/><Relationship Id="rId1" Type="http://schemas.openxmlformats.org/officeDocument/2006/relationships/font" Target="fonts/RobotoMonoMedium-regular.ttf"/><Relationship Id="rId2" Type="http://schemas.openxmlformats.org/officeDocument/2006/relationships/font" Target="fonts/RobotoMonoMedium-bold.ttf"/><Relationship Id="rId3" Type="http://schemas.openxmlformats.org/officeDocument/2006/relationships/font" Target="fonts/RobotoMonoMedium-italic.ttf"/><Relationship Id="rId4" Type="http://schemas.openxmlformats.org/officeDocument/2006/relationships/font" Target="fonts/RobotoMonoMedium-boldItalic.ttf"/><Relationship Id="rId9" Type="http://schemas.openxmlformats.org/officeDocument/2006/relationships/font" Target="fonts/Cardo-regular.ttf"/><Relationship Id="rId15" Type="http://schemas.openxmlformats.org/officeDocument/2006/relationships/font" Target="fonts/RobotoMedium-boldItalic.ttf"/><Relationship Id="rId14" Type="http://schemas.openxmlformats.org/officeDocument/2006/relationships/font" Target="fonts/RobotoMedium-italic.ttf"/><Relationship Id="rId17" Type="http://schemas.openxmlformats.org/officeDocument/2006/relationships/font" Target="fonts/EBGaramond-bold.ttf"/><Relationship Id="rId16" Type="http://schemas.openxmlformats.org/officeDocument/2006/relationships/font" Target="fonts/EBGaramond-regular.ttf"/><Relationship Id="rId5" Type="http://schemas.openxmlformats.org/officeDocument/2006/relationships/font" Target="fonts/Roboto-regular.ttf"/><Relationship Id="rId19" Type="http://schemas.openxmlformats.org/officeDocument/2006/relationships/font" Target="fonts/EBGaramond-boldItalic.ttf"/><Relationship Id="rId6" Type="http://schemas.openxmlformats.org/officeDocument/2006/relationships/font" Target="fonts/Roboto-bold.ttf"/><Relationship Id="rId18" Type="http://schemas.openxmlformats.org/officeDocument/2006/relationships/font" Target="fonts/EBGaramond-italic.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 Id="rId2" Type="http://schemas.openxmlformats.org/officeDocument/2006/relationships/image" Target="media/image18.png"/><Relationship Id="rId3" Type="http://schemas.openxmlformats.org/officeDocument/2006/relationships/hyperlink" Target="https://www.parallax.com/propeller-2/" TargetMode="External"/><Relationship Id="rId4" Type="http://schemas.openxmlformats.org/officeDocument/2006/relationships/hyperlink" Target="mailto:sales@parallax.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