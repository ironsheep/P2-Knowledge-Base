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ind w:right="-150"/>
        <w:jc w:val="center"/>
        <w:rPr>
          <w:b w:val="1"/>
          <w:sz w:val="48"/>
          <w:szCs w:val="48"/>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ind w:right="-150"/>
        <w:jc w:val="center"/>
        <w:rPr>
          <w:rFonts w:ascii="Roboto" w:cs="Roboto" w:eastAsia="Roboto" w:hAnsi="Roboto"/>
          <w:b w:val="1"/>
          <w:sz w:val="12"/>
          <w:szCs w:val="12"/>
        </w:rPr>
      </w:pPr>
      <w:r w:rsidDel="00000000" w:rsidR="00000000" w:rsidRPr="00000000">
        <w:rPr>
          <w:rFonts w:ascii="Roboto" w:cs="Roboto" w:eastAsia="Roboto" w:hAnsi="Roboto"/>
          <w:b w:val="1"/>
          <w:sz w:val="12"/>
          <w:szCs w:val="12"/>
        </w:rPr>
        <w:drawing>
          <wp:inline distB="114300" distT="114300" distL="114300" distR="114300">
            <wp:extent cx="6016752" cy="6016752"/>
            <wp:effectExtent b="0" l="0" r="0" t="0"/>
            <wp:docPr id="14"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6016752" cy="601675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ind w:right="-150"/>
        <w:jc w:val="center"/>
        <w:rPr>
          <w:b w:val="1"/>
          <w:sz w:val="36"/>
          <w:szCs w:val="36"/>
        </w:rPr>
      </w:pPr>
      <w:r w:rsidDel="00000000" w:rsidR="00000000" w:rsidRPr="00000000">
        <w:rPr>
          <w:b w:val="1"/>
          <w:sz w:val="36"/>
          <w:szCs w:val="36"/>
          <w:rtl w:val="0"/>
        </w:rPr>
        <w:t xml:space="preserve">Para</w:t>
      </w:r>
      <w:r w:rsidDel="00000000" w:rsidR="00000000" w:rsidRPr="00000000">
        <w:rPr>
          <w:b w:val="1"/>
          <w:sz w:val="36"/>
          <w:szCs w:val="36"/>
          <w:rtl w:val="0"/>
        </w:rPr>
        <w:t xml:space="preserve">llax</w:t>
      </w:r>
      <w:r w:rsidDel="00000000" w:rsidR="00000000" w:rsidRPr="00000000">
        <w:rPr>
          <w:b w:val="1"/>
          <w:sz w:val="36"/>
          <w:szCs w:val="36"/>
          <w:rtl w:val="0"/>
        </w:rPr>
        <w:t xml:space="preserve"> Propeller 2</w:t>
      </w:r>
      <w:r w:rsidDel="00000000" w:rsidR="00000000" w:rsidRPr="00000000">
        <w:rPr>
          <w:rtl w:val="0"/>
        </w:rPr>
      </w:r>
    </w:p>
    <w:p w:rsidR="00000000" w:rsidDel="00000000" w:rsidP="00000000" w:rsidRDefault="00000000" w:rsidRPr="00000000" w14:paraId="00000004">
      <w:pPr>
        <w:pageBreakBefore w:val="0"/>
        <w:widowControl w:val="0"/>
        <w:spacing w:line="331.2" w:lineRule="auto"/>
        <w:jc w:val="center"/>
        <w:rPr>
          <w:b w:val="1"/>
          <w:sz w:val="36"/>
          <w:szCs w:val="36"/>
        </w:rPr>
      </w:pPr>
      <w:r w:rsidDel="00000000" w:rsidR="00000000" w:rsidRPr="00000000">
        <w:rPr>
          <w:b w:val="1"/>
          <w:sz w:val="36"/>
          <w:szCs w:val="36"/>
          <w:rtl w:val="0"/>
        </w:rPr>
        <w:t xml:space="preserve">Documentation</w:t>
      </w:r>
    </w:p>
    <w:p w:rsidR="00000000" w:rsidDel="00000000" w:rsidP="00000000" w:rsidRDefault="00000000" w:rsidRPr="00000000" w14:paraId="00000005">
      <w:pPr>
        <w:pageBreakBefore w:val="0"/>
        <w:widowControl w:val="0"/>
        <w:spacing w:line="331.2" w:lineRule="auto"/>
        <w:jc w:val="center"/>
        <w:rPr>
          <w:b w:val="1"/>
          <w:sz w:val="36"/>
          <w:szCs w:val="36"/>
        </w:rPr>
      </w:pPr>
      <w:r w:rsidDel="00000000" w:rsidR="00000000" w:rsidRPr="00000000">
        <w:rPr>
          <w:b w:val="1"/>
          <w:sz w:val="36"/>
          <w:szCs w:val="36"/>
          <w:rtl w:val="0"/>
        </w:rPr>
        <w:t xml:space="preserve">2021-05-18</w:t>
      </w:r>
    </w:p>
    <w:p w:rsidR="00000000" w:rsidDel="00000000" w:rsidP="00000000" w:rsidRDefault="00000000" w:rsidRPr="00000000" w14:paraId="00000006">
      <w:pPr>
        <w:pageBreakBefore w:val="0"/>
        <w:widowControl w:val="0"/>
        <w:spacing w:line="331.2" w:lineRule="auto"/>
        <w:jc w:val="center"/>
        <w:rPr>
          <w:b w:val="1"/>
          <w:sz w:val="36"/>
          <w:szCs w:val="36"/>
        </w:rPr>
      </w:pPr>
      <w:r w:rsidDel="00000000" w:rsidR="00000000" w:rsidRPr="00000000">
        <w:rPr>
          <w:b w:val="1"/>
          <w:sz w:val="36"/>
          <w:szCs w:val="36"/>
          <w:rtl w:val="0"/>
        </w:rPr>
        <w:t xml:space="preserve">v35 (</w:t>
      </w:r>
      <w:r w:rsidDel="00000000" w:rsidR="00000000" w:rsidRPr="00000000">
        <w:rPr>
          <w:b w:val="1"/>
          <w:sz w:val="36"/>
          <w:szCs w:val="36"/>
          <w:rtl w:val="0"/>
        </w:rPr>
        <w:t xml:space="preserve">Rev B/C silicon</w:t>
      </w:r>
      <w:r w:rsidDel="00000000" w:rsidR="00000000" w:rsidRPr="00000000">
        <w:rPr>
          <w:b w:val="1"/>
          <w:sz w:val="36"/>
          <w:szCs w:val="36"/>
          <w:rtl w:val="0"/>
        </w:rPr>
        <w:t xml:space="preserve">)</w:t>
      </w:r>
    </w:p>
    <w:p w:rsidR="00000000" w:rsidDel="00000000" w:rsidP="00000000" w:rsidRDefault="00000000" w:rsidRPr="00000000" w14:paraId="00000007">
      <w:pPr>
        <w:pageBreakBefore w:val="0"/>
        <w:widowControl w:val="0"/>
        <w:spacing w:line="331.2" w:lineRule="auto"/>
        <w:jc w:val="center"/>
        <w:rPr>
          <w:b w:val="1"/>
          <w:sz w:val="20"/>
          <w:szCs w:val="20"/>
        </w:rPr>
      </w:pPr>
      <w:r w:rsidDel="00000000" w:rsidR="00000000" w:rsidRPr="00000000">
        <w:rPr>
          <w:b w:val="1"/>
          <w:sz w:val="20"/>
          <w:szCs w:val="20"/>
          <w:rtl w:val="0"/>
        </w:rPr>
        <w:t xml:space="preserve">P2X8C4M64PES</w:t>
      </w:r>
    </w:p>
    <w:p w:rsidR="00000000" w:rsidDel="00000000" w:rsidP="00000000" w:rsidRDefault="00000000" w:rsidRPr="00000000" w14:paraId="00000008">
      <w:pPr>
        <w:pageBreakBefore w:val="0"/>
        <w:widowControl w:val="0"/>
        <w:spacing w:line="331.2" w:lineRule="auto"/>
        <w:jc w:val="center"/>
        <w:rPr>
          <w:b w:val="1"/>
          <w:sz w:val="20"/>
          <w:szCs w:val="20"/>
        </w:rPr>
      </w:pPr>
      <w:r w:rsidDel="00000000" w:rsidR="00000000" w:rsidRPr="00000000">
        <w:rPr>
          <w:b w:val="1"/>
          <w:sz w:val="20"/>
          <w:szCs w:val="20"/>
          <w:rtl w:val="0"/>
        </w:rPr>
        <w:t xml:space="preserve">LPD1941 (Rev B) or LHU2019 (Rev C)</w:t>
      </w:r>
    </w:p>
    <w:p w:rsidR="00000000" w:rsidDel="00000000" w:rsidP="00000000" w:rsidRDefault="00000000" w:rsidRPr="00000000" w14:paraId="00000009">
      <w:pPr>
        <w:pageBreakBefore w:val="0"/>
        <w:widowControl w:val="0"/>
        <w:spacing w:line="331.2" w:lineRule="auto"/>
        <w:jc w:val="center"/>
        <w:rPr>
          <w:b w:val="1"/>
          <w:sz w:val="36"/>
          <w:szCs w:val="36"/>
        </w:rPr>
      </w:pPr>
      <w:r w:rsidDel="00000000" w:rsidR="00000000" w:rsidRPr="00000000">
        <w:rPr>
          <w:b w:val="1"/>
          <w:sz w:val="20"/>
          <w:szCs w:val="20"/>
          <w:rtl w:val="0"/>
        </w:rPr>
        <w:t xml:space="preserve">PHILIPPINES</w:t>
      </w:r>
      <w:r w:rsidDel="00000000" w:rsidR="00000000" w:rsidRPr="00000000">
        <w:rPr>
          <w:rtl w:val="0"/>
        </w:rPr>
      </w:r>
    </w:p>
    <w:p w:rsidR="00000000" w:rsidDel="00000000" w:rsidP="00000000" w:rsidRDefault="00000000" w:rsidRPr="00000000" w14:paraId="0000000A">
      <w:pPr>
        <w:pageBreakBefore w:val="0"/>
        <w:widowControl w:val="0"/>
        <w:spacing w:line="331.2" w:lineRule="auto"/>
        <w:jc w:val="center"/>
        <w:rPr>
          <w:b w:val="1"/>
          <w:sz w:val="36"/>
          <w:szCs w:val="36"/>
        </w:rPr>
      </w:pPr>
      <w:r w:rsidDel="00000000" w:rsidR="00000000" w:rsidRPr="00000000">
        <w:rPr>
          <w:rtl w:val="0"/>
        </w:rPr>
      </w:r>
    </w:p>
    <w:p w:rsidR="00000000" w:rsidDel="00000000" w:rsidP="00000000" w:rsidRDefault="00000000" w:rsidRPr="00000000" w14:paraId="0000000B">
      <w:pPr>
        <w:pageBreakBefore w:val="0"/>
        <w:widowControl w:val="0"/>
        <w:spacing w:line="331.2" w:lineRule="auto"/>
        <w:jc w:val="center"/>
        <w:rPr>
          <w:b w:val="1"/>
          <w:sz w:val="36"/>
          <w:szCs w:val="36"/>
        </w:rPr>
      </w:pPr>
      <w:r w:rsidDel="00000000" w:rsidR="00000000" w:rsidRPr="00000000">
        <w:rPr>
          <w:b w:val="1"/>
          <w:sz w:val="36"/>
          <w:szCs w:val="36"/>
          <w:rtl w:val="0"/>
        </w:rPr>
        <w:t xml:space="preserve">(not yet updated: Boot ROM)</w:t>
      </w:r>
    </w:p>
    <w:p w:rsidR="00000000" w:rsidDel="00000000" w:rsidP="00000000" w:rsidRDefault="00000000" w:rsidRPr="00000000" w14:paraId="0000000C">
      <w:pPr>
        <w:pStyle w:val="Heading1"/>
        <w:pageBreakBefore w:val="0"/>
        <w:widowControl w:val="0"/>
        <w:ind w:right="-150"/>
        <w:rPr/>
      </w:pPr>
      <w:bookmarkStart w:colFirst="0" w:colLast="0" w:name="_28ug5of4bs0w" w:id="0"/>
      <w:bookmarkEnd w:id="0"/>
      <w:r w:rsidDel="00000000" w:rsidR="00000000" w:rsidRPr="00000000">
        <w:rPr>
          <w:rtl w:val="0"/>
        </w:rPr>
        <w:t xml:space="preserve">Design Status</w:t>
      </w:r>
      <w:r w:rsidDel="00000000" w:rsidR="00000000" w:rsidRPr="00000000">
        <w:rPr>
          <w:rtl w:val="0"/>
        </w:rPr>
      </w:r>
    </w:p>
    <w:tbl>
      <w:tblPr>
        <w:tblStyle w:val="Table1"/>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8745"/>
        <w:tblGridChange w:id="0">
          <w:tblGrid>
            <w:gridCol w:w="1335"/>
            <w:gridCol w:w="874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0D">
            <w:pPr>
              <w:pageBreakBefore w:val="0"/>
              <w:widowControl w:val="0"/>
              <w:spacing w:line="240" w:lineRule="auto"/>
              <w:rPr/>
            </w:pPr>
            <w:r w:rsidDel="00000000" w:rsidR="00000000" w:rsidRPr="00000000">
              <w:rPr>
                <w:rtl w:val="0"/>
              </w:rPr>
              <w:t xml:space="preserve">Date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0E">
            <w:pPr>
              <w:pageBreakBefore w:val="0"/>
              <w:widowControl w:val="0"/>
              <w:spacing w:line="240" w:lineRule="auto"/>
              <w:rPr/>
            </w:pPr>
            <w:r w:rsidDel="00000000" w:rsidR="00000000" w:rsidRPr="00000000">
              <w:rPr>
                <w:rtl w:val="0"/>
              </w:rPr>
              <w:t xml:space="preserve">Progress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pageBreakBefore w:val="0"/>
              <w:widowControl w:val="0"/>
              <w:spacing w:line="240" w:lineRule="auto"/>
              <w:rPr/>
            </w:pPr>
            <w:r w:rsidDel="00000000" w:rsidR="00000000" w:rsidRPr="00000000">
              <w:rPr>
                <w:rtl w:val="0"/>
              </w:rPr>
              <w:t xml:space="preserve">2018_04_25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pageBreakBefore w:val="0"/>
              <w:widowControl w:val="0"/>
              <w:spacing w:line="240" w:lineRule="auto"/>
              <w:rPr/>
            </w:pPr>
            <w:r w:rsidDel="00000000" w:rsidR="00000000" w:rsidRPr="00000000">
              <w:rPr>
                <w:rtl w:val="0"/>
              </w:rPr>
              <w:t xml:space="preserve">Verilog design files sent to On Semi for Rev A silicon</w:t>
            </w:r>
          </w:p>
          <w:p w:rsidR="00000000" w:rsidDel="00000000" w:rsidP="00000000" w:rsidRDefault="00000000" w:rsidRPr="00000000" w14:paraId="00000011">
            <w:pPr>
              <w:pageBreakBefore w:val="0"/>
              <w:widowControl w:val="0"/>
              <w:spacing w:line="240" w:lineRule="auto"/>
              <w:rPr/>
            </w:pPr>
            <w:r w:rsidDel="00000000" w:rsidR="00000000" w:rsidRPr="00000000">
              <w:rPr>
                <w:rtl w:val="0"/>
              </w:rPr>
              <w:t xml:space="preserve">(8 cogs, 512KB hub, 64 smart pins)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pageBreakBefore w:val="0"/>
              <w:widowControl w:val="0"/>
              <w:spacing w:line="240" w:lineRule="auto"/>
              <w:rPr/>
            </w:pPr>
            <w:r w:rsidDel="00000000" w:rsidR="00000000" w:rsidRPr="00000000">
              <w:rPr>
                <w:rtl w:val="0"/>
              </w:rPr>
              <w:t xml:space="preserve">2018_05_29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pageBreakBefore w:val="0"/>
              <w:widowControl w:val="0"/>
              <w:spacing w:line="240" w:lineRule="auto"/>
              <w:rPr/>
            </w:pPr>
            <w:r w:rsidDel="00000000" w:rsidR="00000000" w:rsidRPr="00000000">
              <w:rPr>
                <w:rtl w:val="0"/>
              </w:rPr>
              <w:t xml:space="preserve">Final ROM data sent to On Semi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pageBreakBefore w:val="0"/>
              <w:widowControl w:val="0"/>
              <w:spacing w:line="240" w:lineRule="auto"/>
              <w:rPr/>
            </w:pPr>
            <w:r w:rsidDel="00000000" w:rsidR="00000000" w:rsidRPr="00000000">
              <w:rPr>
                <w:rtl w:val="0"/>
              </w:rPr>
              <w:t xml:space="preserve">2018_07_09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pageBreakBefore w:val="0"/>
              <w:widowControl w:val="0"/>
              <w:spacing w:line="240" w:lineRule="auto"/>
              <w:rPr/>
            </w:pPr>
            <w:r w:rsidDel="00000000" w:rsidR="00000000" w:rsidRPr="00000000">
              <w:rPr>
                <w:rtl w:val="0"/>
              </w:rPr>
              <w:t xml:space="preserve">Final Sign-off with On Semi, reticles being made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pageBreakBefore w:val="0"/>
              <w:widowControl w:val="0"/>
              <w:spacing w:line="240" w:lineRule="auto"/>
              <w:rPr/>
            </w:pPr>
            <w:r w:rsidDel="00000000" w:rsidR="00000000" w:rsidRPr="00000000">
              <w:rPr>
                <w:rtl w:val="0"/>
              </w:rPr>
              <w:t xml:space="preserve">2018_09_11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pageBreakBefore w:val="0"/>
              <w:widowControl w:val="0"/>
              <w:spacing w:line="240" w:lineRule="auto"/>
              <w:rPr/>
            </w:pPr>
            <w:r w:rsidDel="00000000" w:rsidR="00000000" w:rsidRPr="00000000">
              <w:rPr>
                <w:rtl w:val="0"/>
              </w:rPr>
              <w:t xml:space="preserve">Wafers done! Only took 9 weeks, instead of 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pageBreakBefore w:val="0"/>
              <w:widowControl w:val="0"/>
              <w:spacing w:line="240" w:lineRule="auto"/>
              <w:rPr/>
            </w:pPr>
            <w:r w:rsidDel="00000000" w:rsidR="00000000" w:rsidRPr="00000000">
              <w:rPr>
                <w:rtl w:val="0"/>
              </w:rPr>
              <w:t xml:space="preserve">2018_09_27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pageBreakBefore w:val="0"/>
              <w:widowControl w:val="0"/>
              <w:spacing w:line="240" w:lineRule="auto"/>
              <w:rPr/>
            </w:pPr>
            <w:r w:rsidDel="00000000" w:rsidR="00000000" w:rsidRPr="00000000">
              <w:rPr>
                <w:rtl w:val="0"/>
              </w:rPr>
              <w:t xml:space="preserve">Received 10 glob-top prototype chips from On Semi.</w:t>
            </w:r>
          </w:p>
          <w:p w:rsidR="00000000" w:rsidDel="00000000" w:rsidP="00000000" w:rsidRDefault="00000000" w:rsidRPr="00000000" w14:paraId="0000001A">
            <w:pPr>
              <w:pageBreakBefore w:val="0"/>
              <w:widowControl w:val="0"/>
              <w:spacing w:line="240" w:lineRule="auto"/>
              <w:rPr/>
            </w:pPr>
            <w:r w:rsidDel="00000000" w:rsidR="00000000" w:rsidRPr="00000000">
              <w:rPr>
                <w:rtl w:val="0"/>
              </w:rPr>
            </w:r>
          </w:p>
          <w:p w:rsidR="00000000" w:rsidDel="00000000" w:rsidP="00000000" w:rsidRDefault="00000000" w:rsidRPr="00000000" w14:paraId="0000001B">
            <w:pPr>
              <w:pageBreakBefore w:val="0"/>
              <w:widowControl w:val="0"/>
              <w:spacing w:line="240" w:lineRule="auto"/>
              <w:ind w:left="0" w:firstLine="0"/>
              <w:rPr/>
            </w:pPr>
            <w:r w:rsidDel="00000000" w:rsidR="00000000" w:rsidRPr="00000000">
              <w:rPr>
                <w:rtl w:val="0"/>
              </w:rPr>
              <w:t xml:space="preserve">Chips are functional, but sign-extension problems in Verilog source files caused the following problems:</w:t>
            </w:r>
          </w:p>
          <w:p w:rsidR="00000000" w:rsidDel="00000000" w:rsidP="00000000" w:rsidRDefault="00000000" w:rsidRPr="00000000" w14:paraId="0000001C">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01D">
            <w:pPr>
              <w:pageBreakBefore w:val="0"/>
              <w:widowControl w:val="0"/>
              <w:numPr>
                <w:ilvl w:val="0"/>
                <w:numId w:val="3"/>
              </w:numPr>
              <w:spacing w:line="240" w:lineRule="auto"/>
              <w:ind w:left="720" w:hanging="360"/>
              <w:rPr/>
            </w:pPr>
            <w:r w:rsidDel="00000000" w:rsidR="00000000" w:rsidRPr="00000000">
              <w:rPr>
                <w:rtl w:val="0"/>
              </w:rPr>
              <w:t xml:space="preserve">Cogs' IQ modulators' outputs are nonsensical.</w:t>
            </w:r>
          </w:p>
          <w:p w:rsidR="00000000" w:rsidDel="00000000" w:rsidP="00000000" w:rsidRDefault="00000000" w:rsidRPr="00000000" w14:paraId="0000001E">
            <w:pPr>
              <w:pageBreakBefore w:val="0"/>
              <w:widowControl w:val="0"/>
              <w:numPr>
                <w:ilvl w:val="0"/>
                <w:numId w:val="3"/>
              </w:numPr>
              <w:spacing w:line="240" w:lineRule="auto"/>
              <w:ind w:left="720" w:hanging="360"/>
              <w:rPr/>
            </w:pPr>
            <w:r w:rsidDel="00000000" w:rsidR="00000000" w:rsidRPr="00000000">
              <w:rPr>
                <w:rtl w:val="0"/>
              </w:rPr>
              <w:t xml:space="preserve">Smart pin measurement modes which are supposed to count by +1/-1 are counting by +1/+3.</w:t>
            </w:r>
          </w:p>
          <w:p w:rsidR="00000000" w:rsidDel="00000000" w:rsidP="00000000" w:rsidRDefault="00000000" w:rsidRPr="00000000" w14:paraId="0000001F">
            <w:pPr>
              <w:pageBreakBefore w:val="0"/>
              <w:widowControl w:val="0"/>
              <w:numPr>
                <w:ilvl w:val="0"/>
                <w:numId w:val="3"/>
              </w:numPr>
              <w:spacing w:line="240" w:lineRule="auto"/>
              <w:ind w:left="720" w:hanging="360"/>
              <w:rPr/>
            </w:pPr>
            <w:r w:rsidDel="00000000" w:rsidR="00000000" w:rsidRPr="00000000">
              <w:rPr>
                <w:rtl w:val="0"/>
              </w:rPr>
              <w:t xml:space="preserve">ALTx instructions aren't sign-extending S[17:09] before adding into D.</w:t>
            </w:r>
          </w:p>
          <w:p w:rsidR="00000000" w:rsidDel="00000000" w:rsidP="00000000" w:rsidRDefault="00000000" w:rsidRPr="00000000" w14:paraId="00000020">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021">
            <w:pPr>
              <w:pageBreakBefore w:val="0"/>
              <w:widowControl w:val="0"/>
              <w:spacing w:line="240" w:lineRule="auto"/>
              <w:ind w:left="0" w:firstLine="0"/>
              <w:rPr/>
            </w:pPr>
            <w:r w:rsidDel="00000000" w:rsidR="00000000" w:rsidRPr="00000000">
              <w:rPr>
                <w:rtl w:val="0"/>
              </w:rPr>
              <w:t xml:space="preserve">These sign-extension problems have already been fixed in the Verilog source files and tested on the FPGA.</w:t>
            </w:r>
          </w:p>
          <w:p w:rsidR="00000000" w:rsidDel="00000000" w:rsidP="00000000" w:rsidRDefault="00000000" w:rsidRPr="00000000" w14:paraId="00000022">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023">
            <w:pPr>
              <w:pageBreakBefore w:val="0"/>
              <w:widowControl w:val="0"/>
              <w:spacing w:line="240" w:lineRule="auto"/>
              <w:ind w:left="0" w:firstLine="0"/>
              <w:rPr/>
            </w:pPr>
            <w:r w:rsidDel="00000000" w:rsidR="00000000" w:rsidRPr="00000000">
              <w:rPr>
                <w:rtl w:val="0"/>
              </w:rPr>
              <w:t xml:space="preserve">There is also a low-glitch-on-high-to-float problem on some I/O pins due to a race condition between DIR and OUT signals. This will be fixed by timing constraints in the next silicon.</w:t>
            </w:r>
          </w:p>
          <w:p w:rsidR="00000000" w:rsidDel="00000000" w:rsidP="00000000" w:rsidRDefault="00000000" w:rsidRPr="00000000" w14:paraId="00000024">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025">
            <w:pPr>
              <w:pageBreakBefore w:val="0"/>
              <w:widowControl w:val="0"/>
              <w:spacing w:line="240" w:lineRule="auto"/>
              <w:rPr/>
            </w:pPr>
            <w:r w:rsidDel="00000000" w:rsidR="00000000" w:rsidRPr="00000000">
              <w:rPr>
                <w:rtl w:val="0"/>
              </w:rPr>
              <w:t xml:space="preserve">A respin of the silicon is planned after more testing.</w:t>
            </w:r>
          </w:p>
        </w:tc>
      </w:tr>
      <w:tr>
        <w:trPr>
          <w:cantSplit w:val="0"/>
          <w:trHeight w:val="66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26">
            <w:pPr>
              <w:pageBreakBefore w:val="0"/>
              <w:widowControl w:val="0"/>
              <w:spacing w:line="240" w:lineRule="auto"/>
              <w:rPr/>
            </w:pPr>
            <w:r w:rsidDel="00000000" w:rsidR="00000000" w:rsidRPr="00000000">
              <w:rPr>
                <w:rtl w:val="0"/>
              </w:rPr>
              <w:t xml:space="preserve">2018_11_13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27">
            <w:pPr>
              <w:pageBreakBefore w:val="0"/>
              <w:widowControl w:val="0"/>
              <w:spacing w:line="240" w:lineRule="auto"/>
              <w:rPr/>
            </w:pPr>
            <w:r w:rsidDel="00000000" w:rsidR="00000000" w:rsidRPr="00000000">
              <w:rPr>
                <w:rtl w:val="0"/>
              </w:rPr>
              <w:t xml:space="preserve">Received 135 Amkor-packaged prototype chips from On Semi. These chips will have better heat dissipation than the glob-top prototypes.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28">
            <w:pPr>
              <w:pageBreakBefore w:val="0"/>
              <w:widowControl w:val="0"/>
              <w:spacing w:line="240" w:lineRule="auto"/>
              <w:rPr/>
            </w:pPr>
            <w:r w:rsidDel="00000000" w:rsidR="00000000" w:rsidRPr="00000000">
              <w:rPr>
                <w:rtl w:val="0"/>
              </w:rPr>
              <w:t xml:space="preserve">2019_04_11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29">
            <w:pPr>
              <w:pageBreakBefore w:val="0"/>
              <w:widowControl w:val="0"/>
              <w:spacing w:line="240" w:lineRule="auto"/>
              <w:rPr/>
            </w:pPr>
            <w:r w:rsidDel="00000000" w:rsidR="00000000" w:rsidRPr="00000000">
              <w:rPr>
                <w:rtl w:val="0"/>
              </w:rPr>
              <w:t xml:space="preserve">Rev B respin entered the fab and is due out July 15.</w:t>
            </w:r>
          </w:p>
          <w:p w:rsidR="00000000" w:rsidDel="00000000" w:rsidP="00000000" w:rsidRDefault="00000000" w:rsidRPr="00000000" w14:paraId="0000002A">
            <w:pPr>
              <w:pageBreakBefore w:val="0"/>
              <w:widowControl w:val="0"/>
              <w:spacing w:line="240" w:lineRule="auto"/>
              <w:rPr/>
            </w:pPr>
            <w:r w:rsidDel="00000000" w:rsidR="00000000" w:rsidRPr="00000000">
              <w:rPr>
                <w:rtl w:val="0"/>
              </w:rPr>
            </w:r>
          </w:p>
          <w:p w:rsidR="00000000" w:rsidDel="00000000" w:rsidP="00000000" w:rsidRDefault="00000000" w:rsidRPr="00000000" w14:paraId="0000002B">
            <w:pPr>
              <w:pageBreakBefore w:val="0"/>
              <w:widowControl w:val="0"/>
              <w:spacing w:line="240" w:lineRule="auto"/>
              <w:rPr/>
            </w:pPr>
            <w:r w:rsidDel="00000000" w:rsidR="00000000" w:rsidRPr="00000000">
              <w:rPr>
                <w:rtl w:val="0"/>
              </w:rPr>
              <w:t xml:space="preserve">Ten glob-top prototypes should arrive on August 1, with 2,400 production chips to follow in a few weeks.</w:t>
            </w:r>
          </w:p>
          <w:p w:rsidR="00000000" w:rsidDel="00000000" w:rsidP="00000000" w:rsidRDefault="00000000" w:rsidRPr="00000000" w14:paraId="0000002C">
            <w:pPr>
              <w:pageBreakBefore w:val="0"/>
              <w:widowControl w:val="0"/>
              <w:spacing w:line="240" w:lineRule="auto"/>
              <w:rPr/>
            </w:pPr>
            <w:r w:rsidDel="00000000" w:rsidR="00000000" w:rsidRPr="00000000">
              <w:rPr>
                <w:rtl w:val="0"/>
              </w:rPr>
            </w:r>
          </w:p>
          <w:p w:rsidR="00000000" w:rsidDel="00000000" w:rsidP="00000000" w:rsidRDefault="00000000" w:rsidRPr="00000000" w14:paraId="0000002D">
            <w:pPr>
              <w:pageBreakBefore w:val="0"/>
              <w:widowControl w:val="0"/>
              <w:spacing w:line="240" w:lineRule="auto"/>
              <w:rPr/>
            </w:pPr>
            <w:r w:rsidDel="00000000" w:rsidR="00000000" w:rsidRPr="00000000">
              <w:rPr>
                <w:rtl w:val="0"/>
              </w:rPr>
              <w:t xml:space="preserve">The following improvements were made to the chip:</w:t>
            </w:r>
          </w:p>
          <w:p w:rsidR="00000000" w:rsidDel="00000000" w:rsidP="00000000" w:rsidRDefault="00000000" w:rsidRPr="00000000" w14:paraId="0000002E">
            <w:pPr>
              <w:pageBreakBefore w:val="0"/>
              <w:widowControl w:val="0"/>
              <w:spacing w:line="240" w:lineRule="auto"/>
              <w:rPr/>
            </w:pPr>
            <w:r w:rsidDel="00000000" w:rsidR="00000000" w:rsidRPr="00000000">
              <w:rPr>
                <w:rtl w:val="0"/>
              </w:rPr>
            </w:r>
          </w:p>
          <w:p w:rsidR="00000000" w:rsidDel="00000000" w:rsidP="00000000" w:rsidRDefault="00000000" w:rsidRPr="00000000" w14:paraId="0000002F">
            <w:pPr>
              <w:pageBreakBefore w:val="0"/>
              <w:widowControl w:val="0"/>
              <w:numPr>
                <w:ilvl w:val="0"/>
                <w:numId w:val="11"/>
              </w:numPr>
              <w:spacing w:line="240" w:lineRule="auto"/>
              <w:ind w:left="720" w:hanging="360"/>
              <w:rPr/>
            </w:pPr>
            <w:r w:rsidDel="00000000" w:rsidR="00000000" w:rsidRPr="00000000">
              <w:rPr>
                <w:rtl w:val="0"/>
              </w:rPr>
              <w:t xml:space="preserve">All known prior bugs fixed.</w:t>
            </w:r>
          </w:p>
          <w:p w:rsidR="00000000" w:rsidDel="00000000" w:rsidP="00000000" w:rsidRDefault="00000000" w:rsidRPr="00000000" w14:paraId="00000030">
            <w:pPr>
              <w:pageBreakBefore w:val="0"/>
              <w:widowControl w:val="0"/>
              <w:numPr>
                <w:ilvl w:val="0"/>
                <w:numId w:val="11"/>
              </w:numPr>
              <w:spacing w:line="240" w:lineRule="auto"/>
              <w:ind w:left="720" w:hanging="360"/>
              <w:rPr/>
            </w:pPr>
            <w:r w:rsidDel="00000000" w:rsidR="00000000" w:rsidRPr="00000000">
              <w:rPr>
                <w:rtl w:val="0"/>
              </w:rPr>
              <w:t xml:space="preserve">Clock-gating implemented, reduces power by ~40%.</w:t>
            </w:r>
          </w:p>
          <w:p w:rsidR="00000000" w:rsidDel="00000000" w:rsidP="00000000" w:rsidRDefault="00000000" w:rsidRPr="00000000" w14:paraId="00000031">
            <w:pPr>
              <w:pageBreakBefore w:val="0"/>
              <w:widowControl w:val="0"/>
              <w:numPr>
                <w:ilvl w:val="0"/>
                <w:numId w:val="11"/>
              </w:numPr>
              <w:spacing w:line="240" w:lineRule="auto"/>
              <w:ind w:left="720" w:hanging="360"/>
              <w:rPr/>
            </w:pPr>
            <w:r w:rsidDel="00000000" w:rsidR="00000000" w:rsidRPr="00000000">
              <w:rPr>
                <w:rtl w:val="0"/>
              </w:rPr>
              <w:t xml:space="preserve">PLL filter modified to reduce jitter and improve lock.</w:t>
            </w:r>
          </w:p>
          <w:p w:rsidR="00000000" w:rsidDel="00000000" w:rsidP="00000000" w:rsidRDefault="00000000" w:rsidRPr="00000000" w14:paraId="00000032">
            <w:pPr>
              <w:pageBreakBefore w:val="0"/>
              <w:widowControl w:val="0"/>
              <w:numPr>
                <w:ilvl w:val="0"/>
                <w:numId w:val="11"/>
              </w:numPr>
              <w:spacing w:line="240" w:lineRule="auto"/>
              <w:ind w:left="720" w:hanging="360"/>
              <w:rPr/>
            </w:pPr>
            <w:r w:rsidDel="00000000" w:rsidR="00000000" w:rsidRPr="00000000">
              <w:rPr>
                <w:rtl w:val="0"/>
              </w:rPr>
              <w:t xml:space="preserve">System counter extended to 64 bits. GETCT WC retrieves upper 32-bits.</w:t>
            </w:r>
          </w:p>
          <w:p w:rsidR="00000000" w:rsidDel="00000000" w:rsidP="00000000" w:rsidRDefault="00000000" w:rsidRPr="00000000" w14:paraId="00000033">
            <w:pPr>
              <w:pageBreakBefore w:val="0"/>
              <w:widowControl w:val="0"/>
              <w:numPr>
                <w:ilvl w:val="0"/>
                <w:numId w:val="11"/>
              </w:numPr>
              <w:spacing w:line="240" w:lineRule="auto"/>
              <w:ind w:left="720" w:hanging="360"/>
              <w:rPr/>
            </w:pPr>
            <w:r w:rsidDel="00000000" w:rsidR="00000000" w:rsidRPr="00000000">
              <w:rPr>
                <w:rtl w:val="0"/>
              </w:rPr>
              <w:t xml:space="preserve">Streamer has many new modes with SINC1/SINC2 ADC conversions for Goertzel mode.</w:t>
            </w:r>
          </w:p>
          <w:p w:rsidR="00000000" w:rsidDel="00000000" w:rsidP="00000000" w:rsidRDefault="00000000" w:rsidRPr="00000000" w14:paraId="00000034">
            <w:pPr>
              <w:pageBreakBefore w:val="0"/>
              <w:widowControl w:val="0"/>
              <w:numPr>
                <w:ilvl w:val="0"/>
                <w:numId w:val="11"/>
              </w:numPr>
              <w:spacing w:line="240" w:lineRule="auto"/>
              <w:ind w:left="720" w:hanging="360"/>
              <w:rPr/>
            </w:pPr>
            <w:r w:rsidDel="00000000" w:rsidR="00000000" w:rsidRPr="00000000">
              <w:rPr>
                <w:rtl w:val="0"/>
              </w:rPr>
              <w:t xml:space="preserve">HDMI mode added to streamer with ascending and descending pinouts for easy PCB layout.</w:t>
            </w:r>
          </w:p>
          <w:p w:rsidR="00000000" w:rsidDel="00000000" w:rsidP="00000000" w:rsidRDefault="00000000" w:rsidRPr="00000000" w14:paraId="00000035">
            <w:pPr>
              <w:pageBreakBefore w:val="0"/>
              <w:widowControl w:val="0"/>
              <w:numPr>
                <w:ilvl w:val="0"/>
                <w:numId w:val="11"/>
              </w:numPr>
              <w:spacing w:line="240" w:lineRule="auto"/>
              <w:ind w:left="720" w:hanging="360"/>
              <w:rPr/>
            </w:pPr>
            <w:r w:rsidDel="00000000" w:rsidR="00000000" w:rsidRPr="00000000">
              <w:rPr>
                <w:rtl w:val="0"/>
              </w:rPr>
              <w:t xml:space="preserve">SINC2/SINC3 filters added to smart pins for improving ENOB in ADC conversions.</w:t>
            </w:r>
          </w:p>
          <w:p w:rsidR="00000000" w:rsidDel="00000000" w:rsidP="00000000" w:rsidRDefault="00000000" w:rsidRPr="00000000" w14:paraId="00000036">
            <w:pPr>
              <w:pageBreakBefore w:val="0"/>
              <w:widowControl w:val="0"/>
              <w:numPr>
                <w:ilvl w:val="0"/>
                <w:numId w:val="11"/>
              </w:numPr>
              <w:spacing w:line="240" w:lineRule="auto"/>
              <w:ind w:left="720" w:hanging="360"/>
              <w:rPr/>
            </w:pPr>
            <w:r w:rsidDel="00000000" w:rsidR="00000000" w:rsidRPr="00000000">
              <w:rPr>
                <w:rtl w:val="0"/>
              </w:rPr>
              <w:t xml:space="preserve">Each cog has four 8-bit sample-per-clock ADC channels that feed from new smart pin 'SCOPE' modes.</w:t>
            </w:r>
          </w:p>
          <w:p w:rsidR="00000000" w:rsidDel="00000000" w:rsidP="00000000" w:rsidRDefault="00000000" w:rsidRPr="00000000" w14:paraId="00000037">
            <w:pPr>
              <w:pageBreakBefore w:val="0"/>
              <w:widowControl w:val="0"/>
              <w:numPr>
                <w:ilvl w:val="0"/>
                <w:numId w:val="11"/>
              </w:numPr>
              <w:spacing w:line="240" w:lineRule="auto"/>
              <w:ind w:left="720" w:hanging="360"/>
              <w:rPr/>
            </w:pPr>
            <w:r w:rsidDel="00000000" w:rsidR="00000000" w:rsidRPr="00000000">
              <w:rPr>
                <w:rtl w:val="0"/>
              </w:rPr>
              <w:t xml:space="preserve">BITL/BITH/BITC/BITNC/BITZ/BITNZ/BITRND/BITNOT can now work on a span of bits (+S[9:5] bits). Prior SETQ overrides S[9:5].</w:t>
            </w:r>
          </w:p>
          <w:p w:rsidR="00000000" w:rsidDel="00000000" w:rsidP="00000000" w:rsidRDefault="00000000" w:rsidRPr="00000000" w14:paraId="00000038">
            <w:pPr>
              <w:pageBreakBefore w:val="0"/>
              <w:widowControl w:val="0"/>
              <w:numPr>
                <w:ilvl w:val="0"/>
                <w:numId w:val="11"/>
              </w:numPr>
              <w:spacing w:line="240" w:lineRule="auto"/>
              <w:ind w:left="720" w:hanging="360"/>
              <w:rPr/>
            </w:pPr>
            <w:r w:rsidDel="00000000" w:rsidR="00000000" w:rsidRPr="00000000">
              <w:rPr>
                <w:rtl w:val="0"/>
              </w:rPr>
              <w:t xml:space="preserve">DIRx/OUTx/FLTx/DRVx can now work on a span of pins (+D[10:6] pins). Prior SETQ overrides D[10:6].</w:t>
            </w:r>
          </w:p>
          <w:p w:rsidR="00000000" w:rsidDel="00000000" w:rsidP="00000000" w:rsidRDefault="00000000" w:rsidRPr="00000000" w14:paraId="00000039">
            <w:pPr>
              <w:pageBreakBefore w:val="0"/>
              <w:widowControl w:val="0"/>
              <w:numPr>
                <w:ilvl w:val="0"/>
                <w:numId w:val="11"/>
              </w:numPr>
              <w:spacing w:line="240" w:lineRule="auto"/>
              <w:ind w:left="720" w:hanging="360"/>
              <w:rPr/>
            </w:pPr>
            <w:r w:rsidDel="00000000" w:rsidR="00000000" w:rsidRPr="00000000">
              <w:rPr>
                <w:rtl w:val="0"/>
              </w:rPr>
              <w:t xml:space="preserve">WRPIN</w:t>
            </w:r>
            <w:r w:rsidDel="00000000" w:rsidR="00000000" w:rsidRPr="00000000">
              <w:rPr>
                <w:rtl w:val="0"/>
              </w:rPr>
              <w:t xml:space="preserve">/</w:t>
            </w:r>
            <w:r w:rsidDel="00000000" w:rsidR="00000000" w:rsidRPr="00000000">
              <w:rPr>
                <w:rtl w:val="0"/>
              </w:rPr>
              <w:t xml:space="preserve">WXPIN</w:t>
            </w:r>
            <w:r w:rsidDel="00000000" w:rsidR="00000000" w:rsidRPr="00000000">
              <w:rPr>
                <w:rtl w:val="0"/>
              </w:rPr>
              <w:t xml:space="preserve">/WYPIN/AKPIN can now work on a span of pins (+S[10:6] pins). Prior SETQ overrides S[10:6].</w:t>
            </w:r>
          </w:p>
          <w:p w:rsidR="00000000" w:rsidDel="00000000" w:rsidP="00000000" w:rsidRDefault="00000000" w:rsidRPr="00000000" w14:paraId="0000003A">
            <w:pPr>
              <w:pageBreakBefore w:val="0"/>
              <w:widowControl w:val="0"/>
              <w:numPr>
                <w:ilvl w:val="0"/>
                <w:numId w:val="11"/>
              </w:numPr>
              <w:spacing w:line="240" w:lineRule="auto"/>
              <w:ind w:left="720" w:hanging="360"/>
              <w:rPr/>
            </w:pPr>
            <w:r w:rsidDel="00000000" w:rsidR="00000000" w:rsidRPr="00000000">
              <w:rPr>
                <w:rtl w:val="0"/>
              </w:rPr>
              <w:t xml:space="preserve">BIT_DAC output now has two 4-bit settings for low and high states, instead of one 8-bit high-state setting.</w:t>
            </w:r>
          </w:p>
          <w:p w:rsidR="00000000" w:rsidDel="00000000" w:rsidP="00000000" w:rsidRDefault="00000000" w:rsidRPr="00000000" w14:paraId="0000003B">
            <w:pPr>
              <w:pageBreakBefore w:val="0"/>
              <w:widowControl w:val="0"/>
              <w:numPr>
                <w:ilvl w:val="0"/>
                <w:numId w:val="11"/>
              </w:numPr>
              <w:spacing w:line="240" w:lineRule="auto"/>
              <w:ind w:left="720" w:hanging="360"/>
              <w:rPr/>
            </w:pPr>
            <w:r w:rsidDel="00000000" w:rsidR="00000000" w:rsidRPr="00000000">
              <w:rPr>
                <w:rtl w:val="0"/>
              </w:rPr>
              <w:t xml:space="preserve">RDxxxx/WRxxxx+PTRx expressions now index -16..+16 with updating and -32..+31 without updating.</w:t>
            </w:r>
          </w:p>
          <w:p w:rsidR="00000000" w:rsidDel="00000000" w:rsidP="00000000" w:rsidRDefault="00000000" w:rsidRPr="00000000" w14:paraId="0000003C">
            <w:pPr>
              <w:pageBreakBefore w:val="0"/>
              <w:widowControl w:val="0"/>
              <w:numPr>
                <w:ilvl w:val="0"/>
                <w:numId w:val="11"/>
              </w:numPr>
              <w:spacing w:line="240" w:lineRule="auto"/>
              <w:ind w:left="720" w:hanging="360"/>
              <w:rPr/>
            </w:pPr>
            <w:r w:rsidDel="00000000" w:rsidR="00000000" w:rsidRPr="00000000">
              <w:rPr>
                <w:rtl w:val="0"/>
              </w:rPr>
              <w:t xml:space="preserve">Sensible PTRx behavior implemented for 'SETQ(2) + RDLONG/WRLONG/WMLONG' operations.</w:t>
            </w:r>
          </w:p>
          <w:p w:rsidR="00000000" w:rsidDel="00000000" w:rsidP="00000000" w:rsidRDefault="00000000" w:rsidRPr="00000000" w14:paraId="0000003D">
            <w:pPr>
              <w:pageBreakBefore w:val="0"/>
              <w:widowControl w:val="0"/>
              <w:numPr>
                <w:ilvl w:val="0"/>
                <w:numId w:val="11"/>
              </w:numPr>
              <w:spacing w:line="240" w:lineRule="auto"/>
              <w:ind w:left="720" w:hanging="360"/>
              <w:rPr/>
            </w:pPr>
            <w:r w:rsidDel="00000000" w:rsidR="00000000" w:rsidRPr="00000000">
              <w:rPr>
                <w:rtl w:val="0"/>
              </w:rPr>
              <w:t xml:space="preserve">RDLUT/WRLUT can now handle PTRx expressions.</w:t>
            </w:r>
          </w:p>
          <w:p w:rsidR="00000000" w:rsidDel="00000000" w:rsidP="00000000" w:rsidRDefault="00000000" w:rsidRPr="00000000" w14:paraId="0000003E">
            <w:pPr>
              <w:pageBreakBefore w:val="0"/>
              <w:widowControl w:val="0"/>
              <w:numPr>
                <w:ilvl w:val="0"/>
                <w:numId w:val="11"/>
              </w:numPr>
              <w:spacing w:line="240" w:lineRule="auto"/>
              <w:ind w:left="720" w:hanging="360"/>
              <w:rPr/>
            </w:pPr>
            <w:r w:rsidDel="00000000" w:rsidR="00000000" w:rsidRPr="00000000">
              <w:rPr>
                <w:rtl w:val="0"/>
              </w:rPr>
              <w:t xml:space="preserve">Cog LUT sharing is now glitch-free.</w:t>
            </w:r>
          </w:p>
          <w:p w:rsidR="00000000" w:rsidDel="00000000" w:rsidP="00000000" w:rsidRDefault="00000000" w:rsidRPr="00000000" w14:paraId="0000003F">
            <w:pPr>
              <w:pageBreakBefore w:val="0"/>
              <w:widowControl w:val="0"/>
              <w:numPr>
                <w:ilvl w:val="0"/>
                <w:numId w:val="11"/>
              </w:numPr>
              <w:spacing w:line="240" w:lineRule="auto"/>
              <w:ind w:left="720" w:hanging="360"/>
              <w:rPr/>
            </w:pPr>
            <w:r w:rsidDel="00000000" w:rsidR="00000000" w:rsidRPr="00000000">
              <w:rPr>
                <w:rtl w:val="0"/>
              </w:rPr>
              <w:t xml:space="preserve">POP now returns Z=1 if result=0, used to return result[30].</w:t>
            </w:r>
          </w:p>
          <w:p w:rsidR="00000000" w:rsidDel="00000000" w:rsidP="00000000" w:rsidRDefault="00000000" w:rsidRPr="00000000" w14:paraId="00000040">
            <w:pPr>
              <w:pageBreakBefore w:val="0"/>
              <w:widowControl w:val="0"/>
              <w:numPr>
                <w:ilvl w:val="0"/>
                <w:numId w:val="11"/>
              </w:numPr>
              <w:spacing w:line="240" w:lineRule="auto"/>
              <w:ind w:left="720" w:hanging="360"/>
              <w:rPr/>
            </w:pPr>
            <w:r w:rsidDel="00000000" w:rsidR="00000000" w:rsidRPr="00000000">
              <w:rPr>
                <w:rtl w:val="0"/>
              </w:rPr>
              <w:t xml:space="preserve">XORO32 improved.</w:t>
            </w:r>
          </w:p>
          <w:p w:rsidR="00000000" w:rsidDel="00000000" w:rsidP="00000000" w:rsidRDefault="00000000" w:rsidRPr="00000000" w14:paraId="00000041">
            <w:pPr>
              <w:pageBreakBefore w:val="0"/>
              <w:widowControl w:val="0"/>
              <w:numPr>
                <w:ilvl w:val="0"/>
                <w:numId w:val="11"/>
              </w:numPr>
              <w:spacing w:line="240" w:lineRule="auto"/>
              <w:ind w:left="720" w:hanging="360"/>
              <w:rPr/>
            </w:pPr>
            <w:r w:rsidDel="00000000" w:rsidR="00000000" w:rsidRPr="00000000">
              <w:rPr>
                <w:rtl w:val="0"/>
              </w:rPr>
              <w:t xml:space="preserve">Main PRNG upgraded to "Xoroshiro128</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42">
            <w:pPr>
              <w:pageBreakBefore w:val="0"/>
              <w:widowControl w:val="0"/>
              <w:spacing w:line="240" w:lineRule="auto"/>
              <w:rPr/>
            </w:pPr>
            <w:r w:rsidDel="00000000" w:rsidR="00000000" w:rsidRPr="00000000">
              <w:rPr>
                <w:rtl w:val="0"/>
              </w:rPr>
            </w:r>
          </w:p>
          <w:p w:rsidR="00000000" w:rsidDel="00000000" w:rsidP="00000000" w:rsidRDefault="00000000" w:rsidRPr="00000000" w14:paraId="00000043">
            <w:pPr>
              <w:pageBreakBefore w:val="0"/>
              <w:widowControl w:val="0"/>
              <w:spacing w:line="240" w:lineRule="auto"/>
              <w:rPr/>
            </w:pPr>
            <w:r w:rsidDel="00000000" w:rsidR="00000000" w:rsidRPr="00000000">
              <w:rPr>
                <w:rtl w:val="0"/>
              </w:rPr>
              <w:t xml:space="preserve">The core logic increased by a net 15%, even with significant logic reductions resulting from clock-gating. Fortunately, ON Semi was able to make it all fit within the original die area.</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44">
            <w:pPr>
              <w:pageBreakBefore w:val="0"/>
              <w:widowControl w:val="0"/>
              <w:spacing w:line="240" w:lineRule="auto"/>
              <w:rPr/>
            </w:pPr>
            <w:r w:rsidDel="00000000" w:rsidR="00000000" w:rsidRPr="00000000">
              <w:rPr>
                <w:rtl w:val="0"/>
              </w:rPr>
              <w:t xml:space="preserve">2019_07_13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45">
            <w:pPr>
              <w:pageBreakBefore w:val="0"/>
              <w:widowControl w:val="0"/>
              <w:spacing w:line="240" w:lineRule="auto"/>
              <w:rPr/>
            </w:pPr>
            <w:r w:rsidDel="00000000" w:rsidR="00000000" w:rsidRPr="00000000">
              <w:rPr>
                <w:rtl w:val="0"/>
              </w:rPr>
              <w:t xml:space="preserve">Wafers out of fab. Packaging underway.</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46">
            <w:pPr>
              <w:pageBreakBefore w:val="0"/>
              <w:widowControl w:val="0"/>
              <w:spacing w:line="240" w:lineRule="auto"/>
              <w:rPr/>
            </w:pPr>
            <w:r w:rsidDel="00000000" w:rsidR="00000000" w:rsidRPr="00000000">
              <w:rPr>
                <w:rtl w:val="0"/>
              </w:rPr>
              <w:t xml:space="preserve">2019_08_01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47">
            <w:pPr>
              <w:pageBreakBefore w:val="0"/>
              <w:widowControl w:val="0"/>
              <w:spacing w:line="240" w:lineRule="auto"/>
              <w:rPr/>
            </w:pPr>
            <w:r w:rsidDel="00000000" w:rsidR="00000000" w:rsidRPr="00000000">
              <w:rPr>
                <w:rtl w:val="0"/>
              </w:rPr>
              <w:t xml:space="preserve">Received 10 glob-top prototype chips from ON Semi.</w:t>
            </w:r>
          </w:p>
          <w:p w:rsidR="00000000" w:rsidDel="00000000" w:rsidP="00000000" w:rsidRDefault="00000000" w:rsidRPr="00000000" w14:paraId="00000048">
            <w:pPr>
              <w:pageBreakBefore w:val="0"/>
              <w:widowControl w:val="0"/>
              <w:spacing w:line="240" w:lineRule="auto"/>
              <w:rPr/>
            </w:pPr>
            <w:r w:rsidDel="00000000" w:rsidR="00000000" w:rsidRPr="00000000">
              <w:rPr>
                <w:rtl w:val="0"/>
              </w:rPr>
            </w:r>
          </w:p>
          <w:p w:rsidR="00000000" w:rsidDel="00000000" w:rsidP="00000000" w:rsidRDefault="00000000" w:rsidRPr="00000000" w14:paraId="00000049">
            <w:pPr>
              <w:pageBreakBefore w:val="0"/>
              <w:widowControl w:val="0"/>
              <w:numPr>
                <w:ilvl w:val="0"/>
                <w:numId w:val="22"/>
              </w:numPr>
              <w:spacing w:line="240" w:lineRule="auto"/>
              <w:ind w:left="720" w:hanging="360"/>
              <w:rPr/>
            </w:pPr>
            <w:r w:rsidDel="00000000" w:rsidR="00000000" w:rsidRPr="00000000">
              <w:rPr>
                <w:rtl w:val="0"/>
              </w:rPr>
              <w:t xml:space="preserve">All bugs from prior silicon are fixed.</w:t>
            </w:r>
          </w:p>
          <w:p w:rsidR="00000000" w:rsidDel="00000000" w:rsidP="00000000" w:rsidRDefault="00000000" w:rsidRPr="00000000" w14:paraId="0000004A">
            <w:pPr>
              <w:pageBreakBefore w:val="0"/>
              <w:widowControl w:val="0"/>
              <w:numPr>
                <w:ilvl w:val="0"/>
                <w:numId w:val="22"/>
              </w:numPr>
              <w:spacing w:line="240" w:lineRule="auto"/>
              <w:ind w:left="720" w:hanging="360"/>
              <w:rPr/>
            </w:pPr>
            <w:r w:rsidDel="00000000" w:rsidR="00000000" w:rsidRPr="00000000">
              <w:rPr>
                <w:rtl w:val="0"/>
              </w:rPr>
              <w:t xml:space="preserve">All new features work as expected.</w:t>
            </w:r>
          </w:p>
          <w:p w:rsidR="00000000" w:rsidDel="00000000" w:rsidP="00000000" w:rsidRDefault="00000000" w:rsidRPr="00000000" w14:paraId="0000004B">
            <w:pPr>
              <w:pageBreakBefore w:val="0"/>
              <w:widowControl w:val="0"/>
              <w:numPr>
                <w:ilvl w:val="0"/>
                <w:numId w:val="22"/>
              </w:numPr>
              <w:spacing w:line="240" w:lineRule="auto"/>
              <w:ind w:left="720" w:hanging="360"/>
              <w:rPr/>
            </w:pPr>
            <w:r w:rsidDel="00000000" w:rsidR="00000000" w:rsidRPr="00000000">
              <w:rPr>
                <w:rtl w:val="0"/>
              </w:rPr>
              <w:t xml:space="preserve">PLL jitter is &lt;2ns @100us at all divide/multiply settings.</w:t>
            </w:r>
          </w:p>
          <w:p w:rsidR="00000000" w:rsidDel="00000000" w:rsidP="00000000" w:rsidRDefault="00000000" w:rsidRPr="00000000" w14:paraId="0000004C">
            <w:pPr>
              <w:pageBreakBefore w:val="0"/>
              <w:widowControl w:val="0"/>
              <w:numPr>
                <w:ilvl w:val="0"/>
                <w:numId w:val="22"/>
              </w:numPr>
              <w:spacing w:line="240" w:lineRule="auto"/>
              <w:ind w:left="720" w:hanging="360"/>
              <w:rPr/>
            </w:pPr>
            <w:r w:rsidDel="00000000" w:rsidR="00000000" w:rsidRPr="00000000">
              <w:rPr>
                <w:rtl w:val="0"/>
              </w:rPr>
              <w:t xml:space="preserve">Power is reduced by ~50%.</w:t>
            </w:r>
          </w:p>
          <w:p w:rsidR="00000000" w:rsidDel="00000000" w:rsidP="00000000" w:rsidRDefault="00000000" w:rsidRPr="00000000" w14:paraId="0000004D">
            <w:pPr>
              <w:pageBreakBefore w:val="0"/>
              <w:widowControl w:val="0"/>
              <w:spacing w:line="240" w:lineRule="auto"/>
              <w:rPr/>
            </w:pPr>
            <w:r w:rsidDel="00000000" w:rsidR="00000000" w:rsidRPr="00000000">
              <w:rPr>
                <w:rtl w:val="0"/>
              </w:rPr>
            </w:r>
          </w:p>
          <w:p w:rsidR="00000000" w:rsidDel="00000000" w:rsidP="00000000" w:rsidRDefault="00000000" w:rsidRPr="00000000" w14:paraId="0000004E">
            <w:pPr>
              <w:pageBreakBefore w:val="0"/>
              <w:widowControl w:val="0"/>
              <w:spacing w:line="240" w:lineRule="auto"/>
              <w:rPr/>
            </w:pPr>
            <w:r w:rsidDel="00000000" w:rsidR="00000000" w:rsidRPr="00000000">
              <w:rPr>
                <w:rtl w:val="0"/>
              </w:rPr>
              <w:t xml:space="preserve">The new silicon works much better than expected with the improved PLL filter and new clock gating. At room temperature, the silicon runs at 390MHz and is barely warm to the touch, with the PLL now being the speed limiter, instead of the logic.</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4F">
            <w:pPr>
              <w:pageBreakBefore w:val="0"/>
              <w:widowControl w:val="0"/>
              <w:spacing w:line="240" w:lineRule="auto"/>
              <w:rPr/>
            </w:pPr>
            <w:r w:rsidDel="00000000" w:rsidR="00000000" w:rsidRPr="00000000">
              <w:rPr>
                <w:rtl w:val="0"/>
              </w:rPr>
              <w:t xml:space="preserve">2019_08_19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50">
            <w:pPr>
              <w:pageBreakBefore w:val="0"/>
              <w:widowControl w:val="0"/>
              <w:spacing w:line="240" w:lineRule="auto"/>
              <w:rPr/>
            </w:pPr>
            <w:r w:rsidDel="00000000" w:rsidR="00000000" w:rsidRPr="00000000">
              <w:rPr>
                <w:rtl w:val="0"/>
              </w:rPr>
              <w:t xml:space="preserve">One of the six new wafers exhibits frequent VIO-to-GND shorts in the 5-20 ohm range. ON Semi is looking into the cause.</w:t>
            </w:r>
          </w:p>
          <w:p w:rsidR="00000000" w:rsidDel="00000000" w:rsidP="00000000" w:rsidRDefault="00000000" w:rsidRPr="00000000" w14:paraId="00000051">
            <w:pPr>
              <w:pageBreakBefore w:val="0"/>
              <w:widowControl w:val="0"/>
              <w:spacing w:line="240" w:lineRule="auto"/>
              <w:rPr/>
            </w:pPr>
            <w:r w:rsidDel="00000000" w:rsidR="00000000" w:rsidRPr="00000000">
              <w:rPr>
                <w:rtl w:val="0"/>
              </w:rPr>
            </w:r>
          </w:p>
          <w:p w:rsidR="00000000" w:rsidDel="00000000" w:rsidP="00000000" w:rsidRDefault="00000000" w:rsidRPr="00000000" w14:paraId="00000052">
            <w:pPr>
              <w:pageBreakBefore w:val="0"/>
              <w:widowControl w:val="0"/>
              <w:spacing w:line="240" w:lineRule="auto"/>
              <w:rPr/>
            </w:pPr>
            <w:r w:rsidDel="00000000" w:rsidR="00000000" w:rsidRPr="00000000">
              <w:rPr>
                <w:rtl w:val="0"/>
              </w:rPr>
              <w:t xml:space="preserve">We know that the design is good, so we are anxious to see ON Semi resume yield testing on the other wafers, in order to get as many Amkor-packaged parts as soon as possible. The new P2 Eval board is ready to be built.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53">
            <w:pPr>
              <w:pageBreakBefore w:val="0"/>
              <w:widowControl w:val="0"/>
              <w:spacing w:line="240" w:lineRule="auto"/>
              <w:rPr/>
            </w:pPr>
            <w:r w:rsidDel="00000000" w:rsidR="00000000" w:rsidRPr="00000000">
              <w:rPr>
                <w:rtl w:val="0"/>
              </w:rPr>
              <w:t xml:space="preserve">2019_08_29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54">
            <w:pPr>
              <w:pageBreakBefore w:val="0"/>
              <w:widowControl w:val="0"/>
              <w:spacing w:line="240" w:lineRule="auto"/>
              <w:rPr/>
            </w:pPr>
            <w:r w:rsidDel="00000000" w:rsidR="00000000" w:rsidRPr="00000000">
              <w:rPr>
                <w:rtl w:val="0"/>
              </w:rPr>
              <w:t xml:space="preserve">ON Semi has done failure analysis on the new chips which were exhibiting VIO shorts and it's been determined that there are latch-up problems originating from differently-biased N-wells that lie adjacent to each other. The relatively low resistivity of the new wafers caused this latent design defect to emerge.</w:t>
            </w:r>
          </w:p>
          <w:p w:rsidR="00000000" w:rsidDel="00000000" w:rsidP="00000000" w:rsidRDefault="00000000" w:rsidRPr="00000000" w14:paraId="00000055">
            <w:pPr>
              <w:pageBreakBefore w:val="0"/>
              <w:widowControl w:val="0"/>
              <w:spacing w:line="240" w:lineRule="auto"/>
              <w:rPr/>
            </w:pPr>
            <w:r w:rsidDel="00000000" w:rsidR="00000000" w:rsidRPr="00000000">
              <w:rPr>
                <w:rtl w:val="0"/>
              </w:rPr>
            </w:r>
          </w:p>
          <w:p w:rsidR="00000000" w:rsidDel="00000000" w:rsidP="00000000" w:rsidRDefault="00000000" w:rsidRPr="00000000" w14:paraId="00000056">
            <w:pPr>
              <w:pageBreakBefore w:val="0"/>
              <w:widowControl w:val="0"/>
              <w:spacing w:line="240" w:lineRule="auto"/>
              <w:rPr/>
            </w:pPr>
            <w:r w:rsidDel="00000000" w:rsidR="00000000" w:rsidRPr="00000000">
              <w:rPr>
                <w:rtl w:val="0"/>
              </w:rPr>
              <w:t xml:space="preserve">We will need to modify the full-custom pad ring to fix these N-well problems. We will soon discuss with ON Semi how many reticles this is going to involve. We will need another fab run, as well, to realize the changes.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57">
            <w:pPr>
              <w:pageBreakBefore w:val="0"/>
              <w:widowControl w:val="0"/>
              <w:spacing w:line="240" w:lineRule="auto"/>
              <w:rPr/>
            </w:pPr>
            <w:r w:rsidDel="00000000" w:rsidR="00000000" w:rsidRPr="00000000">
              <w:rPr>
                <w:rtl w:val="0"/>
              </w:rPr>
              <w:t xml:space="preserve">2019_09_13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58">
            <w:pPr>
              <w:pageBreakBefore w:val="0"/>
              <w:widowControl w:val="0"/>
              <w:spacing w:line="240" w:lineRule="auto"/>
              <w:rPr/>
            </w:pPr>
            <w:r w:rsidDel="00000000" w:rsidR="00000000" w:rsidRPr="00000000">
              <w:rPr>
                <w:rtl w:val="0"/>
              </w:rPr>
              <w:t xml:space="preserve">ON Semi recently discovered that a voltage-stress test had been applied to the new silicon which was driving the VDD and VIO pins to +40% nominal voltages. The 4.62V on VIO was triggering the latch-up problem. The first two wafers which had been probed with this new test had developed many bad dies, as a result.</w:t>
            </w:r>
          </w:p>
          <w:p w:rsidR="00000000" w:rsidDel="00000000" w:rsidP="00000000" w:rsidRDefault="00000000" w:rsidRPr="00000000" w14:paraId="00000059">
            <w:pPr>
              <w:pageBreakBefore w:val="0"/>
              <w:widowControl w:val="0"/>
              <w:spacing w:line="240" w:lineRule="auto"/>
              <w:rPr/>
            </w:pPr>
            <w:r w:rsidDel="00000000" w:rsidR="00000000" w:rsidRPr="00000000">
              <w:rPr>
                <w:rtl w:val="0"/>
              </w:rPr>
            </w:r>
          </w:p>
          <w:p w:rsidR="00000000" w:rsidDel="00000000" w:rsidP="00000000" w:rsidRDefault="00000000" w:rsidRPr="00000000" w14:paraId="0000005A">
            <w:pPr>
              <w:pageBreakBefore w:val="0"/>
              <w:widowControl w:val="0"/>
              <w:spacing w:line="240" w:lineRule="auto"/>
              <w:rPr/>
            </w:pPr>
            <w:r w:rsidDel="00000000" w:rsidR="00000000" w:rsidRPr="00000000">
              <w:rPr>
                <w:rtl w:val="0"/>
              </w:rPr>
              <w:t xml:space="preserve">ON Semi probed six remaining virgin wafers without the voltage-stress test and yielded over 1,000 good dies. These have been sent off to Amkor for packaging. From these chips, we will be able to build new P2 Eval boards and supply low volumes of chips.</w:t>
            </w:r>
          </w:p>
          <w:p w:rsidR="00000000" w:rsidDel="00000000" w:rsidP="00000000" w:rsidRDefault="00000000" w:rsidRPr="00000000" w14:paraId="0000005B">
            <w:pPr>
              <w:pageBreakBefore w:val="0"/>
              <w:widowControl w:val="0"/>
              <w:spacing w:line="240" w:lineRule="auto"/>
              <w:rPr/>
            </w:pPr>
            <w:r w:rsidDel="00000000" w:rsidR="00000000" w:rsidRPr="00000000">
              <w:rPr>
                <w:rtl w:val="0"/>
              </w:rPr>
            </w:r>
          </w:p>
          <w:p w:rsidR="00000000" w:rsidDel="00000000" w:rsidP="00000000" w:rsidRDefault="00000000" w:rsidRPr="00000000" w14:paraId="0000005C">
            <w:pPr>
              <w:pageBreakBefore w:val="0"/>
              <w:widowControl w:val="0"/>
              <w:spacing w:line="240" w:lineRule="auto"/>
              <w:rPr/>
            </w:pPr>
            <w:r w:rsidDel="00000000" w:rsidR="00000000" w:rsidRPr="00000000">
              <w:rPr>
                <w:rtl w:val="0"/>
              </w:rPr>
              <w:t xml:space="preserve">As for the latch-up problem, it was determined by ON Semi that latch-up was occurring as early as 4.3V on VIO. Rather than do a respin, we could lower the voltage-stress test from +40% to +25%, which would result in a peak VIO test voltage of 4.125V.</w:t>
            </w:r>
          </w:p>
          <w:p w:rsidR="00000000" w:rsidDel="00000000" w:rsidP="00000000" w:rsidRDefault="00000000" w:rsidRPr="00000000" w14:paraId="0000005D">
            <w:pPr>
              <w:pageBreakBefore w:val="0"/>
              <w:widowControl w:val="0"/>
              <w:spacing w:line="240" w:lineRule="auto"/>
              <w:rPr/>
            </w:pPr>
            <w:r w:rsidDel="00000000" w:rsidR="00000000" w:rsidRPr="00000000">
              <w:rPr>
                <w:rtl w:val="0"/>
              </w:rPr>
            </w:r>
          </w:p>
          <w:p w:rsidR="00000000" w:rsidDel="00000000" w:rsidP="00000000" w:rsidRDefault="00000000" w:rsidRPr="00000000" w14:paraId="0000005E">
            <w:pPr>
              <w:pageBreakBefore w:val="0"/>
              <w:widowControl w:val="0"/>
              <w:spacing w:line="240" w:lineRule="auto"/>
              <w:rPr/>
            </w:pPr>
            <w:r w:rsidDel="00000000" w:rsidR="00000000" w:rsidRPr="00000000">
              <w:rPr>
                <w:rtl w:val="0"/>
              </w:rPr>
              <w:t xml:space="preserve">Depending on what we see in the field with these new chips, we may do a respin to accommodate ON Semi's standard +40% voltage-stress test, or just lower the voltage-stress test to +25%. ON Semi's standard of +40% is quite exceptional and some other vendors only guarantee +20%. So, +25% may be just fine.</w:t>
            </w:r>
          </w:p>
          <w:p w:rsidR="00000000" w:rsidDel="00000000" w:rsidP="00000000" w:rsidRDefault="00000000" w:rsidRPr="00000000" w14:paraId="0000005F">
            <w:pPr>
              <w:pageBreakBefore w:val="0"/>
              <w:widowControl w:val="0"/>
              <w:spacing w:line="240" w:lineRule="auto"/>
              <w:rPr/>
            </w:pPr>
            <w:r w:rsidDel="00000000" w:rsidR="00000000" w:rsidRPr="00000000">
              <w:rPr>
                <w:rtl w:val="0"/>
              </w:rPr>
            </w:r>
          </w:p>
          <w:p w:rsidR="00000000" w:rsidDel="00000000" w:rsidP="00000000" w:rsidRDefault="00000000" w:rsidRPr="00000000" w14:paraId="00000060">
            <w:pPr>
              <w:pageBreakBefore w:val="0"/>
              <w:widowControl w:val="0"/>
              <w:spacing w:line="240" w:lineRule="auto"/>
              <w:rPr/>
            </w:pPr>
            <w:r w:rsidDel="00000000" w:rsidR="00000000" w:rsidRPr="00000000">
              <w:rPr>
                <w:rtl w:val="0"/>
              </w:rPr>
              <w:t xml:space="preserve">We need to get the new silicon out to customers and see if anyone experiences any trouble with VIO-triggered latch-up. ON Semi is also going to run a standard latch-up test on the new silicon to ensure there is no other latent problem. The silicon has already passed ESD tests with 4kV human body model and 2kV machine model.</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61">
            <w:pPr>
              <w:pageBreakBefore w:val="0"/>
              <w:widowControl w:val="0"/>
              <w:spacing w:line="240" w:lineRule="auto"/>
              <w:rPr/>
            </w:pPr>
            <w:r w:rsidDel="00000000" w:rsidR="00000000" w:rsidRPr="00000000">
              <w:rPr>
                <w:rtl w:val="0"/>
              </w:rPr>
              <w:t xml:space="preserve">2019_10_16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62">
            <w:pPr>
              <w:pageBreakBefore w:val="0"/>
              <w:widowControl w:val="0"/>
              <w:spacing w:line="240" w:lineRule="auto"/>
              <w:rPr/>
            </w:pPr>
            <w:r w:rsidDel="00000000" w:rsidR="00000000" w:rsidRPr="00000000">
              <w:rPr>
                <w:rtl w:val="0"/>
              </w:rPr>
              <w:t xml:space="preserve">We will be receiving about 1,000 Rev B P2 chips on 10/22.</w:t>
            </w:r>
          </w:p>
          <w:p w:rsidR="00000000" w:rsidDel="00000000" w:rsidP="00000000" w:rsidRDefault="00000000" w:rsidRPr="00000000" w14:paraId="00000063">
            <w:pPr>
              <w:pageBreakBefore w:val="0"/>
              <w:widowControl w:val="0"/>
              <w:spacing w:line="240" w:lineRule="auto"/>
              <w:rPr/>
            </w:pPr>
            <w:r w:rsidDel="00000000" w:rsidR="00000000" w:rsidRPr="00000000">
              <w:rPr>
                <w:rtl w:val="0"/>
              </w:rPr>
            </w:r>
          </w:p>
          <w:p w:rsidR="00000000" w:rsidDel="00000000" w:rsidP="00000000" w:rsidRDefault="00000000" w:rsidRPr="00000000" w14:paraId="00000064">
            <w:pPr>
              <w:pageBreakBefore w:val="0"/>
              <w:widowControl w:val="0"/>
              <w:spacing w:line="240" w:lineRule="auto"/>
              <w:rPr/>
            </w:pPr>
            <w:r w:rsidDel="00000000" w:rsidR="00000000" w:rsidRPr="00000000">
              <w:rPr>
                <w:rtl w:val="0"/>
              </w:rPr>
              <w:t xml:space="preserve">Our plan is to build 191 more P2 Eval boards and supply small quantities of P2 chips to interested customers.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65">
            <w:pPr>
              <w:pageBreakBefore w:val="0"/>
              <w:widowControl w:val="0"/>
              <w:spacing w:line="240" w:lineRule="auto"/>
              <w:rPr/>
            </w:pPr>
            <w:r w:rsidDel="00000000" w:rsidR="00000000" w:rsidRPr="00000000">
              <w:rPr>
                <w:rtl w:val="0"/>
              </w:rPr>
              <w:t xml:space="preserve">2019_10_23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66">
            <w:pPr>
              <w:pageBreakBefore w:val="0"/>
              <w:widowControl w:val="0"/>
              <w:spacing w:line="240" w:lineRule="auto"/>
              <w:rPr/>
            </w:pPr>
            <w:r w:rsidDel="00000000" w:rsidR="00000000" w:rsidRPr="00000000">
              <w:rPr>
                <w:rtl w:val="0"/>
              </w:rPr>
              <w:t xml:space="preserve">We received 1,000 Rev B chips. Aside from building 191 more P2 Eval boards, we will offer 125 packs of four P2 chips for $100 to interested customers. If anyone needs more than four chips, please contact Ken Gracey (kgracey@parallax.com).</w:t>
            </w:r>
          </w:p>
        </w:tc>
      </w:tr>
      <w:tr>
        <w:trPr>
          <w:cantSplit w:val="0"/>
          <w:trHeight w:val="1245" w:hRule="atLeast"/>
          <w:tblHeader w:val="0"/>
          <w:trPrChange w:author="prisco carlos cerrillo corral" w:id="1" w:date="2025-07-14T03:34:03Z">
            <w:trPr>
              <w:cantSplit w:val="0"/>
              <w:tblHeader w:val="0"/>
            </w:trPr>
          </w:trPrChange>
        </w:trPr>
        <w:tc>
          <w:tcPr>
            <w:shd w:fill="ffffff" w:val="clear"/>
            <w:tcMar>
              <w:top w:w="100.0" w:type="dxa"/>
              <w:left w:w="100.0" w:type="dxa"/>
              <w:bottom w:w="100.0" w:type="dxa"/>
              <w:right w:w="100.0" w:type="dxa"/>
            </w:tcMar>
            <w:vAlign w:val="top"/>
            <w:tcPrChange w:author="prisco carlos cerrillo corral" w:id="1" w:date="2025-07-14T03:34:03Z">
              <w:tcPr>
                <w:shd w:fill="ffffff" w:val="clear"/>
                <w:tcMar>
                  <w:top w:w="100.0" w:type="dxa"/>
                  <w:left w:w="100.0" w:type="dxa"/>
                  <w:bottom w:w="100.0" w:type="dxa"/>
                  <w:right w:w="100.0" w:type="dxa"/>
                </w:tcMar>
                <w:vAlign w:val="top"/>
              </w:tcPr>
            </w:tcPrChange>
          </w:tcPr>
          <w:p w:rsidR="00000000" w:rsidDel="00000000" w:rsidP="00000000" w:rsidRDefault="00000000" w:rsidRPr="00000000" w14:paraId="00000067">
            <w:pPr>
              <w:pageBreakBefore w:val="0"/>
              <w:widowControl w:val="0"/>
              <w:spacing w:line="240" w:lineRule="auto"/>
              <w:rPr/>
            </w:pPr>
            <w:r w:rsidDel="00000000" w:rsidR="00000000" w:rsidRPr="00000000">
              <w:rPr>
                <w:rtl w:val="0"/>
              </w:rPr>
              <w:t xml:space="preserve">2020_02_24</w:t>
            </w:r>
          </w:p>
        </w:tc>
        <w:tc>
          <w:tcPr>
            <w:shd w:fill="ffffff" w:val="clear"/>
            <w:tcMar>
              <w:top w:w="100.0" w:type="dxa"/>
              <w:left w:w="100.0" w:type="dxa"/>
              <w:bottom w:w="100.0" w:type="dxa"/>
              <w:right w:w="100.0" w:type="dxa"/>
            </w:tcMar>
            <w:vAlign w:val="top"/>
            <w:tcPrChange w:author="prisco carlos cerrillo corral" w:id="1" w:date="2025-07-14T03:34:03Z">
              <w:tcPr>
                <w:shd w:fill="ffffff" w:val="clear"/>
                <w:tcMar>
                  <w:top w:w="100.0" w:type="dxa"/>
                  <w:left w:w="100.0" w:type="dxa"/>
                  <w:bottom w:w="100.0" w:type="dxa"/>
                  <w:right w:w="100.0" w:type="dxa"/>
                </w:tcMar>
                <w:vAlign w:val="top"/>
              </w:tcPr>
            </w:tcPrChange>
          </w:tcPr>
          <w:p w:rsidR="00000000" w:rsidDel="00000000" w:rsidP="00000000" w:rsidRDefault="00000000" w:rsidRPr="00000000" w14:paraId="00000068">
            <w:pPr>
              <w:pageBreakBefore w:val="0"/>
              <w:widowControl w:val="0"/>
              <w:spacing w:line="240" w:lineRule="auto"/>
              <w:rPr/>
            </w:pPr>
            <w:r w:rsidDel="00000000" w:rsidR="00000000" w:rsidRPr="00000000">
              <w:rPr>
                <w:rtl w:val="0"/>
              </w:rPr>
              <w:t xml:space="preserve">Received 10 Rev C chips which fix the adjacent-pin ADC crosstalk problem on prior revisions. Smart pin mode %100010_OHHHLLL no longer connects the ADC to the adjacent pin, but floats the ADC input. This mode is now useful for determining the floating bias point of the ADC.</w:t>
            </w:r>
          </w:p>
          <w:p w:rsidR="00000000" w:rsidDel="00000000" w:rsidP="00000000" w:rsidRDefault="00000000" w:rsidRPr="00000000" w14:paraId="00000069">
            <w:pPr>
              <w:pageBreakBefore w:val="0"/>
              <w:widowControl w:val="0"/>
              <w:spacing w:line="240" w:lineRule="auto"/>
              <w:rPr/>
            </w:pPr>
            <w:r w:rsidDel="00000000" w:rsidR="00000000" w:rsidRPr="00000000">
              <w:rPr>
                <w:rtl w:val="0"/>
              </w:rPr>
            </w:r>
          </w:p>
          <w:p w:rsidR="00000000" w:rsidDel="00000000" w:rsidP="00000000" w:rsidRDefault="00000000" w:rsidRPr="00000000" w14:paraId="0000006A">
            <w:pPr>
              <w:pageBreakBefore w:val="0"/>
              <w:widowControl w:val="0"/>
              <w:spacing w:line="240" w:lineRule="auto"/>
              <w:rPr/>
            </w:pPr>
            <w:r w:rsidDel="00000000" w:rsidR="00000000" w:rsidRPr="00000000">
              <w:rPr>
                <w:rtl w:val="0"/>
              </w:rPr>
              <w:t xml:space="preserve">Several thousand Rev C chips will be arriving from ON Semi over the next two months.</w:t>
            </w:r>
          </w:p>
        </w:tc>
      </w:tr>
      <w:tr>
        <w:trPr>
          <w:cantSplit w:val="0"/>
          <w:trHeight w:val="405" w:hRule="atLeast"/>
          <w:tblHeader w:val="0"/>
          <w:trPrChange w:author="prisco carlos cerrillo corral" w:id="2" w:date="2025-07-14T03:34:08Z">
            <w:trPr>
              <w:cantSplit w:val="0"/>
              <w:tblHeader w:val="0"/>
            </w:trPr>
          </w:trPrChange>
        </w:trPr>
        <w:tc>
          <w:tcPr>
            <w:shd w:fill="ffffff" w:val="clear"/>
            <w:tcMar>
              <w:top w:w="100.0" w:type="dxa"/>
              <w:left w:w="100.0" w:type="dxa"/>
              <w:bottom w:w="100.0" w:type="dxa"/>
              <w:right w:w="100.0" w:type="dxa"/>
            </w:tcMar>
            <w:vAlign w:val="top"/>
            <w:tcPrChange w:author="prisco carlos cerrillo corral" w:id="2" w:date="2025-07-14T03:34:08Z">
              <w:tcPr>
                <w:shd w:fill="ffffff" w:val="clear"/>
                <w:tcMar>
                  <w:top w:w="100.0" w:type="dxa"/>
                  <w:left w:w="100.0" w:type="dxa"/>
                  <w:bottom w:w="100.0" w:type="dxa"/>
                  <w:right w:w="100.0" w:type="dxa"/>
                </w:tcMar>
                <w:vAlign w:val="top"/>
              </w:tcPr>
            </w:tcPrChange>
          </w:tcPr>
          <w:p w:rsidR="00000000" w:rsidDel="00000000" w:rsidP="00000000" w:rsidRDefault="00000000" w:rsidRPr="00000000" w14:paraId="0000006B">
            <w:pPr>
              <w:pageBreakBefore w:val="0"/>
              <w:widowControl w:val="0"/>
              <w:spacing w:line="240" w:lineRule="auto"/>
              <w:rPr/>
            </w:pPr>
            <w:r w:rsidDel="00000000" w:rsidR="00000000" w:rsidRPr="00000000">
              <w:rPr>
                <w:rtl w:val="0"/>
              </w:rPr>
              <w:t xml:space="preserve">2020_06_01</w:t>
            </w:r>
          </w:p>
        </w:tc>
        <w:tc>
          <w:tcPr>
            <w:shd w:fill="ffffff" w:val="clear"/>
            <w:tcMar>
              <w:top w:w="100.0" w:type="dxa"/>
              <w:left w:w="100.0" w:type="dxa"/>
              <w:bottom w:w="100.0" w:type="dxa"/>
              <w:right w:w="100.0" w:type="dxa"/>
            </w:tcMar>
            <w:vAlign w:val="top"/>
            <w:tcPrChange w:author="prisco carlos cerrillo corral" w:id="2" w:date="2025-07-14T03:34:08Z">
              <w:tcPr>
                <w:shd w:fill="ffffff" w:val="clear"/>
                <w:tcMar>
                  <w:top w:w="100.0" w:type="dxa"/>
                  <w:left w:w="100.0" w:type="dxa"/>
                  <w:bottom w:w="100.0" w:type="dxa"/>
                  <w:right w:w="100.0" w:type="dxa"/>
                </w:tcMar>
                <w:vAlign w:val="top"/>
              </w:tcPr>
            </w:tcPrChange>
          </w:tcPr>
          <w:p w:rsidR="00000000" w:rsidDel="00000000" w:rsidP="00000000" w:rsidRDefault="00000000" w:rsidRPr="00000000" w14:paraId="0000006C">
            <w:pPr>
              <w:pageBreakBefore w:val="0"/>
              <w:widowControl w:val="0"/>
              <w:spacing w:line="240" w:lineRule="auto"/>
              <w:rPr/>
            </w:pPr>
            <w:r w:rsidDel="00000000" w:rsidR="00000000" w:rsidRPr="00000000">
              <w:rPr>
                <w:rtl w:val="0"/>
              </w:rPr>
              <w:t xml:space="preserve">Received 7,000 Rev C chips from ON Semi.</w:t>
            </w:r>
          </w:p>
        </w:tc>
      </w:tr>
    </w:tbl>
    <w:p w:rsidR="00000000" w:rsidDel="00000000" w:rsidP="00000000" w:rsidRDefault="00000000" w:rsidRPr="00000000" w14:paraId="0000006D">
      <w:pPr>
        <w:pageBreakBefore w:val="0"/>
        <w:widowControl w:val="0"/>
        <w:spacing w:line="331.2" w:lineRule="auto"/>
        <w:jc w:val="left"/>
        <w:rPr>
          <w:b w:val="1"/>
          <w:sz w:val="36"/>
          <w:szCs w:val="36"/>
        </w:rPr>
      </w:pPr>
      <w:r w:rsidDel="00000000" w:rsidR="00000000" w:rsidRPr="00000000">
        <w:rPr>
          <w:rtl w:val="0"/>
        </w:rPr>
      </w:r>
    </w:p>
    <w:p w:rsidR="00000000" w:rsidDel="00000000" w:rsidP="00000000" w:rsidRDefault="00000000" w:rsidRPr="00000000" w14:paraId="0000006E">
      <w:pPr>
        <w:pStyle w:val="Heading2"/>
        <w:pageBreakBefore w:val="0"/>
        <w:widowControl w:val="0"/>
        <w:rPr/>
      </w:pPr>
      <w:bookmarkStart w:colFirst="0" w:colLast="0" w:name="_isa3ec8jr84e" w:id="1"/>
      <w:bookmarkEnd w:id="1"/>
      <w:commentRangeStart w:id="0"/>
      <w:commentRangeStart w:id="1"/>
      <w:commentRangeStart w:id="2"/>
      <w:commentRangeStart w:id="3"/>
      <w:commentRangeStart w:id="4"/>
      <w:r w:rsidDel="00000000" w:rsidR="00000000" w:rsidRPr="00000000">
        <w:rPr>
          <w:rtl w:val="0"/>
        </w:rPr>
        <w:t xml:space="preserve">KNOWN SILICON BUGS</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6F">
      <w:pPr>
        <w:pageBreakBefore w:val="0"/>
        <w:widowControl w:val="0"/>
        <w:rPr>
          <w:sz w:val="18"/>
          <w:szCs w:val="18"/>
        </w:rPr>
      </w:pPr>
      <w:r w:rsidDel="00000000" w:rsidR="00000000" w:rsidRPr="00000000">
        <w:rPr>
          <w:rtl w:val="0"/>
        </w:rPr>
      </w:r>
    </w:p>
    <w:p w:rsidR="00000000" w:rsidDel="00000000" w:rsidP="00000000" w:rsidRDefault="00000000" w:rsidRPr="00000000" w14:paraId="00000070">
      <w:pPr>
        <w:pageBreakBefore w:val="0"/>
        <w:widowControl w:val="0"/>
        <w:rPr>
          <w:sz w:val="18"/>
          <w:szCs w:val="18"/>
        </w:rPr>
      </w:pPr>
      <w:r w:rsidDel="00000000" w:rsidR="00000000" w:rsidRPr="00000000">
        <w:rPr>
          <w:sz w:val="18"/>
          <w:szCs w:val="18"/>
          <w:rtl w:val="0"/>
        </w:rPr>
        <w:t xml:space="preserve">Intervening ALTx/AUGS/AUGD instructions between SETQ/SETQ2 and RDLONG/WRLONG/WMLONG-PTRx instructions will cancel the special-case block-size PTRx deltas. The </w:t>
      </w:r>
      <w:r w:rsidDel="00000000" w:rsidR="00000000" w:rsidRPr="00000000">
        <w:rPr>
          <w:rtl w:val="0"/>
        </w:rPr>
        <w:t xml:space="preserve">expected</w:t>
      </w:r>
      <w:r w:rsidDel="00000000" w:rsidR="00000000" w:rsidRPr="00000000">
        <w:rPr>
          <w:sz w:val="18"/>
          <w:szCs w:val="18"/>
          <w:rtl w:val="0"/>
        </w:rPr>
        <w:t xml:space="preserve"> number of longs will transfer, but PTRx will only be modified according to normal PTRx expression behavior:</w:t>
      </w:r>
    </w:p>
    <w:p w:rsidR="00000000" w:rsidDel="00000000" w:rsidP="00000000" w:rsidRDefault="00000000" w:rsidRPr="00000000" w14:paraId="00000071">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07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r>
      <w:r w:rsidDel="00000000" w:rsidR="00000000" w:rsidRPr="00000000">
        <w:rPr>
          <w:rFonts w:ascii="Courier New" w:cs="Courier New" w:eastAsia="Courier New" w:hAnsi="Courier New"/>
          <w:b w:val="1"/>
          <w:rtl w:val="0"/>
        </w:rPr>
        <w:t xml:space="preserve">SETQ</w:t>
      </w:r>
      <w:r w:rsidDel="00000000" w:rsidR="00000000" w:rsidRPr="00000000">
        <w:rPr>
          <w:rFonts w:ascii="Courier New" w:cs="Courier New" w:eastAsia="Courier New" w:hAnsi="Courier New"/>
          <w:b w:val="1"/>
          <w:sz w:val="18"/>
          <w:szCs w:val="18"/>
          <w:rtl w:val="0"/>
        </w:rPr>
        <w:tab/>
        <w:t xml:space="preserve">#16-1</w:t>
        <w:tab/>
        <w:tab/>
        <w:t xml:space="preserve">'ready to load 16 longs</w:t>
      </w:r>
    </w:p>
    <w:p w:rsidR="00000000" w:rsidDel="00000000" w:rsidP="00000000" w:rsidRDefault="00000000" w:rsidRPr="00000000" w14:paraId="0000007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r>
      <w:r w:rsidDel="00000000" w:rsidR="00000000" w:rsidRPr="00000000">
        <w:rPr>
          <w:rFonts w:ascii="Courier New" w:cs="Courier New" w:eastAsia="Courier New" w:hAnsi="Courier New"/>
          <w:b w:val="1"/>
          <w:rtl w:val="0"/>
        </w:rPr>
        <w:t xml:space="preserve">ALTD</w:t>
      </w:r>
      <w:r w:rsidDel="00000000" w:rsidR="00000000" w:rsidRPr="00000000">
        <w:rPr>
          <w:rFonts w:ascii="Courier New" w:cs="Courier New" w:eastAsia="Courier New" w:hAnsi="Courier New"/>
          <w:b w:val="1"/>
          <w:sz w:val="18"/>
          <w:szCs w:val="18"/>
          <w:rtl w:val="0"/>
        </w:rPr>
        <w:tab/>
        <w:t xml:space="preserve">start_reg</w:t>
        <w:tab/>
        <w:t xml:space="preserve">'alter start register (ALTD cancels block-size PTRx deltas)</w:t>
      </w:r>
    </w:p>
    <w:p w:rsidR="00000000" w:rsidDel="00000000" w:rsidP="00000000" w:rsidRDefault="00000000" w:rsidRPr="00000000" w14:paraId="0000007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r>
      <w:r w:rsidDel="00000000" w:rsidR="00000000" w:rsidRPr="00000000">
        <w:rPr>
          <w:rFonts w:ascii="Courier New" w:cs="Courier New" w:eastAsia="Courier New" w:hAnsi="Courier New"/>
          <w:b w:val="1"/>
          <w:rtl w:val="0"/>
        </w:rPr>
        <w:t xml:space="preserve">RDLONG</w:t>
      </w:r>
      <w:r w:rsidDel="00000000" w:rsidR="00000000" w:rsidRPr="00000000">
        <w:rPr>
          <w:rFonts w:ascii="Courier New" w:cs="Courier New" w:eastAsia="Courier New" w:hAnsi="Courier New"/>
          <w:b w:val="1"/>
          <w:sz w:val="18"/>
          <w:szCs w:val="18"/>
          <w:rtl w:val="0"/>
        </w:rPr>
        <w:tab/>
        <w:t xml:space="preserve">0,ptra++</w:t>
        <w:tab/>
        <w:t xml:space="preserve">'ptra will only be incremented by 4 (1 long), not 16*4 as anticipated!!!</w:t>
      </w:r>
    </w:p>
    <w:p w:rsidR="00000000" w:rsidDel="00000000" w:rsidP="00000000" w:rsidRDefault="00000000" w:rsidRPr="00000000" w14:paraId="00000075">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076">
      <w:pPr>
        <w:pageBreakBefore w:val="0"/>
        <w:widowControl w:val="0"/>
        <w:rPr/>
      </w:pPr>
      <w:r w:rsidDel="00000000" w:rsidR="00000000" w:rsidRPr="00000000">
        <w:rPr>
          <w:rtl w:val="0"/>
        </w:rPr>
        <w:t xml:space="preserve">Intervening ALTx instructions with an immediate #S operand, between AUGS and the AUGS' intended target instruction (which would have an immediate #S operand), will use the AUGS value, but not cancel it. So, the intended AUGS target instruction will use and cancel the AUGS value, as expected, but the intervening ALTx instruction will also use the AUGS value (if it has an immediate #S operand). To avoid problems in these circumstances, use a register for the S operand of the ALTx instruction, and not an immediate #S operand.</w:t>
      </w:r>
    </w:p>
    <w:p w:rsidR="00000000" w:rsidDel="00000000" w:rsidP="00000000" w:rsidRDefault="00000000" w:rsidRPr="00000000" w14:paraId="00000077">
      <w:pPr>
        <w:pageBreakBefore w:val="0"/>
        <w:widowControl w:val="0"/>
        <w:rPr/>
      </w:pPr>
      <w:r w:rsidDel="00000000" w:rsidR="00000000" w:rsidRPr="00000000">
        <w:rPr>
          <w:rtl w:val="0"/>
        </w:rPr>
      </w:r>
    </w:p>
    <w:p w:rsidR="00000000" w:rsidDel="00000000" w:rsidP="00000000" w:rsidRDefault="00000000" w:rsidRPr="00000000" w14:paraId="00000078">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ab/>
        <w:t xml:space="preserve">AUGS</w:t>
        <w:tab/>
        <w:t xml:space="preserve">#$FFFFF123</w:t>
        <w:tab/>
        <w:t xml:space="preserve">'This AUGS is intended for the ADD instruction.</w:t>
      </w:r>
    </w:p>
    <w:p w:rsidR="00000000" w:rsidDel="00000000" w:rsidP="00000000" w:rsidRDefault="00000000" w:rsidRPr="00000000" w14:paraId="00000079">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ab/>
        <w:t xml:space="preserve">ALTD</w:t>
        <w:tab/>
        <w:t xml:space="preserve">index,#base</w:t>
        <w:tab/>
        <w:t xml:space="preserve">'Look out! AUGS will affect #base, too. Use a register, instead.</w:t>
      </w:r>
    </w:p>
    <w:p w:rsidR="00000000" w:rsidDel="00000000" w:rsidP="00000000" w:rsidRDefault="00000000" w:rsidRPr="00000000" w14:paraId="0000007A">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ab/>
        <w:t xml:space="preserve">ADD</w:t>
        <w:tab/>
        <w:t xml:space="preserve">0-0,#$123</w:t>
        <w:tab/>
        <w:t xml:space="preserve">'#$123 will be augmented by the AUGS and cancel the AUGS.</w:t>
      </w:r>
    </w:p>
    <w:p w:rsidR="00000000" w:rsidDel="00000000" w:rsidP="00000000" w:rsidRDefault="00000000" w:rsidRPr="00000000" w14:paraId="0000007B">
      <w:pPr>
        <w:pageBreakBefore w:val="0"/>
        <w:widowControl w:val="0"/>
        <w:rPr/>
      </w:pPr>
      <w:r w:rsidDel="00000000" w:rsidR="00000000" w:rsidRPr="00000000">
        <w:rPr>
          <w:rtl w:val="0"/>
        </w:rPr>
      </w:r>
    </w:p>
    <w:bookmarkStart w:colFirst="0" w:colLast="0" w:name="a2mpf329v2dz" w:id="2"/>
    <w:bookmarkEnd w:id="2"/>
    <w:p w:rsidR="00000000" w:rsidDel="00000000" w:rsidP="00000000" w:rsidRDefault="00000000" w:rsidRPr="00000000" w14:paraId="0000007C">
      <w:pPr>
        <w:pStyle w:val="Heading1"/>
        <w:pageBreakBefore w:val="0"/>
        <w:widowControl w:val="0"/>
        <w:rPr/>
      </w:pPr>
      <w:bookmarkStart w:colFirst="0" w:colLast="0" w:name="_urg58ryh9jo7" w:id="3"/>
      <w:bookmarkEnd w:id="3"/>
      <w:r w:rsidDel="00000000" w:rsidR="00000000" w:rsidRPr="00000000">
        <w:rPr>
          <w:rtl w:val="0"/>
        </w:rPr>
        <w:t xml:space="preserve">OVERVIEW</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 Propeller 2 is a microcontroller architecture </w:t>
      </w:r>
      <w:r w:rsidDel="00000000" w:rsidR="00000000" w:rsidRPr="00000000">
        <w:rPr>
          <w:rtl w:val="0"/>
        </w:rPr>
        <w:t xml:space="preserve">consisting</w:t>
      </w:r>
      <w:r w:rsidDel="00000000" w:rsidR="00000000" w:rsidRPr="00000000">
        <w:rPr>
          <w:sz w:val="18"/>
          <w:szCs w:val="18"/>
          <w:rtl w:val="0"/>
        </w:rPr>
        <w:t xml:space="preserve"> of </w:t>
      </w:r>
      <w:r w:rsidDel="00000000" w:rsidR="00000000" w:rsidRPr="00000000">
        <w:rPr>
          <w:sz w:val="18"/>
          <w:szCs w:val="18"/>
          <w:rtl w:val="0"/>
        </w:rPr>
        <w:t xml:space="preserve">1, 2, 4, 8, or 16 identical 32-bit processors (called cogs</w:t>
      </w:r>
      <w:r w:rsidDel="00000000" w:rsidR="00000000" w:rsidRPr="00000000">
        <w:rPr>
          <w:sz w:val="18"/>
          <w:szCs w:val="18"/>
          <w:rtl w:val="0"/>
        </w:rPr>
        <w:t xml:space="preserve">), </w:t>
      </w:r>
      <w:r w:rsidDel="00000000" w:rsidR="00000000" w:rsidRPr="00000000">
        <w:rPr>
          <w:sz w:val="18"/>
          <w:szCs w:val="18"/>
          <w:rtl w:val="0"/>
        </w:rPr>
        <w:t xml:space="preserve">each with their own RAM</w:t>
      </w:r>
      <w:r w:rsidDel="00000000" w:rsidR="00000000" w:rsidRPr="00000000">
        <w:rPr>
          <w:sz w:val="18"/>
          <w:szCs w:val="18"/>
          <w:rtl w:val="0"/>
        </w:rPr>
        <w:t xml:space="preserve">, which connect to a common hub. The hub provides up to 1 MB of shared RAM, a CORDIC math solver, and housekeeping facilities. The architecture supports up to 64 smart I/O pins, each capable of many autonomous analog and digital functions.</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sz w:val="18"/>
          <w:szCs w:val="18"/>
          <w:rtl w:val="0"/>
        </w:rPr>
        <w:t xml:space="preserve">The P2X8C4M6</w:t>
      </w:r>
      <w:r w:rsidDel="00000000" w:rsidR="00000000" w:rsidRPr="00000000">
        <w:rPr>
          <w:rtl w:val="0"/>
        </w:rPr>
        <w:t xml:space="preserve">4P</w:t>
      </w:r>
      <w:r w:rsidDel="00000000" w:rsidR="00000000" w:rsidRPr="00000000">
        <w:rPr>
          <w:sz w:val="18"/>
          <w:szCs w:val="18"/>
          <w:rtl w:val="0"/>
        </w:rPr>
        <w:t xml:space="preserve"> silicon contains 8 cogs, 512 KB of hub RAM, and 64 smart I/O pins in a</w:t>
      </w:r>
      <w:r w:rsidDel="00000000" w:rsidR="00000000" w:rsidRPr="00000000">
        <w:rPr>
          <w:rtl w:val="0"/>
        </w:rPr>
        <w:t xml:space="preserve">n exposed-pad TQFP-100 package.</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sdt>
      <w:sdtPr>
        <w:id w:val="2092610470"/>
        <w:docPartObj>
          <w:docPartGallery w:val="Table of Contents"/>
          <w:docPartUnique w:val="1"/>
        </w:docPartObj>
      </w:sdtPr>
      <w:sdtContent>
        <w:p w:rsidR="00000000" w:rsidDel="00000000" w:rsidP="00000000" w:rsidRDefault="00000000" w:rsidRPr="00000000" w14:paraId="00000082">
          <w:pPr>
            <w:pageBreakBefore w:val="0"/>
            <w:spacing w:before="80" w:line="240" w:lineRule="auto"/>
            <w:ind w:left="0" w:firstLine="0"/>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28ug5of4bs0w">
            <w:r w:rsidDel="00000000" w:rsidR="00000000" w:rsidRPr="00000000">
              <w:rPr>
                <w:color w:val="1155cc"/>
                <w:u w:val="single"/>
                <w:rtl w:val="0"/>
              </w:rPr>
              <w:t xml:space="preserve">Design</w:t>
            </w:r>
          </w:hyperlink>
          <w:hyperlink w:anchor="_28ug5of4bs0w">
            <w:r w:rsidDel="00000000" w:rsidR="00000000" w:rsidRPr="00000000">
              <w:rPr>
                <w:color w:val="1155cc"/>
                <w:u w:val="single"/>
                <w:rtl w:val="0"/>
              </w:rPr>
              <w:t xml:space="preserve"> Status</w:t>
            </w:r>
          </w:hyperlink>
          <w:r w:rsidDel="00000000" w:rsidR="00000000" w:rsidRPr="00000000">
            <w:rPr>
              <w:rtl w:val="0"/>
            </w:rPr>
          </w:r>
        </w:p>
        <w:p w:rsidR="00000000" w:rsidDel="00000000" w:rsidP="00000000" w:rsidRDefault="00000000" w:rsidRPr="00000000" w14:paraId="00000083">
          <w:pPr>
            <w:pageBreakBefore w:val="0"/>
            <w:spacing w:before="60" w:line="240" w:lineRule="auto"/>
            <w:ind w:left="360" w:firstLine="0"/>
            <w:rPr>
              <w:color w:val="1155cc"/>
              <w:u w:val="single"/>
            </w:rPr>
          </w:pPr>
          <w:hyperlink w:anchor="_isa3ec8jr84e">
            <w:r w:rsidDel="00000000" w:rsidR="00000000" w:rsidRPr="00000000">
              <w:rPr>
                <w:color w:val="1155cc"/>
                <w:u w:val="single"/>
                <w:rtl w:val="0"/>
              </w:rPr>
              <w:t xml:space="preserve">KNOWN BUGS</w:t>
            </w:r>
          </w:hyperlink>
          <w:r w:rsidDel="00000000" w:rsidR="00000000" w:rsidRPr="00000000">
            <w:rPr>
              <w:rtl w:val="0"/>
            </w:rPr>
          </w:r>
        </w:p>
        <w:p w:rsidR="00000000" w:rsidDel="00000000" w:rsidP="00000000" w:rsidRDefault="00000000" w:rsidRPr="00000000" w14:paraId="00000084">
          <w:pPr>
            <w:pageBreakBefore w:val="0"/>
            <w:spacing w:before="200" w:line="240" w:lineRule="auto"/>
            <w:ind w:left="0" w:firstLine="0"/>
            <w:rPr>
              <w:color w:val="1155cc"/>
              <w:u w:val="single"/>
            </w:rPr>
          </w:pPr>
          <w:hyperlink w:anchor="_urg58ryh9jo7">
            <w:r w:rsidDel="00000000" w:rsidR="00000000" w:rsidRPr="00000000">
              <w:rPr>
                <w:color w:val="1155cc"/>
                <w:u w:val="single"/>
                <w:rtl w:val="0"/>
              </w:rPr>
              <w:t xml:space="preserve">OVERVIEW</w:t>
            </w:r>
          </w:hyperlink>
          <w:r w:rsidDel="00000000" w:rsidR="00000000" w:rsidRPr="00000000">
            <w:rPr>
              <w:rtl w:val="0"/>
            </w:rPr>
          </w:r>
        </w:p>
        <w:p w:rsidR="00000000" w:rsidDel="00000000" w:rsidP="00000000" w:rsidRDefault="00000000" w:rsidRPr="00000000" w14:paraId="00000085">
          <w:pPr>
            <w:pageBreakBefore w:val="0"/>
            <w:spacing w:before="200" w:line="240" w:lineRule="auto"/>
            <w:ind w:left="0" w:firstLine="0"/>
            <w:rPr>
              <w:color w:val="1155cc"/>
              <w:u w:val="single"/>
            </w:rPr>
          </w:pPr>
          <w:hyperlink w:anchor="_sm77sk89vmzn">
            <w:r w:rsidDel="00000000" w:rsidR="00000000" w:rsidRPr="00000000">
              <w:rPr>
                <w:color w:val="1155cc"/>
                <w:u w:val="single"/>
                <w:rtl w:val="0"/>
              </w:rPr>
              <w:t xml:space="preserve">PIN DESCRIPTIONS</w:t>
            </w:r>
          </w:hyperlink>
          <w:r w:rsidDel="00000000" w:rsidR="00000000" w:rsidRPr="00000000">
            <w:rPr>
              <w:rtl w:val="0"/>
            </w:rPr>
          </w:r>
        </w:p>
        <w:p w:rsidR="00000000" w:rsidDel="00000000" w:rsidP="00000000" w:rsidRDefault="00000000" w:rsidRPr="00000000" w14:paraId="00000086">
          <w:pPr>
            <w:pageBreakBefore w:val="0"/>
            <w:spacing w:before="200" w:line="240" w:lineRule="auto"/>
            <w:ind w:left="0" w:firstLine="0"/>
            <w:rPr>
              <w:color w:val="1155cc"/>
              <w:u w:val="single"/>
            </w:rPr>
          </w:pPr>
          <w:hyperlink w:anchor="_ehvi5hk2q7ra">
            <w:r w:rsidDel="00000000" w:rsidR="00000000" w:rsidRPr="00000000">
              <w:rPr>
                <w:color w:val="1155cc"/>
                <w:u w:val="single"/>
                <w:rtl w:val="0"/>
              </w:rPr>
              <w:t xml:space="preserve">MEMORIES</w:t>
            </w:r>
          </w:hyperlink>
          <w:r w:rsidDel="00000000" w:rsidR="00000000" w:rsidRPr="00000000">
            <w:rPr>
              <w:rtl w:val="0"/>
            </w:rPr>
          </w:r>
        </w:p>
        <w:p w:rsidR="00000000" w:rsidDel="00000000" w:rsidP="00000000" w:rsidRDefault="00000000" w:rsidRPr="00000000" w14:paraId="00000087">
          <w:pPr>
            <w:pageBreakBefore w:val="0"/>
            <w:spacing w:before="200" w:line="240" w:lineRule="auto"/>
            <w:ind w:left="0" w:firstLine="0"/>
            <w:rPr>
              <w:color w:val="1155cc"/>
              <w:u w:val="single"/>
            </w:rPr>
          </w:pPr>
          <w:hyperlink w:anchor="_h601dvqiayde">
            <w:r w:rsidDel="00000000" w:rsidR="00000000" w:rsidRPr="00000000">
              <w:rPr>
                <w:color w:val="1155cc"/>
                <w:u w:val="single"/>
                <w:rtl w:val="0"/>
              </w:rPr>
              <w:t xml:space="preserve">COGS</w:t>
            </w:r>
          </w:hyperlink>
          <w:r w:rsidDel="00000000" w:rsidR="00000000" w:rsidRPr="00000000">
            <w:rPr>
              <w:rtl w:val="0"/>
            </w:rPr>
          </w:r>
        </w:p>
        <w:p w:rsidR="00000000" w:rsidDel="00000000" w:rsidP="00000000" w:rsidRDefault="00000000" w:rsidRPr="00000000" w14:paraId="00000088">
          <w:pPr>
            <w:pageBreakBefore w:val="0"/>
            <w:spacing w:before="60" w:line="240" w:lineRule="auto"/>
            <w:ind w:left="360" w:firstLine="0"/>
            <w:rPr>
              <w:color w:val="1155cc"/>
              <w:u w:val="single"/>
            </w:rPr>
          </w:pPr>
          <w:hyperlink w:anchor="_fcnn97q1uawl">
            <w:r w:rsidDel="00000000" w:rsidR="00000000" w:rsidRPr="00000000">
              <w:rPr>
                <w:color w:val="1155cc"/>
                <w:u w:val="single"/>
                <w:rtl w:val="0"/>
              </w:rPr>
              <w:t xml:space="preserve">INSTRUCTION MODES</w:t>
            </w:r>
          </w:hyperlink>
          <w:r w:rsidDel="00000000" w:rsidR="00000000" w:rsidRPr="00000000">
            <w:rPr>
              <w:rtl w:val="0"/>
            </w:rPr>
          </w:r>
        </w:p>
        <w:p w:rsidR="00000000" w:rsidDel="00000000" w:rsidP="00000000" w:rsidRDefault="00000000" w:rsidRPr="00000000" w14:paraId="00000089">
          <w:pPr>
            <w:pageBreakBefore w:val="0"/>
            <w:spacing w:before="60" w:line="240" w:lineRule="auto"/>
            <w:ind w:left="720" w:firstLine="0"/>
            <w:rPr>
              <w:color w:val="1155cc"/>
              <w:u w:val="single"/>
            </w:rPr>
          </w:pPr>
          <w:hyperlink w:anchor="_unkhs3434cx4">
            <w:r w:rsidDel="00000000" w:rsidR="00000000" w:rsidRPr="00000000">
              <w:rPr>
                <w:color w:val="1155cc"/>
                <w:u w:val="single"/>
                <w:rtl w:val="0"/>
              </w:rPr>
              <w:t xml:space="preserve">REGISTER EXECUTION</w:t>
            </w:r>
          </w:hyperlink>
          <w:r w:rsidDel="00000000" w:rsidR="00000000" w:rsidRPr="00000000">
            <w:rPr>
              <w:rtl w:val="0"/>
            </w:rPr>
          </w:r>
        </w:p>
        <w:p w:rsidR="00000000" w:rsidDel="00000000" w:rsidP="00000000" w:rsidRDefault="00000000" w:rsidRPr="00000000" w14:paraId="0000008A">
          <w:pPr>
            <w:pageBreakBefore w:val="0"/>
            <w:spacing w:before="60" w:line="240" w:lineRule="auto"/>
            <w:ind w:left="720" w:firstLine="0"/>
            <w:rPr>
              <w:color w:val="1155cc"/>
              <w:u w:val="single"/>
            </w:rPr>
          </w:pPr>
          <w:hyperlink w:anchor="_sip3znh0gf5f">
            <w:r w:rsidDel="00000000" w:rsidR="00000000" w:rsidRPr="00000000">
              <w:rPr>
                <w:color w:val="1155cc"/>
                <w:u w:val="single"/>
                <w:rtl w:val="0"/>
              </w:rPr>
              <w:t xml:space="preserve">LOOKUP EXECUTION</w:t>
            </w:r>
          </w:hyperlink>
          <w:r w:rsidDel="00000000" w:rsidR="00000000" w:rsidRPr="00000000">
            <w:rPr>
              <w:rtl w:val="0"/>
            </w:rPr>
          </w:r>
        </w:p>
        <w:p w:rsidR="00000000" w:rsidDel="00000000" w:rsidP="00000000" w:rsidRDefault="00000000" w:rsidRPr="00000000" w14:paraId="0000008B">
          <w:pPr>
            <w:pageBreakBefore w:val="0"/>
            <w:spacing w:before="60" w:line="240" w:lineRule="auto"/>
            <w:ind w:left="720" w:firstLine="0"/>
            <w:rPr>
              <w:color w:val="1155cc"/>
              <w:u w:val="single"/>
            </w:rPr>
          </w:pPr>
          <w:hyperlink w:anchor="_jqdnlg7uy7i0">
            <w:r w:rsidDel="00000000" w:rsidR="00000000" w:rsidRPr="00000000">
              <w:rPr>
                <w:color w:val="1155cc"/>
                <w:u w:val="single"/>
                <w:rtl w:val="0"/>
              </w:rPr>
              <w:t xml:space="preserve">HUB EXECUTION</w:t>
            </w:r>
          </w:hyperlink>
          <w:r w:rsidDel="00000000" w:rsidR="00000000" w:rsidRPr="00000000">
            <w:rPr>
              <w:rtl w:val="0"/>
            </w:rPr>
          </w:r>
        </w:p>
        <w:p w:rsidR="00000000" w:rsidDel="00000000" w:rsidP="00000000" w:rsidRDefault="00000000" w:rsidRPr="00000000" w14:paraId="0000008C">
          <w:pPr>
            <w:pageBreakBefore w:val="0"/>
            <w:spacing w:before="60" w:line="240" w:lineRule="auto"/>
            <w:ind w:left="360" w:firstLine="0"/>
            <w:rPr>
              <w:color w:val="1155cc"/>
              <w:u w:val="single"/>
            </w:rPr>
          </w:pPr>
          <w:hyperlink w:anchor="_11eg6dxopg27">
            <w:r w:rsidDel="00000000" w:rsidR="00000000" w:rsidRPr="00000000">
              <w:rPr>
                <w:color w:val="1155cc"/>
                <w:u w:val="single"/>
                <w:rtl w:val="0"/>
              </w:rPr>
              <w:t xml:space="preserve">STARTING AND STOPPING COGS</w:t>
            </w:r>
          </w:hyperlink>
          <w:r w:rsidDel="00000000" w:rsidR="00000000" w:rsidRPr="00000000">
            <w:rPr>
              <w:rtl w:val="0"/>
            </w:rPr>
          </w:r>
        </w:p>
        <w:p w:rsidR="00000000" w:rsidDel="00000000" w:rsidP="00000000" w:rsidRDefault="00000000" w:rsidRPr="00000000" w14:paraId="0000008D">
          <w:pPr>
            <w:pageBreakBefore w:val="0"/>
            <w:spacing w:before="60" w:line="240" w:lineRule="auto"/>
            <w:ind w:left="360" w:firstLine="0"/>
            <w:rPr>
              <w:color w:val="1155cc"/>
              <w:u w:val="single"/>
            </w:rPr>
          </w:pPr>
          <w:hyperlink w:anchor="_6b8m7a8amfzo">
            <w:r w:rsidDel="00000000" w:rsidR="00000000" w:rsidRPr="00000000">
              <w:rPr>
                <w:color w:val="1155cc"/>
                <w:u w:val="single"/>
                <w:rtl w:val="0"/>
              </w:rPr>
              <w:t xml:space="preserve">COG RAM</w:t>
            </w:r>
          </w:hyperlink>
          <w:r w:rsidDel="00000000" w:rsidR="00000000" w:rsidRPr="00000000">
            <w:rPr>
              <w:rtl w:val="0"/>
            </w:rPr>
          </w:r>
        </w:p>
        <w:p w:rsidR="00000000" w:rsidDel="00000000" w:rsidP="00000000" w:rsidRDefault="00000000" w:rsidRPr="00000000" w14:paraId="0000008E">
          <w:pPr>
            <w:pageBreakBefore w:val="0"/>
            <w:spacing w:before="60" w:line="240" w:lineRule="auto"/>
            <w:ind w:left="720" w:firstLine="0"/>
            <w:rPr>
              <w:color w:val="1155cc"/>
              <w:u w:val="single"/>
            </w:rPr>
          </w:pPr>
          <w:hyperlink w:anchor="_8kjgxbutfjco">
            <w:r w:rsidDel="00000000" w:rsidR="00000000" w:rsidRPr="00000000">
              <w:rPr>
                <w:color w:val="1155cc"/>
                <w:u w:val="single"/>
                <w:rtl w:val="0"/>
              </w:rPr>
              <w:t xml:space="preserve">DIRECT ACCESS</w:t>
            </w:r>
          </w:hyperlink>
          <w:r w:rsidDel="00000000" w:rsidR="00000000" w:rsidRPr="00000000">
            <w:rPr>
              <w:rtl w:val="0"/>
            </w:rPr>
          </w:r>
        </w:p>
        <w:p w:rsidR="00000000" w:rsidDel="00000000" w:rsidP="00000000" w:rsidRDefault="00000000" w:rsidRPr="00000000" w14:paraId="0000008F">
          <w:pPr>
            <w:pageBreakBefore w:val="0"/>
            <w:spacing w:before="60" w:line="240" w:lineRule="auto"/>
            <w:ind w:left="720" w:firstLine="0"/>
            <w:rPr>
              <w:color w:val="1155cc"/>
              <w:u w:val="single"/>
            </w:rPr>
          </w:pPr>
          <w:hyperlink w:anchor="_6ysadije8qg7">
            <w:r w:rsidDel="00000000" w:rsidR="00000000" w:rsidRPr="00000000">
              <w:rPr>
                <w:color w:val="1155cc"/>
                <w:u w:val="single"/>
                <w:rtl w:val="0"/>
              </w:rPr>
              <w:t xml:space="preserve">DUAL-PURPOSE REGISTERS</w:t>
            </w:r>
          </w:hyperlink>
          <w:r w:rsidDel="00000000" w:rsidR="00000000" w:rsidRPr="00000000">
            <w:rPr>
              <w:rtl w:val="0"/>
            </w:rPr>
          </w:r>
        </w:p>
        <w:p w:rsidR="00000000" w:rsidDel="00000000" w:rsidP="00000000" w:rsidRDefault="00000000" w:rsidRPr="00000000" w14:paraId="00000090">
          <w:pPr>
            <w:pageBreakBefore w:val="0"/>
            <w:spacing w:before="60" w:line="240" w:lineRule="auto"/>
            <w:ind w:left="720" w:firstLine="0"/>
            <w:rPr>
              <w:color w:val="1155cc"/>
              <w:u w:val="single"/>
            </w:rPr>
          </w:pPr>
          <w:hyperlink w:anchor="_t7dy73b2d23o">
            <w:r w:rsidDel="00000000" w:rsidR="00000000" w:rsidRPr="00000000">
              <w:rPr>
                <w:color w:val="1155cc"/>
                <w:u w:val="single"/>
                <w:rtl w:val="0"/>
              </w:rPr>
              <w:t xml:space="preserve">SPECIAL-PURPOSE REGISTERS</w:t>
            </w:r>
          </w:hyperlink>
          <w:r w:rsidDel="00000000" w:rsidR="00000000" w:rsidRPr="00000000">
            <w:rPr>
              <w:rtl w:val="0"/>
            </w:rPr>
          </w:r>
        </w:p>
        <w:p w:rsidR="00000000" w:rsidDel="00000000" w:rsidP="00000000" w:rsidRDefault="00000000" w:rsidRPr="00000000" w14:paraId="00000091">
          <w:pPr>
            <w:pageBreakBefore w:val="0"/>
            <w:spacing w:before="60" w:line="240" w:lineRule="auto"/>
            <w:ind w:left="360" w:firstLine="0"/>
            <w:rPr>
              <w:color w:val="1155cc"/>
              <w:u w:val="single"/>
            </w:rPr>
          </w:pPr>
          <w:hyperlink w:anchor="_q8vjp5xkj9lw">
            <w:r w:rsidDel="00000000" w:rsidR="00000000" w:rsidRPr="00000000">
              <w:rPr>
                <w:color w:val="1155cc"/>
                <w:u w:val="single"/>
                <w:rtl w:val="0"/>
              </w:rPr>
              <w:t xml:space="preserve">LOOKUP RAM</w:t>
            </w:r>
          </w:hyperlink>
          <w:r w:rsidDel="00000000" w:rsidR="00000000" w:rsidRPr="00000000">
            <w:rPr>
              <w:rtl w:val="0"/>
            </w:rPr>
          </w:r>
        </w:p>
        <w:p w:rsidR="00000000" w:rsidDel="00000000" w:rsidP="00000000" w:rsidRDefault="00000000" w:rsidRPr="00000000" w14:paraId="00000092">
          <w:pPr>
            <w:pageBreakBefore w:val="0"/>
            <w:spacing w:before="60" w:line="240" w:lineRule="auto"/>
            <w:ind w:left="720" w:firstLine="0"/>
            <w:rPr>
              <w:color w:val="1155cc"/>
              <w:u w:val="single"/>
            </w:rPr>
          </w:pPr>
          <w:hyperlink w:anchor="_6i70b0kob6fl">
            <w:r w:rsidDel="00000000" w:rsidR="00000000" w:rsidRPr="00000000">
              <w:rPr>
                <w:color w:val="1155cc"/>
                <w:u w:val="single"/>
                <w:rtl w:val="0"/>
              </w:rPr>
              <w:t xml:space="preserve">LOAD/STORE ACCESS</w:t>
            </w:r>
          </w:hyperlink>
          <w:r w:rsidDel="00000000" w:rsidR="00000000" w:rsidRPr="00000000">
            <w:rPr>
              <w:rtl w:val="0"/>
            </w:rPr>
          </w:r>
        </w:p>
        <w:p w:rsidR="00000000" w:rsidDel="00000000" w:rsidP="00000000" w:rsidRDefault="00000000" w:rsidRPr="00000000" w14:paraId="00000093">
          <w:pPr>
            <w:pageBreakBefore w:val="0"/>
            <w:spacing w:before="60" w:line="240" w:lineRule="auto"/>
            <w:ind w:left="720" w:firstLine="0"/>
            <w:rPr>
              <w:color w:val="1155cc"/>
              <w:u w:val="single"/>
            </w:rPr>
          </w:pPr>
          <w:hyperlink w:anchor="_yezs2g6q36wp">
            <w:r w:rsidDel="00000000" w:rsidR="00000000" w:rsidRPr="00000000">
              <w:rPr>
                <w:color w:val="1155cc"/>
                <w:u w:val="single"/>
                <w:rtl w:val="0"/>
              </w:rPr>
              <w:t xml:space="preserve">STREAMER ACCESS</w:t>
            </w:r>
          </w:hyperlink>
          <w:r w:rsidDel="00000000" w:rsidR="00000000" w:rsidRPr="00000000">
            <w:rPr>
              <w:rtl w:val="0"/>
            </w:rPr>
          </w:r>
        </w:p>
        <w:p w:rsidR="00000000" w:rsidDel="00000000" w:rsidP="00000000" w:rsidRDefault="00000000" w:rsidRPr="00000000" w14:paraId="00000094">
          <w:pPr>
            <w:pageBreakBefore w:val="0"/>
            <w:spacing w:before="60" w:line="240" w:lineRule="auto"/>
            <w:ind w:left="720" w:firstLine="0"/>
            <w:rPr>
              <w:color w:val="1155cc"/>
              <w:u w:val="single"/>
            </w:rPr>
          </w:pPr>
          <w:hyperlink w:anchor="_ms2ye7hh9uaw">
            <w:r w:rsidDel="00000000" w:rsidR="00000000" w:rsidRPr="00000000">
              <w:rPr>
                <w:color w:val="1155cc"/>
                <w:u w:val="single"/>
                <w:rtl w:val="0"/>
              </w:rPr>
              <w:t xml:space="preserve">BYTECODE EXECUTION LOOKUP TABLE</w:t>
            </w:r>
          </w:hyperlink>
          <w:r w:rsidDel="00000000" w:rsidR="00000000" w:rsidRPr="00000000">
            <w:rPr>
              <w:rtl w:val="0"/>
            </w:rPr>
          </w:r>
        </w:p>
        <w:p w:rsidR="00000000" w:rsidDel="00000000" w:rsidP="00000000" w:rsidRDefault="00000000" w:rsidRPr="00000000" w14:paraId="00000095">
          <w:pPr>
            <w:pageBreakBefore w:val="0"/>
            <w:spacing w:before="60" w:line="240" w:lineRule="auto"/>
            <w:ind w:left="720" w:firstLine="0"/>
            <w:rPr>
              <w:color w:val="1155cc"/>
              <w:u w:val="single"/>
            </w:rPr>
          </w:pPr>
          <w:hyperlink w:anchor="_fb1uhdw3p9eh">
            <w:r w:rsidDel="00000000" w:rsidR="00000000" w:rsidRPr="00000000">
              <w:rPr>
                <w:color w:val="1155cc"/>
                <w:u w:val="single"/>
                <w:rtl w:val="0"/>
              </w:rPr>
              <w:t xml:space="preserve">SMART PIN DATA SOURCE</w:t>
            </w:r>
          </w:hyperlink>
          <w:r w:rsidDel="00000000" w:rsidR="00000000" w:rsidRPr="00000000">
            <w:rPr>
              <w:rtl w:val="0"/>
            </w:rPr>
          </w:r>
        </w:p>
        <w:p w:rsidR="00000000" w:rsidDel="00000000" w:rsidP="00000000" w:rsidRDefault="00000000" w:rsidRPr="00000000" w14:paraId="00000096">
          <w:pPr>
            <w:pageBreakBefore w:val="0"/>
            <w:spacing w:before="60" w:line="240" w:lineRule="auto"/>
            <w:ind w:left="720" w:firstLine="0"/>
            <w:rPr>
              <w:color w:val="1155cc"/>
              <w:u w:val="single"/>
            </w:rPr>
          </w:pPr>
          <w:hyperlink w:anchor="_xa2acc6zhtsm">
            <w:r w:rsidDel="00000000" w:rsidR="00000000" w:rsidRPr="00000000">
              <w:rPr>
                <w:color w:val="1155cc"/>
                <w:u w:val="single"/>
                <w:rtl w:val="0"/>
              </w:rPr>
              <w:t xml:space="preserve">RAM SHARING BETWEEN PAIRED COGS</w:t>
            </w:r>
          </w:hyperlink>
          <w:r w:rsidDel="00000000" w:rsidR="00000000" w:rsidRPr="00000000">
            <w:rPr>
              <w:rtl w:val="0"/>
            </w:rPr>
          </w:r>
        </w:p>
        <w:p w:rsidR="00000000" w:rsidDel="00000000" w:rsidP="00000000" w:rsidRDefault="00000000" w:rsidRPr="00000000" w14:paraId="00000097">
          <w:pPr>
            <w:pageBreakBefore w:val="0"/>
            <w:spacing w:before="60" w:line="240" w:lineRule="auto"/>
            <w:ind w:left="360" w:firstLine="0"/>
            <w:rPr>
              <w:color w:val="1155cc"/>
              <w:u w:val="single"/>
            </w:rPr>
          </w:pPr>
          <w:hyperlink w:anchor="_250wd8pu6m03">
            <w:r w:rsidDel="00000000" w:rsidR="00000000" w:rsidRPr="00000000">
              <w:rPr>
                <w:color w:val="1155cc"/>
                <w:u w:val="single"/>
                <w:rtl w:val="0"/>
              </w:rPr>
              <w:t xml:space="preserve">REGISTER INDIRECTION</w:t>
            </w:r>
          </w:hyperlink>
          <w:r w:rsidDel="00000000" w:rsidR="00000000" w:rsidRPr="00000000">
            <w:rPr>
              <w:rtl w:val="0"/>
            </w:rPr>
          </w:r>
        </w:p>
        <w:p w:rsidR="00000000" w:rsidDel="00000000" w:rsidP="00000000" w:rsidRDefault="00000000" w:rsidRPr="00000000" w14:paraId="00000098">
          <w:pPr>
            <w:pageBreakBefore w:val="0"/>
            <w:spacing w:before="60" w:line="240" w:lineRule="auto"/>
            <w:ind w:left="360" w:firstLine="0"/>
            <w:rPr>
              <w:color w:val="1155cc"/>
              <w:u w:val="single"/>
            </w:rPr>
          </w:pPr>
          <w:hyperlink w:anchor="_8yt9yfsflypq">
            <w:r w:rsidDel="00000000" w:rsidR="00000000" w:rsidRPr="00000000">
              <w:rPr>
                <w:color w:val="1155cc"/>
                <w:u w:val="single"/>
                <w:rtl w:val="0"/>
              </w:rPr>
              <w:t xml:space="preserve">BRANCH ADDRESSING</w:t>
            </w:r>
          </w:hyperlink>
          <w:r w:rsidDel="00000000" w:rsidR="00000000" w:rsidRPr="00000000">
            <w:rPr>
              <w:rtl w:val="0"/>
            </w:rPr>
          </w:r>
        </w:p>
        <w:p w:rsidR="00000000" w:rsidDel="00000000" w:rsidP="00000000" w:rsidRDefault="00000000" w:rsidRPr="00000000" w14:paraId="00000099">
          <w:pPr>
            <w:pageBreakBefore w:val="0"/>
            <w:spacing w:before="60" w:line="240" w:lineRule="auto"/>
            <w:ind w:left="360" w:firstLine="0"/>
            <w:rPr>
              <w:color w:val="1155cc"/>
              <w:u w:val="single"/>
            </w:rPr>
          </w:pPr>
          <w:hyperlink w:anchor="_cxfnzj6uh092">
            <w:r w:rsidDel="00000000" w:rsidR="00000000" w:rsidRPr="00000000">
              <w:rPr>
                <w:color w:val="1155cc"/>
                <w:u w:val="single"/>
                <w:rtl w:val="0"/>
              </w:rPr>
              <w:t xml:space="preserve">INSTRUCTION REPEATING</w:t>
            </w:r>
          </w:hyperlink>
          <w:r w:rsidDel="00000000" w:rsidR="00000000" w:rsidRPr="00000000">
            <w:rPr>
              <w:rtl w:val="0"/>
            </w:rPr>
          </w:r>
        </w:p>
        <w:p w:rsidR="00000000" w:rsidDel="00000000" w:rsidP="00000000" w:rsidRDefault="00000000" w:rsidRPr="00000000" w14:paraId="0000009A">
          <w:pPr>
            <w:pageBreakBefore w:val="0"/>
            <w:spacing w:before="60" w:line="240" w:lineRule="auto"/>
            <w:ind w:left="360" w:firstLine="0"/>
            <w:rPr>
              <w:color w:val="1155cc"/>
              <w:u w:val="single"/>
            </w:rPr>
          </w:pPr>
          <w:hyperlink w:anchor="_z7c816uinqlc">
            <w:r w:rsidDel="00000000" w:rsidR="00000000" w:rsidRPr="00000000">
              <w:rPr>
                <w:color w:val="1155cc"/>
                <w:u w:val="single"/>
                <w:rtl w:val="0"/>
              </w:rPr>
              <w:t xml:space="preserve">INSTRUCTION SKIPPING</w:t>
            </w:r>
          </w:hyperlink>
          <w:r w:rsidDel="00000000" w:rsidR="00000000" w:rsidRPr="00000000">
            <w:rPr>
              <w:rtl w:val="0"/>
            </w:rPr>
          </w:r>
        </w:p>
        <w:p w:rsidR="00000000" w:rsidDel="00000000" w:rsidP="00000000" w:rsidRDefault="00000000" w:rsidRPr="00000000" w14:paraId="0000009B">
          <w:pPr>
            <w:pageBreakBefore w:val="0"/>
            <w:spacing w:before="60" w:line="240" w:lineRule="auto"/>
            <w:ind w:left="720" w:firstLine="0"/>
            <w:rPr>
              <w:color w:val="1155cc"/>
              <w:u w:val="single"/>
            </w:rPr>
          </w:pPr>
          <w:hyperlink w:anchor="_ffd58zm2hwt8">
            <w:r w:rsidDel="00000000" w:rsidR="00000000" w:rsidRPr="00000000">
              <w:rPr>
                <w:color w:val="1155cc"/>
                <w:u w:val="single"/>
                <w:rtl w:val="0"/>
              </w:rPr>
              <w:t xml:space="preserve">Special SKIPF Branching Rules</w:t>
            </w:r>
          </w:hyperlink>
          <w:r w:rsidDel="00000000" w:rsidR="00000000" w:rsidRPr="00000000">
            <w:rPr>
              <w:rtl w:val="0"/>
            </w:rPr>
          </w:r>
        </w:p>
        <w:p w:rsidR="00000000" w:rsidDel="00000000" w:rsidP="00000000" w:rsidRDefault="00000000" w:rsidRPr="00000000" w14:paraId="0000009C">
          <w:pPr>
            <w:pageBreakBefore w:val="0"/>
            <w:spacing w:before="60" w:line="240" w:lineRule="auto"/>
            <w:ind w:left="360" w:firstLine="0"/>
            <w:rPr>
              <w:color w:val="1155cc"/>
              <w:u w:val="single"/>
            </w:rPr>
          </w:pPr>
          <w:hyperlink w:anchor="_n6kli7pxhgww">
            <w:r w:rsidDel="00000000" w:rsidR="00000000" w:rsidRPr="00000000">
              <w:rPr>
                <w:color w:val="1155cc"/>
                <w:u w:val="single"/>
                <w:rtl w:val="0"/>
              </w:rPr>
              <w:t xml:space="preserve">BYTECODE EXECUTION</w:t>
            </w:r>
          </w:hyperlink>
          <w:r w:rsidDel="00000000" w:rsidR="00000000" w:rsidRPr="00000000">
            <w:rPr>
              <w:rtl w:val="0"/>
            </w:rPr>
          </w:r>
        </w:p>
        <w:p w:rsidR="00000000" w:rsidDel="00000000" w:rsidP="00000000" w:rsidRDefault="00000000" w:rsidRPr="00000000" w14:paraId="0000009D">
          <w:pPr>
            <w:pageBreakBefore w:val="0"/>
            <w:spacing w:before="60" w:line="240" w:lineRule="auto"/>
            <w:ind w:left="360" w:firstLine="0"/>
            <w:rPr>
              <w:color w:val="1155cc"/>
              <w:u w:val="single"/>
            </w:rPr>
          </w:pPr>
          <w:hyperlink w:anchor="_jro478qhsrgc">
            <w:r w:rsidDel="00000000" w:rsidR="00000000" w:rsidRPr="00000000">
              <w:rPr>
                <w:color w:val="1155cc"/>
                <w:u w:val="single"/>
                <w:rtl w:val="0"/>
              </w:rPr>
              <w:t xml:space="preserve">SETQ CONSIDERATIONS</w:t>
            </w:r>
          </w:hyperlink>
          <w:r w:rsidDel="00000000" w:rsidR="00000000" w:rsidRPr="00000000">
            <w:rPr>
              <w:rtl w:val="0"/>
            </w:rPr>
          </w:r>
        </w:p>
        <w:p w:rsidR="00000000" w:rsidDel="00000000" w:rsidP="00000000" w:rsidRDefault="00000000" w:rsidRPr="00000000" w14:paraId="0000009E">
          <w:pPr>
            <w:pageBreakBefore w:val="0"/>
            <w:spacing w:before="60" w:line="240" w:lineRule="auto"/>
            <w:ind w:left="360" w:firstLine="0"/>
            <w:rPr>
              <w:color w:val="1155cc"/>
              <w:u w:val="single"/>
            </w:rPr>
          </w:pPr>
          <w:hyperlink w:anchor="_6b3jqen3r952">
            <w:r w:rsidDel="00000000" w:rsidR="00000000" w:rsidRPr="00000000">
              <w:rPr>
                <w:color w:val="1155cc"/>
                <w:u w:val="single"/>
                <w:rtl w:val="0"/>
              </w:rPr>
              <w:t xml:space="preserve">PIXEL OPERATIONS</w:t>
            </w:r>
          </w:hyperlink>
          <w:r w:rsidDel="00000000" w:rsidR="00000000" w:rsidRPr="00000000">
            <w:rPr>
              <w:rtl w:val="0"/>
            </w:rPr>
          </w:r>
        </w:p>
        <w:p w:rsidR="00000000" w:rsidDel="00000000" w:rsidP="00000000" w:rsidRDefault="00000000" w:rsidRPr="00000000" w14:paraId="0000009F">
          <w:pPr>
            <w:pageBreakBefore w:val="0"/>
            <w:spacing w:before="60" w:line="240" w:lineRule="auto"/>
            <w:ind w:left="360" w:firstLine="0"/>
            <w:rPr>
              <w:color w:val="1155cc"/>
              <w:u w:val="single"/>
            </w:rPr>
          </w:pPr>
          <w:hyperlink w:anchor="_l59pleje11hu">
            <w:r w:rsidDel="00000000" w:rsidR="00000000" w:rsidRPr="00000000">
              <w:rPr>
                <w:color w:val="1155cc"/>
                <w:u w:val="single"/>
                <w:rtl w:val="0"/>
              </w:rPr>
              <w:t xml:space="preserve">DACs</w:t>
            </w:r>
          </w:hyperlink>
          <w:r w:rsidDel="00000000" w:rsidR="00000000" w:rsidRPr="00000000">
            <w:rPr>
              <w:rtl w:val="0"/>
            </w:rPr>
          </w:r>
        </w:p>
        <w:p w:rsidR="00000000" w:rsidDel="00000000" w:rsidP="00000000" w:rsidRDefault="00000000" w:rsidRPr="00000000" w14:paraId="000000A0">
          <w:pPr>
            <w:pageBreakBefore w:val="0"/>
            <w:spacing w:before="60" w:line="240" w:lineRule="auto"/>
            <w:ind w:left="360" w:firstLine="0"/>
            <w:rPr>
              <w:color w:val="1155cc"/>
              <w:u w:val="single"/>
            </w:rPr>
          </w:pPr>
          <w:hyperlink w:anchor="_hjdqszs77n52">
            <w:r w:rsidDel="00000000" w:rsidR="00000000" w:rsidRPr="00000000">
              <w:rPr>
                <w:color w:val="1155cc"/>
                <w:u w:val="single"/>
                <w:rtl w:val="0"/>
              </w:rPr>
              <w:t xml:space="preserve">STREAMER</w:t>
            </w:r>
          </w:hyperlink>
          <w:r w:rsidDel="00000000" w:rsidR="00000000" w:rsidRPr="00000000">
            <w:rPr>
              <w:rtl w:val="0"/>
            </w:rPr>
          </w:r>
        </w:p>
        <w:p w:rsidR="00000000" w:rsidDel="00000000" w:rsidP="00000000" w:rsidRDefault="00000000" w:rsidRPr="00000000" w14:paraId="000000A1">
          <w:pPr>
            <w:pageBreakBefore w:val="0"/>
            <w:spacing w:before="60" w:line="240" w:lineRule="auto"/>
            <w:ind w:left="720" w:firstLine="0"/>
            <w:rPr>
              <w:color w:val="1155cc"/>
              <w:u w:val="single"/>
            </w:rPr>
          </w:pPr>
          <w:hyperlink w:anchor="_9mbno5mtcqep">
            <w:r w:rsidDel="00000000" w:rsidR="00000000" w:rsidRPr="00000000">
              <w:rPr>
                <w:color w:val="1155cc"/>
                <w:u w:val="single"/>
                <w:rtl w:val="0"/>
              </w:rPr>
              <w:t xml:space="preserve">Immediate ⇢ LUT ⇢ Pins/DACs</w:t>
            </w:r>
          </w:hyperlink>
          <w:r w:rsidDel="00000000" w:rsidR="00000000" w:rsidRPr="00000000">
            <w:rPr>
              <w:rtl w:val="0"/>
            </w:rPr>
          </w:r>
        </w:p>
        <w:p w:rsidR="00000000" w:rsidDel="00000000" w:rsidP="00000000" w:rsidRDefault="00000000" w:rsidRPr="00000000" w14:paraId="000000A2">
          <w:pPr>
            <w:pageBreakBefore w:val="0"/>
            <w:spacing w:before="60" w:line="240" w:lineRule="auto"/>
            <w:ind w:left="720" w:firstLine="0"/>
            <w:rPr>
              <w:color w:val="1155cc"/>
              <w:u w:val="single"/>
            </w:rPr>
          </w:pPr>
          <w:hyperlink w:anchor="_qj70ji4e9lb">
            <w:r w:rsidDel="00000000" w:rsidR="00000000" w:rsidRPr="00000000">
              <w:rPr>
                <w:color w:val="1155cc"/>
                <w:u w:val="single"/>
                <w:rtl w:val="0"/>
              </w:rPr>
              <w:t xml:space="preserve">Immediate ⇢ Pins/DACs</w:t>
            </w:r>
          </w:hyperlink>
          <w:r w:rsidDel="00000000" w:rsidR="00000000" w:rsidRPr="00000000">
            <w:rPr>
              <w:rtl w:val="0"/>
            </w:rPr>
          </w:r>
        </w:p>
        <w:p w:rsidR="00000000" w:rsidDel="00000000" w:rsidP="00000000" w:rsidRDefault="00000000" w:rsidRPr="00000000" w14:paraId="000000A3">
          <w:pPr>
            <w:pageBreakBefore w:val="0"/>
            <w:spacing w:before="60" w:line="240" w:lineRule="auto"/>
            <w:ind w:left="720" w:firstLine="0"/>
            <w:rPr>
              <w:color w:val="1155cc"/>
              <w:u w:val="single"/>
            </w:rPr>
          </w:pPr>
          <w:hyperlink w:anchor="_x45qkjl70z0d">
            <w:r w:rsidDel="00000000" w:rsidR="00000000" w:rsidRPr="00000000">
              <w:rPr>
                <w:color w:val="1155cc"/>
                <w:u w:val="single"/>
                <w:rtl w:val="0"/>
              </w:rPr>
              <w:t xml:space="preserve">RDFAST ⇢ LUT ⇢ Pins/DACs</w:t>
            </w:r>
          </w:hyperlink>
          <w:r w:rsidDel="00000000" w:rsidR="00000000" w:rsidRPr="00000000">
            <w:rPr>
              <w:rtl w:val="0"/>
            </w:rPr>
          </w:r>
        </w:p>
        <w:p w:rsidR="00000000" w:rsidDel="00000000" w:rsidP="00000000" w:rsidRDefault="00000000" w:rsidRPr="00000000" w14:paraId="000000A4">
          <w:pPr>
            <w:pageBreakBefore w:val="0"/>
            <w:spacing w:before="60" w:line="240" w:lineRule="auto"/>
            <w:ind w:left="720" w:firstLine="0"/>
            <w:rPr>
              <w:color w:val="1155cc"/>
              <w:u w:val="single"/>
            </w:rPr>
          </w:pPr>
          <w:hyperlink w:anchor="_g65kpgf0plb1">
            <w:r w:rsidDel="00000000" w:rsidR="00000000" w:rsidRPr="00000000">
              <w:rPr>
                <w:color w:val="1155cc"/>
                <w:u w:val="single"/>
                <w:rtl w:val="0"/>
              </w:rPr>
              <w:t xml:space="preserve">RDFAST ⇢ Pins/DACs</w:t>
            </w:r>
          </w:hyperlink>
          <w:r w:rsidDel="00000000" w:rsidR="00000000" w:rsidRPr="00000000">
            <w:rPr>
              <w:rtl w:val="0"/>
            </w:rPr>
          </w:r>
        </w:p>
        <w:p w:rsidR="00000000" w:rsidDel="00000000" w:rsidP="00000000" w:rsidRDefault="00000000" w:rsidRPr="00000000" w14:paraId="000000A5">
          <w:pPr>
            <w:pageBreakBefore w:val="0"/>
            <w:spacing w:before="60" w:line="240" w:lineRule="auto"/>
            <w:ind w:left="720" w:firstLine="0"/>
            <w:rPr>
              <w:color w:val="1155cc"/>
              <w:u w:val="single"/>
            </w:rPr>
          </w:pPr>
          <w:hyperlink w:anchor="_4d4lh4m9t3j5">
            <w:r w:rsidDel="00000000" w:rsidR="00000000" w:rsidRPr="00000000">
              <w:rPr>
                <w:color w:val="1155cc"/>
                <w:u w:val="single"/>
                <w:rtl w:val="0"/>
              </w:rPr>
              <w:t xml:space="preserve">RDFAST ⇢ RGB ⇢ Pins/DACs</w:t>
            </w:r>
          </w:hyperlink>
          <w:r w:rsidDel="00000000" w:rsidR="00000000" w:rsidRPr="00000000">
            <w:rPr>
              <w:rtl w:val="0"/>
            </w:rPr>
          </w:r>
        </w:p>
        <w:p w:rsidR="00000000" w:rsidDel="00000000" w:rsidP="00000000" w:rsidRDefault="00000000" w:rsidRPr="00000000" w14:paraId="000000A6">
          <w:pPr>
            <w:pageBreakBefore w:val="0"/>
            <w:spacing w:before="60" w:line="240" w:lineRule="auto"/>
            <w:ind w:left="720" w:firstLine="0"/>
            <w:rPr>
              <w:color w:val="1155cc"/>
              <w:u w:val="single"/>
            </w:rPr>
          </w:pPr>
          <w:hyperlink w:anchor="_smqa38ofw26p">
            <w:r w:rsidDel="00000000" w:rsidR="00000000" w:rsidRPr="00000000">
              <w:rPr>
                <w:color w:val="1155cc"/>
                <w:u w:val="single"/>
                <w:rtl w:val="0"/>
              </w:rPr>
              <w:t xml:space="preserve">Pins ⇢ DACs/WRFAST</w:t>
            </w:r>
          </w:hyperlink>
          <w:r w:rsidDel="00000000" w:rsidR="00000000" w:rsidRPr="00000000">
            <w:rPr>
              <w:rtl w:val="0"/>
            </w:rPr>
          </w:r>
        </w:p>
        <w:p w:rsidR="00000000" w:rsidDel="00000000" w:rsidP="00000000" w:rsidRDefault="00000000" w:rsidRPr="00000000" w14:paraId="000000A7">
          <w:pPr>
            <w:pageBreakBefore w:val="0"/>
            <w:spacing w:before="60" w:line="240" w:lineRule="auto"/>
            <w:ind w:left="720" w:firstLine="0"/>
            <w:rPr>
              <w:color w:val="1155cc"/>
              <w:u w:val="single"/>
            </w:rPr>
          </w:pPr>
          <w:hyperlink w:anchor="_m4mixr4qs6kr">
            <w:r w:rsidDel="00000000" w:rsidR="00000000" w:rsidRPr="00000000">
              <w:rPr>
                <w:color w:val="1155cc"/>
                <w:u w:val="single"/>
                <w:rtl w:val="0"/>
              </w:rPr>
              <w:t xml:space="preserve">ADCs/Pins ⇢ DACs/WRFAST</w:t>
            </w:r>
          </w:hyperlink>
          <w:r w:rsidDel="00000000" w:rsidR="00000000" w:rsidRPr="00000000">
            <w:rPr>
              <w:rtl w:val="0"/>
            </w:rPr>
          </w:r>
        </w:p>
        <w:p w:rsidR="00000000" w:rsidDel="00000000" w:rsidP="00000000" w:rsidRDefault="00000000" w:rsidRPr="00000000" w14:paraId="000000A8">
          <w:pPr>
            <w:pageBreakBefore w:val="0"/>
            <w:spacing w:before="60" w:line="240" w:lineRule="auto"/>
            <w:ind w:left="720" w:firstLine="0"/>
            <w:rPr>
              <w:color w:val="1155cc"/>
              <w:u w:val="single"/>
            </w:rPr>
          </w:pPr>
          <w:hyperlink w:anchor="_j77hg4xypiev">
            <w:r w:rsidDel="00000000" w:rsidR="00000000" w:rsidRPr="00000000">
              <w:rPr>
                <w:color w:val="1155cc"/>
                <w:u w:val="single"/>
                <w:rtl w:val="0"/>
              </w:rPr>
              <w:t xml:space="preserve">DDS/Goertzel</w:t>
            </w:r>
          </w:hyperlink>
          <w:r w:rsidDel="00000000" w:rsidR="00000000" w:rsidRPr="00000000">
            <w:rPr>
              <w:rtl w:val="0"/>
            </w:rPr>
          </w:r>
        </w:p>
        <w:p w:rsidR="00000000" w:rsidDel="00000000" w:rsidP="00000000" w:rsidRDefault="00000000" w:rsidRPr="00000000" w14:paraId="000000A9">
          <w:pPr>
            <w:pageBreakBefore w:val="0"/>
            <w:spacing w:before="60" w:line="240" w:lineRule="auto"/>
            <w:ind w:left="720" w:firstLine="0"/>
            <w:rPr>
              <w:color w:val="1155cc"/>
              <w:u w:val="single"/>
            </w:rPr>
          </w:pPr>
          <w:hyperlink w:anchor="_mbkr76b5dwg0">
            <w:r w:rsidDel="00000000" w:rsidR="00000000" w:rsidRPr="00000000">
              <w:rPr>
                <w:color w:val="1155cc"/>
                <w:u w:val="single"/>
                <w:rtl w:val="0"/>
              </w:rPr>
              <w:t xml:space="preserve">Digital Video Output (DVI/HDMI)</w:t>
            </w:r>
          </w:hyperlink>
          <w:r w:rsidDel="00000000" w:rsidR="00000000" w:rsidRPr="00000000">
            <w:rPr>
              <w:rtl w:val="0"/>
            </w:rPr>
          </w:r>
        </w:p>
        <w:p w:rsidR="00000000" w:rsidDel="00000000" w:rsidP="00000000" w:rsidRDefault="00000000" w:rsidRPr="00000000" w14:paraId="000000AA">
          <w:pPr>
            <w:pageBreakBefore w:val="0"/>
            <w:spacing w:before="60" w:line="240" w:lineRule="auto"/>
            <w:ind w:left="360" w:firstLine="0"/>
            <w:rPr>
              <w:color w:val="1155cc"/>
              <w:u w:val="single"/>
            </w:rPr>
          </w:pPr>
          <w:hyperlink w:anchor="_p3yzb63sgk3h">
            <w:r w:rsidDel="00000000" w:rsidR="00000000" w:rsidRPr="00000000">
              <w:rPr>
                <w:color w:val="1155cc"/>
                <w:u w:val="single"/>
                <w:rtl w:val="0"/>
              </w:rPr>
              <w:t xml:space="preserve">COLORSPACE CONVERTER</w:t>
            </w:r>
          </w:hyperlink>
          <w:r w:rsidDel="00000000" w:rsidR="00000000" w:rsidRPr="00000000">
            <w:rPr>
              <w:rtl w:val="0"/>
            </w:rPr>
          </w:r>
        </w:p>
        <w:p w:rsidR="00000000" w:rsidDel="00000000" w:rsidP="00000000" w:rsidRDefault="00000000" w:rsidRPr="00000000" w14:paraId="000000AB">
          <w:pPr>
            <w:pageBreakBefore w:val="0"/>
            <w:spacing w:before="60" w:line="240" w:lineRule="auto"/>
            <w:ind w:left="360" w:firstLine="0"/>
            <w:rPr>
              <w:color w:val="1155cc"/>
              <w:u w:val="single"/>
            </w:rPr>
          </w:pPr>
          <w:hyperlink w:anchor="_1384wn6u87gm">
            <w:r w:rsidDel="00000000" w:rsidR="00000000" w:rsidRPr="00000000">
              <w:rPr>
                <w:color w:val="1155cc"/>
                <w:u w:val="single"/>
                <w:rtl w:val="0"/>
              </w:rPr>
              <w:t xml:space="preserve">I/O PIN TIMING</w:t>
            </w:r>
          </w:hyperlink>
          <w:r w:rsidDel="00000000" w:rsidR="00000000" w:rsidRPr="00000000">
            <w:rPr>
              <w:rtl w:val="0"/>
            </w:rPr>
          </w:r>
        </w:p>
        <w:p w:rsidR="00000000" w:rsidDel="00000000" w:rsidP="00000000" w:rsidRDefault="00000000" w:rsidRPr="00000000" w14:paraId="000000AC">
          <w:pPr>
            <w:pageBreakBefore w:val="0"/>
            <w:spacing w:before="60" w:line="240" w:lineRule="auto"/>
            <w:ind w:left="360" w:firstLine="0"/>
            <w:rPr>
              <w:color w:val="1155cc"/>
              <w:u w:val="single"/>
            </w:rPr>
          </w:pPr>
          <w:hyperlink w:anchor="_5siyl7qxeg95">
            <w:r w:rsidDel="00000000" w:rsidR="00000000" w:rsidRPr="00000000">
              <w:rPr>
                <w:color w:val="1155cc"/>
                <w:u w:val="single"/>
                <w:rtl w:val="0"/>
              </w:rPr>
              <w:t xml:space="preserve">COG ATTENTION</w:t>
            </w:r>
          </w:hyperlink>
          <w:r w:rsidDel="00000000" w:rsidR="00000000" w:rsidRPr="00000000">
            <w:rPr>
              <w:rtl w:val="0"/>
            </w:rPr>
          </w:r>
        </w:p>
        <w:p w:rsidR="00000000" w:rsidDel="00000000" w:rsidP="00000000" w:rsidRDefault="00000000" w:rsidRPr="00000000" w14:paraId="000000AD">
          <w:pPr>
            <w:pageBreakBefore w:val="0"/>
            <w:spacing w:before="60" w:line="240" w:lineRule="auto"/>
            <w:ind w:left="360" w:firstLine="0"/>
            <w:rPr>
              <w:color w:val="1155cc"/>
              <w:u w:val="single"/>
            </w:rPr>
          </w:pPr>
          <w:hyperlink w:anchor="_8v97yeff9qn6">
            <w:r w:rsidDel="00000000" w:rsidR="00000000" w:rsidRPr="00000000">
              <w:rPr>
                <w:color w:val="1155cc"/>
                <w:u w:val="single"/>
                <w:rtl w:val="0"/>
              </w:rPr>
              <w:t xml:space="preserve">EVENTS</w:t>
            </w:r>
          </w:hyperlink>
          <w:r w:rsidDel="00000000" w:rsidR="00000000" w:rsidRPr="00000000">
            <w:rPr>
              <w:rtl w:val="0"/>
            </w:rPr>
          </w:r>
        </w:p>
        <w:p w:rsidR="00000000" w:rsidDel="00000000" w:rsidP="00000000" w:rsidRDefault="00000000" w:rsidRPr="00000000" w14:paraId="000000AE">
          <w:pPr>
            <w:pageBreakBefore w:val="0"/>
            <w:spacing w:before="60" w:line="240" w:lineRule="auto"/>
            <w:ind w:left="720" w:firstLine="0"/>
            <w:rPr>
              <w:color w:val="1155cc"/>
              <w:u w:val="single"/>
            </w:rPr>
          </w:pPr>
          <w:hyperlink w:anchor="_qqyvxwce6o8s">
            <w:r w:rsidDel="00000000" w:rsidR="00000000" w:rsidRPr="00000000">
              <w:rPr>
                <w:color w:val="1155cc"/>
                <w:u w:val="single"/>
                <w:rtl w:val="0"/>
              </w:rPr>
              <w:t xml:space="preserve">Selectable Events</w:t>
            </w:r>
          </w:hyperlink>
          <w:r w:rsidDel="00000000" w:rsidR="00000000" w:rsidRPr="00000000">
            <w:rPr>
              <w:rtl w:val="0"/>
            </w:rPr>
          </w:r>
        </w:p>
        <w:p w:rsidR="00000000" w:rsidDel="00000000" w:rsidP="00000000" w:rsidRDefault="00000000" w:rsidRPr="00000000" w14:paraId="000000AF">
          <w:pPr>
            <w:pageBreakBefore w:val="0"/>
            <w:spacing w:before="60" w:line="240" w:lineRule="auto"/>
            <w:ind w:left="360" w:firstLine="0"/>
            <w:rPr>
              <w:color w:val="1155cc"/>
              <w:u w:val="single"/>
            </w:rPr>
          </w:pPr>
          <w:hyperlink w:anchor="_f2qxhqn5w4ox">
            <w:r w:rsidDel="00000000" w:rsidR="00000000" w:rsidRPr="00000000">
              <w:rPr>
                <w:color w:val="1155cc"/>
                <w:u w:val="single"/>
                <w:rtl w:val="0"/>
              </w:rPr>
              <w:t xml:space="preserve">INTERRUPTS</w:t>
            </w:r>
          </w:hyperlink>
          <w:r w:rsidDel="00000000" w:rsidR="00000000" w:rsidRPr="00000000">
            <w:rPr>
              <w:rtl w:val="0"/>
            </w:rPr>
          </w:r>
        </w:p>
        <w:p w:rsidR="00000000" w:rsidDel="00000000" w:rsidP="00000000" w:rsidRDefault="00000000" w:rsidRPr="00000000" w14:paraId="000000B0">
          <w:pPr>
            <w:pageBreakBefore w:val="0"/>
            <w:spacing w:before="60" w:line="240" w:lineRule="auto"/>
            <w:ind w:left="360" w:firstLine="0"/>
            <w:rPr>
              <w:color w:val="1155cc"/>
              <w:u w:val="single"/>
            </w:rPr>
          </w:pPr>
          <w:hyperlink w:anchor="_19fme8suyn1u">
            <w:r w:rsidDel="00000000" w:rsidR="00000000" w:rsidRPr="00000000">
              <w:rPr>
                <w:color w:val="1155cc"/>
                <w:u w:val="single"/>
                <w:rtl w:val="0"/>
              </w:rPr>
              <w:t xml:space="preserve">DEBUG INTERRUPT</w:t>
            </w:r>
          </w:hyperlink>
          <w:r w:rsidDel="00000000" w:rsidR="00000000" w:rsidRPr="00000000">
            <w:rPr>
              <w:rtl w:val="0"/>
            </w:rPr>
          </w:r>
        </w:p>
        <w:p w:rsidR="00000000" w:rsidDel="00000000" w:rsidP="00000000" w:rsidRDefault="00000000" w:rsidRPr="00000000" w14:paraId="000000B1">
          <w:pPr>
            <w:pageBreakBefore w:val="0"/>
            <w:spacing w:before="200" w:line="240" w:lineRule="auto"/>
            <w:ind w:left="0" w:firstLine="0"/>
            <w:rPr>
              <w:color w:val="1155cc"/>
              <w:u w:val="single"/>
            </w:rPr>
          </w:pPr>
          <w:hyperlink w:anchor="_fq9fxl846ct">
            <w:r w:rsidDel="00000000" w:rsidR="00000000" w:rsidRPr="00000000">
              <w:rPr>
                <w:color w:val="1155cc"/>
                <w:u w:val="single"/>
                <w:rtl w:val="0"/>
              </w:rPr>
              <w:t xml:space="preserve">HUB</w:t>
            </w:r>
          </w:hyperlink>
          <w:r w:rsidDel="00000000" w:rsidR="00000000" w:rsidRPr="00000000">
            <w:rPr>
              <w:rtl w:val="0"/>
            </w:rPr>
          </w:r>
        </w:p>
        <w:p w:rsidR="00000000" w:rsidDel="00000000" w:rsidP="00000000" w:rsidRDefault="00000000" w:rsidRPr="00000000" w14:paraId="000000B2">
          <w:pPr>
            <w:pageBreakBefore w:val="0"/>
            <w:spacing w:before="60" w:line="240" w:lineRule="auto"/>
            <w:ind w:left="360" w:firstLine="0"/>
            <w:rPr>
              <w:color w:val="1155cc"/>
              <w:u w:val="single"/>
            </w:rPr>
          </w:pPr>
          <w:hyperlink w:anchor="_d28td8ldda8j">
            <w:r w:rsidDel="00000000" w:rsidR="00000000" w:rsidRPr="00000000">
              <w:rPr>
                <w:color w:val="1155cc"/>
                <w:u w:val="single"/>
                <w:rtl w:val="0"/>
              </w:rPr>
              <w:t xml:space="preserve">Configuration</w:t>
            </w:r>
          </w:hyperlink>
          <w:r w:rsidDel="00000000" w:rsidR="00000000" w:rsidRPr="00000000">
            <w:rPr>
              <w:rtl w:val="0"/>
            </w:rPr>
          </w:r>
        </w:p>
        <w:p w:rsidR="00000000" w:rsidDel="00000000" w:rsidP="00000000" w:rsidRDefault="00000000" w:rsidRPr="00000000" w14:paraId="000000B3">
          <w:pPr>
            <w:pageBreakBefore w:val="0"/>
            <w:spacing w:before="60" w:line="240" w:lineRule="auto"/>
            <w:ind w:left="720" w:firstLine="0"/>
            <w:rPr>
              <w:color w:val="1155cc"/>
              <w:u w:val="single"/>
            </w:rPr>
          </w:pPr>
          <w:hyperlink w:anchor="_t2diwztdb9xr">
            <w:r w:rsidDel="00000000" w:rsidR="00000000" w:rsidRPr="00000000">
              <w:rPr>
                <w:color w:val="1155cc"/>
                <w:u w:val="single"/>
                <w:rtl w:val="0"/>
              </w:rPr>
              <w:t xml:space="preserve">Configuring the Clock Generator</w:t>
            </w:r>
          </w:hyperlink>
          <w:r w:rsidDel="00000000" w:rsidR="00000000" w:rsidRPr="00000000">
            <w:rPr>
              <w:rtl w:val="0"/>
            </w:rPr>
          </w:r>
        </w:p>
        <w:p w:rsidR="00000000" w:rsidDel="00000000" w:rsidP="00000000" w:rsidRDefault="00000000" w:rsidRPr="00000000" w14:paraId="000000B4">
          <w:pPr>
            <w:pageBreakBefore w:val="0"/>
            <w:spacing w:before="60" w:line="240" w:lineRule="auto"/>
            <w:ind w:left="1080" w:firstLine="0"/>
            <w:rPr>
              <w:color w:val="1155cc"/>
              <w:u w:val="single"/>
            </w:rPr>
          </w:pPr>
          <w:hyperlink w:anchor="_ahrtbhe96lad">
            <w:r w:rsidDel="00000000" w:rsidR="00000000" w:rsidRPr="00000000">
              <w:rPr>
                <w:color w:val="1155cc"/>
                <w:u w:val="single"/>
                <w:rtl w:val="0"/>
              </w:rPr>
              <w:t xml:space="preserve">PLL Example</w:t>
            </w:r>
          </w:hyperlink>
          <w:r w:rsidDel="00000000" w:rsidR="00000000" w:rsidRPr="00000000">
            <w:rPr>
              <w:rtl w:val="0"/>
            </w:rPr>
          </w:r>
        </w:p>
        <w:p w:rsidR="00000000" w:rsidDel="00000000" w:rsidP="00000000" w:rsidRDefault="00000000" w:rsidRPr="00000000" w14:paraId="000000B5">
          <w:pPr>
            <w:pageBreakBefore w:val="0"/>
            <w:spacing w:before="60" w:line="240" w:lineRule="auto"/>
            <w:ind w:left="720" w:firstLine="0"/>
            <w:rPr>
              <w:color w:val="1155cc"/>
              <w:u w:val="single"/>
            </w:rPr>
          </w:pPr>
          <w:hyperlink w:anchor="_ym2nndamy92l">
            <w:r w:rsidDel="00000000" w:rsidR="00000000" w:rsidRPr="00000000">
              <w:rPr>
                <w:color w:val="1155cc"/>
                <w:u w:val="single"/>
                <w:rtl w:val="0"/>
              </w:rPr>
              <w:t xml:space="preserve">Write-Protecting the Last 16KB of Hub RAM and Enabling Debug Interrupts</w:t>
            </w:r>
          </w:hyperlink>
          <w:r w:rsidDel="00000000" w:rsidR="00000000" w:rsidRPr="00000000">
            <w:rPr>
              <w:rtl w:val="0"/>
            </w:rPr>
          </w:r>
        </w:p>
        <w:p w:rsidR="00000000" w:rsidDel="00000000" w:rsidP="00000000" w:rsidRDefault="00000000" w:rsidRPr="00000000" w14:paraId="000000B6">
          <w:pPr>
            <w:pageBreakBefore w:val="0"/>
            <w:spacing w:before="60" w:line="240" w:lineRule="auto"/>
            <w:ind w:left="720" w:firstLine="0"/>
            <w:rPr>
              <w:color w:val="1155cc"/>
              <w:u w:val="single"/>
            </w:rPr>
          </w:pPr>
          <w:hyperlink w:anchor="_m3x88z9a7jkn">
            <w:r w:rsidDel="00000000" w:rsidR="00000000" w:rsidRPr="00000000">
              <w:rPr>
                <w:color w:val="1155cc"/>
                <w:u w:val="single"/>
                <w:rtl w:val="0"/>
              </w:rPr>
              <w:t xml:space="preserve">Configuring the Digital Filters for Smart Pins</w:t>
            </w:r>
          </w:hyperlink>
          <w:r w:rsidDel="00000000" w:rsidR="00000000" w:rsidRPr="00000000">
            <w:rPr>
              <w:rtl w:val="0"/>
            </w:rPr>
          </w:r>
        </w:p>
        <w:p w:rsidR="00000000" w:rsidDel="00000000" w:rsidP="00000000" w:rsidRDefault="00000000" w:rsidRPr="00000000" w14:paraId="000000B7">
          <w:pPr>
            <w:pageBreakBefore w:val="0"/>
            <w:spacing w:before="60" w:line="240" w:lineRule="auto"/>
            <w:ind w:left="720" w:firstLine="0"/>
            <w:rPr>
              <w:color w:val="1155cc"/>
              <w:u w:val="single"/>
            </w:rPr>
          </w:pPr>
          <w:hyperlink w:anchor="_9e99r01t4rnt">
            <w:r w:rsidDel="00000000" w:rsidR="00000000" w:rsidRPr="00000000">
              <w:rPr>
                <w:color w:val="1155cc"/>
                <w:u w:val="single"/>
                <w:rtl w:val="0"/>
              </w:rPr>
              <w:t xml:space="preserve">Seeding the Xoroshiro128** PRNG</w:t>
            </w:r>
          </w:hyperlink>
          <w:r w:rsidDel="00000000" w:rsidR="00000000" w:rsidRPr="00000000">
            <w:rPr>
              <w:rtl w:val="0"/>
            </w:rPr>
          </w:r>
        </w:p>
        <w:p w:rsidR="00000000" w:rsidDel="00000000" w:rsidP="00000000" w:rsidRDefault="00000000" w:rsidRPr="00000000" w14:paraId="000000B8">
          <w:pPr>
            <w:pageBreakBefore w:val="0"/>
            <w:spacing w:before="60" w:line="240" w:lineRule="auto"/>
            <w:ind w:left="360" w:firstLine="0"/>
            <w:rPr>
              <w:color w:val="1155cc"/>
              <w:u w:val="single"/>
            </w:rPr>
          </w:pPr>
          <w:hyperlink w:anchor="_x276fbw5229d">
            <w:r w:rsidDel="00000000" w:rsidR="00000000" w:rsidRPr="00000000">
              <w:rPr>
                <w:color w:val="1155cc"/>
                <w:u w:val="single"/>
                <w:rtl w:val="0"/>
              </w:rPr>
              <w:t xml:space="preserve">Rebooting the Chip</w:t>
            </w:r>
          </w:hyperlink>
          <w:r w:rsidDel="00000000" w:rsidR="00000000" w:rsidRPr="00000000">
            <w:rPr>
              <w:rtl w:val="0"/>
            </w:rPr>
          </w:r>
        </w:p>
        <w:p w:rsidR="00000000" w:rsidDel="00000000" w:rsidP="00000000" w:rsidRDefault="00000000" w:rsidRPr="00000000" w14:paraId="000000B9">
          <w:pPr>
            <w:pageBreakBefore w:val="0"/>
            <w:spacing w:before="60" w:line="240" w:lineRule="auto"/>
            <w:ind w:left="360" w:firstLine="0"/>
            <w:rPr>
              <w:color w:val="1155cc"/>
              <w:u w:val="single"/>
            </w:rPr>
          </w:pPr>
          <w:hyperlink w:anchor="_8p9gxeuntohi">
            <w:r w:rsidDel="00000000" w:rsidR="00000000" w:rsidRPr="00000000">
              <w:rPr>
                <w:color w:val="1155cc"/>
                <w:u w:val="single"/>
                <w:rtl w:val="0"/>
              </w:rPr>
              <w:t xml:space="preserve">HUB RAM</w:t>
            </w:r>
          </w:hyperlink>
          <w:r w:rsidDel="00000000" w:rsidR="00000000" w:rsidRPr="00000000">
            <w:rPr>
              <w:rtl w:val="0"/>
            </w:rPr>
          </w:r>
        </w:p>
        <w:p w:rsidR="00000000" w:rsidDel="00000000" w:rsidP="00000000" w:rsidRDefault="00000000" w:rsidRPr="00000000" w14:paraId="000000BA">
          <w:pPr>
            <w:pageBreakBefore w:val="0"/>
            <w:spacing w:before="60" w:line="240" w:lineRule="auto"/>
            <w:ind w:left="720" w:firstLine="0"/>
            <w:rPr>
              <w:color w:val="1155cc"/>
              <w:u w:val="single"/>
            </w:rPr>
          </w:pPr>
          <w:hyperlink w:anchor="_icrq7qac906">
            <w:r w:rsidDel="00000000" w:rsidR="00000000" w:rsidRPr="00000000">
              <w:rPr>
                <w:color w:val="1155cc"/>
                <w:u w:val="single"/>
                <w:rtl w:val="0"/>
              </w:rPr>
              <w:t xml:space="preserve">THE "EGG BEATER" INTERFACE</w:t>
            </w:r>
          </w:hyperlink>
          <w:r w:rsidDel="00000000" w:rsidR="00000000" w:rsidRPr="00000000">
            <w:rPr>
              <w:rtl w:val="0"/>
            </w:rPr>
          </w:r>
        </w:p>
        <w:p w:rsidR="00000000" w:rsidDel="00000000" w:rsidP="00000000" w:rsidRDefault="00000000" w:rsidRPr="00000000" w14:paraId="000000BB">
          <w:pPr>
            <w:pageBreakBefore w:val="0"/>
            <w:spacing w:before="60" w:line="240" w:lineRule="auto"/>
            <w:ind w:left="720" w:firstLine="0"/>
            <w:rPr>
              <w:color w:val="1155cc"/>
              <w:u w:val="single"/>
            </w:rPr>
          </w:pPr>
          <w:hyperlink w:anchor="_g17zj0ibrv6c">
            <w:r w:rsidDel="00000000" w:rsidR="00000000" w:rsidRPr="00000000">
              <w:rPr>
                <w:color w:val="1155cc"/>
                <w:u w:val="single"/>
                <w:rtl w:val="0"/>
              </w:rPr>
              <w:t xml:space="preserve">FAST SEQUENTIAL FIFO INTERFACE</w:t>
            </w:r>
          </w:hyperlink>
          <w:r w:rsidDel="00000000" w:rsidR="00000000" w:rsidRPr="00000000">
            <w:rPr>
              <w:rtl w:val="0"/>
            </w:rPr>
          </w:r>
        </w:p>
        <w:p w:rsidR="00000000" w:rsidDel="00000000" w:rsidP="00000000" w:rsidRDefault="00000000" w:rsidRPr="00000000" w14:paraId="000000BC">
          <w:pPr>
            <w:pageBreakBefore w:val="0"/>
            <w:spacing w:before="60" w:line="240" w:lineRule="auto"/>
            <w:ind w:left="720" w:firstLine="0"/>
            <w:rPr>
              <w:color w:val="1155cc"/>
              <w:u w:val="single"/>
            </w:rPr>
          </w:pPr>
          <w:hyperlink w:anchor="_8yxg63o0mo2j">
            <w:r w:rsidDel="00000000" w:rsidR="00000000" w:rsidRPr="00000000">
              <w:rPr>
                <w:color w:val="1155cc"/>
                <w:u w:val="single"/>
                <w:rtl w:val="0"/>
              </w:rPr>
              <w:t xml:space="preserve">RANDOM ACCESS INTERFACE</w:t>
            </w:r>
          </w:hyperlink>
          <w:r w:rsidDel="00000000" w:rsidR="00000000" w:rsidRPr="00000000">
            <w:rPr>
              <w:rtl w:val="0"/>
            </w:rPr>
          </w:r>
        </w:p>
        <w:p w:rsidR="00000000" w:rsidDel="00000000" w:rsidP="00000000" w:rsidRDefault="00000000" w:rsidRPr="00000000" w14:paraId="000000BD">
          <w:pPr>
            <w:pageBreakBefore w:val="0"/>
            <w:spacing w:before="60" w:line="240" w:lineRule="auto"/>
            <w:ind w:left="720" w:firstLine="0"/>
            <w:rPr>
              <w:color w:val="1155cc"/>
              <w:u w:val="single"/>
            </w:rPr>
          </w:pPr>
          <w:hyperlink w:anchor="_hht2hg8s4wef">
            <w:r w:rsidDel="00000000" w:rsidR="00000000" w:rsidRPr="00000000">
              <w:rPr>
                <w:color w:val="1155cc"/>
                <w:u w:val="single"/>
                <w:rtl w:val="0"/>
              </w:rPr>
              <w:t xml:space="preserve">FAST BLOCK MOVES</w:t>
            </w:r>
          </w:hyperlink>
          <w:r w:rsidDel="00000000" w:rsidR="00000000" w:rsidRPr="00000000">
            <w:rPr>
              <w:rtl w:val="0"/>
            </w:rPr>
          </w:r>
        </w:p>
        <w:p w:rsidR="00000000" w:rsidDel="00000000" w:rsidP="00000000" w:rsidRDefault="00000000" w:rsidRPr="00000000" w14:paraId="000000BE">
          <w:pPr>
            <w:pageBreakBefore w:val="0"/>
            <w:spacing w:before="60" w:line="240" w:lineRule="auto"/>
            <w:ind w:left="360" w:firstLine="0"/>
            <w:rPr>
              <w:color w:val="1155cc"/>
              <w:u w:val="single"/>
            </w:rPr>
          </w:pPr>
          <w:hyperlink w:anchor="_jm3k8bb0c3la">
            <w:r w:rsidDel="00000000" w:rsidR="00000000" w:rsidRPr="00000000">
              <w:rPr>
                <w:color w:val="1155cc"/>
                <w:u w:val="single"/>
                <w:rtl w:val="0"/>
              </w:rPr>
              <w:t xml:space="preserve">CORDIC Solver</w:t>
            </w:r>
          </w:hyperlink>
          <w:r w:rsidDel="00000000" w:rsidR="00000000" w:rsidRPr="00000000">
            <w:rPr>
              <w:rtl w:val="0"/>
            </w:rPr>
          </w:r>
        </w:p>
        <w:p w:rsidR="00000000" w:rsidDel="00000000" w:rsidP="00000000" w:rsidRDefault="00000000" w:rsidRPr="00000000" w14:paraId="000000BF">
          <w:pPr>
            <w:pageBreakBefore w:val="0"/>
            <w:spacing w:before="60" w:line="240" w:lineRule="auto"/>
            <w:ind w:left="720" w:firstLine="0"/>
            <w:rPr>
              <w:color w:val="1155cc"/>
              <w:u w:val="single"/>
            </w:rPr>
          </w:pPr>
          <w:hyperlink w:anchor="_sakd6qjfhk1w">
            <w:r w:rsidDel="00000000" w:rsidR="00000000" w:rsidRPr="00000000">
              <w:rPr>
                <w:color w:val="1155cc"/>
                <w:u w:val="single"/>
                <w:rtl w:val="0"/>
              </w:rPr>
              <w:t xml:space="preserve">MULTIPLY</w:t>
            </w:r>
          </w:hyperlink>
          <w:r w:rsidDel="00000000" w:rsidR="00000000" w:rsidRPr="00000000">
            <w:rPr>
              <w:rtl w:val="0"/>
            </w:rPr>
          </w:r>
        </w:p>
        <w:p w:rsidR="00000000" w:rsidDel="00000000" w:rsidP="00000000" w:rsidRDefault="00000000" w:rsidRPr="00000000" w14:paraId="000000C0">
          <w:pPr>
            <w:pageBreakBefore w:val="0"/>
            <w:spacing w:before="60" w:line="240" w:lineRule="auto"/>
            <w:ind w:left="720" w:firstLine="0"/>
            <w:rPr>
              <w:color w:val="1155cc"/>
              <w:u w:val="single"/>
            </w:rPr>
          </w:pPr>
          <w:hyperlink w:anchor="_7jmaqpzc72l9">
            <w:r w:rsidDel="00000000" w:rsidR="00000000" w:rsidRPr="00000000">
              <w:rPr>
                <w:color w:val="1155cc"/>
                <w:u w:val="single"/>
                <w:rtl w:val="0"/>
              </w:rPr>
              <w:t xml:space="preserve">DIVIDE</w:t>
            </w:r>
          </w:hyperlink>
          <w:r w:rsidDel="00000000" w:rsidR="00000000" w:rsidRPr="00000000">
            <w:rPr>
              <w:rtl w:val="0"/>
            </w:rPr>
          </w:r>
        </w:p>
        <w:p w:rsidR="00000000" w:rsidDel="00000000" w:rsidP="00000000" w:rsidRDefault="00000000" w:rsidRPr="00000000" w14:paraId="000000C1">
          <w:pPr>
            <w:pageBreakBefore w:val="0"/>
            <w:spacing w:before="60" w:line="240" w:lineRule="auto"/>
            <w:ind w:left="720" w:firstLine="0"/>
            <w:rPr>
              <w:color w:val="1155cc"/>
              <w:u w:val="single"/>
            </w:rPr>
          </w:pPr>
          <w:hyperlink w:anchor="_9uobuln2gksq">
            <w:r w:rsidDel="00000000" w:rsidR="00000000" w:rsidRPr="00000000">
              <w:rPr>
                <w:color w:val="1155cc"/>
                <w:u w:val="single"/>
                <w:rtl w:val="0"/>
              </w:rPr>
              <w:t xml:space="preserve">SQUARE ROOT</w:t>
            </w:r>
          </w:hyperlink>
          <w:r w:rsidDel="00000000" w:rsidR="00000000" w:rsidRPr="00000000">
            <w:rPr>
              <w:rtl w:val="0"/>
            </w:rPr>
          </w:r>
        </w:p>
        <w:p w:rsidR="00000000" w:rsidDel="00000000" w:rsidP="00000000" w:rsidRDefault="00000000" w:rsidRPr="00000000" w14:paraId="000000C2">
          <w:pPr>
            <w:pageBreakBefore w:val="0"/>
            <w:spacing w:before="60" w:line="240" w:lineRule="auto"/>
            <w:ind w:left="720" w:firstLine="0"/>
            <w:rPr>
              <w:color w:val="1155cc"/>
              <w:u w:val="single"/>
            </w:rPr>
          </w:pPr>
          <w:hyperlink w:anchor="_1n27ak76m61v">
            <w:r w:rsidDel="00000000" w:rsidR="00000000" w:rsidRPr="00000000">
              <w:rPr>
                <w:color w:val="1155cc"/>
                <w:u w:val="single"/>
                <w:rtl w:val="0"/>
              </w:rPr>
              <w:t xml:space="preserve">(X,Y) ROTATION</w:t>
            </w:r>
          </w:hyperlink>
          <w:r w:rsidDel="00000000" w:rsidR="00000000" w:rsidRPr="00000000">
            <w:rPr>
              <w:rtl w:val="0"/>
            </w:rPr>
          </w:r>
        </w:p>
        <w:p w:rsidR="00000000" w:rsidDel="00000000" w:rsidP="00000000" w:rsidRDefault="00000000" w:rsidRPr="00000000" w14:paraId="000000C3">
          <w:pPr>
            <w:pageBreakBefore w:val="0"/>
            <w:spacing w:before="60" w:line="240" w:lineRule="auto"/>
            <w:ind w:left="720" w:firstLine="0"/>
            <w:rPr>
              <w:color w:val="1155cc"/>
              <w:u w:val="single"/>
            </w:rPr>
          </w:pPr>
          <w:hyperlink w:anchor="_qnv12selfo1z">
            <w:r w:rsidDel="00000000" w:rsidR="00000000" w:rsidRPr="00000000">
              <w:rPr>
                <w:color w:val="1155cc"/>
                <w:u w:val="single"/>
                <w:rtl w:val="0"/>
              </w:rPr>
              <w:t xml:space="preserve">(X,Y) VECTORING</w:t>
            </w:r>
          </w:hyperlink>
          <w:r w:rsidDel="00000000" w:rsidR="00000000" w:rsidRPr="00000000">
            <w:rPr>
              <w:rtl w:val="0"/>
            </w:rPr>
          </w:r>
        </w:p>
        <w:p w:rsidR="00000000" w:rsidDel="00000000" w:rsidP="00000000" w:rsidRDefault="00000000" w:rsidRPr="00000000" w14:paraId="000000C4">
          <w:pPr>
            <w:pageBreakBefore w:val="0"/>
            <w:spacing w:before="60" w:line="240" w:lineRule="auto"/>
            <w:ind w:left="720" w:firstLine="0"/>
            <w:rPr>
              <w:color w:val="1155cc"/>
              <w:u w:val="single"/>
            </w:rPr>
          </w:pPr>
          <w:hyperlink w:anchor="_8dyx6rvm0iup">
            <w:r w:rsidDel="00000000" w:rsidR="00000000" w:rsidRPr="00000000">
              <w:rPr>
                <w:color w:val="1155cc"/>
                <w:u w:val="single"/>
                <w:rtl w:val="0"/>
              </w:rPr>
              <w:t xml:space="preserve">LOGARITHM</w:t>
            </w:r>
          </w:hyperlink>
          <w:r w:rsidDel="00000000" w:rsidR="00000000" w:rsidRPr="00000000">
            <w:rPr>
              <w:rtl w:val="0"/>
            </w:rPr>
          </w:r>
        </w:p>
        <w:p w:rsidR="00000000" w:rsidDel="00000000" w:rsidP="00000000" w:rsidRDefault="00000000" w:rsidRPr="00000000" w14:paraId="000000C5">
          <w:pPr>
            <w:pageBreakBefore w:val="0"/>
            <w:spacing w:before="60" w:line="240" w:lineRule="auto"/>
            <w:ind w:left="720" w:firstLine="0"/>
            <w:rPr>
              <w:color w:val="1155cc"/>
              <w:u w:val="single"/>
            </w:rPr>
          </w:pPr>
          <w:hyperlink w:anchor="_1f20z1s8ff72">
            <w:r w:rsidDel="00000000" w:rsidR="00000000" w:rsidRPr="00000000">
              <w:rPr>
                <w:color w:val="1155cc"/>
                <w:u w:val="single"/>
                <w:rtl w:val="0"/>
              </w:rPr>
              <w:t xml:space="preserve">EXPONENT</w:t>
            </w:r>
          </w:hyperlink>
          <w:r w:rsidDel="00000000" w:rsidR="00000000" w:rsidRPr="00000000">
            <w:rPr>
              <w:rtl w:val="0"/>
            </w:rPr>
          </w:r>
        </w:p>
        <w:p w:rsidR="00000000" w:rsidDel="00000000" w:rsidP="00000000" w:rsidRDefault="00000000" w:rsidRPr="00000000" w14:paraId="000000C6">
          <w:pPr>
            <w:pageBreakBefore w:val="0"/>
            <w:spacing w:before="60" w:line="240" w:lineRule="auto"/>
            <w:ind w:left="360" w:firstLine="0"/>
            <w:rPr>
              <w:color w:val="1155cc"/>
              <w:u w:val="single"/>
            </w:rPr>
          </w:pPr>
          <w:hyperlink w:anchor="_g9zh968b50bv">
            <w:r w:rsidDel="00000000" w:rsidR="00000000" w:rsidRPr="00000000">
              <w:rPr>
                <w:color w:val="1155cc"/>
                <w:u w:val="single"/>
                <w:rtl w:val="0"/>
              </w:rPr>
              <w:t xml:space="preserve">LOCKS</w:t>
            </w:r>
          </w:hyperlink>
          <w:r w:rsidDel="00000000" w:rsidR="00000000" w:rsidRPr="00000000">
            <w:rPr>
              <w:rtl w:val="0"/>
            </w:rPr>
          </w:r>
        </w:p>
        <w:p w:rsidR="00000000" w:rsidDel="00000000" w:rsidP="00000000" w:rsidRDefault="00000000" w:rsidRPr="00000000" w14:paraId="000000C7">
          <w:pPr>
            <w:pageBreakBefore w:val="0"/>
            <w:spacing w:before="60" w:line="240" w:lineRule="auto"/>
            <w:ind w:left="720" w:firstLine="0"/>
            <w:rPr>
              <w:color w:val="1155cc"/>
              <w:u w:val="single"/>
            </w:rPr>
          </w:pPr>
          <w:hyperlink w:anchor="_rgdqs5occc8c">
            <w:r w:rsidDel="00000000" w:rsidR="00000000" w:rsidRPr="00000000">
              <w:rPr>
                <w:color w:val="1155cc"/>
                <w:u w:val="single"/>
                <w:rtl w:val="0"/>
              </w:rPr>
              <w:t xml:space="preserve">Allocating Locks</w:t>
            </w:r>
          </w:hyperlink>
          <w:r w:rsidDel="00000000" w:rsidR="00000000" w:rsidRPr="00000000">
            <w:rPr>
              <w:rtl w:val="0"/>
            </w:rPr>
          </w:r>
        </w:p>
        <w:p w:rsidR="00000000" w:rsidDel="00000000" w:rsidP="00000000" w:rsidRDefault="00000000" w:rsidRPr="00000000" w14:paraId="000000C8">
          <w:pPr>
            <w:pageBreakBefore w:val="0"/>
            <w:spacing w:before="60" w:line="240" w:lineRule="auto"/>
            <w:ind w:left="720" w:firstLine="0"/>
            <w:rPr>
              <w:color w:val="1155cc"/>
              <w:u w:val="single"/>
            </w:rPr>
          </w:pPr>
          <w:hyperlink w:anchor="_uy5h71g0bj6m">
            <w:r w:rsidDel="00000000" w:rsidR="00000000" w:rsidRPr="00000000">
              <w:rPr>
                <w:color w:val="1155cc"/>
                <w:u w:val="single"/>
                <w:rtl w:val="0"/>
              </w:rPr>
              <w:t xml:space="preserve">Using Locks</w:t>
            </w:r>
          </w:hyperlink>
          <w:r w:rsidDel="00000000" w:rsidR="00000000" w:rsidRPr="00000000">
            <w:rPr>
              <w:rtl w:val="0"/>
            </w:rPr>
          </w:r>
        </w:p>
        <w:p w:rsidR="00000000" w:rsidDel="00000000" w:rsidP="00000000" w:rsidRDefault="00000000" w:rsidRPr="00000000" w14:paraId="000000C9">
          <w:pPr>
            <w:pageBreakBefore w:val="0"/>
            <w:spacing w:before="200" w:line="240" w:lineRule="auto"/>
            <w:ind w:left="0" w:firstLine="0"/>
            <w:rPr>
              <w:color w:val="1155cc"/>
              <w:u w:val="single"/>
            </w:rPr>
          </w:pPr>
          <w:hyperlink w:anchor="_nqr04i44rhzx">
            <w:r w:rsidDel="00000000" w:rsidR="00000000" w:rsidRPr="00000000">
              <w:rPr>
                <w:color w:val="1155cc"/>
                <w:u w:val="single"/>
                <w:rtl w:val="0"/>
              </w:rPr>
              <w:t xml:space="preserve">SMART PINS</w:t>
            </w:r>
          </w:hyperlink>
          <w:r w:rsidDel="00000000" w:rsidR="00000000" w:rsidRPr="00000000">
            <w:rPr>
              <w:rtl w:val="0"/>
            </w:rPr>
          </w:r>
        </w:p>
        <w:p w:rsidR="00000000" w:rsidDel="00000000" w:rsidP="00000000" w:rsidRDefault="00000000" w:rsidRPr="00000000" w14:paraId="000000CA">
          <w:pPr>
            <w:pageBreakBefore w:val="0"/>
            <w:spacing w:before="60" w:line="240" w:lineRule="auto"/>
            <w:ind w:left="360" w:firstLine="0"/>
            <w:rPr>
              <w:color w:val="1155cc"/>
              <w:u w:val="single"/>
            </w:rPr>
          </w:pPr>
          <w:hyperlink w:anchor="_8va0sxsy8wc1">
            <w:r w:rsidDel="00000000" w:rsidR="00000000" w:rsidRPr="00000000">
              <w:rPr>
                <w:color w:val="1155cc"/>
                <w:u w:val="single"/>
                <w:rtl w:val="0"/>
              </w:rPr>
              <w:t xml:space="preserve">SMART PIN MODES</w:t>
            </w:r>
          </w:hyperlink>
          <w:r w:rsidDel="00000000" w:rsidR="00000000" w:rsidRPr="00000000">
            <w:rPr>
              <w:rtl w:val="0"/>
            </w:rPr>
          </w:r>
        </w:p>
        <w:p w:rsidR="00000000" w:rsidDel="00000000" w:rsidP="00000000" w:rsidRDefault="00000000" w:rsidRPr="00000000" w14:paraId="000000CB">
          <w:pPr>
            <w:pageBreakBefore w:val="0"/>
            <w:spacing w:before="60" w:line="240" w:lineRule="auto"/>
            <w:ind w:left="720" w:firstLine="0"/>
            <w:rPr>
              <w:color w:val="1155cc"/>
              <w:u w:val="single"/>
            </w:rPr>
          </w:pPr>
          <w:hyperlink w:anchor="_6mhcldnfisvd">
            <w:r w:rsidDel="00000000" w:rsidR="00000000" w:rsidRPr="00000000">
              <w:rPr>
                <w:color w:val="1155cc"/>
                <w:u w:val="single"/>
                <w:rtl w:val="0"/>
              </w:rPr>
              <w:t xml:space="preserve">%00001..%00011 and not DAC_MODE = long repository</w:t>
            </w:r>
          </w:hyperlink>
          <w:r w:rsidDel="00000000" w:rsidR="00000000" w:rsidRPr="00000000">
            <w:rPr>
              <w:rtl w:val="0"/>
            </w:rPr>
          </w:r>
        </w:p>
        <w:p w:rsidR="00000000" w:rsidDel="00000000" w:rsidP="00000000" w:rsidRDefault="00000000" w:rsidRPr="00000000" w14:paraId="000000CC">
          <w:pPr>
            <w:pageBreakBefore w:val="0"/>
            <w:spacing w:before="60" w:line="240" w:lineRule="auto"/>
            <w:ind w:left="720" w:firstLine="0"/>
            <w:rPr>
              <w:color w:val="1155cc"/>
              <w:u w:val="single"/>
            </w:rPr>
          </w:pPr>
          <w:hyperlink w:anchor="_t7w9hq54mm7n">
            <w:r w:rsidDel="00000000" w:rsidR="00000000" w:rsidRPr="00000000">
              <w:rPr>
                <w:color w:val="1155cc"/>
                <w:u w:val="single"/>
                <w:rtl w:val="0"/>
              </w:rPr>
              <w:t xml:space="preserve">%00001 and DAC_MODE = DAC noise</w:t>
            </w:r>
          </w:hyperlink>
          <w:r w:rsidDel="00000000" w:rsidR="00000000" w:rsidRPr="00000000">
            <w:rPr>
              <w:rtl w:val="0"/>
            </w:rPr>
          </w:r>
        </w:p>
        <w:p w:rsidR="00000000" w:rsidDel="00000000" w:rsidP="00000000" w:rsidRDefault="00000000" w:rsidRPr="00000000" w14:paraId="000000CD">
          <w:pPr>
            <w:pageBreakBefore w:val="0"/>
            <w:spacing w:before="60" w:line="240" w:lineRule="auto"/>
            <w:ind w:left="720" w:firstLine="0"/>
            <w:rPr>
              <w:color w:val="1155cc"/>
              <w:u w:val="single"/>
            </w:rPr>
          </w:pPr>
          <w:hyperlink w:anchor="_fimft118fk8s">
            <w:r w:rsidDel="00000000" w:rsidR="00000000" w:rsidRPr="00000000">
              <w:rPr>
                <w:color w:val="1155cc"/>
                <w:u w:val="single"/>
                <w:rtl w:val="0"/>
              </w:rPr>
              <w:t xml:space="preserve">%00010 and DAC_MODE = DAC 16-bit with pseudo-random dither</w:t>
            </w:r>
          </w:hyperlink>
          <w:r w:rsidDel="00000000" w:rsidR="00000000" w:rsidRPr="00000000">
            <w:rPr>
              <w:rtl w:val="0"/>
            </w:rPr>
          </w:r>
        </w:p>
        <w:p w:rsidR="00000000" w:rsidDel="00000000" w:rsidP="00000000" w:rsidRDefault="00000000" w:rsidRPr="00000000" w14:paraId="000000CE">
          <w:pPr>
            <w:pageBreakBefore w:val="0"/>
            <w:spacing w:before="60" w:line="240" w:lineRule="auto"/>
            <w:ind w:left="720" w:firstLine="0"/>
            <w:rPr>
              <w:color w:val="1155cc"/>
              <w:u w:val="single"/>
            </w:rPr>
          </w:pPr>
          <w:hyperlink w:anchor="_6a3vcs5nfs1q">
            <w:r w:rsidDel="00000000" w:rsidR="00000000" w:rsidRPr="00000000">
              <w:rPr>
                <w:color w:val="1155cc"/>
                <w:u w:val="single"/>
                <w:rtl w:val="0"/>
              </w:rPr>
              <w:t xml:space="preserve">%00011 and DAC_MODE = DAC 16-bit with PWM dither</w:t>
            </w:r>
          </w:hyperlink>
          <w:r w:rsidDel="00000000" w:rsidR="00000000" w:rsidRPr="00000000">
            <w:rPr>
              <w:rtl w:val="0"/>
            </w:rPr>
          </w:r>
        </w:p>
        <w:p w:rsidR="00000000" w:rsidDel="00000000" w:rsidP="00000000" w:rsidRDefault="00000000" w:rsidRPr="00000000" w14:paraId="000000CF">
          <w:pPr>
            <w:pageBreakBefore w:val="0"/>
            <w:spacing w:before="60" w:line="240" w:lineRule="auto"/>
            <w:ind w:left="720" w:firstLine="0"/>
            <w:rPr>
              <w:color w:val="1155cc"/>
              <w:u w:val="single"/>
            </w:rPr>
          </w:pPr>
          <w:hyperlink w:anchor="_qxy2ckie9ql9">
            <w:r w:rsidDel="00000000" w:rsidR="00000000" w:rsidRPr="00000000">
              <w:rPr>
                <w:color w:val="1155cc"/>
                <w:u w:val="single"/>
                <w:rtl w:val="0"/>
              </w:rPr>
              <w:t xml:space="preserve">%00100 = pulse/cycle output</w:t>
            </w:r>
          </w:hyperlink>
          <w:r w:rsidDel="00000000" w:rsidR="00000000" w:rsidRPr="00000000">
            <w:rPr>
              <w:rtl w:val="0"/>
            </w:rPr>
          </w:r>
        </w:p>
        <w:p w:rsidR="00000000" w:rsidDel="00000000" w:rsidP="00000000" w:rsidRDefault="00000000" w:rsidRPr="00000000" w14:paraId="000000D0">
          <w:pPr>
            <w:pageBreakBefore w:val="0"/>
            <w:spacing w:before="60" w:line="240" w:lineRule="auto"/>
            <w:ind w:left="720" w:firstLine="0"/>
            <w:rPr>
              <w:color w:val="1155cc"/>
              <w:u w:val="single"/>
            </w:rPr>
          </w:pPr>
          <w:hyperlink w:anchor="_hvmdj9rfpido">
            <w:r w:rsidDel="00000000" w:rsidR="00000000" w:rsidRPr="00000000">
              <w:rPr>
                <w:color w:val="1155cc"/>
                <w:u w:val="single"/>
                <w:rtl w:val="0"/>
              </w:rPr>
              <w:t xml:space="preserve">%00101 = transition output</w:t>
            </w:r>
          </w:hyperlink>
          <w:r w:rsidDel="00000000" w:rsidR="00000000" w:rsidRPr="00000000">
            <w:rPr>
              <w:rtl w:val="0"/>
            </w:rPr>
          </w:r>
        </w:p>
        <w:p w:rsidR="00000000" w:rsidDel="00000000" w:rsidP="00000000" w:rsidRDefault="00000000" w:rsidRPr="00000000" w14:paraId="000000D1">
          <w:pPr>
            <w:pageBreakBefore w:val="0"/>
            <w:spacing w:before="60" w:line="240" w:lineRule="auto"/>
            <w:ind w:left="720" w:firstLine="0"/>
            <w:rPr>
              <w:color w:val="1155cc"/>
              <w:u w:val="single"/>
            </w:rPr>
          </w:pPr>
          <w:hyperlink w:anchor="_wwqbqtorei8c">
            <w:r w:rsidDel="00000000" w:rsidR="00000000" w:rsidRPr="00000000">
              <w:rPr>
                <w:color w:val="1155cc"/>
                <w:u w:val="single"/>
                <w:rtl w:val="0"/>
              </w:rPr>
              <w:t xml:space="preserve">%00110 = NCO frequency</w:t>
            </w:r>
          </w:hyperlink>
          <w:r w:rsidDel="00000000" w:rsidR="00000000" w:rsidRPr="00000000">
            <w:rPr>
              <w:rtl w:val="0"/>
            </w:rPr>
          </w:r>
        </w:p>
        <w:p w:rsidR="00000000" w:rsidDel="00000000" w:rsidP="00000000" w:rsidRDefault="00000000" w:rsidRPr="00000000" w14:paraId="000000D2">
          <w:pPr>
            <w:pageBreakBefore w:val="0"/>
            <w:spacing w:before="60" w:line="240" w:lineRule="auto"/>
            <w:ind w:left="720" w:firstLine="0"/>
            <w:rPr>
              <w:color w:val="1155cc"/>
              <w:u w:val="single"/>
            </w:rPr>
          </w:pPr>
          <w:hyperlink w:anchor="_misy4eyals17">
            <w:r w:rsidDel="00000000" w:rsidR="00000000" w:rsidRPr="00000000">
              <w:rPr>
                <w:color w:val="1155cc"/>
                <w:u w:val="single"/>
                <w:rtl w:val="0"/>
              </w:rPr>
              <w:t xml:space="preserve">%00111 = NCO duty</w:t>
            </w:r>
          </w:hyperlink>
          <w:r w:rsidDel="00000000" w:rsidR="00000000" w:rsidRPr="00000000">
            <w:rPr>
              <w:rtl w:val="0"/>
            </w:rPr>
          </w:r>
        </w:p>
        <w:p w:rsidR="00000000" w:rsidDel="00000000" w:rsidP="00000000" w:rsidRDefault="00000000" w:rsidRPr="00000000" w14:paraId="000000D3">
          <w:pPr>
            <w:pageBreakBefore w:val="0"/>
            <w:spacing w:before="60" w:line="240" w:lineRule="auto"/>
            <w:ind w:left="720" w:firstLine="0"/>
            <w:rPr>
              <w:color w:val="1155cc"/>
              <w:u w:val="single"/>
            </w:rPr>
          </w:pPr>
          <w:hyperlink w:anchor="_b4g86cxudhwo">
            <w:r w:rsidDel="00000000" w:rsidR="00000000" w:rsidRPr="00000000">
              <w:rPr>
                <w:color w:val="1155cc"/>
                <w:u w:val="single"/>
                <w:rtl w:val="0"/>
              </w:rPr>
              <w:t xml:space="preserve">%01000 = PWM triangle</w:t>
            </w:r>
          </w:hyperlink>
          <w:r w:rsidDel="00000000" w:rsidR="00000000" w:rsidRPr="00000000">
            <w:rPr>
              <w:rtl w:val="0"/>
            </w:rPr>
          </w:r>
        </w:p>
        <w:p w:rsidR="00000000" w:rsidDel="00000000" w:rsidP="00000000" w:rsidRDefault="00000000" w:rsidRPr="00000000" w14:paraId="000000D4">
          <w:pPr>
            <w:pageBreakBefore w:val="0"/>
            <w:spacing w:before="60" w:line="240" w:lineRule="auto"/>
            <w:ind w:left="720" w:firstLine="0"/>
            <w:rPr>
              <w:color w:val="1155cc"/>
              <w:u w:val="single"/>
            </w:rPr>
          </w:pPr>
          <w:hyperlink w:anchor="_jntx1eqvob1e">
            <w:r w:rsidDel="00000000" w:rsidR="00000000" w:rsidRPr="00000000">
              <w:rPr>
                <w:color w:val="1155cc"/>
                <w:u w:val="single"/>
                <w:rtl w:val="0"/>
              </w:rPr>
              <w:t xml:space="preserve">%01001 = PWM sawtooth</w:t>
            </w:r>
          </w:hyperlink>
          <w:r w:rsidDel="00000000" w:rsidR="00000000" w:rsidRPr="00000000">
            <w:rPr>
              <w:rtl w:val="0"/>
            </w:rPr>
          </w:r>
        </w:p>
        <w:p w:rsidR="00000000" w:rsidDel="00000000" w:rsidP="00000000" w:rsidRDefault="00000000" w:rsidRPr="00000000" w14:paraId="000000D5">
          <w:pPr>
            <w:pageBreakBefore w:val="0"/>
            <w:spacing w:before="60" w:line="240" w:lineRule="auto"/>
            <w:ind w:left="720" w:firstLine="0"/>
            <w:rPr>
              <w:color w:val="1155cc"/>
              <w:u w:val="single"/>
            </w:rPr>
          </w:pPr>
          <w:hyperlink w:anchor="_nb3tj4pl85da">
            <w:r w:rsidDel="00000000" w:rsidR="00000000" w:rsidRPr="00000000">
              <w:rPr>
                <w:color w:val="1155cc"/>
                <w:u w:val="single"/>
                <w:rtl w:val="0"/>
              </w:rPr>
              <w:t xml:space="preserve">%01010 = PWM switch-mode power supply with voltage and current feedback</w:t>
            </w:r>
          </w:hyperlink>
          <w:r w:rsidDel="00000000" w:rsidR="00000000" w:rsidRPr="00000000">
            <w:rPr>
              <w:rtl w:val="0"/>
            </w:rPr>
          </w:r>
        </w:p>
        <w:p w:rsidR="00000000" w:rsidDel="00000000" w:rsidP="00000000" w:rsidRDefault="00000000" w:rsidRPr="00000000" w14:paraId="000000D6">
          <w:pPr>
            <w:pageBreakBefore w:val="0"/>
            <w:spacing w:before="60" w:line="240" w:lineRule="auto"/>
            <w:ind w:left="720" w:firstLine="0"/>
            <w:rPr>
              <w:color w:val="1155cc"/>
              <w:u w:val="single"/>
            </w:rPr>
          </w:pPr>
          <w:hyperlink w:anchor="_aemvih5h1jl7">
            <w:r w:rsidDel="00000000" w:rsidR="00000000" w:rsidRPr="00000000">
              <w:rPr>
                <w:color w:val="1155cc"/>
                <w:u w:val="single"/>
                <w:rtl w:val="0"/>
              </w:rPr>
              <w:t xml:space="preserve">%01011 = A/B-input quadrature encoder</w:t>
            </w:r>
          </w:hyperlink>
          <w:r w:rsidDel="00000000" w:rsidR="00000000" w:rsidRPr="00000000">
            <w:rPr>
              <w:rtl w:val="0"/>
            </w:rPr>
          </w:r>
        </w:p>
        <w:p w:rsidR="00000000" w:rsidDel="00000000" w:rsidP="00000000" w:rsidRDefault="00000000" w:rsidRPr="00000000" w14:paraId="000000D7">
          <w:pPr>
            <w:pageBreakBefore w:val="0"/>
            <w:spacing w:before="60" w:line="240" w:lineRule="auto"/>
            <w:ind w:left="720" w:firstLine="0"/>
            <w:rPr>
              <w:color w:val="1155cc"/>
              <w:u w:val="single"/>
            </w:rPr>
          </w:pPr>
          <w:hyperlink w:anchor="_gsqy3j9x5nj9">
            <w:r w:rsidDel="00000000" w:rsidR="00000000" w:rsidRPr="00000000">
              <w:rPr>
                <w:color w:val="1155cc"/>
                <w:u w:val="single"/>
                <w:rtl w:val="0"/>
              </w:rPr>
              <w:t xml:space="preserve">%01100 = Count A-input positive edges when B-input is high</w:t>
            </w:r>
          </w:hyperlink>
          <w:r w:rsidDel="00000000" w:rsidR="00000000" w:rsidRPr="00000000">
            <w:rPr>
              <w:rtl w:val="0"/>
            </w:rPr>
          </w:r>
        </w:p>
        <w:p w:rsidR="00000000" w:rsidDel="00000000" w:rsidP="00000000" w:rsidRDefault="00000000" w:rsidRPr="00000000" w14:paraId="000000D8">
          <w:pPr>
            <w:pageBreakBefore w:val="0"/>
            <w:spacing w:before="60" w:line="240" w:lineRule="auto"/>
            <w:ind w:left="720" w:firstLine="0"/>
            <w:rPr>
              <w:color w:val="1155cc"/>
              <w:u w:val="single"/>
            </w:rPr>
          </w:pPr>
          <w:hyperlink w:anchor="_6snydnuaes4">
            <w:r w:rsidDel="00000000" w:rsidR="00000000" w:rsidRPr="00000000">
              <w:rPr>
                <w:color w:val="1155cc"/>
                <w:u w:val="single"/>
                <w:rtl w:val="0"/>
              </w:rPr>
              <w:t xml:space="preserve">%01101 = Accumulate A-input positive edges with B-input supplying increment (B=1) or decrement (B=0)</w:t>
            </w:r>
          </w:hyperlink>
          <w:r w:rsidDel="00000000" w:rsidR="00000000" w:rsidRPr="00000000">
            <w:rPr>
              <w:rtl w:val="0"/>
            </w:rPr>
          </w:r>
        </w:p>
        <w:p w:rsidR="00000000" w:rsidDel="00000000" w:rsidP="00000000" w:rsidRDefault="00000000" w:rsidRPr="00000000" w14:paraId="000000D9">
          <w:pPr>
            <w:pageBreakBefore w:val="0"/>
            <w:spacing w:before="60" w:line="240" w:lineRule="auto"/>
            <w:ind w:left="720" w:firstLine="0"/>
            <w:rPr>
              <w:color w:val="1155cc"/>
              <w:u w:val="single"/>
            </w:rPr>
          </w:pPr>
          <w:hyperlink w:anchor="_xqpil26s4zad">
            <w:r w:rsidDel="00000000" w:rsidR="00000000" w:rsidRPr="00000000">
              <w:rPr>
                <w:color w:val="1155cc"/>
                <w:u w:val="single"/>
                <w:rtl w:val="0"/>
              </w:rPr>
              <w:t xml:space="preserve">%01110 AND !Y[0] = Count A-input positive edges</w:t>
            </w:r>
          </w:hyperlink>
          <w:r w:rsidDel="00000000" w:rsidR="00000000" w:rsidRPr="00000000">
            <w:rPr>
              <w:rtl w:val="0"/>
            </w:rPr>
          </w:r>
        </w:p>
        <w:p w:rsidR="00000000" w:rsidDel="00000000" w:rsidP="00000000" w:rsidRDefault="00000000" w:rsidRPr="00000000" w14:paraId="000000DA">
          <w:pPr>
            <w:pageBreakBefore w:val="0"/>
            <w:spacing w:before="60" w:line="240" w:lineRule="auto"/>
            <w:ind w:left="720" w:firstLine="0"/>
            <w:rPr>
              <w:color w:val="1155cc"/>
              <w:u w:val="single"/>
            </w:rPr>
          </w:pPr>
          <w:hyperlink w:anchor="_f3eyq74qvwd4">
            <w:r w:rsidDel="00000000" w:rsidR="00000000" w:rsidRPr="00000000">
              <w:rPr>
                <w:color w:val="1155cc"/>
                <w:u w:val="single"/>
                <w:rtl w:val="0"/>
              </w:rPr>
              <w:t xml:space="preserve">%01110 AND Y[0] = Increment on A-input positive edge and decrement on B-input positive edge</w:t>
            </w:r>
          </w:hyperlink>
          <w:r w:rsidDel="00000000" w:rsidR="00000000" w:rsidRPr="00000000">
            <w:rPr>
              <w:rtl w:val="0"/>
            </w:rPr>
          </w:r>
        </w:p>
        <w:p w:rsidR="00000000" w:rsidDel="00000000" w:rsidP="00000000" w:rsidRDefault="00000000" w:rsidRPr="00000000" w14:paraId="000000DB">
          <w:pPr>
            <w:pageBreakBefore w:val="0"/>
            <w:spacing w:before="60" w:line="240" w:lineRule="auto"/>
            <w:ind w:left="720" w:firstLine="0"/>
            <w:rPr>
              <w:color w:val="1155cc"/>
              <w:u w:val="single"/>
            </w:rPr>
          </w:pPr>
          <w:hyperlink w:anchor="_gvzvcvn2rziv">
            <w:r w:rsidDel="00000000" w:rsidR="00000000" w:rsidRPr="00000000">
              <w:rPr>
                <w:color w:val="1155cc"/>
                <w:u w:val="single"/>
                <w:rtl w:val="0"/>
              </w:rPr>
              <w:t xml:space="preserve">%01111 AND !Y[0] = Count A-input highs</w:t>
            </w:r>
          </w:hyperlink>
          <w:r w:rsidDel="00000000" w:rsidR="00000000" w:rsidRPr="00000000">
            <w:rPr>
              <w:rtl w:val="0"/>
            </w:rPr>
          </w:r>
        </w:p>
        <w:p w:rsidR="00000000" w:rsidDel="00000000" w:rsidP="00000000" w:rsidRDefault="00000000" w:rsidRPr="00000000" w14:paraId="000000DC">
          <w:pPr>
            <w:pageBreakBefore w:val="0"/>
            <w:spacing w:before="60" w:line="240" w:lineRule="auto"/>
            <w:ind w:left="720" w:firstLine="0"/>
            <w:rPr>
              <w:color w:val="1155cc"/>
              <w:u w:val="single"/>
            </w:rPr>
          </w:pPr>
          <w:hyperlink w:anchor="_9fgnwac9mufo">
            <w:r w:rsidDel="00000000" w:rsidR="00000000" w:rsidRPr="00000000">
              <w:rPr>
                <w:color w:val="1155cc"/>
                <w:u w:val="single"/>
                <w:rtl w:val="0"/>
              </w:rPr>
              <w:t xml:space="preserve">%01111 AND Y[0] = Increment on A-input high and decrement on B-input high</w:t>
            </w:r>
          </w:hyperlink>
          <w:r w:rsidDel="00000000" w:rsidR="00000000" w:rsidRPr="00000000">
            <w:rPr>
              <w:rtl w:val="0"/>
            </w:rPr>
          </w:r>
        </w:p>
        <w:p w:rsidR="00000000" w:rsidDel="00000000" w:rsidP="00000000" w:rsidRDefault="00000000" w:rsidRPr="00000000" w14:paraId="000000DD">
          <w:pPr>
            <w:pageBreakBefore w:val="0"/>
            <w:spacing w:before="60" w:line="240" w:lineRule="auto"/>
            <w:ind w:left="720" w:firstLine="0"/>
            <w:rPr>
              <w:color w:val="1155cc"/>
              <w:u w:val="single"/>
            </w:rPr>
          </w:pPr>
          <w:hyperlink w:anchor="_juob08fzdofz">
            <w:r w:rsidDel="00000000" w:rsidR="00000000" w:rsidRPr="00000000">
              <w:rPr>
                <w:color w:val="1155cc"/>
                <w:u w:val="single"/>
                <w:rtl w:val="0"/>
              </w:rPr>
              <w:t xml:space="preserve">%10000 = Time A-input states</w:t>
            </w:r>
          </w:hyperlink>
          <w:r w:rsidDel="00000000" w:rsidR="00000000" w:rsidRPr="00000000">
            <w:rPr>
              <w:rtl w:val="0"/>
            </w:rPr>
          </w:r>
        </w:p>
        <w:p w:rsidR="00000000" w:rsidDel="00000000" w:rsidP="00000000" w:rsidRDefault="00000000" w:rsidRPr="00000000" w14:paraId="000000DE">
          <w:pPr>
            <w:pageBreakBefore w:val="0"/>
            <w:spacing w:before="60" w:line="240" w:lineRule="auto"/>
            <w:ind w:left="720" w:firstLine="0"/>
            <w:rPr>
              <w:color w:val="1155cc"/>
              <w:u w:val="single"/>
            </w:rPr>
          </w:pPr>
          <w:hyperlink w:anchor="_w5o0riqu39c9">
            <w:r w:rsidDel="00000000" w:rsidR="00000000" w:rsidRPr="00000000">
              <w:rPr>
                <w:color w:val="1155cc"/>
                <w:u w:val="single"/>
                <w:rtl w:val="0"/>
              </w:rPr>
              <w:t xml:space="preserve">%10001 = Time A-input high states</w:t>
            </w:r>
          </w:hyperlink>
          <w:r w:rsidDel="00000000" w:rsidR="00000000" w:rsidRPr="00000000">
            <w:rPr>
              <w:rtl w:val="0"/>
            </w:rPr>
          </w:r>
        </w:p>
        <w:p w:rsidR="00000000" w:rsidDel="00000000" w:rsidP="00000000" w:rsidRDefault="00000000" w:rsidRPr="00000000" w14:paraId="000000DF">
          <w:pPr>
            <w:pageBreakBefore w:val="0"/>
            <w:spacing w:before="60" w:line="240" w:lineRule="auto"/>
            <w:ind w:left="720" w:firstLine="0"/>
            <w:rPr>
              <w:color w:val="1155cc"/>
              <w:u w:val="single"/>
            </w:rPr>
          </w:pPr>
          <w:hyperlink w:anchor="_as4o0m5znari">
            <w:r w:rsidDel="00000000" w:rsidR="00000000" w:rsidRPr="00000000">
              <w:rPr>
                <w:color w:val="1155cc"/>
                <w:u w:val="single"/>
                <w:rtl w:val="0"/>
              </w:rPr>
              <w:t xml:space="preserve">%10010 AND !Y[2] = Time X A-input highs/rises/edges</w:t>
            </w:r>
          </w:hyperlink>
          <w:r w:rsidDel="00000000" w:rsidR="00000000" w:rsidRPr="00000000">
            <w:rPr>
              <w:rtl w:val="0"/>
            </w:rPr>
          </w:r>
        </w:p>
        <w:p w:rsidR="00000000" w:rsidDel="00000000" w:rsidP="00000000" w:rsidRDefault="00000000" w:rsidRPr="00000000" w14:paraId="000000E0">
          <w:pPr>
            <w:pageBreakBefore w:val="0"/>
            <w:spacing w:before="60" w:line="240" w:lineRule="auto"/>
            <w:ind w:left="720" w:firstLine="0"/>
            <w:rPr>
              <w:color w:val="1155cc"/>
              <w:u w:val="single"/>
            </w:rPr>
          </w:pPr>
          <w:hyperlink w:anchor="_cojpoo2e4088">
            <w:r w:rsidDel="00000000" w:rsidR="00000000" w:rsidRPr="00000000">
              <w:rPr>
                <w:color w:val="1155cc"/>
                <w:u w:val="single"/>
                <w:rtl w:val="0"/>
              </w:rPr>
              <w:t xml:space="preserve">%10010 AND Y[2] = Timeout on X clocks of missing A-input high/rise/edge</w:t>
            </w:r>
          </w:hyperlink>
          <w:r w:rsidDel="00000000" w:rsidR="00000000" w:rsidRPr="00000000">
            <w:rPr>
              <w:rtl w:val="0"/>
            </w:rPr>
          </w:r>
        </w:p>
        <w:p w:rsidR="00000000" w:rsidDel="00000000" w:rsidP="00000000" w:rsidRDefault="00000000" w:rsidRPr="00000000" w14:paraId="000000E1">
          <w:pPr>
            <w:pageBreakBefore w:val="0"/>
            <w:spacing w:before="60" w:line="240" w:lineRule="auto"/>
            <w:ind w:left="720" w:firstLine="0"/>
            <w:rPr>
              <w:color w:val="1155cc"/>
              <w:u w:val="single"/>
            </w:rPr>
          </w:pPr>
          <w:hyperlink w:anchor="_kehxr4fuyzqg">
            <w:r w:rsidDel="00000000" w:rsidR="00000000" w:rsidRPr="00000000">
              <w:rPr>
                <w:color w:val="1155cc"/>
                <w:u w:val="single"/>
                <w:rtl w:val="0"/>
              </w:rPr>
              <w:t xml:space="preserve">%10011 = For X periods, count time</w:t>
            </w:r>
          </w:hyperlink>
          <w:r w:rsidDel="00000000" w:rsidR="00000000" w:rsidRPr="00000000">
            <w:rPr>
              <w:rtl w:val="0"/>
            </w:rPr>
          </w:r>
        </w:p>
        <w:p w:rsidR="00000000" w:rsidDel="00000000" w:rsidP="00000000" w:rsidRDefault="00000000" w:rsidRPr="00000000" w14:paraId="000000E2">
          <w:pPr>
            <w:pageBreakBefore w:val="0"/>
            <w:spacing w:before="60" w:line="240" w:lineRule="auto"/>
            <w:ind w:left="720" w:firstLine="0"/>
            <w:rPr>
              <w:color w:val="1155cc"/>
              <w:u w:val="single"/>
            </w:rPr>
          </w:pPr>
          <w:hyperlink w:anchor="_yd1s27m34rbr">
            <w:r w:rsidDel="00000000" w:rsidR="00000000" w:rsidRPr="00000000">
              <w:rPr>
                <w:color w:val="1155cc"/>
                <w:u w:val="single"/>
                <w:rtl w:val="0"/>
              </w:rPr>
              <w:t xml:space="preserve">%10100 = For X periods, count states</w:t>
            </w:r>
          </w:hyperlink>
          <w:r w:rsidDel="00000000" w:rsidR="00000000" w:rsidRPr="00000000">
            <w:rPr>
              <w:rtl w:val="0"/>
            </w:rPr>
          </w:r>
        </w:p>
        <w:p w:rsidR="00000000" w:rsidDel="00000000" w:rsidP="00000000" w:rsidRDefault="00000000" w:rsidRPr="00000000" w14:paraId="000000E3">
          <w:pPr>
            <w:pageBreakBefore w:val="0"/>
            <w:spacing w:before="60" w:line="240" w:lineRule="auto"/>
            <w:ind w:left="720" w:firstLine="0"/>
            <w:rPr>
              <w:color w:val="1155cc"/>
              <w:u w:val="single"/>
            </w:rPr>
          </w:pPr>
          <w:hyperlink w:anchor="_nxzj0wcwewo">
            <w:r w:rsidDel="00000000" w:rsidR="00000000" w:rsidRPr="00000000">
              <w:rPr>
                <w:color w:val="1155cc"/>
                <w:u w:val="single"/>
                <w:rtl w:val="0"/>
              </w:rPr>
              <w:t xml:space="preserve">%10101 = For periods in X+ clock cycles, count time</w:t>
            </w:r>
          </w:hyperlink>
          <w:r w:rsidDel="00000000" w:rsidR="00000000" w:rsidRPr="00000000">
            <w:rPr>
              <w:rtl w:val="0"/>
            </w:rPr>
          </w:r>
        </w:p>
        <w:p w:rsidR="00000000" w:rsidDel="00000000" w:rsidP="00000000" w:rsidRDefault="00000000" w:rsidRPr="00000000" w14:paraId="000000E4">
          <w:pPr>
            <w:pageBreakBefore w:val="0"/>
            <w:spacing w:before="60" w:line="240" w:lineRule="auto"/>
            <w:ind w:left="720" w:firstLine="0"/>
            <w:rPr>
              <w:color w:val="1155cc"/>
              <w:u w:val="single"/>
            </w:rPr>
          </w:pPr>
          <w:hyperlink w:anchor="_omf1afd5mkal">
            <w:r w:rsidDel="00000000" w:rsidR="00000000" w:rsidRPr="00000000">
              <w:rPr>
                <w:color w:val="1155cc"/>
                <w:u w:val="single"/>
                <w:rtl w:val="0"/>
              </w:rPr>
              <w:t xml:space="preserve">%10110 = For periods in X+ clock cycles, count states</w:t>
            </w:r>
          </w:hyperlink>
          <w:r w:rsidDel="00000000" w:rsidR="00000000" w:rsidRPr="00000000">
            <w:rPr>
              <w:rtl w:val="0"/>
            </w:rPr>
          </w:r>
        </w:p>
        <w:p w:rsidR="00000000" w:rsidDel="00000000" w:rsidP="00000000" w:rsidRDefault="00000000" w:rsidRPr="00000000" w14:paraId="000000E5">
          <w:pPr>
            <w:pageBreakBefore w:val="0"/>
            <w:spacing w:before="60" w:line="240" w:lineRule="auto"/>
            <w:ind w:left="720" w:firstLine="0"/>
            <w:rPr>
              <w:color w:val="1155cc"/>
              <w:u w:val="single"/>
            </w:rPr>
          </w:pPr>
          <w:hyperlink w:anchor="_qys4swmb27b">
            <w:r w:rsidDel="00000000" w:rsidR="00000000" w:rsidRPr="00000000">
              <w:rPr>
                <w:color w:val="1155cc"/>
                <w:u w:val="single"/>
                <w:rtl w:val="0"/>
              </w:rPr>
              <w:t xml:space="preserve">%10111 = For periods in X+ clock cycles, count periods</w:t>
            </w:r>
          </w:hyperlink>
          <w:r w:rsidDel="00000000" w:rsidR="00000000" w:rsidRPr="00000000">
            <w:rPr>
              <w:rtl w:val="0"/>
            </w:rPr>
          </w:r>
        </w:p>
        <w:p w:rsidR="00000000" w:rsidDel="00000000" w:rsidP="00000000" w:rsidRDefault="00000000" w:rsidRPr="00000000" w14:paraId="000000E6">
          <w:pPr>
            <w:pageBreakBefore w:val="0"/>
            <w:spacing w:before="60" w:line="240" w:lineRule="auto"/>
            <w:ind w:left="720" w:firstLine="0"/>
            <w:rPr>
              <w:color w:val="1155cc"/>
              <w:u w:val="single"/>
            </w:rPr>
          </w:pPr>
          <w:hyperlink w:anchor="_owm6h3wgdp72">
            <w:r w:rsidDel="00000000" w:rsidR="00000000" w:rsidRPr="00000000">
              <w:rPr>
                <w:color w:val="1155cc"/>
                <w:u w:val="single"/>
                <w:rtl w:val="0"/>
              </w:rPr>
              <w:t xml:space="preserve">%11000 = ADC sample/filter/capture, internally clocked</w:t>
            </w:r>
          </w:hyperlink>
          <w:r w:rsidDel="00000000" w:rsidR="00000000" w:rsidRPr="00000000">
            <w:rPr>
              <w:rtl w:val="0"/>
            </w:rPr>
          </w:r>
        </w:p>
        <w:p w:rsidR="00000000" w:rsidDel="00000000" w:rsidP="00000000" w:rsidRDefault="00000000" w:rsidRPr="00000000" w14:paraId="000000E7">
          <w:pPr>
            <w:pageBreakBefore w:val="0"/>
            <w:spacing w:before="60" w:line="240" w:lineRule="auto"/>
            <w:ind w:left="720" w:firstLine="0"/>
            <w:rPr>
              <w:color w:val="1155cc"/>
              <w:u w:val="single"/>
            </w:rPr>
          </w:pPr>
          <w:hyperlink w:anchor="_583eaakkvf1j">
            <w:r w:rsidDel="00000000" w:rsidR="00000000" w:rsidRPr="00000000">
              <w:rPr>
                <w:color w:val="1155cc"/>
                <w:u w:val="single"/>
                <w:rtl w:val="0"/>
              </w:rPr>
              <w:t xml:space="preserve">%11001 = ADC sample/filter/capture, externally clocked</w:t>
            </w:r>
          </w:hyperlink>
          <w:r w:rsidDel="00000000" w:rsidR="00000000" w:rsidRPr="00000000">
            <w:rPr>
              <w:rtl w:val="0"/>
            </w:rPr>
          </w:r>
        </w:p>
        <w:p w:rsidR="00000000" w:rsidDel="00000000" w:rsidP="00000000" w:rsidRDefault="00000000" w:rsidRPr="00000000" w14:paraId="000000E8">
          <w:pPr>
            <w:pageBreakBefore w:val="0"/>
            <w:spacing w:before="60" w:line="240" w:lineRule="auto"/>
            <w:ind w:left="1080" w:firstLine="0"/>
            <w:rPr>
              <w:color w:val="1155cc"/>
              <w:u w:val="single"/>
            </w:rPr>
          </w:pPr>
          <w:hyperlink w:anchor="_lleuyx3lxxet">
            <w:r w:rsidDel="00000000" w:rsidR="00000000" w:rsidRPr="00000000">
              <w:rPr>
                <w:color w:val="1155cc"/>
                <w:u w:val="single"/>
                <w:rtl w:val="0"/>
              </w:rPr>
              <w:t xml:space="preserve">About SINC2 and SINC3 filtering</w:t>
            </w:r>
          </w:hyperlink>
          <w:r w:rsidDel="00000000" w:rsidR="00000000" w:rsidRPr="00000000">
            <w:rPr>
              <w:rtl w:val="0"/>
            </w:rPr>
          </w:r>
        </w:p>
        <w:p w:rsidR="00000000" w:rsidDel="00000000" w:rsidP="00000000" w:rsidRDefault="00000000" w:rsidRPr="00000000" w14:paraId="000000E9">
          <w:pPr>
            <w:pageBreakBefore w:val="0"/>
            <w:spacing w:before="60" w:line="240" w:lineRule="auto"/>
            <w:ind w:left="1080" w:firstLine="0"/>
            <w:rPr>
              <w:color w:val="1155cc"/>
              <w:u w:val="single"/>
            </w:rPr>
          </w:pPr>
          <w:hyperlink w:anchor="_3aif7i997trh">
            <w:r w:rsidDel="00000000" w:rsidR="00000000" w:rsidRPr="00000000">
              <w:rPr>
                <w:color w:val="1155cc"/>
                <w:u w:val="single"/>
                <w:rtl w:val="0"/>
              </w:rPr>
              <w:t xml:space="preserve">SINC2 Sampling Mode (%00)</w:t>
            </w:r>
          </w:hyperlink>
          <w:r w:rsidDel="00000000" w:rsidR="00000000" w:rsidRPr="00000000">
            <w:rPr>
              <w:rtl w:val="0"/>
            </w:rPr>
          </w:r>
        </w:p>
        <w:p w:rsidR="00000000" w:rsidDel="00000000" w:rsidP="00000000" w:rsidRDefault="00000000" w:rsidRPr="00000000" w14:paraId="000000EA">
          <w:pPr>
            <w:pageBreakBefore w:val="0"/>
            <w:spacing w:before="60" w:line="240" w:lineRule="auto"/>
            <w:ind w:left="1080" w:firstLine="0"/>
            <w:rPr>
              <w:color w:val="1155cc"/>
              <w:u w:val="single"/>
            </w:rPr>
          </w:pPr>
          <w:hyperlink w:anchor="_napxp5xl9xfm">
            <w:r w:rsidDel="00000000" w:rsidR="00000000" w:rsidRPr="00000000">
              <w:rPr>
                <w:color w:val="1155cc"/>
                <w:u w:val="single"/>
                <w:rtl w:val="0"/>
              </w:rPr>
              <w:t xml:space="preserve">SINC3 Filtering Mode (%10)</w:t>
            </w:r>
          </w:hyperlink>
          <w:r w:rsidDel="00000000" w:rsidR="00000000" w:rsidRPr="00000000">
            <w:rPr>
              <w:rtl w:val="0"/>
            </w:rPr>
          </w:r>
        </w:p>
        <w:p w:rsidR="00000000" w:rsidDel="00000000" w:rsidP="00000000" w:rsidRDefault="00000000" w:rsidRPr="00000000" w14:paraId="000000EB">
          <w:pPr>
            <w:pageBreakBefore w:val="0"/>
            <w:spacing w:before="60" w:line="240" w:lineRule="auto"/>
            <w:ind w:left="1080" w:firstLine="0"/>
            <w:rPr>
              <w:color w:val="1155cc"/>
              <w:u w:val="single"/>
            </w:rPr>
          </w:pPr>
          <w:hyperlink w:anchor="_cjqi19ryah3h">
            <w:r w:rsidDel="00000000" w:rsidR="00000000" w:rsidRPr="00000000">
              <w:rPr>
                <w:color w:val="1155cc"/>
                <w:u w:val="single"/>
                <w:rtl w:val="0"/>
              </w:rPr>
              <w:t xml:space="preserve">Bitstream Capturing Mode (%11)</w:t>
            </w:r>
          </w:hyperlink>
          <w:r w:rsidDel="00000000" w:rsidR="00000000" w:rsidRPr="00000000">
            <w:rPr>
              <w:rtl w:val="0"/>
            </w:rPr>
          </w:r>
        </w:p>
        <w:p w:rsidR="00000000" w:rsidDel="00000000" w:rsidP="00000000" w:rsidRDefault="00000000" w:rsidRPr="00000000" w14:paraId="000000EC">
          <w:pPr>
            <w:pageBreakBefore w:val="0"/>
            <w:spacing w:before="60" w:line="240" w:lineRule="auto"/>
            <w:ind w:left="720" w:firstLine="0"/>
            <w:rPr>
              <w:color w:val="1155cc"/>
              <w:u w:val="single"/>
            </w:rPr>
          </w:pPr>
          <w:hyperlink w:anchor="_acujxi62ktv2">
            <w:r w:rsidDel="00000000" w:rsidR="00000000" w:rsidRPr="00000000">
              <w:rPr>
                <w:color w:val="1155cc"/>
                <w:u w:val="single"/>
                <w:rtl w:val="0"/>
              </w:rPr>
              <w:t xml:space="preserve">%11010 = ADC Scope with Trigger</w:t>
            </w:r>
          </w:hyperlink>
          <w:r w:rsidDel="00000000" w:rsidR="00000000" w:rsidRPr="00000000">
            <w:rPr>
              <w:rtl w:val="0"/>
            </w:rPr>
          </w:r>
        </w:p>
        <w:p w:rsidR="00000000" w:rsidDel="00000000" w:rsidP="00000000" w:rsidRDefault="00000000" w:rsidRPr="00000000" w14:paraId="000000ED">
          <w:pPr>
            <w:pageBreakBefore w:val="0"/>
            <w:spacing w:before="60" w:line="240" w:lineRule="auto"/>
            <w:ind w:left="1080" w:firstLine="0"/>
            <w:rPr>
              <w:color w:val="1155cc"/>
              <w:u w:val="single"/>
            </w:rPr>
          </w:pPr>
          <w:hyperlink w:anchor="_9g7feeqe410y">
            <w:r w:rsidDel="00000000" w:rsidR="00000000" w:rsidRPr="00000000">
              <w:rPr>
                <w:color w:val="1155cc"/>
                <w:u w:val="single"/>
                <w:rtl w:val="0"/>
              </w:rPr>
              <w:t xml:space="preserve">SCOPE Data Pipe</w:t>
            </w:r>
          </w:hyperlink>
          <w:r w:rsidDel="00000000" w:rsidR="00000000" w:rsidRPr="00000000">
            <w:rPr>
              <w:rtl w:val="0"/>
            </w:rPr>
          </w:r>
        </w:p>
        <w:p w:rsidR="00000000" w:rsidDel="00000000" w:rsidP="00000000" w:rsidRDefault="00000000" w:rsidRPr="00000000" w14:paraId="000000EE">
          <w:pPr>
            <w:pageBreakBefore w:val="0"/>
            <w:spacing w:before="60" w:line="240" w:lineRule="auto"/>
            <w:ind w:left="720" w:firstLine="0"/>
            <w:rPr>
              <w:color w:val="1155cc"/>
              <w:u w:val="single"/>
            </w:rPr>
          </w:pPr>
          <w:hyperlink w:anchor="_131epct6g3kf">
            <w:r w:rsidDel="00000000" w:rsidR="00000000" w:rsidRPr="00000000">
              <w:rPr>
                <w:color w:val="1155cc"/>
                <w:u w:val="single"/>
                <w:rtl w:val="0"/>
              </w:rPr>
              <w:t xml:space="preserve">%11011 = USB host/device</w:t>
            </w:r>
          </w:hyperlink>
          <w:r w:rsidDel="00000000" w:rsidR="00000000" w:rsidRPr="00000000">
            <w:rPr>
              <w:rtl w:val="0"/>
            </w:rPr>
          </w:r>
        </w:p>
        <w:p w:rsidR="00000000" w:rsidDel="00000000" w:rsidP="00000000" w:rsidRDefault="00000000" w:rsidRPr="00000000" w14:paraId="000000EF">
          <w:pPr>
            <w:pageBreakBefore w:val="0"/>
            <w:spacing w:before="60" w:line="240" w:lineRule="auto"/>
            <w:ind w:left="720" w:firstLine="0"/>
            <w:rPr>
              <w:color w:val="1155cc"/>
              <w:u w:val="single"/>
            </w:rPr>
          </w:pPr>
          <w:hyperlink w:anchor="_7falhlz4o6">
            <w:r w:rsidDel="00000000" w:rsidR="00000000" w:rsidRPr="00000000">
              <w:rPr>
                <w:color w:val="1155cc"/>
                <w:u w:val="single"/>
                <w:rtl w:val="0"/>
              </w:rPr>
              <w:t xml:space="preserve">%11100 = synchronous serial transmit</w:t>
            </w:r>
          </w:hyperlink>
          <w:r w:rsidDel="00000000" w:rsidR="00000000" w:rsidRPr="00000000">
            <w:rPr>
              <w:rtl w:val="0"/>
            </w:rPr>
          </w:r>
        </w:p>
        <w:p w:rsidR="00000000" w:rsidDel="00000000" w:rsidP="00000000" w:rsidRDefault="00000000" w:rsidRPr="00000000" w14:paraId="000000F0">
          <w:pPr>
            <w:pageBreakBefore w:val="0"/>
            <w:spacing w:before="60" w:line="240" w:lineRule="auto"/>
            <w:ind w:left="720" w:firstLine="0"/>
            <w:rPr>
              <w:color w:val="1155cc"/>
              <w:u w:val="single"/>
            </w:rPr>
          </w:pPr>
          <w:hyperlink w:anchor="_53grmlqytmbv">
            <w:r w:rsidDel="00000000" w:rsidR="00000000" w:rsidRPr="00000000">
              <w:rPr>
                <w:color w:val="1155cc"/>
                <w:u w:val="single"/>
                <w:rtl w:val="0"/>
              </w:rPr>
              <w:t xml:space="preserve">%11101 = synchronous serial receive</w:t>
            </w:r>
          </w:hyperlink>
          <w:r w:rsidDel="00000000" w:rsidR="00000000" w:rsidRPr="00000000">
            <w:rPr>
              <w:rtl w:val="0"/>
            </w:rPr>
          </w:r>
        </w:p>
        <w:p w:rsidR="00000000" w:rsidDel="00000000" w:rsidP="00000000" w:rsidRDefault="00000000" w:rsidRPr="00000000" w14:paraId="000000F1">
          <w:pPr>
            <w:pageBreakBefore w:val="0"/>
            <w:spacing w:before="60" w:line="240" w:lineRule="auto"/>
            <w:ind w:left="720" w:firstLine="0"/>
            <w:rPr>
              <w:color w:val="1155cc"/>
              <w:u w:val="single"/>
            </w:rPr>
          </w:pPr>
          <w:hyperlink w:anchor="_3q72olug4i20">
            <w:r w:rsidDel="00000000" w:rsidR="00000000" w:rsidRPr="00000000">
              <w:rPr>
                <w:color w:val="1155cc"/>
                <w:u w:val="single"/>
                <w:rtl w:val="0"/>
              </w:rPr>
              <w:t xml:space="preserve">%11110 = asynchronous serial transmit</w:t>
            </w:r>
          </w:hyperlink>
          <w:r w:rsidDel="00000000" w:rsidR="00000000" w:rsidRPr="00000000">
            <w:rPr>
              <w:rtl w:val="0"/>
            </w:rPr>
          </w:r>
        </w:p>
        <w:p w:rsidR="00000000" w:rsidDel="00000000" w:rsidP="00000000" w:rsidRDefault="00000000" w:rsidRPr="00000000" w14:paraId="000000F2">
          <w:pPr>
            <w:pageBreakBefore w:val="0"/>
            <w:spacing w:before="60" w:line="240" w:lineRule="auto"/>
            <w:ind w:left="720" w:firstLine="0"/>
            <w:rPr>
              <w:color w:val="1155cc"/>
              <w:u w:val="single"/>
            </w:rPr>
          </w:pPr>
          <w:hyperlink w:anchor="_u3qb49n4cdib">
            <w:r w:rsidDel="00000000" w:rsidR="00000000" w:rsidRPr="00000000">
              <w:rPr>
                <w:color w:val="1155cc"/>
                <w:u w:val="single"/>
                <w:rtl w:val="0"/>
              </w:rPr>
              <w:t xml:space="preserve">%11111 = asynchronous serial receive</w:t>
            </w:r>
          </w:hyperlink>
          <w:r w:rsidDel="00000000" w:rsidR="00000000" w:rsidRPr="00000000">
            <w:rPr>
              <w:rtl w:val="0"/>
            </w:rPr>
          </w:r>
        </w:p>
        <w:p w:rsidR="00000000" w:rsidDel="00000000" w:rsidP="00000000" w:rsidRDefault="00000000" w:rsidRPr="00000000" w14:paraId="000000F3">
          <w:pPr>
            <w:pageBreakBefore w:val="0"/>
            <w:spacing w:before="200" w:line="240" w:lineRule="auto"/>
            <w:ind w:left="0" w:firstLine="0"/>
            <w:rPr>
              <w:color w:val="1155cc"/>
              <w:u w:val="single"/>
            </w:rPr>
          </w:pPr>
          <w:hyperlink w:anchor="_obpa0biuuwax">
            <w:r w:rsidDel="00000000" w:rsidR="00000000" w:rsidRPr="00000000">
              <w:rPr>
                <w:color w:val="1155cc"/>
                <w:u w:val="single"/>
                <w:rtl w:val="0"/>
              </w:rPr>
              <w:t xml:space="preserve">BOOT PROCESS (needs more editing)</w:t>
            </w:r>
          </w:hyperlink>
          <w:r w:rsidDel="00000000" w:rsidR="00000000" w:rsidRPr="00000000">
            <w:rPr>
              <w:rtl w:val="0"/>
            </w:rPr>
          </w:r>
        </w:p>
        <w:p w:rsidR="00000000" w:rsidDel="00000000" w:rsidP="00000000" w:rsidRDefault="00000000" w:rsidRPr="00000000" w14:paraId="000000F4">
          <w:pPr>
            <w:pageBreakBefore w:val="0"/>
            <w:spacing w:before="60" w:line="240" w:lineRule="auto"/>
            <w:ind w:left="360" w:firstLine="0"/>
            <w:rPr>
              <w:color w:val="1155cc"/>
              <w:u w:val="single"/>
            </w:rPr>
          </w:pPr>
          <w:hyperlink w:anchor="_c06gpv9sjdsb">
            <w:r w:rsidDel="00000000" w:rsidR="00000000" w:rsidRPr="00000000">
              <w:rPr>
                <w:color w:val="1155cc"/>
                <w:u w:val="single"/>
                <w:rtl w:val="0"/>
              </w:rPr>
              <w:t xml:space="preserve">SERIAL LOADING PROTOCOL</w:t>
            </w:r>
          </w:hyperlink>
          <w:r w:rsidDel="00000000" w:rsidR="00000000" w:rsidRPr="00000000">
            <w:rPr>
              <w:rtl w:val="0"/>
            </w:rPr>
          </w:r>
        </w:p>
        <w:p w:rsidR="00000000" w:rsidDel="00000000" w:rsidP="00000000" w:rsidRDefault="00000000" w:rsidRPr="00000000" w14:paraId="000000F5">
          <w:pPr>
            <w:pageBreakBefore w:val="0"/>
            <w:spacing w:before="60" w:line="240" w:lineRule="auto"/>
            <w:ind w:left="720" w:firstLine="0"/>
            <w:rPr>
              <w:color w:val="1155cc"/>
              <w:u w:val="single"/>
            </w:rPr>
          </w:pPr>
          <w:hyperlink w:anchor="_rdzr1xq6na6m">
            <w:r w:rsidDel="00000000" w:rsidR="00000000" w:rsidRPr="00000000">
              <w:rPr>
                <w:color w:val="1155cc"/>
                <w:u w:val="single"/>
                <w:rtl w:val="0"/>
              </w:rPr>
              <w:t xml:space="preserve">Prop_Chk</w:t>
            </w:r>
          </w:hyperlink>
          <w:r w:rsidDel="00000000" w:rsidR="00000000" w:rsidRPr="00000000">
            <w:rPr>
              <w:rtl w:val="0"/>
            </w:rPr>
          </w:r>
        </w:p>
        <w:p w:rsidR="00000000" w:rsidDel="00000000" w:rsidP="00000000" w:rsidRDefault="00000000" w:rsidRPr="00000000" w14:paraId="000000F6">
          <w:pPr>
            <w:pageBreakBefore w:val="0"/>
            <w:spacing w:before="60" w:line="240" w:lineRule="auto"/>
            <w:ind w:left="720" w:firstLine="0"/>
            <w:rPr>
              <w:color w:val="1155cc"/>
              <w:u w:val="single"/>
            </w:rPr>
          </w:pPr>
          <w:hyperlink w:anchor="_zhlmnwyf49yj">
            <w:r w:rsidDel="00000000" w:rsidR="00000000" w:rsidRPr="00000000">
              <w:rPr>
                <w:color w:val="1155cc"/>
                <w:u w:val="single"/>
                <w:rtl w:val="0"/>
              </w:rPr>
              <w:t xml:space="preserve">Prop_Clk</w:t>
            </w:r>
          </w:hyperlink>
          <w:r w:rsidDel="00000000" w:rsidR="00000000" w:rsidRPr="00000000">
            <w:rPr>
              <w:rtl w:val="0"/>
            </w:rPr>
          </w:r>
        </w:p>
        <w:p w:rsidR="00000000" w:rsidDel="00000000" w:rsidP="00000000" w:rsidRDefault="00000000" w:rsidRPr="00000000" w14:paraId="000000F7">
          <w:pPr>
            <w:pageBreakBefore w:val="0"/>
            <w:spacing w:before="60" w:line="240" w:lineRule="auto"/>
            <w:ind w:left="1080" w:firstLine="0"/>
            <w:rPr>
              <w:color w:val="1155cc"/>
              <w:u w:val="single"/>
            </w:rPr>
          </w:pPr>
          <w:hyperlink w:anchor="_8ac9kifves9d">
            <w:r w:rsidDel="00000000" w:rsidR="00000000" w:rsidRPr="00000000">
              <w:rPr>
                <w:color w:val="1155cc"/>
                <w:u w:val="single"/>
                <w:rtl w:val="0"/>
              </w:rPr>
              <w:t xml:space="preserve">PLL Example</w:t>
            </w:r>
          </w:hyperlink>
          <w:r w:rsidDel="00000000" w:rsidR="00000000" w:rsidRPr="00000000">
            <w:rPr>
              <w:rtl w:val="0"/>
            </w:rPr>
          </w:r>
        </w:p>
        <w:p w:rsidR="00000000" w:rsidDel="00000000" w:rsidP="00000000" w:rsidRDefault="00000000" w:rsidRPr="00000000" w14:paraId="000000F8">
          <w:pPr>
            <w:pageBreakBefore w:val="0"/>
            <w:spacing w:before="60" w:line="240" w:lineRule="auto"/>
            <w:ind w:left="1080" w:firstLine="0"/>
            <w:rPr>
              <w:color w:val="1155cc"/>
              <w:u w:val="single"/>
            </w:rPr>
          </w:pPr>
          <w:hyperlink w:anchor="_bh4hc5ahuvxz">
            <w:r w:rsidDel="00000000" w:rsidR="00000000" w:rsidRPr="00000000">
              <w:rPr>
                <w:color w:val="1155cc"/>
                <w:u w:val="single"/>
                <w:rtl w:val="0"/>
              </w:rPr>
              <w:t xml:space="preserve">Reset to Boot Clock Configuration</w:t>
            </w:r>
          </w:hyperlink>
          <w:r w:rsidDel="00000000" w:rsidR="00000000" w:rsidRPr="00000000">
            <w:rPr>
              <w:rtl w:val="0"/>
            </w:rPr>
          </w:r>
        </w:p>
        <w:p w:rsidR="00000000" w:rsidDel="00000000" w:rsidP="00000000" w:rsidRDefault="00000000" w:rsidRPr="00000000" w14:paraId="000000F9">
          <w:pPr>
            <w:pageBreakBefore w:val="0"/>
            <w:spacing w:before="60" w:line="240" w:lineRule="auto"/>
            <w:ind w:left="720" w:firstLine="0"/>
            <w:rPr>
              <w:color w:val="1155cc"/>
              <w:u w:val="single"/>
            </w:rPr>
          </w:pPr>
          <w:hyperlink w:anchor="_f2uskv04bm4">
            <w:r w:rsidDel="00000000" w:rsidR="00000000" w:rsidRPr="00000000">
              <w:rPr>
                <w:color w:val="1155cc"/>
                <w:u w:val="single"/>
                <w:rtl w:val="0"/>
              </w:rPr>
              <w:t xml:space="preserve">Prop_Hex</w:t>
            </w:r>
          </w:hyperlink>
          <w:r w:rsidDel="00000000" w:rsidR="00000000" w:rsidRPr="00000000">
            <w:rPr>
              <w:rtl w:val="0"/>
            </w:rPr>
          </w:r>
        </w:p>
        <w:p w:rsidR="00000000" w:rsidDel="00000000" w:rsidP="00000000" w:rsidRDefault="00000000" w:rsidRPr="00000000" w14:paraId="000000FA">
          <w:pPr>
            <w:pageBreakBefore w:val="0"/>
            <w:spacing w:before="60" w:line="240" w:lineRule="auto"/>
            <w:ind w:left="720" w:firstLine="0"/>
            <w:rPr>
              <w:color w:val="1155cc"/>
              <w:u w:val="single"/>
            </w:rPr>
          </w:pPr>
          <w:hyperlink w:anchor="_r0z26ezhhtd4">
            <w:r w:rsidDel="00000000" w:rsidR="00000000" w:rsidRPr="00000000">
              <w:rPr>
                <w:color w:val="1155cc"/>
                <w:u w:val="single"/>
                <w:rtl w:val="0"/>
              </w:rPr>
              <w:t xml:space="preserve">Prop_Txt</w:t>
            </w:r>
          </w:hyperlink>
          <w:r w:rsidDel="00000000" w:rsidR="00000000" w:rsidRPr="00000000">
            <w:rPr>
              <w:rtl w:val="0"/>
            </w:rPr>
          </w:r>
        </w:p>
        <w:p w:rsidR="00000000" w:rsidDel="00000000" w:rsidP="00000000" w:rsidRDefault="00000000" w:rsidRPr="00000000" w14:paraId="000000FB">
          <w:pPr>
            <w:pageBreakBefore w:val="0"/>
            <w:spacing w:before="60" w:line="240" w:lineRule="auto"/>
            <w:ind w:left="720" w:firstLine="0"/>
            <w:rPr>
              <w:color w:val="1155cc"/>
              <w:u w:val="single"/>
            </w:rPr>
          </w:pPr>
          <w:hyperlink w:anchor="_dmvlrw2mdees">
            <w:r w:rsidDel="00000000" w:rsidR="00000000" w:rsidRPr="00000000">
              <w:rPr>
                <w:color w:val="1155cc"/>
                <w:u w:val="single"/>
                <w:rtl w:val="0"/>
              </w:rPr>
              <w:t xml:space="preserve">SUMMARY</w:t>
            </w:r>
          </w:hyperlink>
          <w:r w:rsidDel="00000000" w:rsidR="00000000" w:rsidRPr="00000000">
            <w:rPr>
              <w:rtl w:val="0"/>
            </w:rPr>
          </w:r>
        </w:p>
        <w:p w:rsidR="00000000" w:rsidDel="00000000" w:rsidP="00000000" w:rsidRDefault="00000000" w:rsidRPr="00000000" w14:paraId="000000FC">
          <w:pPr>
            <w:pageBreakBefore w:val="0"/>
            <w:spacing w:before="200" w:line="240" w:lineRule="auto"/>
            <w:ind w:left="0" w:firstLine="0"/>
            <w:rPr>
              <w:color w:val="1155cc"/>
              <w:u w:val="single"/>
            </w:rPr>
          </w:pPr>
          <w:hyperlink w:anchor="_em2rds3ngnl0">
            <w:r w:rsidDel="00000000" w:rsidR="00000000" w:rsidRPr="00000000">
              <w:rPr>
                <w:color w:val="1155cc"/>
                <w:u w:val="single"/>
                <w:rtl w:val="0"/>
              </w:rPr>
              <w:t xml:space="preserve">Assembly Language</w:t>
            </w:r>
          </w:hyperlink>
          <w:r w:rsidDel="00000000" w:rsidR="00000000" w:rsidRPr="00000000">
            <w:rPr>
              <w:rtl w:val="0"/>
            </w:rPr>
          </w:r>
        </w:p>
        <w:p w:rsidR="00000000" w:rsidDel="00000000" w:rsidP="00000000" w:rsidRDefault="00000000" w:rsidRPr="00000000" w14:paraId="000000FD">
          <w:pPr>
            <w:pageBreakBefore w:val="0"/>
            <w:spacing w:before="200" w:line="240" w:lineRule="auto"/>
            <w:ind w:left="0" w:firstLine="0"/>
            <w:rPr>
              <w:color w:val="1155cc"/>
              <w:u w:val="single"/>
            </w:rPr>
          </w:pPr>
          <w:hyperlink w:anchor="_2oor1jgn5uxl">
            <w:r w:rsidDel="00000000" w:rsidR="00000000" w:rsidRPr="00000000">
              <w:rPr>
                <w:color w:val="1155cc"/>
                <w:u w:val="single"/>
                <w:rtl w:val="0"/>
              </w:rPr>
              <w:t xml:space="preserve">Boot ROM / Debug ROM</w:t>
            </w:r>
          </w:hyperlink>
          <w:r w:rsidDel="00000000" w:rsidR="00000000" w:rsidRPr="00000000">
            <w:rPr>
              <w:rtl w:val="0"/>
            </w:rPr>
          </w:r>
        </w:p>
        <w:p w:rsidR="00000000" w:rsidDel="00000000" w:rsidP="00000000" w:rsidRDefault="00000000" w:rsidRPr="00000000" w14:paraId="000000FE">
          <w:pPr>
            <w:pageBreakBefore w:val="0"/>
            <w:spacing w:after="80" w:before="200" w:line="240" w:lineRule="auto"/>
            <w:ind w:left="0" w:firstLine="0"/>
            <w:rPr>
              <w:color w:val="1155cc"/>
              <w:u w:val="single"/>
            </w:rPr>
          </w:pPr>
          <w:hyperlink w:anchor="_5pb6jcvkt5ch">
            <w:r w:rsidDel="00000000" w:rsidR="00000000" w:rsidRPr="00000000">
              <w:rPr>
                <w:color w:val="1155cc"/>
                <w:u w:val="single"/>
                <w:rtl w:val="0"/>
              </w:rPr>
              <w:t xml:space="preserve">Packaging</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F">
      <w:pPr>
        <w:pageBreakBefore w:val="0"/>
        <w:rPr>
          <w:sz w:val="18"/>
          <w:szCs w:val="18"/>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tbl>
      <w:tblPr>
        <w:tblStyle w:val="Table2"/>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1980"/>
        <w:gridCol w:w="2415"/>
        <w:gridCol w:w="1755"/>
        <w:gridCol w:w="1980"/>
        <w:tblGridChange w:id="0">
          <w:tblGrid>
            <w:gridCol w:w="1305"/>
            <w:gridCol w:w="1980"/>
            <w:gridCol w:w="2415"/>
            <w:gridCol w:w="1755"/>
            <w:gridCol w:w="19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P2X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8C</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4M</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64P</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Propeller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8 cogs (processors)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 Mb hub RAM (512 KB)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64 smart I/O pins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Engineering Sample</w:t>
            </w:r>
          </w:p>
        </w:tc>
      </w:tr>
    </w:tbl>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Each cog has:</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110">
      <w:pPr>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Access to all I/O pins, plus four fast DAC output channels and four fast ADC input channels</w:t>
      </w:r>
    </w:p>
    <w:p w:rsidR="00000000" w:rsidDel="00000000" w:rsidP="00000000" w:rsidRDefault="00000000" w:rsidRPr="00000000" w14:paraId="0000011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512 longs of dual-port register RAM for code and fast variables</w:t>
      </w:r>
    </w:p>
    <w:p w:rsidR="00000000" w:rsidDel="00000000" w:rsidP="00000000" w:rsidRDefault="00000000" w:rsidRPr="00000000" w14:paraId="0000011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512 longs of dual-port lookup RAM for code, streamer lookup, and variables</w:t>
      </w:r>
    </w:p>
    <w:p w:rsidR="00000000" w:rsidDel="00000000" w:rsidP="00000000" w:rsidRDefault="00000000" w:rsidRPr="00000000" w14:paraId="0000011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Ability to execute code directly from register RAM, lookup RAM, and hub RAM</w:t>
      </w:r>
    </w:p>
    <w:p w:rsidR="00000000" w:rsidDel="00000000" w:rsidP="00000000" w:rsidRDefault="00000000" w:rsidRPr="00000000" w14:paraId="0000011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~350 unique instructions for math, logic, timing, and control operations</w:t>
      </w:r>
    </w:p>
    <w:p w:rsidR="00000000" w:rsidDel="00000000" w:rsidP="00000000" w:rsidRDefault="00000000" w:rsidRPr="00000000" w14:paraId="0000011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2-clock execution for all math and logic instructions, including 16 x 16 multiply</w:t>
      </w:r>
    </w:p>
    <w:p w:rsidR="00000000" w:rsidDel="00000000" w:rsidP="00000000" w:rsidRDefault="00000000" w:rsidRPr="00000000" w14:paraId="0000011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6-clock custom-bytecode executor for interpreted languages</w:t>
      </w:r>
    </w:p>
    <w:p w:rsidR="00000000" w:rsidDel="00000000" w:rsidP="00000000" w:rsidRDefault="00000000" w:rsidRPr="00000000" w14:paraId="0000011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Ability to stream hub RAM and/or lookup RAM to DACs and pins or HDMI modulator</w:t>
      </w:r>
    </w:p>
    <w:p w:rsidR="00000000" w:rsidDel="00000000" w:rsidP="00000000" w:rsidRDefault="00000000" w:rsidRPr="00000000" w14:paraId="00000118">
      <w:pPr>
        <w:pageBreakBefore w:val="0"/>
        <w:widowControl w:val="0"/>
        <w:numPr>
          <w:ilvl w:val="0"/>
          <w:numId w:val="2"/>
        </w:numPr>
        <w:ind w:left="720" w:hanging="360"/>
        <w:rPr>
          <w:sz w:val="18"/>
          <w:szCs w:val="18"/>
        </w:rPr>
      </w:pPr>
      <w:r w:rsidDel="00000000" w:rsidR="00000000" w:rsidRPr="00000000">
        <w:rPr>
          <w:sz w:val="18"/>
          <w:szCs w:val="18"/>
          <w:rtl w:val="0"/>
        </w:rPr>
        <w:t xml:space="preserve">Ability to stream pins and/or ADCs to hub RAM</w:t>
      </w:r>
    </w:p>
    <w:p w:rsidR="00000000" w:rsidDel="00000000" w:rsidP="00000000" w:rsidRDefault="00000000" w:rsidRPr="00000000" w14:paraId="0000011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Live colorspace conversion using a 3 x 3 matrix with 8-bit signed/unsigned coefficients</w:t>
      </w:r>
    </w:p>
    <w:p w:rsidR="00000000" w:rsidDel="00000000" w:rsidP="00000000" w:rsidRDefault="00000000" w:rsidRPr="00000000" w14:paraId="0000011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Pixel blending instructions for 8:8:8:8 data</w:t>
      </w:r>
    </w:p>
    <w:p w:rsidR="00000000" w:rsidDel="00000000" w:rsidP="00000000" w:rsidRDefault="00000000" w:rsidRPr="00000000" w14:paraId="0000011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16 unique event trackers that can be polled and waited upon</w:t>
      </w:r>
    </w:p>
    <w:p w:rsidR="00000000" w:rsidDel="00000000" w:rsidP="00000000" w:rsidRDefault="00000000" w:rsidRPr="00000000" w14:paraId="0000011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3 prioritized interrupts that trigger on selectable events</w:t>
      </w:r>
    </w:p>
    <w:p w:rsidR="00000000" w:rsidDel="00000000" w:rsidP="00000000" w:rsidRDefault="00000000" w:rsidRPr="00000000" w14:paraId="0000011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Hidden debug interrupt for single-stepping, breakpoint, and polling</w:t>
      </w:r>
      <w:r w:rsidDel="00000000" w:rsidR="00000000" w:rsidRPr="00000000">
        <w:rPr>
          <w:rtl w:val="0"/>
        </w:rPr>
      </w:r>
    </w:p>
    <w:p w:rsidR="00000000" w:rsidDel="00000000" w:rsidP="00000000" w:rsidRDefault="00000000" w:rsidRPr="00000000" w14:paraId="0000011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8-level hardware stack for fastest subroutine calls/returns and push/pop operations</w:t>
      </w:r>
    </w:p>
    <w:p w:rsidR="00000000" w:rsidDel="00000000" w:rsidP="00000000" w:rsidRDefault="00000000" w:rsidRPr="00000000" w14:paraId="0000011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Carry and Zero flag</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 hub provides the cogs with:  </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12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Up to 1 MB of contiguous RAM in a 20-bit address space (P2X8C4M64P contains 512 KB)</w:t>
      </w:r>
    </w:p>
    <w:p w:rsidR="00000000" w:rsidDel="00000000" w:rsidP="00000000" w:rsidRDefault="00000000" w:rsidRPr="00000000" w14:paraId="00000124">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ind w:left="1440" w:hanging="360"/>
        <w:rPr>
          <w:sz w:val="18"/>
          <w:szCs w:val="18"/>
          <w:u w:val="none"/>
        </w:rPr>
      </w:pPr>
      <w:r w:rsidDel="00000000" w:rsidR="00000000" w:rsidRPr="00000000">
        <w:rPr>
          <w:sz w:val="18"/>
          <w:szCs w:val="18"/>
          <w:rtl w:val="0"/>
        </w:rPr>
        <w:t xml:space="preserve">32-bits-per-clock sequential read/write for all cogs, simultaneously</w:t>
      </w:r>
    </w:p>
    <w:p w:rsidR="00000000" w:rsidDel="00000000" w:rsidP="00000000" w:rsidRDefault="00000000" w:rsidRPr="00000000" w14:paraId="00000125">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ind w:left="1440" w:hanging="360"/>
        <w:rPr>
          <w:sz w:val="18"/>
          <w:szCs w:val="18"/>
        </w:rPr>
      </w:pPr>
      <w:r w:rsidDel="00000000" w:rsidR="00000000" w:rsidRPr="00000000">
        <w:rPr>
          <w:sz w:val="18"/>
          <w:szCs w:val="18"/>
          <w:rtl w:val="0"/>
        </w:rPr>
        <w:t xml:space="preserve">readable and writable as bytes, words, or longs in little-endian format</w:t>
      </w:r>
    </w:p>
    <w:p w:rsidR="00000000" w:rsidDel="00000000" w:rsidP="00000000" w:rsidRDefault="00000000" w:rsidRPr="00000000" w14:paraId="00000126">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ind w:left="1440" w:hanging="360"/>
        <w:rPr>
          <w:sz w:val="18"/>
          <w:szCs w:val="18"/>
          <w:u w:val="none"/>
        </w:rPr>
      </w:pPr>
      <w:r w:rsidDel="00000000" w:rsidR="00000000" w:rsidRPr="00000000">
        <w:rPr>
          <w:sz w:val="18"/>
          <w:szCs w:val="18"/>
          <w:rtl w:val="0"/>
        </w:rPr>
        <w:t xml:space="preserve">last 16KB of RAM also appears at the end of the 1MB map and is write-protectable</w:t>
      </w:r>
    </w:p>
    <w:p w:rsidR="00000000" w:rsidDel="00000000" w:rsidP="00000000" w:rsidRDefault="00000000" w:rsidRPr="00000000" w14:paraId="0000012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32-bit, pipelined CORDIC solver with scale-factor correction</w:t>
      </w:r>
    </w:p>
    <w:p w:rsidR="00000000" w:rsidDel="00000000" w:rsidP="00000000" w:rsidRDefault="00000000" w:rsidRPr="00000000" w14:paraId="00000128">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ind w:left="1440" w:hanging="360"/>
        <w:rPr>
          <w:sz w:val="18"/>
          <w:szCs w:val="18"/>
        </w:rPr>
      </w:pPr>
      <w:r w:rsidDel="00000000" w:rsidR="00000000" w:rsidRPr="00000000">
        <w:rPr>
          <w:sz w:val="18"/>
          <w:szCs w:val="18"/>
          <w:rtl w:val="0"/>
        </w:rPr>
        <w:t xml:space="preserve">32-bit x 32-bit unsigned multiply with 64-bit result</w:t>
      </w:r>
    </w:p>
    <w:p w:rsidR="00000000" w:rsidDel="00000000" w:rsidP="00000000" w:rsidRDefault="00000000" w:rsidRPr="00000000" w14:paraId="00000129">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ind w:left="1440" w:hanging="360"/>
        <w:rPr>
          <w:sz w:val="18"/>
          <w:szCs w:val="18"/>
        </w:rPr>
      </w:pPr>
      <w:r w:rsidDel="00000000" w:rsidR="00000000" w:rsidRPr="00000000">
        <w:rPr>
          <w:sz w:val="18"/>
          <w:szCs w:val="18"/>
          <w:rtl w:val="0"/>
        </w:rPr>
        <w:t xml:space="preserve">64-bit / 32-bit unsigned divide with 32-bit quotient and 32-bit remainder</w:t>
      </w:r>
    </w:p>
    <w:p w:rsidR="00000000" w:rsidDel="00000000" w:rsidP="00000000" w:rsidRDefault="00000000" w:rsidRPr="00000000" w14:paraId="0000012A">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ind w:left="1440" w:hanging="360"/>
        <w:rPr>
          <w:sz w:val="18"/>
          <w:szCs w:val="18"/>
        </w:rPr>
      </w:pPr>
      <w:r w:rsidDel="00000000" w:rsidR="00000000" w:rsidRPr="00000000">
        <w:rPr>
          <w:rFonts w:ascii="Arial Unicode MS" w:cs="Arial Unicode MS" w:eastAsia="Arial Unicode MS" w:hAnsi="Arial Unicode MS"/>
          <w:sz w:val="18"/>
          <w:szCs w:val="18"/>
          <w:rtl w:val="0"/>
        </w:rPr>
        <w:t xml:space="preserve">64-bit → 32-bit square root</w:t>
      </w:r>
    </w:p>
    <w:p w:rsidR="00000000" w:rsidDel="00000000" w:rsidP="00000000" w:rsidRDefault="00000000" w:rsidRPr="00000000" w14:paraId="0000012B">
      <w:pPr>
        <w:pageBreakBefore w:val="0"/>
        <w:widowControl w:val="0"/>
        <w:numPr>
          <w:ilvl w:val="1"/>
          <w:numId w:val="19"/>
        </w:numPr>
        <w:pBdr>
          <w:top w:space="0" w:sz="0" w:val="nil"/>
          <w:left w:space="0" w:sz="0" w:val="nil"/>
          <w:bottom w:space="0" w:sz="0" w:val="nil"/>
          <w:right w:space="0" w:sz="0" w:val="nil"/>
          <w:between w:space="0" w:sz="0" w:val="nil"/>
        </w:pBdr>
        <w:shd w:fill="auto" w:val="clear"/>
        <w:ind w:left="1440" w:hanging="360"/>
        <w:rPr>
          <w:sz w:val="18"/>
          <w:szCs w:val="18"/>
        </w:rPr>
      </w:pPr>
      <w:r w:rsidDel="00000000" w:rsidR="00000000" w:rsidRPr="00000000">
        <w:rPr>
          <w:rFonts w:ascii="Arial Unicode MS" w:cs="Arial Unicode MS" w:eastAsia="Arial Unicode MS" w:hAnsi="Arial Unicode MS"/>
          <w:sz w:val="18"/>
          <w:szCs w:val="18"/>
          <w:rtl w:val="0"/>
        </w:rPr>
        <w:t xml:space="preserve">Rotate (X32,Y32) by Theta32 → (X32,Y32)</w:t>
      </w:r>
    </w:p>
    <w:p w:rsidR="00000000" w:rsidDel="00000000" w:rsidP="00000000" w:rsidRDefault="00000000" w:rsidRPr="00000000" w14:paraId="0000012C">
      <w:pPr>
        <w:pageBreakBefore w:val="0"/>
        <w:widowControl w:val="0"/>
        <w:numPr>
          <w:ilvl w:val="1"/>
          <w:numId w:val="19"/>
        </w:numPr>
        <w:pBdr>
          <w:top w:space="0" w:sz="0" w:val="nil"/>
          <w:left w:space="0" w:sz="0" w:val="nil"/>
          <w:bottom w:space="0" w:sz="0" w:val="nil"/>
          <w:right w:space="0" w:sz="0" w:val="nil"/>
          <w:between w:space="0" w:sz="0" w:val="nil"/>
        </w:pBdr>
        <w:shd w:fill="auto" w:val="clear"/>
        <w:ind w:left="1440" w:hanging="360"/>
        <w:rPr>
          <w:sz w:val="18"/>
          <w:szCs w:val="18"/>
        </w:rPr>
      </w:pPr>
      <w:r w:rsidDel="00000000" w:rsidR="00000000" w:rsidRPr="00000000">
        <w:rPr>
          <w:rFonts w:ascii="Arial Unicode MS" w:cs="Arial Unicode MS" w:eastAsia="Arial Unicode MS" w:hAnsi="Arial Unicode MS"/>
          <w:sz w:val="18"/>
          <w:szCs w:val="18"/>
          <w:rtl w:val="0"/>
        </w:rPr>
        <w:t xml:space="preserve">(Rho32,Theta32) → (X32,Y32) polar-to-cartesian</w:t>
      </w:r>
    </w:p>
    <w:p w:rsidR="00000000" w:rsidDel="00000000" w:rsidP="00000000" w:rsidRDefault="00000000" w:rsidRPr="00000000" w14:paraId="0000012D">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ind w:left="1440" w:hanging="360"/>
        <w:rPr>
          <w:sz w:val="18"/>
          <w:szCs w:val="18"/>
        </w:rPr>
      </w:pPr>
      <w:r w:rsidDel="00000000" w:rsidR="00000000" w:rsidRPr="00000000">
        <w:rPr>
          <w:rFonts w:ascii="Arial Unicode MS" w:cs="Arial Unicode MS" w:eastAsia="Arial Unicode MS" w:hAnsi="Arial Unicode MS"/>
          <w:sz w:val="18"/>
          <w:szCs w:val="18"/>
          <w:rtl w:val="0"/>
        </w:rPr>
        <w:t xml:space="preserve">(X32,Y32) → (Rho32,Theta32) cartesian-to-polar</w:t>
      </w:r>
    </w:p>
    <w:p w:rsidR="00000000" w:rsidDel="00000000" w:rsidP="00000000" w:rsidRDefault="00000000" w:rsidRPr="00000000" w14:paraId="0000012E">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ind w:left="1440" w:hanging="360"/>
        <w:rPr>
          <w:sz w:val="18"/>
          <w:szCs w:val="18"/>
        </w:rPr>
      </w:pPr>
      <w:r w:rsidDel="00000000" w:rsidR="00000000" w:rsidRPr="00000000">
        <w:rPr>
          <w:rFonts w:ascii="Arial Unicode MS" w:cs="Arial Unicode MS" w:eastAsia="Arial Unicode MS" w:hAnsi="Arial Unicode MS"/>
          <w:sz w:val="18"/>
          <w:szCs w:val="18"/>
          <w:rtl w:val="0"/>
        </w:rPr>
        <w:t xml:space="preserve">32 → 5.27 unsigned-to-logarithm</w:t>
      </w:r>
    </w:p>
    <w:p w:rsidR="00000000" w:rsidDel="00000000" w:rsidP="00000000" w:rsidRDefault="00000000" w:rsidRPr="00000000" w14:paraId="0000012F">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ind w:left="1440" w:hanging="360"/>
        <w:rPr>
          <w:sz w:val="18"/>
          <w:szCs w:val="18"/>
        </w:rPr>
      </w:pPr>
      <w:r w:rsidDel="00000000" w:rsidR="00000000" w:rsidRPr="00000000">
        <w:rPr>
          <w:rFonts w:ascii="Arial Unicode MS" w:cs="Arial Unicode MS" w:eastAsia="Arial Unicode MS" w:hAnsi="Arial Unicode MS"/>
          <w:sz w:val="18"/>
          <w:szCs w:val="18"/>
          <w:rtl w:val="0"/>
        </w:rPr>
        <w:t xml:space="preserve">5.27 → 32 logarithm-to-unsigned</w:t>
      </w:r>
    </w:p>
    <w:p w:rsidR="00000000" w:rsidDel="00000000" w:rsidP="00000000" w:rsidRDefault="00000000" w:rsidRPr="00000000" w14:paraId="00000130">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ind w:left="1440" w:hanging="360"/>
        <w:rPr>
          <w:sz w:val="18"/>
          <w:szCs w:val="18"/>
        </w:rPr>
      </w:pPr>
      <w:r w:rsidDel="00000000" w:rsidR="00000000" w:rsidRPr="00000000">
        <w:rPr>
          <w:sz w:val="18"/>
          <w:szCs w:val="18"/>
          <w:rtl w:val="0"/>
        </w:rPr>
        <w:t xml:space="preserve">Cogs can start CORDIC operations every 1/2/4/8/16 (#cogs) clocks and get results 55 clocks later</w:t>
      </w:r>
    </w:p>
    <w:p w:rsidR="00000000" w:rsidDel="00000000" w:rsidP="00000000" w:rsidRDefault="00000000" w:rsidRPr="00000000" w14:paraId="00000131">
      <w:pPr>
        <w:pageBreakBefore w:val="0"/>
        <w:widowControl w:val="0"/>
        <w:numPr>
          <w:ilvl w:val="0"/>
          <w:numId w:val="15"/>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16 semaphore bits with atomic read-modify-write operations</w:t>
      </w:r>
    </w:p>
    <w:p w:rsidR="00000000" w:rsidDel="00000000" w:rsidP="00000000" w:rsidRDefault="00000000" w:rsidRPr="00000000" w14:paraId="0000013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64-bit free-running counter which increments every clock, cleared on reset</w:t>
      </w:r>
    </w:p>
    <w:p w:rsidR="00000000" w:rsidDel="00000000" w:rsidP="00000000" w:rsidRDefault="00000000" w:rsidRPr="00000000" w14:paraId="00000133">
      <w:pPr>
        <w:pageBreakBefore w:val="0"/>
        <w:widowControl w:val="0"/>
        <w:numPr>
          <w:ilvl w:val="0"/>
          <w:numId w:val="15"/>
        </w:numPr>
        <w:ind w:left="720" w:hanging="360"/>
        <w:rPr>
          <w:sz w:val="18"/>
          <w:szCs w:val="18"/>
        </w:rPr>
      </w:pPr>
      <w:r w:rsidDel="00000000" w:rsidR="00000000" w:rsidRPr="00000000">
        <w:rPr>
          <w:sz w:val="18"/>
          <w:szCs w:val="18"/>
          <w:rtl w:val="0"/>
        </w:rPr>
        <w:t xml:space="preserve">High-quality pseudo-random number generator (Xoroshiro128**), true-random seeded at start-up, updates every clock, provides unique data to each cog and pin</w:t>
      </w:r>
    </w:p>
    <w:p w:rsidR="00000000" w:rsidDel="00000000" w:rsidP="00000000" w:rsidRDefault="00000000" w:rsidRPr="00000000" w14:paraId="00000134">
      <w:pPr>
        <w:pageBreakBefore w:val="0"/>
        <w:widowControl w:val="0"/>
        <w:numPr>
          <w:ilvl w:val="0"/>
          <w:numId w:val="15"/>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Mechanisms for starting, polling, and stopping cogs</w:t>
      </w:r>
    </w:p>
    <w:p w:rsidR="00000000" w:rsidDel="00000000" w:rsidP="00000000" w:rsidRDefault="00000000" w:rsidRPr="00000000" w14:paraId="00000135">
      <w:pPr>
        <w:pageBreakBefore w:val="0"/>
        <w:widowControl w:val="0"/>
        <w:numPr>
          <w:ilvl w:val="0"/>
          <w:numId w:val="15"/>
        </w:numPr>
        <w:ind w:left="720" w:hanging="360"/>
        <w:rPr>
          <w:sz w:val="18"/>
          <w:szCs w:val="18"/>
        </w:rPr>
      </w:pPr>
      <w:r w:rsidDel="00000000" w:rsidR="00000000" w:rsidRPr="00000000">
        <w:rPr>
          <w:sz w:val="18"/>
          <w:szCs w:val="18"/>
          <w:rtl w:val="0"/>
        </w:rPr>
        <w:t xml:space="preserve">16KB boot ROM</w:t>
      </w:r>
    </w:p>
    <w:p w:rsidR="00000000" w:rsidDel="00000000" w:rsidP="00000000" w:rsidRDefault="00000000" w:rsidRPr="00000000" w14:paraId="00000136">
      <w:pPr>
        <w:pageBreakBefore w:val="0"/>
        <w:widowControl w:val="0"/>
        <w:numPr>
          <w:ilvl w:val="1"/>
          <w:numId w:val="15"/>
        </w:numPr>
        <w:ind w:left="1440" w:hanging="360"/>
        <w:rPr>
          <w:sz w:val="18"/>
          <w:szCs w:val="18"/>
        </w:rPr>
      </w:pPr>
      <w:r w:rsidDel="00000000" w:rsidR="00000000" w:rsidRPr="00000000">
        <w:rPr>
          <w:sz w:val="18"/>
          <w:szCs w:val="18"/>
          <w:rtl w:val="0"/>
        </w:rPr>
        <w:t xml:space="preserve">Loads into last 16 KB of hub RAM on boot-up</w:t>
      </w:r>
    </w:p>
    <w:p w:rsidR="00000000" w:rsidDel="00000000" w:rsidP="00000000" w:rsidRDefault="00000000" w:rsidRPr="00000000" w14:paraId="00000137">
      <w:pPr>
        <w:pageBreakBefore w:val="0"/>
        <w:widowControl w:val="0"/>
        <w:numPr>
          <w:ilvl w:val="1"/>
          <w:numId w:val="15"/>
        </w:numPr>
        <w:ind w:left="1440" w:hanging="360"/>
        <w:rPr>
          <w:sz w:val="18"/>
          <w:szCs w:val="18"/>
        </w:rPr>
      </w:pPr>
      <w:r w:rsidDel="00000000" w:rsidR="00000000" w:rsidRPr="00000000">
        <w:rPr>
          <w:sz w:val="18"/>
          <w:szCs w:val="18"/>
          <w:rtl w:val="0"/>
        </w:rPr>
        <w:t xml:space="preserve">SPI loader for automatic startup from 8-pin flash or SD card</w:t>
      </w:r>
    </w:p>
    <w:p w:rsidR="00000000" w:rsidDel="00000000" w:rsidP="00000000" w:rsidRDefault="00000000" w:rsidRPr="00000000" w14:paraId="00000138">
      <w:pPr>
        <w:pageBreakBefore w:val="0"/>
        <w:widowControl w:val="0"/>
        <w:numPr>
          <w:ilvl w:val="1"/>
          <w:numId w:val="15"/>
        </w:numPr>
        <w:ind w:left="1440" w:hanging="360"/>
        <w:rPr>
          <w:sz w:val="18"/>
          <w:szCs w:val="18"/>
        </w:rPr>
      </w:pPr>
      <w:r w:rsidDel="00000000" w:rsidR="00000000" w:rsidRPr="00000000">
        <w:rPr>
          <w:sz w:val="18"/>
          <w:szCs w:val="18"/>
          <w:rtl w:val="0"/>
        </w:rPr>
        <w:t xml:space="preserve">Serial loader for startup from host</w:t>
      </w:r>
    </w:p>
    <w:p w:rsidR="00000000" w:rsidDel="00000000" w:rsidP="00000000" w:rsidRDefault="00000000" w:rsidRPr="00000000" w14:paraId="00000139">
      <w:pPr>
        <w:pageBreakBefore w:val="0"/>
        <w:widowControl w:val="0"/>
        <w:numPr>
          <w:ilvl w:val="2"/>
          <w:numId w:val="15"/>
        </w:numPr>
        <w:ind w:left="2160" w:hanging="360"/>
        <w:rPr>
          <w:sz w:val="18"/>
          <w:szCs w:val="18"/>
        </w:rPr>
      </w:pPr>
      <w:r w:rsidDel="00000000" w:rsidR="00000000" w:rsidRPr="00000000">
        <w:rPr>
          <w:sz w:val="18"/>
          <w:szCs w:val="18"/>
          <w:rtl w:val="0"/>
        </w:rPr>
        <w:t xml:space="preserve">Hex and Base64 download protocols</w:t>
      </w:r>
    </w:p>
    <w:p w:rsidR="00000000" w:rsidDel="00000000" w:rsidP="00000000" w:rsidRDefault="00000000" w:rsidRPr="00000000" w14:paraId="0000013A">
      <w:pPr>
        <w:pageBreakBefore w:val="0"/>
        <w:widowControl w:val="0"/>
        <w:numPr>
          <w:ilvl w:val="2"/>
          <w:numId w:val="15"/>
        </w:numPr>
        <w:ind w:left="2160" w:hanging="360"/>
        <w:rPr>
          <w:sz w:val="18"/>
          <w:szCs w:val="18"/>
        </w:rPr>
      </w:pPr>
      <w:r w:rsidDel="00000000" w:rsidR="00000000" w:rsidRPr="00000000">
        <w:rPr>
          <w:sz w:val="18"/>
          <w:szCs w:val="18"/>
          <w:rtl w:val="0"/>
        </w:rPr>
        <w:t xml:space="preserve">Terminal monitor invocable via "&gt; " (greater than followed by a space) and then CTRL+D</w:t>
      </w:r>
    </w:p>
    <w:p w:rsidR="00000000" w:rsidDel="00000000" w:rsidP="00000000" w:rsidRDefault="00000000" w:rsidRPr="00000000" w14:paraId="0000013B">
      <w:pPr>
        <w:pageBreakBefore w:val="0"/>
        <w:widowControl w:val="0"/>
        <w:numPr>
          <w:ilvl w:val="2"/>
          <w:numId w:val="15"/>
        </w:numPr>
        <w:ind w:left="2160" w:hanging="360"/>
        <w:rPr>
          <w:sz w:val="18"/>
          <w:szCs w:val="18"/>
        </w:rPr>
      </w:pPr>
      <w:r w:rsidDel="00000000" w:rsidR="00000000" w:rsidRPr="00000000">
        <w:rPr>
          <w:sz w:val="18"/>
          <w:szCs w:val="18"/>
          <w:rtl w:val="0"/>
        </w:rPr>
        <w:t xml:space="preserve">TAQOZ Forth invocable via "&gt; " (greater than followed by a space) and then ESC</w:t>
      </w:r>
    </w:p>
    <w:p w:rsidR="00000000" w:rsidDel="00000000" w:rsidP="00000000" w:rsidRDefault="00000000" w:rsidRPr="00000000" w14:paraId="0000013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13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Each smart I/O pin has the following functions:</w:t>
      </w:r>
    </w:p>
    <w:p w:rsidR="00000000" w:rsidDel="00000000" w:rsidP="00000000" w:rsidRDefault="00000000" w:rsidRPr="00000000" w14:paraId="0000013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13F">
      <w:pPr>
        <w:pageBreakBefore w:val="0"/>
        <w:widowControl w:val="0"/>
        <w:numPr>
          <w:ilvl w:val="0"/>
          <w:numId w:val="24"/>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8-bit, 120-ohm (3ns) and 1k-ohm DACs with 16-bit oversampling, noise, and high/low digital modes</w:t>
      </w:r>
    </w:p>
    <w:p w:rsidR="00000000" w:rsidDel="00000000" w:rsidP="00000000" w:rsidRDefault="00000000" w:rsidRPr="00000000" w14:paraId="00000140">
      <w:pPr>
        <w:pageBreakBefore w:val="0"/>
        <w:widowControl w:val="0"/>
        <w:numPr>
          <w:ilvl w:val="0"/>
          <w:numId w:val="24"/>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Delta-sigma ADC with 5 ranges, 2 sources, and VIO/GIO calibration</w:t>
      </w:r>
    </w:p>
    <w:p w:rsidR="00000000" w:rsidDel="00000000" w:rsidP="00000000" w:rsidRDefault="00000000" w:rsidRPr="00000000" w14:paraId="00000141">
      <w:pPr>
        <w:pageBreakBefore w:val="0"/>
        <w:widowControl w:val="0"/>
        <w:numPr>
          <w:ilvl w:val="0"/>
          <w:numId w:val="24"/>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Several ADC sampling modes: automatic 2</w:t>
      </w:r>
      <w:r w:rsidDel="00000000" w:rsidR="00000000" w:rsidRPr="00000000">
        <w:rPr>
          <w:sz w:val="20"/>
          <w:szCs w:val="20"/>
          <w:vertAlign w:val="superscript"/>
          <w:rtl w:val="0"/>
        </w:rPr>
        <w:t xml:space="preserve">n</w:t>
      </w:r>
      <w:r w:rsidDel="00000000" w:rsidR="00000000" w:rsidRPr="00000000">
        <w:rPr>
          <w:sz w:val="18"/>
          <w:szCs w:val="18"/>
          <w:rtl w:val="0"/>
        </w:rPr>
        <w:t xml:space="preserve"> SINC2, adjustable SINC2/SINC3, oscilloscope</w:t>
      </w:r>
    </w:p>
    <w:p w:rsidR="00000000" w:rsidDel="00000000" w:rsidP="00000000" w:rsidRDefault="00000000" w:rsidRPr="00000000" w14:paraId="00000142">
      <w:pPr>
        <w:pageBreakBefore w:val="0"/>
        <w:widowControl w:val="0"/>
        <w:numPr>
          <w:ilvl w:val="0"/>
          <w:numId w:val="24"/>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Logic, Schmitt, pin-to-pin-comparator, and 8-bit-level-comparator input modes</w:t>
      </w:r>
    </w:p>
    <w:p w:rsidR="00000000" w:rsidDel="00000000" w:rsidP="00000000" w:rsidRDefault="00000000" w:rsidRPr="00000000" w14:paraId="00000143">
      <w:pPr>
        <w:pageBreakBefore w:val="0"/>
        <w:widowControl w:val="0"/>
        <w:numPr>
          <w:ilvl w:val="0"/>
          <w:numId w:val="24"/>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2/3/5/8-bit-unanimous input filtering with selectable sample rate</w:t>
      </w:r>
    </w:p>
    <w:p w:rsidR="00000000" w:rsidDel="00000000" w:rsidP="00000000" w:rsidRDefault="00000000" w:rsidRPr="00000000" w14:paraId="00000144">
      <w:pPr>
        <w:pageBreakBefore w:val="0"/>
        <w:widowControl w:val="0"/>
        <w:numPr>
          <w:ilvl w:val="0"/>
          <w:numId w:val="24"/>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Incorporation of inputs from relative pins, -3 to +3</w:t>
      </w:r>
    </w:p>
    <w:p w:rsidR="00000000" w:rsidDel="00000000" w:rsidP="00000000" w:rsidRDefault="00000000" w:rsidRPr="00000000" w14:paraId="00000145">
      <w:pPr>
        <w:pageBreakBefore w:val="0"/>
        <w:widowControl w:val="0"/>
        <w:numPr>
          <w:ilvl w:val="0"/>
          <w:numId w:val="24"/>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Negative or positive local feedback, with or without clocking</w:t>
      </w:r>
    </w:p>
    <w:p w:rsidR="00000000" w:rsidDel="00000000" w:rsidP="00000000" w:rsidRDefault="00000000" w:rsidRPr="00000000" w14:paraId="00000146">
      <w:pPr>
        <w:pageBreakBefore w:val="0"/>
        <w:widowControl w:val="0"/>
        <w:numPr>
          <w:ilvl w:val="0"/>
          <w:numId w:val="24"/>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Separate drive modes for high and low output: logic / 1.5 k / 15 k / 150 k / 1 mA / 100 µA / 10 µA / float</w:t>
      </w:r>
    </w:p>
    <w:p w:rsidR="00000000" w:rsidDel="00000000" w:rsidP="00000000" w:rsidRDefault="00000000" w:rsidRPr="00000000" w14:paraId="00000147">
      <w:pPr>
        <w:pageBreakBefore w:val="0"/>
        <w:widowControl w:val="0"/>
        <w:numPr>
          <w:ilvl w:val="0"/>
          <w:numId w:val="24"/>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Programmable 32-bit clock output, transition output, NCO/duty output</w:t>
      </w:r>
    </w:p>
    <w:p w:rsidR="00000000" w:rsidDel="00000000" w:rsidP="00000000" w:rsidRDefault="00000000" w:rsidRPr="00000000" w14:paraId="00000148">
      <w:pPr>
        <w:pageBreakBefore w:val="0"/>
        <w:widowControl w:val="0"/>
        <w:numPr>
          <w:ilvl w:val="0"/>
          <w:numId w:val="24"/>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Triangle/sawtooth/SMPS PWM output, 16-bit frame with 16-bit prescaler</w:t>
      </w:r>
    </w:p>
    <w:p w:rsidR="00000000" w:rsidDel="00000000" w:rsidP="00000000" w:rsidRDefault="00000000" w:rsidRPr="00000000" w14:paraId="00000149">
      <w:pPr>
        <w:pageBreakBefore w:val="0"/>
        <w:widowControl w:val="0"/>
        <w:numPr>
          <w:ilvl w:val="0"/>
          <w:numId w:val="24"/>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Quadrature decoding with 32-bit counter, both position and velocity modes</w:t>
      </w:r>
    </w:p>
    <w:p w:rsidR="00000000" w:rsidDel="00000000" w:rsidP="00000000" w:rsidRDefault="00000000" w:rsidRPr="00000000" w14:paraId="0000014A">
      <w:pPr>
        <w:pageBreakBefore w:val="0"/>
        <w:widowControl w:val="0"/>
        <w:numPr>
          <w:ilvl w:val="0"/>
          <w:numId w:val="24"/>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16 different 32-bit measurements involving one or two signals</w:t>
      </w:r>
    </w:p>
    <w:p w:rsidR="00000000" w:rsidDel="00000000" w:rsidP="00000000" w:rsidRDefault="00000000" w:rsidRPr="00000000" w14:paraId="0000014B">
      <w:pPr>
        <w:pageBreakBefore w:val="0"/>
        <w:widowControl w:val="0"/>
        <w:numPr>
          <w:ilvl w:val="0"/>
          <w:numId w:val="24"/>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USB full-speed and low-speed (via odd/even pin pairs)</w:t>
      </w:r>
    </w:p>
    <w:p w:rsidR="00000000" w:rsidDel="00000000" w:rsidP="00000000" w:rsidRDefault="00000000" w:rsidRPr="00000000" w14:paraId="0000014C">
      <w:pPr>
        <w:pageBreakBefore w:val="0"/>
        <w:widowControl w:val="0"/>
        <w:numPr>
          <w:ilvl w:val="0"/>
          <w:numId w:val="24"/>
        </w:numPr>
        <w:ind w:left="720" w:hanging="360"/>
        <w:rPr>
          <w:sz w:val="18"/>
          <w:szCs w:val="18"/>
        </w:rPr>
      </w:pPr>
      <w:r w:rsidDel="00000000" w:rsidR="00000000" w:rsidRPr="00000000">
        <w:rPr>
          <w:sz w:val="18"/>
          <w:szCs w:val="18"/>
          <w:rtl w:val="0"/>
        </w:rPr>
        <w:t xml:space="preserve">Synchronous serial transmit and receive, 1 to 32 bits, up to clock/2</w:t>
      </w:r>
      <w:r w:rsidDel="00000000" w:rsidR="00000000" w:rsidRPr="00000000">
        <w:rPr>
          <w:sz w:val="18"/>
          <w:szCs w:val="18"/>
          <w:rtl w:val="0"/>
        </w:rPr>
        <w:t xml:space="preserve"> baud rate</w:t>
      </w:r>
    </w:p>
    <w:p w:rsidR="00000000" w:rsidDel="00000000" w:rsidP="00000000" w:rsidRDefault="00000000" w:rsidRPr="00000000" w14:paraId="0000014D">
      <w:pPr>
        <w:pageBreakBefore w:val="0"/>
        <w:widowControl w:val="0"/>
        <w:numPr>
          <w:ilvl w:val="0"/>
          <w:numId w:val="24"/>
        </w:numPr>
        <w:ind w:left="720" w:hanging="360"/>
        <w:rPr>
          <w:sz w:val="18"/>
          <w:szCs w:val="18"/>
        </w:rPr>
      </w:pPr>
      <w:r w:rsidDel="00000000" w:rsidR="00000000" w:rsidRPr="00000000">
        <w:rPr>
          <w:sz w:val="18"/>
          <w:szCs w:val="18"/>
          <w:rtl w:val="0"/>
        </w:rPr>
        <w:t xml:space="preserve">Asynchronous serial transmit and receive, 1 to 32 bits, up to clock/3 baud rate</w:t>
      </w:r>
    </w:p>
    <w:p w:rsidR="00000000" w:rsidDel="00000000" w:rsidP="00000000" w:rsidRDefault="00000000" w:rsidRPr="00000000" w14:paraId="0000014E">
      <w:pPr>
        <w:pageBreakBefore w:val="0"/>
        <w:widowControl w:val="0"/>
        <w:rPr>
          <w:sz w:val="18"/>
          <w:szCs w:val="18"/>
        </w:rPr>
      </w:pPr>
      <w:r w:rsidDel="00000000" w:rsidR="00000000" w:rsidRPr="00000000">
        <w:rPr>
          <w:rtl w:val="0"/>
        </w:rPr>
      </w:r>
    </w:p>
    <w:p w:rsidR="00000000" w:rsidDel="00000000" w:rsidP="00000000" w:rsidRDefault="00000000" w:rsidRPr="00000000" w14:paraId="0000014F">
      <w:pPr>
        <w:pageBreakBefore w:val="0"/>
        <w:widowControl w:val="0"/>
        <w:rPr>
          <w:sz w:val="18"/>
          <w:szCs w:val="18"/>
        </w:rPr>
      </w:pPr>
      <w:r w:rsidDel="00000000" w:rsidR="00000000" w:rsidRPr="00000000">
        <w:rPr>
          <w:sz w:val="18"/>
          <w:szCs w:val="18"/>
          <w:rtl w:val="0"/>
        </w:rPr>
        <w:t xml:space="preserve">Six different clock modes, all under software control with glitch-free switching between sources:</w:t>
      </w:r>
    </w:p>
    <w:p w:rsidR="00000000" w:rsidDel="00000000" w:rsidP="00000000" w:rsidRDefault="00000000" w:rsidRPr="00000000" w14:paraId="00000150">
      <w:pPr>
        <w:pageBreakBefore w:val="0"/>
        <w:widowControl w:val="0"/>
        <w:rPr>
          <w:sz w:val="18"/>
          <w:szCs w:val="18"/>
        </w:rPr>
      </w:pPr>
      <w:r w:rsidDel="00000000" w:rsidR="00000000" w:rsidRPr="00000000">
        <w:rPr>
          <w:rtl w:val="0"/>
        </w:rPr>
      </w:r>
    </w:p>
    <w:p w:rsidR="00000000" w:rsidDel="00000000" w:rsidP="00000000" w:rsidRDefault="00000000" w:rsidRPr="00000000" w14:paraId="00000151">
      <w:pPr>
        <w:pageBreakBefore w:val="0"/>
        <w:widowControl w:val="0"/>
        <w:numPr>
          <w:ilvl w:val="0"/>
          <w:numId w:val="24"/>
        </w:numPr>
        <w:ind w:left="720" w:hanging="360"/>
        <w:rPr>
          <w:sz w:val="18"/>
          <w:szCs w:val="18"/>
        </w:rPr>
      </w:pPr>
      <w:r w:rsidDel="00000000" w:rsidR="00000000" w:rsidRPr="00000000">
        <w:rPr>
          <w:sz w:val="18"/>
          <w:szCs w:val="18"/>
          <w:rtl w:val="0"/>
        </w:rPr>
        <w:t xml:space="preserve">Internal 20+ MHz RC oscillator, nominally 2</w:t>
      </w:r>
      <w:r w:rsidDel="00000000" w:rsidR="00000000" w:rsidRPr="00000000">
        <w:rPr>
          <w:rtl w:val="0"/>
        </w:rPr>
        <w:t xml:space="preserve">4</w:t>
      </w:r>
      <w:r w:rsidDel="00000000" w:rsidR="00000000" w:rsidRPr="00000000">
        <w:rPr>
          <w:sz w:val="18"/>
          <w:szCs w:val="18"/>
          <w:rtl w:val="0"/>
        </w:rPr>
        <w:t xml:space="preserve"> MHz, used as initial clock source</w:t>
      </w:r>
    </w:p>
    <w:p w:rsidR="00000000" w:rsidDel="00000000" w:rsidP="00000000" w:rsidRDefault="00000000" w:rsidRPr="00000000" w14:paraId="00000152">
      <w:pPr>
        <w:pageBreakBefore w:val="0"/>
        <w:widowControl w:val="0"/>
        <w:numPr>
          <w:ilvl w:val="0"/>
          <w:numId w:val="24"/>
        </w:numPr>
        <w:ind w:left="720" w:hanging="360"/>
        <w:rPr>
          <w:sz w:val="18"/>
          <w:szCs w:val="18"/>
          <w:u w:val="none"/>
        </w:rPr>
      </w:pPr>
      <w:r w:rsidDel="00000000" w:rsidR="00000000" w:rsidRPr="00000000">
        <w:rPr>
          <w:sz w:val="18"/>
          <w:szCs w:val="18"/>
          <w:rtl w:val="0"/>
        </w:rPr>
        <w:t xml:space="preserve">Crystal oscillator with internal loading caps for 7.5 pF/15 pF crystals, can feed PLL</w:t>
      </w:r>
    </w:p>
    <w:p w:rsidR="00000000" w:rsidDel="00000000" w:rsidP="00000000" w:rsidRDefault="00000000" w:rsidRPr="00000000" w14:paraId="00000153">
      <w:pPr>
        <w:pageBreakBefore w:val="0"/>
        <w:widowControl w:val="0"/>
        <w:numPr>
          <w:ilvl w:val="0"/>
          <w:numId w:val="24"/>
        </w:numPr>
        <w:ind w:left="720" w:hanging="360"/>
        <w:rPr>
          <w:sz w:val="18"/>
          <w:szCs w:val="18"/>
          <w:u w:val="none"/>
        </w:rPr>
      </w:pPr>
      <w:r w:rsidDel="00000000" w:rsidR="00000000" w:rsidRPr="00000000">
        <w:rPr>
          <w:sz w:val="18"/>
          <w:szCs w:val="18"/>
          <w:rtl w:val="0"/>
        </w:rPr>
        <w:t xml:space="preserve">Clock input, can feed PLL</w:t>
      </w:r>
    </w:p>
    <w:p w:rsidR="00000000" w:rsidDel="00000000" w:rsidP="00000000" w:rsidRDefault="00000000" w:rsidRPr="00000000" w14:paraId="00000154">
      <w:pPr>
        <w:pageBreakBefore w:val="0"/>
        <w:widowControl w:val="0"/>
        <w:numPr>
          <w:ilvl w:val="0"/>
          <w:numId w:val="24"/>
        </w:numPr>
        <w:ind w:left="720" w:hanging="360"/>
        <w:rPr>
          <w:sz w:val="18"/>
          <w:szCs w:val="18"/>
        </w:rPr>
      </w:pPr>
      <w:r w:rsidDel="00000000" w:rsidR="00000000" w:rsidRPr="00000000">
        <w:rPr>
          <w:sz w:val="18"/>
          <w:szCs w:val="18"/>
          <w:rtl w:val="0"/>
        </w:rPr>
        <w:t xml:space="preserve">Fractional PLL with 1..64 crystal divider --&gt; 1..1024 VCO multiplier --&gt; optional (1..15)*2 VCO post-divider</w:t>
      </w:r>
    </w:p>
    <w:p w:rsidR="00000000" w:rsidDel="00000000" w:rsidP="00000000" w:rsidRDefault="00000000" w:rsidRPr="00000000" w14:paraId="00000155">
      <w:pPr>
        <w:pageBreakBefore w:val="0"/>
        <w:widowControl w:val="0"/>
        <w:numPr>
          <w:ilvl w:val="0"/>
          <w:numId w:val="24"/>
        </w:numPr>
        <w:ind w:left="720" w:hanging="360"/>
        <w:rPr>
          <w:sz w:val="18"/>
          <w:szCs w:val="18"/>
        </w:rPr>
      </w:pPr>
      <w:r w:rsidDel="00000000" w:rsidR="00000000" w:rsidRPr="00000000">
        <w:rPr>
          <w:sz w:val="18"/>
          <w:szCs w:val="18"/>
          <w:rtl w:val="0"/>
        </w:rPr>
        <w:t xml:space="preserve">Internal ~20 </w:t>
      </w:r>
      <w:r w:rsidDel="00000000" w:rsidR="00000000" w:rsidRPr="00000000">
        <w:rPr>
          <w:sz w:val="18"/>
          <w:szCs w:val="18"/>
          <w:rtl w:val="0"/>
        </w:rPr>
        <w:t xml:space="preserve">kHz</w:t>
      </w:r>
      <w:r w:rsidDel="00000000" w:rsidR="00000000" w:rsidRPr="00000000">
        <w:rPr>
          <w:sz w:val="18"/>
          <w:szCs w:val="18"/>
          <w:rtl w:val="0"/>
        </w:rPr>
        <w:t xml:space="preserve"> RC oscillator for low-power operation (130 µA)</w:t>
      </w:r>
    </w:p>
    <w:p w:rsidR="00000000" w:rsidDel="00000000" w:rsidP="00000000" w:rsidRDefault="00000000" w:rsidRPr="00000000" w14:paraId="00000156">
      <w:pPr>
        <w:pageBreakBefore w:val="0"/>
        <w:widowControl w:val="0"/>
        <w:numPr>
          <w:ilvl w:val="0"/>
          <w:numId w:val="24"/>
        </w:numPr>
        <w:ind w:left="720" w:hanging="360"/>
        <w:rPr>
          <w:sz w:val="18"/>
          <w:szCs w:val="18"/>
        </w:rPr>
      </w:pPr>
      <w:r w:rsidDel="00000000" w:rsidR="00000000" w:rsidRPr="00000000">
        <w:rPr>
          <w:sz w:val="18"/>
          <w:szCs w:val="18"/>
          <w:rtl w:val="0"/>
        </w:rPr>
        <w:t xml:space="preserve">Clock can be stopped for lowest power until reset (100 µA, due to leakage)</w:t>
      </w:r>
    </w:p>
    <w:p w:rsidR="00000000" w:rsidDel="00000000" w:rsidP="00000000" w:rsidRDefault="00000000" w:rsidRPr="00000000" w14:paraId="00000157">
      <w:pPr>
        <w:pageBreakBefore w:val="0"/>
        <w:widowControl w:val="0"/>
        <w:ind w:right="-150"/>
        <w:jc w:val="center"/>
        <w:rPr/>
      </w:pPr>
      <w:r w:rsidDel="00000000" w:rsidR="00000000" w:rsidRPr="00000000">
        <w:rPr>
          <w:b w:val="1"/>
          <w:sz w:val="48"/>
          <w:szCs w:val="48"/>
        </w:rPr>
        <w:drawing>
          <wp:inline distB="114300" distT="114300" distL="114300" distR="114300">
            <wp:extent cx="5094475" cy="5148263"/>
            <wp:effectExtent b="0" l="0" r="0" t="0"/>
            <wp:docPr id="31"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094475" cy="5148263"/>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ageBreakBefore w:val="0"/>
        <w:widowControl w:val="0"/>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rtl w:val="0"/>
        </w:rPr>
      </w:r>
    </w:p>
    <w:p w:rsidR="00000000" w:rsidDel="00000000" w:rsidP="00000000" w:rsidRDefault="00000000" w:rsidRPr="00000000" w14:paraId="00000159">
      <w:pPr>
        <w:pStyle w:val="Heading1"/>
        <w:pageBreakBefore w:val="0"/>
        <w:widowControl w:val="0"/>
        <w:rPr/>
      </w:pPr>
      <w:bookmarkStart w:colFirst="0" w:colLast="0" w:name="_5j7fbaixjhva" w:id="4"/>
      <w:bookmarkEnd w:id="4"/>
      <w:r w:rsidDel="00000000" w:rsidR="00000000" w:rsidRPr="00000000">
        <w:br w:type="page"/>
      </w:r>
      <w:r w:rsidDel="00000000" w:rsidR="00000000" w:rsidRPr="00000000">
        <w:rPr>
          <w:rtl w:val="0"/>
        </w:rPr>
      </w:r>
    </w:p>
    <w:p w:rsidR="00000000" w:rsidDel="00000000" w:rsidP="00000000" w:rsidRDefault="00000000" w:rsidRPr="00000000" w14:paraId="0000015A">
      <w:pPr>
        <w:pStyle w:val="Heading1"/>
        <w:pageBreakBefore w:val="0"/>
        <w:widowControl w:val="0"/>
        <w:rPr>
          <w:sz w:val="28"/>
          <w:szCs w:val="28"/>
        </w:rPr>
      </w:pPr>
      <w:bookmarkStart w:colFirst="0" w:colLast="0" w:name="_sm77sk89vmzn" w:id="5"/>
      <w:bookmarkEnd w:id="5"/>
      <w:r w:rsidDel="00000000" w:rsidR="00000000" w:rsidRPr="00000000">
        <w:rPr>
          <w:rtl w:val="0"/>
        </w:rPr>
        <w:t xml:space="preserve">PIN DESCRIPTIONS</w:t>
      </w:r>
      <w:r w:rsidDel="00000000" w:rsidR="00000000" w:rsidRPr="00000000">
        <w:rPr>
          <w:rtl w:val="0"/>
        </w:rPr>
      </w:r>
    </w:p>
    <w:p w:rsidR="00000000" w:rsidDel="00000000" w:rsidP="00000000" w:rsidRDefault="00000000" w:rsidRPr="00000000" w14:paraId="0000015B">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3"/>
        <w:tblW w:w="97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155"/>
        <w:gridCol w:w="885"/>
        <w:gridCol w:w="6525"/>
        <w:tblGridChange w:id="0">
          <w:tblGrid>
            <w:gridCol w:w="1215"/>
            <w:gridCol w:w="1155"/>
            <w:gridCol w:w="885"/>
            <w:gridCol w:w="652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Pin 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Direction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V(typ)</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Tied to ground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VDD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Core power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VIO_{x}_{y}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 for smart pins {x} through {y}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GIO_{x}_{y}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Ground for smart pins {x} through {y} and other related circuits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pageBreakBefore w:val="0"/>
              <w:widowControl w:val="0"/>
              <w:spacing w:line="240" w:lineRule="auto"/>
              <w:rPr/>
            </w:pPr>
            <w:r w:rsidDel="00000000" w:rsidR="00000000" w:rsidRPr="00000000">
              <w:rPr>
                <w:rtl w:val="0"/>
              </w:rPr>
              <w:t xml:space="preserve">P0-63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pageBreakBefore w:val="0"/>
              <w:widowControl w:val="0"/>
              <w:spacing w:line="240" w:lineRule="auto"/>
              <w:jc w:val="center"/>
              <w:rPr/>
            </w:pPr>
            <w:r w:rsidDel="00000000" w:rsidR="00000000" w:rsidRPr="00000000">
              <w:rPr>
                <w:rtl w:val="0"/>
              </w:rPr>
              <w:t xml:space="preserv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pageBreakBefore w:val="0"/>
              <w:widowControl w:val="0"/>
              <w:spacing w:line="240" w:lineRule="auto"/>
              <w:jc w:val="center"/>
              <w:rPr/>
            </w:pPr>
            <w:r w:rsidDel="00000000" w:rsidR="00000000" w:rsidRPr="00000000">
              <w:rPr>
                <w:rtl w:val="0"/>
              </w:rPr>
              <w:t xml:space="preserve">0 to 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Smart pins</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4"/>
              <w:tblW w:w="6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5340"/>
              <w:tblGridChange w:id="0">
                <w:tblGrid>
                  <w:gridCol w:w="93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P58-P63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Boot source(s). See </w:t>
                  </w:r>
                  <w:hyperlink w:anchor="_obpa0biuuwax">
                    <w:r w:rsidDel="00000000" w:rsidR="00000000" w:rsidRPr="00000000">
                      <w:rPr>
                        <w:color w:val="1155cc"/>
                        <w:u w:val="single"/>
                        <w:rtl w:val="0"/>
                      </w:rPr>
                      <w:t xml:space="preserve">BOOT PROCESS</w:t>
                    </w:r>
                  </w:hyperlink>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Crystal Input. Can be connected to output of crystal/oscillator pack (with XO left disconnected), or to one leg of crystal (with XO connected to other leg of crystal or resonator) depending on CLK Register settings. No external resistors or capacitors are 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Crystal Output. Provides feedback for an external crystal, or may be left disconnected depending on CLK Register settings. No external resistors or capacitors are 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Reset (active low). When low, resets the Propeller chip: all cogs disabled and I/O pins floating. Propeller restarts 3 ms after RESn transitions from low to high.</w:t>
            </w:r>
          </w:p>
        </w:tc>
      </w:tr>
    </w:tbl>
    <w:p w:rsidR="00000000" w:rsidDel="00000000" w:rsidP="00000000" w:rsidRDefault="00000000" w:rsidRPr="00000000" w14:paraId="00000188">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9">
      <w:pPr>
        <w:pStyle w:val="Heading1"/>
        <w:pageBreakBefore w:val="0"/>
        <w:widowControl w:val="0"/>
        <w:rPr/>
      </w:pPr>
      <w:bookmarkStart w:colFirst="0" w:colLast="0" w:name="_ehvi5hk2q7ra" w:id="6"/>
      <w:bookmarkEnd w:id="6"/>
      <w:r w:rsidDel="00000000" w:rsidR="00000000" w:rsidRPr="00000000">
        <w:rPr>
          <w:rtl w:val="0"/>
        </w:rPr>
        <w:t xml:space="preserve">MEMORIES</w:t>
      </w:r>
    </w:p>
    <w:p w:rsidR="00000000" w:rsidDel="00000000" w:rsidP="00000000" w:rsidRDefault="00000000" w:rsidRPr="00000000" w14:paraId="0000018A">
      <w:pPr>
        <w:pageBreakBefore w:val="0"/>
        <w:rPr>
          <w:sz w:val="18"/>
          <w:szCs w:val="18"/>
        </w:rPr>
      </w:pPr>
      <w:r w:rsidDel="00000000" w:rsidR="00000000" w:rsidRPr="00000000">
        <w:rPr>
          <w:sz w:val="18"/>
          <w:szCs w:val="18"/>
          <w:rtl w:val="0"/>
        </w:rPr>
        <w:t xml:space="preserve">There are three memory regions: cog RAM, lookup RAM, and hub RAM.  Each cog has its own cog RAM and lookup RAM, while the hub RAM is shared by all cogs.</w:t>
      </w:r>
    </w:p>
    <w:p w:rsidR="00000000" w:rsidDel="00000000" w:rsidP="00000000" w:rsidRDefault="00000000" w:rsidRPr="00000000" w14:paraId="0000018B">
      <w:pPr>
        <w:pageBreakBefore w:val="0"/>
        <w:widowControl w:val="0"/>
        <w:rPr/>
      </w:pPr>
      <w:r w:rsidDel="00000000" w:rsidR="00000000" w:rsidRPr="00000000">
        <w:rPr>
          <w:rtl w:val="0"/>
        </w:rPr>
      </w:r>
    </w:p>
    <w:tbl>
      <w:tblPr>
        <w:tblStyle w:val="Table5"/>
        <w:tblW w:w="97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1260"/>
        <w:gridCol w:w="1905"/>
        <w:gridCol w:w="2640"/>
        <w:gridCol w:w="2670"/>
        <w:tblGridChange w:id="0">
          <w:tblGrid>
            <w:gridCol w:w="1305"/>
            <w:gridCol w:w="1260"/>
            <w:gridCol w:w="1905"/>
            <w:gridCol w:w="2640"/>
            <w:gridCol w:w="267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8C">
            <w:pPr>
              <w:pageBreakBefore w:val="0"/>
              <w:widowControl w:val="0"/>
              <w:spacing w:line="240" w:lineRule="auto"/>
              <w:rPr>
                <w:b w:val="1"/>
              </w:rPr>
            </w:pPr>
            <w:r w:rsidDel="00000000" w:rsidR="00000000" w:rsidRPr="00000000">
              <w:rPr>
                <w:b w:val="1"/>
                <w:rtl w:val="0"/>
              </w:rPr>
              <w:t xml:space="preserve">Memory</w:t>
            </w:r>
          </w:p>
          <w:p w:rsidR="00000000" w:rsidDel="00000000" w:rsidP="00000000" w:rsidRDefault="00000000" w:rsidRPr="00000000" w14:paraId="0000018D">
            <w:pPr>
              <w:pageBreakBefore w:val="0"/>
              <w:widowControl w:val="0"/>
              <w:spacing w:line="240" w:lineRule="auto"/>
              <w:rPr>
                <w:b w:val="1"/>
              </w:rPr>
            </w:pPr>
            <w:r w:rsidDel="00000000" w:rsidR="00000000" w:rsidRPr="00000000">
              <w:rPr>
                <w:b w:val="1"/>
                <w:rtl w:val="0"/>
              </w:rPr>
              <w:t xml:space="preserve">Region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8E">
            <w:pPr>
              <w:pageBreakBefore w:val="0"/>
              <w:widowControl w:val="0"/>
              <w:spacing w:line="240" w:lineRule="auto"/>
              <w:rPr>
                <w:b w:val="1"/>
              </w:rPr>
            </w:pPr>
            <w:r w:rsidDel="00000000" w:rsidR="00000000" w:rsidRPr="00000000">
              <w:rPr>
                <w:b w:val="1"/>
                <w:rtl w:val="0"/>
              </w:rPr>
              <w:t xml:space="preserve">Memory</w:t>
              <w:br w:type="textWrapping"/>
              <w:t xml:space="preserve">Width</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8F">
            <w:pPr>
              <w:pageBreakBefore w:val="0"/>
              <w:widowControl w:val="0"/>
              <w:spacing w:line="240" w:lineRule="auto"/>
              <w:rPr>
                <w:b w:val="1"/>
              </w:rPr>
            </w:pPr>
            <w:r w:rsidDel="00000000" w:rsidR="00000000" w:rsidRPr="00000000">
              <w:rPr>
                <w:b w:val="1"/>
                <w:rtl w:val="0"/>
              </w:rPr>
              <w:t xml:space="preserve">Memory</w:t>
              <w:br w:type="textWrapping"/>
              <w:t xml:space="preserve">Depth</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90">
            <w:pPr>
              <w:pageBreakBefore w:val="0"/>
              <w:widowControl w:val="0"/>
              <w:spacing w:line="240" w:lineRule="auto"/>
              <w:rPr>
                <w:b w:val="1"/>
              </w:rPr>
            </w:pPr>
            <w:r w:rsidDel="00000000" w:rsidR="00000000" w:rsidRPr="00000000">
              <w:rPr>
                <w:b w:val="1"/>
                <w:rtl w:val="0"/>
              </w:rPr>
              <w:t xml:space="preserve">Instruction D/S</w:t>
              <w:br w:type="textWrapping"/>
              <w:t xml:space="preserve">Address Ranges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91">
            <w:pPr>
              <w:pageBreakBefore w:val="0"/>
              <w:widowControl w:val="0"/>
              <w:spacing w:line="240" w:lineRule="auto"/>
              <w:rPr>
                <w:b w:val="1"/>
              </w:rPr>
            </w:pPr>
            <w:r w:rsidDel="00000000" w:rsidR="00000000" w:rsidRPr="00000000">
              <w:rPr>
                <w:b w:val="1"/>
                <w:rtl w:val="0"/>
              </w:rPr>
              <w:t xml:space="preserve">Program Counter</w:t>
              <w:br w:type="textWrapping"/>
              <w:t xml:space="preserve">Address Ranges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32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$000..$1FF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$00000..$001FF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LOOKUP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32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$000..$1FF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$00200..$003FF</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1,048,576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$00000..$FFFFF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$00400..$FFFFF</w:t>
            </w:r>
          </w:p>
        </w:tc>
      </w:tr>
    </w:tbl>
    <w:p w:rsidR="00000000" w:rsidDel="00000000" w:rsidP="00000000" w:rsidRDefault="00000000" w:rsidRPr="00000000" w14:paraId="000001A1">
      <w:pPr>
        <w:pageBreakBefore w:val="0"/>
        <w:widowControl w:val="0"/>
        <w:rPr/>
      </w:pPr>
      <w:r w:rsidDel="00000000" w:rsidR="00000000" w:rsidRPr="00000000">
        <w:rPr>
          <w:rtl w:val="0"/>
        </w:rPr>
        <w:t xml:space="preserve">(*) 1,048,576 bytes is the maximum size supported.  However, some variants may have less available.  See the Hub Memory section below for more details.</w:t>
      </w:r>
      <w:r w:rsidDel="00000000" w:rsidR="00000000" w:rsidRPr="00000000">
        <w:rPr>
          <w:rtl w:val="0"/>
        </w:rPr>
      </w:r>
    </w:p>
    <w:p w:rsidR="00000000" w:rsidDel="00000000" w:rsidP="00000000" w:rsidRDefault="00000000" w:rsidRPr="00000000" w14:paraId="000001A2">
      <w:pPr>
        <w:pStyle w:val="Heading1"/>
        <w:pageBreakBefore w:val="0"/>
        <w:widowControl w:val="0"/>
        <w:rPr/>
      </w:pPr>
      <w:bookmarkStart w:colFirst="0" w:colLast="0" w:name="_h601dvqiayde" w:id="7"/>
      <w:bookmarkEnd w:id="7"/>
      <w:r w:rsidDel="00000000" w:rsidR="00000000" w:rsidRPr="00000000">
        <w:rPr>
          <w:rtl w:val="0"/>
        </w:rPr>
        <w:t xml:space="preserve">COGS</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ageBreakBefore w:val="0"/>
        <w:rPr/>
      </w:pPr>
      <w:r w:rsidDel="00000000" w:rsidR="00000000" w:rsidRPr="00000000">
        <w:rPr>
          <w:rtl w:val="0"/>
        </w:rPr>
        <w:t xml:space="preserve">The Propeller contains multiple processors, called "cogs".  Each cog  has its own RAM and can start, stop, and execute instructions independently of one another.  All active cogs share the same system clock, Hub RAM, and I/O pins.</w:t>
      </w:r>
    </w:p>
    <w:p w:rsidR="00000000" w:rsidDel="00000000" w:rsidP="00000000" w:rsidRDefault="00000000" w:rsidRPr="00000000" w14:paraId="000001A5">
      <w:pPr>
        <w:pageBreakBefore w:val="0"/>
        <w:rPr/>
      </w:pPr>
      <w:r w:rsidDel="00000000" w:rsidR="00000000" w:rsidRPr="00000000">
        <w:rPr>
          <w:rtl w:val="0"/>
        </w:rPr>
      </w:r>
    </w:p>
    <w:p w:rsidR="00000000" w:rsidDel="00000000" w:rsidP="00000000" w:rsidRDefault="00000000" w:rsidRPr="00000000" w14:paraId="000001A6">
      <w:pPr>
        <w:pageBreakBefore w:val="0"/>
        <w:rPr/>
      </w:pPr>
      <w:r w:rsidDel="00000000" w:rsidR="00000000" w:rsidRPr="00000000">
        <w:rPr>
          <w:rtl w:val="0"/>
        </w:rPr>
        <w:t xml:space="preserve">Cogs employ a five-stage pipelined execution architecture.  When the execution pipeline is full, each instruction effectively takes as little as two clock cycles to execute.  If an instruction stalls for additional clock cycles, all following instructions in the pipeline are also stalled. Any instruction that is conditionally canceled will still move through the pipeline without stalling or executing, but taking two clock cycles.  Branch instructions cause the pipeline to be flushed, so the first instruction following the branch will take at least </w:t>
      </w:r>
      <w:ins w:author="Wuerfel21" w:id="3" w:date="2025-05-20T16:58:06Z">
        <w:commentRangeStart w:id="5"/>
        <w:r w:rsidDel="00000000" w:rsidR="00000000" w:rsidRPr="00000000">
          <w:rPr>
            <w:rtl w:val="0"/>
          </w:rPr>
          <w:t xml:space="preserve">four</w:t>
        </w:r>
      </w:ins>
      <w:del w:author="Wuerfel21" w:id="3" w:date="2025-05-20T16:58:06Z">
        <w:commentRangeEnd w:id="5"/>
        <w:r w:rsidDel="00000000" w:rsidR="00000000" w:rsidRPr="00000000">
          <w:commentReference w:id="5"/>
        </w:r>
        <w:r w:rsidDel="00000000" w:rsidR="00000000" w:rsidRPr="00000000">
          <w:rPr>
            <w:rtl w:val="0"/>
          </w:rPr>
          <w:delText xml:space="preserve">five</w:delText>
        </w:r>
      </w:del>
      <w:r w:rsidDel="00000000" w:rsidR="00000000" w:rsidRPr="00000000">
        <w:rPr>
          <w:rtl w:val="0"/>
        </w:rPr>
        <w:t xml:space="preserve"> clock cycles.</w:t>
      </w:r>
    </w:p>
    <w:p w:rsidR="00000000" w:rsidDel="00000000" w:rsidP="00000000" w:rsidRDefault="00000000" w:rsidRPr="00000000" w14:paraId="000001A7">
      <w:pPr>
        <w:pageBreakBefore w:val="0"/>
        <w:rPr/>
      </w:pPr>
      <w:r w:rsidDel="00000000" w:rsidR="00000000" w:rsidRPr="00000000">
        <w:rPr>
          <w:rtl w:val="0"/>
        </w:rPr>
      </w:r>
    </w:p>
    <w:p w:rsidR="00000000" w:rsidDel="00000000" w:rsidP="00000000" w:rsidRDefault="00000000" w:rsidRPr="00000000" w14:paraId="000001A8">
      <w:pPr>
        <w:pageBreakBefore w:val="0"/>
        <w:rPr/>
      </w:pPr>
      <w:r w:rsidDel="00000000" w:rsidR="00000000" w:rsidRPr="00000000">
        <w:rPr>
          <w:rtl w:val="0"/>
        </w:rPr>
        <w:t xml:space="preserve">The available instruction set can be found at </w:t>
      </w:r>
      <w:hyperlink r:id="rId9">
        <w:r w:rsidDel="00000000" w:rsidR="00000000" w:rsidRPr="00000000">
          <w:rPr>
            <w:color w:val="1155cc"/>
            <w:u w:val="single"/>
            <w:rtl w:val="0"/>
          </w:rPr>
          <w:t xml:space="preserve">Parallax Propeller 2 Instruction Set</w:t>
        </w:r>
      </w:hyperlink>
      <w:r w:rsidDel="00000000" w:rsidR="00000000" w:rsidRPr="00000000">
        <w:rPr>
          <w:rtl w:val="0"/>
        </w:rPr>
        <w:t xml:space="preserve">.  When reading the "Encoding" column, the following table may help:</w:t>
      </w:r>
    </w:p>
    <w:p w:rsidR="00000000" w:rsidDel="00000000" w:rsidP="00000000" w:rsidRDefault="00000000" w:rsidRPr="00000000" w14:paraId="000001A9">
      <w:pPr>
        <w:pageBreakBefore w:val="0"/>
        <w:rPr/>
      </w:pPr>
      <w:r w:rsidDel="00000000" w:rsidR="00000000" w:rsidRPr="00000000">
        <w:rPr>
          <w:rtl w:val="0"/>
        </w:rPr>
      </w:r>
    </w:p>
    <w:tbl>
      <w:tblPr>
        <w:tblStyle w:val="Table6"/>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8715"/>
        <w:tblGridChange w:id="0">
          <w:tblGrid>
            <w:gridCol w:w="1365"/>
            <w:gridCol w:w="871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Key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EEEE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Conditional test (see "Instruction Prefix" list at bottom of the instruction set spreadsheet)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 Do not update the "C" register</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Update the "C" register. In the instruction syntax, this is denoted by "WC" or "WCZ".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Z</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pageBreakBefore w:val="0"/>
              <w:widowControl w:val="0"/>
              <w:spacing w:line="240" w:lineRule="auto"/>
              <w:rPr/>
            </w:pPr>
            <w:r w:rsidDel="00000000" w:rsidR="00000000" w:rsidRPr="00000000">
              <w:rPr>
                <w:rtl w:val="0"/>
              </w:rPr>
              <w:t xml:space="preserve">0: Do not update the "Z" register</w:t>
            </w:r>
          </w:p>
          <w:p w:rsidR="00000000" w:rsidDel="00000000" w:rsidP="00000000" w:rsidRDefault="00000000" w:rsidRPr="00000000" w14:paraId="000001B3">
            <w:pPr>
              <w:pageBreakBefore w:val="0"/>
              <w:widowControl w:val="0"/>
              <w:spacing w:line="240" w:lineRule="auto"/>
              <w:rPr/>
            </w:pPr>
            <w:r w:rsidDel="00000000" w:rsidR="00000000" w:rsidRPr="00000000">
              <w:rPr>
                <w:rtl w:val="0"/>
              </w:rPr>
              <w:t xml:space="preserve">1: Update the "Z" register. In the instruction syntax, this is denoted by "WZ" or "WCZ".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 Source field is a register address</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Source field is a literal value. In the instruction syntax, this is denoted by the "#" character.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 Destination field is a register address</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Destination field is a literal value.  In the instruction syntax, this is denoted by the "#" character.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 20-bit Address field is relative to current PC.</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20-bit Address field is absolute.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WW</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Index of special register (PA, PB, PTRA, or </w:t>
            </w:r>
            <w:r w:rsidDel="00000000" w:rsidR="00000000" w:rsidRPr="00000000">
              <w:rPr>
                <w:rtl w:val="0"/>
              </w:rPr>
              <w:t xml:space="preserve">PTRB</w:t>
            </w:r>
            <w:r w:rsidDel="00000000" w:rsidR="00000000" w:rsidRPr="00000000">
              <w:rPr>
                <w:rtl w:val="0"/>
              </w:rPr>
              <w:t xml:space="preserve">) to write.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DDDDDDDDD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Destination field</w:t>
            </w:r>
            <w:commentRangeStart w:id="6"/>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rPr>
            </w:pPr>
            <w:commentRangeEnd w:id="6"/>
            <w:r w:rsidDel="00000000" w:rsidR="00000000" w:rsidRPr="00000000">
              <w:commentReference w:id="6"/>
            </w:r>
            <w:r w:rsidDel="00000000" w:rsidR="00000000" w:rsidRPr="00000000">
              <w:rPr>
                <w:rFonts w:ascii="Courier New" w:cs="Courier New" w:eastAsia="Courier New" w:hAnsi="Courier New"/>
                <w:b w:val="1"/>
                <w:rtl w:val="0"/>
              </w:rPr>
              <w:t xml:space="preserve">SSSSSSSSS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Source 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AAAAAAA...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20-bit Address 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nnnnnn...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23-bit augment number 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N,NN,NNN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Index number. This is only used for instructions with a third operand to specify word, byte, or nibble.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cccc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conditional test used to update C (%0000=clear, %1111=set, all others per EEEE)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zzzz</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conditional test used to update Z (%0000=clear, %1111=set, all others per EEEE)</w:t>
            </w:r>
          </w:p>
        </w:tc>
      </w:tr>
    </w:tbl>
    <w:p w:rsidR="00000000" w:rsidDel="00000000" w:rsidP="00000000" w:rsidRDefault="00000000" w:rsidRPr="00000000" w14:paraId="000001CD">
      <w:pPr>
        <w:pageBreakBefore w:val="0"/>
        <w:rPr/>
      </w:pPr>
      <w:r w:rsidDel="00000000" w:rsidR="00000000" w:rsidRPr="00000000">
        <w:rPr>
          <w:rtl w:val="0"/>
        </w:rPr>
      </w:r>
    </w:p>
    <w:p w:rsidR="00000000" w:rsidDel="00000000" w:rsidP="00000000" w:rsidRDefault="00000000" w:rsidRPr="00000000" w14:paraId="000001CE">
      <w:pPr>
        <w:pStyle w:val="Heading2"/>
        <w:pageBreakBefore w:val="0"/>
        <w:widowControl w:val="0"/>
        <w:rPr/>
      </w:pPr>
      <w:bookmarkStart w:colFirst="0" w:colLast="0" w:name="_fcnn97q1uawl" w:id="8"/>
      <w:bookmarkEnd w:id="8"/>
      <w:r w:rsidDel="00000000" w:rsidR="00000000" w:rsidRPr="00000000">
        <w:rPr>
          <w:rtl w:val="0"/>
        </w:rPr>
        <w:t xml:space="preserve">INSTRUCTION MODES</w:t>
      </w:r>
    </w:p>
    <w:p w:rsidR="00000000" w:rsidDel="00000000" w:rsidP="00000000" w:rsidRDefault="00000000" w:rsidRPr="00000000" w14:paraId="000001CF">
      <w:pPr>
        <w:pageBreakBefore w:val="0"/>
        <w:widowControl w:val="0"/>
        <w:rPr/>
      </w:pPr>
      <w:r w:rsidDel="00000000" w:rsidR="00000000" w:rsidRPr="00000000">
        <w:rPr>
          <w:rtl w:val="0"/>
        </w:rPr>
        <w:t xml:space="preserve">Cogs use 20-bit addresses for program counters (PC). This affords an execution space of up to 1MB.  Depending on the value of a cog's PC, an instruction will be fetched from either its register RAM, its lookup RAM, or the hub RAM.</w:t>
      </w:r>
    </w:p>
    <w:p w:rsidR="00000000" w:rsidDel="00000000" w:rsidP="00000000" w:rsidRDefault="00000000" w:rsidRPr="00000000" w14:paraId="000001D0">
      <w:pPr>
        <w:pageBreakBefore w:val="0"/>
        <w:widowControl w:val="0"/>
        <w:rPr/>
      </w:pPr>
      <w:r w:rsidDel="00000000" w:rsidR="00000000" w:rsidRPr="00000000">
        <w:rPr>
          <w:rtl w:val="0"/>
        </w:rPr>
      </w:r>
    </w:p>
    <w:tbl>
      <w:tblPr>
        <w:tblStyle w:val="Table7"/>
        <w:tblW w:w="79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3165"/>
        <w:gridCol w:w="1440"/>
        <w:gridCol w:w="1440"/>
        <w:tblGridChange w:id="0">
          <w:tblGrid>
            <w:gridCol w:w="1875"/>
            <w:gridCol w:w="3165"/>
            <w:gridCol w:w="1440"/>
            <w:gridCol w:w="144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D1">
            <w:pPr>
              <w:pageBreakBefore w:val="0"/>
              <w:widowControl w:val="0"/>
              <w:spacing w:line="240" w:lineRule="auto"/>
              <w:rPr/>
            </w:pPr>
            <w:r w:rsidDel="00000000" w:rsidR="00000000" w:rsidRPr="00000000">
              <w:rPr>
                <w:rtl w:val="0"/>
              </w:rPr>
              <w:t xml:space="preserve">PC Address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D2">
            <w:pPr>
              <w:pageBreakBefore w:val="0"/>
              <w:widowControl w:val="0"/>
              <w:spacing w:line="240" w:lineRule="auto"/>
              <w:rPr/>
            </w:pPr>
            <w:r w:rsidDel="00000000" w:rsidR="00000000" w:rsidRPr="00000000">
              <w:rPr>
                <w:rtl w:val="0"/>
              </w:rPr>
              <w:t xml:space="preserve">Instruction Source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D3">
            <w:pPr>
              <w:pageBreakBefore w:val="0"/>
              <w:widowControl w:val="0"/>
              <w:spacing w:line="240" w:lineRule="auto"/>
              <w:rPr/>
            </w:pPr>
            <w:r w:rsidDel="00000000" w:rsidR="00000000" w:rsidRPr="00000000">
              <w:rPr>
                <w:rtl w:val="0"/>
              </w:rPr>
              <w:t xml:space="preserve">Memory Width</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D4">
            <w:pPr>
              <w:pageBreakBefore w:val="0"/>
              <w:widowControl w:val="0"/>
              <w:spacing w:line="240" w:lineRule="auto"/>
              <w:rPr/>
            </w:pPr>
            <w:r w:rsidDel="00000000" w:rsidR="00000000" w:rsidRPr="00000000">
              <w:rPr>
                <w:rtl w:val="0"/>
              </w:rPr>
              <w:t xml:space="preserve">PC 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$00000..$001FF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cog register 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32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$00200..$003FF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cog lookup 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32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$00400..$FFFFF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hub 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w:t>
            </w:r>
          </w:p>
        </w:tc>
      </w:tr>
    </w:tbl>
    <w:p w:rsidR="00000000" w:rsidDel="00000000" w:rsidP="00000000" w:rsidRDefault="00000000" w:rsidRPr="00000000" w14:paraId="000001E1">
      <w:pPr>
        <w:pageBreakBefore w:val="0"/>
        <w:widowControl w:val="0"/>
        <w:rPr/>
      </w:pPr>
      <w:r w:rsidDel="00000000" w:rsidR="00000000" w:rsidRPr="00000000">
        <w:rPr>
          <w:rtl w:val="0"/>
        </w:rPr>
      </w:r>
    </w:p>
    <w:p w:rsidR="00000000" w:rsidDel="00000000" w:rsidP="00000000" w:rsidRDefault="00000000" w:rsidRPr="00000000" w14:paraId="000001E2">
      <w:pPr>
        <w:pStyle w:val="Heading3"/>
        <w:pageBreakBefore w:val="0"/>
        <w:widowControl w:val="0"/>
        <w:rPr/>
      </w:pPr>
      <w:bookmarkStart w:colFirst="0" w:colLast="0" w:name="_unkhs3434cx4" w:id="9"/>
      <w:bookmarkEnd w:id="9"/>
      <w:r w:rsidDel="00000000" w:rsidR="00000000" w:rsidRPr="00000000">
        <w:rPr>
          <w:rtl w:val="0"/>
        </w:rPr>
        <w:t xml:space="preserve">REGISTER EXECUTION</w:t>
      </w:r>
    </w:p>
    <w:p w:rsidR="00000000" w:rsidDel="00000000" w:rsidP="00000000" w:rsidRDefault="00000000" w:rsidRPr="00000000" w14:paraId="000001E3">
      <w:pPr>
        <w:pageBreakBefore w:val="0"/>
        <w:rPr/>
      </w:pPr>
      <w:r w:rsidDel="00000000" w:rsidR="00000000" w:rsidRPr="00000000">
        <w:rPr>
          <w:rtl w:val="0"/>
        </w:rPr>
        <w:t xml:space="preserve">When the PC is in the range of $00000 and $001FF, the cog is fetching instructions from cog register RAM.  This is commonly referred to as "cog execution mode."  There is no special consideration when taking branches to a cog register address.</w:t>
      </w:r>
    </w:p>
    <w:p w:rsidR="00000000" w:rsidDel="00000000" w:rsidP="00000000" w:rsidRDefault="00000000" w:rsidRPr="00000000" w14:paraId="000001E4">
      <w:pPr>
        <w:pStyle w:val="Heading3"/>
        <w:pageBreakBefore w:val="0"/>
        <w:rPr/>
      </w:pPr>
      <w:bookmarkStart w:colFirst="0" w:colLast="0" w:name="_sip3znh0gf5f" w:id="10"/>
      <w:bookmarkEnd w:id="10"/>
      <w:r w:rsidDel="00000000" w:rsidR="00000000" w:rsidRPr="00000000">
        <w:rPr>
          <w:rtl w:val="0"/>
        </w:rPr>
        <w:t xml:space="preserve">LOOKUP EXECUTION</w:t>
      </w:r>
    </w:p>
    <w:p w:rsidR="00000000" w:rsidDel="00000000" w:rsidP="00000000" w:rsidRDefault="00000000" w:rsidRPr="00000000" w14:paraId="000001E5">
      <w:pPr>
        <w:pageBreakBefore w:val="0"/>
        <w:rPr/>
      </w:pPr>
      <w:r w:rsidDel="00000000" w:rsidR="00000000" w:rsidRPr="00000000">
        <w:rPr>
          <w:rtl w:val="0"/>
        </w:rPr>
        <w:t xml:space="preserve">When the PC is in the range of $00200 and $003FF, the cog is fetching instructions from cog lookup RAM.  This is commonly referred to as "LUT execution mode."  There is no special consideration when taking branches to a cog lookup address,</w:t>
      </w:r>
    </w:p>
    <w:p w:rsidR="00000000" w:rsidDel="00000000" w:rsidP="00000000" w:rsidRDefault="00000000" w:rsidRPr="00000000" w14:paraId="000001E6">
      <w:pPr>
        <w:pStyle w:val="Heading3"/>
        <w:pageBreakBefore w:val="0"/>
        <w:rPr/>
      </w:pPr>
      <w:bookmarkStart w:colFirst="0" w:colLast="0" w:name="_jqdnlg7uy7i0" w:id="11"/>
      <w:bookmarkEnd w:id="11"/>
      <w:r w:rsidDel="00000000" w:rsidR="00000000" w:rsidRPr="00000000">
        <w:rPr>
          <w:rtl w:val="0"/>
        </w:rPr>
        <w:t xml:space="preserve">HUB EXECUTION</w:t>
      </w:r>
    </w:p>
    <w:p w:rsidR="00000000" w:rsidDel="00000000" w:rsidP="00000000" w:rsidRDefault="00000000" w:rsidRPr="00000000" w14:paraId="000001E7">
      <w:pPr>
        <w:pageBreakBefore w:val="0"/>
        <w:widowControl w:val="0"/>
        <w:rPr>
          <w:ins w:author="Christopher Lozinski" w:id="4" w:date="2021-07-18T04:50:47Z"/>
        </w:rPr>
      </w:pPr>
      <w:r w:rsidDel="00000000" w:rsidR="00000000" w:rsidRPr="00000000">
        <w:rPr>
          <w:rtl w:val="0"/>
        </w:rPr>
        <w:t xml:space="preserve">When the PC is in the range of $00400 and $FFFFF, the cog is fetching instructions from hub RAM.  This is commonly referred to as "hub execution mode."  When executing from hub RAM, the cog employs the FIFO hardware to spool up instructions so that a stream of instructions will be available for continuous execution. </w:t>
      </w:r>
      <w:ins w:author="Christopher Lozinski" w:id="4" w:date="2021-07-18T04:50:47Z">
        <w:commentRangeStart w:id="7"/>
        <w:r w:rsidDel="00000000" w:rsidR="00000000" w:rsidRPr="00000000">
          <w:rPr>
            <w:rtl w:val="0"/>
          </w:rPr>
        </w:r>
      </w:ins>
    </w:p>
    <w:p w:rsidR="00000000" w:rsidDel="00000000" w:rsidP="00000000" w:rsidRDefault="00000000" w:rsidRPr="00000000" w14:paraId="000001E8">
      <w:pPr>
        <w:pageBreakBefore w:val="0"/>
        <w:widowControl w:val="0"/>
        <w:rPr>
          <w:ins w:author="Christopher Lozinski" w:id="4" w:date="2021-07-18T04:50:47Z"/>
        </w:rPr>
      </w:pPr>
      <w:ins w:author="Christopher Lozinski" w:id="4" w:date="2021-07-18T04:50:47Z">
        <w:r w:rsidDel="00000000" w:rsidR="00000000" w:rsidRPr="00000000">
          <w:rPr>
            <w:rtl w:val="0"/>
          </w:rPr>
        </w:r>
      </w:ins>
    </w:p>
    <w:p w:rsidR="00000000" w:rsidDel="00000000" w:rsidP="00000000" w:rsidRDefault="00000000" w:rsidRPr="00000000" w14:paraId="000001E9">
      <w:pPr>
        <w:pageBreakBefore w:val="0"/>
        <w:widowControl w:val="0"/>
        <w:rPr>
          <w:ins w:author="Christopher Lozinski" w:id="4" w:date="2021-07-18T04:50:47Z"/>
        </w:rPr>
      </w:pPr>
      <w:ins w:author="Christopher Lozinski" w:id="4" w:date="2021-07-18T04:50:47Z">
        <w:r w:rsidDel="00000000" w:rsidR="00000000" w:rsidRPr="00000000">
          <w:rPr>
            <w:rtl w:val="0"/>
          </w:rPr>
          <w:t xml:space="preserve">Elsewhere I read that the spin interpreter now fetches instructions one at a time. </w:t>
        </w:r>
      </w:ins>
    </w:p>
    <w:p w:rsidR="00000000" w:rsidDel="00000000" w:rsidP="00000000" w:rsidRDefault="00000000" w:rsidRPr="00000000" w14:paraId="000001EA">
      <w:pPr>
        <w:pageBreakBefore w:val="0"/>
        <w:widowControl w:val="0"/>
        <w:rPr/>
      </w:pPr>
      <w:commentRangeEnd w:id="7"/>
      <w:r w:rsidDel="00000000" w:rsidR="00000000" w:rsidRPr="00000000">
        <w:commentReference w:id="7"/>
      </w:r>
      <w:r w:rsidDel="00000000" w:rsidR="00000000" w:rsidRPr="00000000">
        <w:rPr>
          <w:rtl w:val="0"/>
        </w:rPr>
        <w:t xml:space="preserve">Branching to a hub address takes a </w:t>
      </w:r>
      <w:r w:rsidDel="00000000" w:rsidR="00000000" w:rsidRPr="00000000">
        <w:rPr>
          <w:rtl w:val="0"/>
        </w:rPr>
        <w:t xml:space="preserve">minimum of 13</w:t>
      </w:r>
      <w:r w:rsidDel="00000000" w:rsidR="00000000" w:rsidRPr="00000000">
        <w:rPr>
          <w:rtl w:val="0"/>
        </w:rPr>
        <w:t xml:space="preserve"> clock cycles.  If the instruction being branched to is not long-aligned, one additional clock cycle is required. A branch must occur to get from cog to hub, since rolling from $3FF to $400 will not initiate hub execution.</w:t>
      </w:r>
    </w:p>
    <w:p w:rsidR="00000000" w:rsidDel="00000000" w:rsidP="00000000" w:rsidRDefault="00000000" w:rsidRPr="00000000" w14:paraId="000001EB">
      <w:pPr>
        <w:pageBreakBefore w:val="0"/>
        <w:widowControl w:val="0"/>
        <w:rPr/>
      </w:pPr>
      <w:r w:rsidDel="00000000" w:rsidR="00000000" w:rsidRPr="00000000">
        <w:rPr>
          <w:rtl w:val="0"/>
        </w:rPr>
      </w:r>
    </w:p>
    <w:p w:rsidR="00000000" w:rsidDel="00000000" w:rsidP="00000000" w:rsidRDefault="00000000" w:rsidRPr="00000000" w14:paraId="000001EC">
      <w:pPr>
        <w:pageBreakBefore w:val="0"/>
        <w:widowControl w:val="0"/>
        <w:rPr>
          <w:i w:val="1"/>
        </w:rPr>
      </w:pPr>
      <w:r w:rsidDel="00000000" w:rsidR="00000000" w:rsidRPr="00000000">
        <w:rPr>
          <w:rtl w:val="0"/>
        </w:rPr>
        <w:t xml:space="preserve">While in hub execution mode, the FIFO </w:t>
      </w:r>
      <w:r w:rsidDel="00000000" w:rsidR="00000000" w:rsidRPr="00000000">
        <w:rPr>
          <w:rtl w:val="0"/>
        </w:rPr>
        <w:t xml:space="preserve">cannot be used for anything else.</w:t>
      </w:r>
      <w:r w:rsidDel="00000000" w:rsidR="00000000" w:rsidRPr="00000000">
        <w:rPr>
          <w:rtl w:val="0"/>
        </w:rPr>
        <w:t xml:space="preserve"> So, during hub execution these instructions cannot be used:</w:t>
      </w:r>
      <w:r w:rsidDel="00000000" w:rsidR="00000000" w:rsidRPr="00000000">
        <w:rPr>
          <w:rtl w:val="0"/>
        </w:rPr>
      </w:r>
    </w:p>
    <w:p w:rsidR="00000000" w:rsidDel="00000000" w:rsidP="00000000" w:rsidRDefault="00000000" w:rsidRPr="00000000" w14:paraId="000001ED">
      <w:pPr>
        <w:pageBreakBefore w:val="0"/>
        <w:widowControl w:val="0"/>
        <w:rPr/>
      </w:pPr>
      <w:r w:rsidDel="00000000" w:rsidR="00000000" w:rsidRPr="00000000">
        <w:rPr>
          <w:rtl w:val="0"/>
        </w:rPr>
      </w:r>
    </w:p>
    <w:p w:rsidR="00000000" w:rsidDel="00000000" w:rsidP="00000000" w:rsidRDefault="00000000" w:rsidRPr="00000000" w14:paraId="000001EE">
      <w:pPr>
        <w:pageBreakBefore w:val="0"/>
        <w:widowControl w:val="0"/>
        <w:ind w:firstLine="720"/>
        <w:rPr/>
      </w:pPr>
      <w:r w:rsidDel="00000000" w:rsidR="00000000" w:rsidRPr="00000000">
        <w:rPr>
          <w:rtl w:val="0"/>
        </w:rPr>
        <w:t xml:space="preserve">RDFAST / WRFAST / FBLOCK</w:t>
      </w:r>
    </w:p>
    <w:p w:rsidR="00000000" w:rsidDel="00000000" w:rsidP="00000000" w:rsidRDefault="00000000" w:rsidRPr="00000000" w14:paraId="000001EF">
      <w:pPr>
        <w:pageBreakBefore w:val="0"/>
        <w:widowControl w:val="0"/>
        <w:ind w:firstLine="720"/>
        <w:rPr/>
      </w:pPr>
      <w:r w:rsidDel="00000000" w:rsidR="00000000" w:rsidRPr="00000000">
        <w:rPr>
          <w:rtl w:val="0"/>
        </w:rPr>
        <w:t xml:space="preserve">RFBYTE / RFWORD / RFLONG / RFVAR / RFVARS</w:t>
      </w:r>
    </w:p>
    <w:p w:rsidR="00000000" w:rsidDel="00000000" w:rsidP="00000000" w:rsidRDefault="00000000" w:rsidRPr="00000000" w14:paraId="000001F0">
      <w:pPr>
        <w:pageBreakBefore w:val="0"/>
        <w:widowControl w:val="0"/>
        <w:ind w:firstLine="720"/>
        <w:rPr/>
      </w:pPr>
      <w:r w:rsidDel="00000000" w:rsidR="00000000" w:rsidRPr="00000000">
        <w:rPr>
          <w:rtl w:val="0"/>
        </w:rPr>
        <w:t xml:space="preserve">WFBYTE / WFWORD / WFLONG</w:t>
      </w:r>
    </w:p>
    <w:p w:rsidR="00000000" w:rsidDel="00000000" w:rsidP="00000000" w:rsidRDefault="00000000" w:rsidRPr="00000000" w14:paraId="000001F1">
      <w:pPr>
        <w:pageBreakBefore w:val="0"/>
        <w:widowControl w:val="0"/>
        <w:ind w:firstLine="720"/>
        <w:rPr/>
      </w:pPr>
      <w:r w:rsidDel="00000000" w:rsidR="00000000" w:rsidRPr="00000000">
        <w:rPr>
          <w:rtl w:val="0"/>
        </w:rPr>
        <w:t xml:space="preserve">XINIT / XZERO / XCONT - when the streamer mode engages the FIFO</w:t>
      </w:r>
    </w:p>
    <w:p w:rsidR="00000000" w:rsidDel="00000000" w:rsidP="00000000" w:rsidRDefault="00000000" w:rsidRPr="00000000" w14:paraId="000001F2">
      <w:pPr>
        <w:pageBreakBefore w:val="0"/>
        <w:widowControl w:val="0"/>
        <w:rPr/>
      </w:pPr>
      <w:r w:rsidDel="00000000" w:rsidR="00000000" w:rsidRPr="00000000">
        <w:rPr>
          <w:rtl w:val="0"/>
        </w:rPr>
      </w:r>
    </w:p>
    <w:p w:rsidR="00000000" w:rsidDel="00000000" w:rsidP="00000000" w:rsidRDefault="00000000" w:rsidRPr="00000000" w14:paraId="000001F3">
      <w:pPr>
        <w:pageBreakBefore w:val="0"/>
        <w:widowControl w:val="0"/>
        <w:ind w:left="0" w:firstLine="0"/>
        <w:rPr/>
      </w:pPr>
      <w:r w:rsidDel="00000000" w:rsidR="00000000" w:rsidRPr="00000000">
        <w:rPr>
          <w:rtl w:val="0"/>
        </w:rPr>
        <w:t xml:space="preserve">It is </w:t>
      </w:r>
      <w:ins w:author="Wuerfel21" w:id="5" w:date="2025-05-20T16:56:08Z">
        <w:commentRangeStart w:id="8"/>
        <w:r w:rsidDel="00000000" w:rsidR="00000000" w:rsidRPr="00000000">
          <w:rPr>
            <w:rtl w:val="0"/>
          </w:rPr>
          <w:t xml:space="preserve">usually </w:t>
        </w:r>
      </w:ins>
      <w:commentRangeEnd w:id="8"/>
      <w:r w:rsidDel="00000000" w:rsidR="00000000" w:rsidRPr="00000000">
        <w:commentReference w:id="8"/>
      </w:r>
      <w:r w:rsidDel="00000000" w:rsidR="00000000" w:rsidRPr="00000000">
        <w:rPr>
          <w:rtl w:val="0"/>
        </w:rPr>
        <w:t xml:space="preserve">not possible to execute code from hub addresses $00000 through $003FF, as the cog will instead read instructions from the cog register or lookup RAM as indicated above.</w:t>
      </w:r>
    </w:p>
    <w:p w:rsidR="00000000" w:rsidDel="00000000" w:rsidP="00000000" w:rsidRDefault="00000000" w:rsidRPr="00000000" w14:paraId="000001F4">
      <w:pPr>
        <w:pageBreakBefore w:val="0"/>
        <w:rPr/>
      </w:pPr>
      <w:r w:rsidDel="00000000" w:rsidR="00000000" w:rsidRPr="00000000">
        <w:rPr>
          <w:rtl w:val="0"/>
        </w:rPr>
      </w:r>
    </w:p>
    <w:p w:rsidR="00000000" w:rsidDel="00000000" w:rsidP="00000000" w:rsidRDefault="00000000" w:rsidRPr="00000000" w14:paraId="000001F5">
      <w:pPr>
        <w:pStyle w:val="Heading2"/>
        <w:pageBreakBefore w:val="0"/>
        <w:widowControl w:val="0"/>
        <w:rPr/>
      </w:pPr>
      <w:bookmarkStart w:colFirst="0" w:colLast="0" w:name="_11eg6dxopg27" w:id="12"/>
      <w:bookmarkEnd w:id="12"/>
      <w:r w:rsidDel="00000000" w:rsidR="00000000" w:rsidRPr="00000000">
        <w:rPr>
          <w:rtl w:val="0"/>
        </w:rPr>
        <w:t xml:space="preserve">STARTING AND STOPPING COGS</w:t>
      </w:r>
    </w:p>
    <w:p w:rsidR="00000000" w:rsidDel="00000000" w:rsidP="00000000" w:rsidRDefault="00000000" w:rsidRPr="00000000" w14:paraId="000001F6">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F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Any cog can start or stop any other cog, or restart or stop itself. Each of the eight cogs has a unique three-bit ID which can be used to start or stop it. It's also possible to start free (stopped or never started) cogs, without needing to know their ID's. This way, entire applications can be written which simply start free cogs, as needed, and as those cogs retire by stopping themselves or getting stopped by others, they return to the pool of free cogs and become available, again, for restarting.</w:t>
      </w:r>
    </w:p>
    <w:p w:rsidR="00000000" w:rsidDel="00000000" w:rsidP="00000000" w:rsidRDefault="00000000" w:rsidRPr="00000000" w14:paraId="000001F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1F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 COGINIT instruction is used to start cogs:</w:t>
      </w:r>
    </w:p>
    <w:p w:rsidR="00000000" w:rsidDel="00000000" w:rsidP="00000000" w:rsidRDefault="00000000" w:rsidRPr="00000000" w14:paraId="000001FA">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1FB">
      <w:pPr>
        <w:pageBreakBefore w:val="0"/>
        <w:widowControl w:val="0"/>
        <w:pBdr>
          <w:top w:space="0" w:sz="0" w:val="nil"/>
          <w:left w:space="0" w:sz="0" w:val="nil"/>
          <w:bottom w:space="0" w:sz="0" w:val="nil"/>
          <w:right w:space="0" w:sz="0" w:val="nil"/>
          <w:between w:space="0" w:sz="0" w:val="nil"/>
        </w:pBdr>
        <w:shd w:fill="auto" w:val="clear"/>
        <w:ind w:left="0" w:firstLine="0"/>
        <w:rPr>
          <w:ins w:author="Christopher Lozinski" w:id="6" w:date="2021-07-18T08:35:20Z"/>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COGINIT D/#,S/# {WC}</w:t>
      </w:r>
      <w:ins w:author="Christopher Lozinski" w:id="6" w:date="2021-07-18T08:35:20Z">
        <w:r w:rsidDel="00000000" w:rsidR="00000000" w:rsidRPr="00000000">
          <w:rPr>
            <w:rtl w:val="0"/>
          </w:rPr>
        </w:r>
      </w:ins>
    </w:p>
    <w:p w:rsidR="00000000" w:rsidDel="00000000" w:rsidP="00000000" w:rsidRDefault="00000000" w:rsidRPr="00000000" w14:paraId="000001FC">
      <w:pPr>
        <w:pageBreakBefore w:val="0"/>
        <w:widowControl w:val="0"/>
        <w:pBdr>
          <w:top w:space="0" w:sz="0" w:val="nil"/>
          <w:left w:space="0" w:sz="0" w:val="nil"/>
          <w:bottom w:space="0" w:sz="0" w:val="nil"/>
          <w:right w:space="0" w:sz="0" w:val="nil"/>
          <w:between w:space="0" w:sz="0" w:val="nil"/>
        </w:pBdr>
        <w:shd w:fill="auto" w:val="clear"/>
        <w:ind w:left="0" w:firstLine="0"/>
        <w:rPr>
          <w:ins w:author="Christopher Lozinski" w:id="6" w:date="2021-07-18T08:35:20Z"/>
          <w:rFonts w:ascii="Courier New" w:cs="Courier New" w:eastAsia="Courier New" w:hAnsi="Courier New"/>
          <w:b w:val="1"/>
          <w:rPrChange w:author="Christopher Lozinski" w:id="7" w:date="2021-07-18T08:35:20Z">
            <w:rPr>
              <w:rFonts w:ascii="Courier New" w:cs="Courier New" w:eastAsia="Courier New" w:hAnsi="Courier New"/>
              <w:b w:val="1"/>
              <w:sz w:val="18"/>
              <w:szCs w:val="18"/>
            </w:rPr>
          </w:rPrChange>
        </w:rPr>
      </w:pPr>
      <w:ins w:author="Christopher Lozinski" w:id="6" w:date="2021-07-18T08:35:20Z">
        <w:r w:rsidDel="00000000" w:rsidR="00000000" w:rsidRPr="00000000">
          <w:rPr>
            <w:rtl w:val="0"/>
          </w:rPr>
        </w:r>
      </w:ins>
    </w:p>
    <w:p w:rsidR="00000000" w:rsidDel="00000000" w:rsidP="00000000" w:rsidRDefault="00000000" w:rsidRPr="00000000" w14:paraId="000001FD">
      <w:pPr>
        <w:pageBreakBefore w:val="0"/>
        <w:widowControl w:val="0"/>
        <w:pBdr>
          <w:top w:space="0" w:sz="0" w:val="nil"/>
          <w:left w:space="0" w:sz="0" w:val="nil"/>
          <w:bottom w:space="0" w:sz="0" w:val="nil"/>
          <w:right w:space="0" w:sz="0" w:val="nil"/>
          <w:between w:space="0" w:sz="0" w:val="nil"/>
        </w:pBdr>
        <w:shd w:fill="auto" w:val="clear"/>
        <w:ind w:left="0" w:firstLine="0"/>
        <w:rPr>
          <w:ins w:author="Christopher Lozinski" w:id="6" w:date="2021-07-18T08:35:20Z"/>
          <w:rFonts w:ascii="Courier New" w:cs="Courier New" w:eastAsia="Courier New" w:hAnsi="Courier New"/>
          <w:b w:val="1"/>
          <w:rPrChange w:author="Christopher Lozinski" w:id="7" w:date="2021-07-18T08:35:20Z">
            <w:rPr>
              <w:rFonts w:ascii="Courier New" w:cs="Courier New" w:eastAsia="Courier New" w:hAnsi="Courier New"/>
              <w:b w:val="1"/>
              <w:sz w:val="18"/>
              <w:szCs w:val="18"/>
            </w:rPr>
          </w:rPrChange>
        </w:rPr>
      </w:pPr>
      <w:ins w:author="Christopher Lozinski" w:id="6" w:date="2021-07-18T08:35:20Z">
        <w:r w:rsidDel="00000000" w:rsidR="00000000" w:rsidRPr="00000000">
          <w:rPr>
            <w:rFonts w:ascii="Courier New" w:cs="Courier New" w:eastAsia="Courier New" w:hAnsi="Courier New"/>
            <w:b w:val="1"/>
            <w:rtl w:val="0"/>
            <w:rPrChange w:author="Christopher Lozinski" w:id="7" w:date="2021-07-18T08:35:20Z">
              <w:rPr>
                <w:rFonts w:ascii="Courier New" w:cs="Courier New" w:eastAsia="Courier New" w:hAnsi="Courier New"/>
                <w:b w:val="1"/>
                <w:sz w:val="18"/>
                <w:szCs w:val="18"/>
              </w:rPr>
            </w:rPrChange>
          </w:rPr>
          <w:t xml:space="preserve">Not clear what the % sign means. Nor what all the xxx means. Now what {wc} means.  </w:t>
        </w:r>
      </w:ins>
    </w:p>
    <w:p w:rsidR="00000000" w:rsidDel="00000000" w:rsidP="00000000" w:rsidRDefault="00000000" w:rsidRPr="00000000" w14:paraId="000001FE">
      <w:pPr>
        <w:pageBreakBefore w:val="0"/>
        <w:widowControl w:val="0"/>
        <w:pBdr>
          <w:top w:space="0" w:sz="0" w:val="nil"/>
          <w:left w:space="0" w:sz="0" w:val="nil"/>
          <w:bottom w:space="0" w:sz="0" w:val="nil"/>
          <w:right w:space="0" w:sz="0" w:val="nil"/>
          <w:between w:space="0" w:sz="0" w:val="nil"/>
        </w:pBdr>
        <w:shd w:fill="auto" w:val="clear"/>
        <w:ind w:left="0" w:firstLine="0"/>
        <w:rPr>
          <w:ins w:author="Christopher Lozinski" w:id="6" w:date="2021-07-18T08:35:20Z"/>
          <w:rFonts w:ascii="Courier New" w:cs="Courier New" w:eastAsia="Courier New" w:hAnsi="Courier New"/>
          <w:b w:val="1"/>
          <w:rPrChange w:author="Christopher Lozinski" w:id="7" w:date="2021-07-18T08:35:20Z">
            <w:rPr>
              <w:rFonts w:ascii="Courier New" w:cs="Courier New" w:eastAsia="Courier New" w:hAnsi="Courier New"/>
              <w:b w:val="1"/>
              <w:sz w:val="18"/>
              <w:szCs w:val="18"/>
            </w:rPr>
          </w:rPrChange>
        </w:rPr>
      </w:pPr>
      <w:ins w:author="Christopher Lozinski" w:id="6" w:date="2021-07-18T08:35:20Z">
        <w:r w:rsidDel="00000000" w:rsidR="00000000" w:rsidRPr="00000000">
          <w:rPr>
            <w:rFonts w:ascii="Courier New" w:cs="Courier New" w:eastAsia="Courier New" w:hAnsi="Courier New"/>
            <w:b w:val="1"/>
            <w:rtl w:val="0"/>
            <w:rPrChange w:author="Christopher Lozinski" w:id="7" w:date="2021-07-18T08:35:20Z">
              <w:rPr>
                <w:rFonts w:ascii="Courier New" w:cs="Courier New" w:eastAsia="Courier New" w:hAnsi="Courier New"/>
                <w:b w:val="1"/>
                <w:sz w:val="18"/>
                <w:szCs w:val="18"/>
              </w:rPr>
            </w:rPrChange>
          </w:rPr>
          <w:t xml:space="preserve">What you want to do is to give a high level view, then the detailed view.  Say that starting a cag takes 5 arguments.  The target cog id, the hub address to start from, the hub address to load commands from,  the mode of starting and ….</w:t>
        </w:r>
      </w:ins>
    </w:p>
    <w:p w:rsidR="00000000" w:rsidDel="00000000" w:rsidP="00000000" w:rsidRDefault="00000000" w:rsidRPr="00000000" w14:paraId="000001FF">
      <w:pPr>
        <w:pageBreakBefore w:val="0"/>
        <w:widowControl w:val="0"/>
        <w:pBdr>
          <w:top w:space="0" w:sz="0" w:val="nil"/>
          <w:left w:space="0" w:sz="0" w:val="nil"/>
          <w:bottom w:space="0" w:sz="0" w:val="nil"/>
          <w:right w:space="0" w:sz="0" w:val="nil"/>
          <w:between w:space="0" w:sz="0" w:val="nil"/>
        </w:pBdr>
        <w:shd w:fill="auto" w:val="clear"/>
        <w:ind w:left="0" w:firstLine="0"/>
        <w:rPr>
          <w:ins w:author="Christopher Lozinski" w:id="6" w:date="2021-07-18T08:35:20Z"/>
          <w:rFonts w:ascii="Courier New" w:cs="Courier New" w:eastAsia="Courier New" w:hAnsi="Courier New"/>
          <w:b w:val="1"/>
          <w:rPrChange w:author="Christopher Lozinski" w:id="7" w:date="2021-07-18T08:35:20Z">
            <w:rPr>
              <w:rFonts w:ascii="Courier New" w:cs="Courier New" w:eastAsia="Courier New" w:hAnsi="Courier New"/>
              <w:b w:val="1"/>
              <w:sz w:val="18"/>
              <w:szCs w:val="18"/>
            </w:rPr>
          </w:rPrChange>
        </w:rPr>
      </w:pPr>
      <w:ins w:author="Christopher Lozinski" w:id="6" w:date="2021-07-18T08:35:20Z">
        <w:r w:rsidDel="00000000" w:rsidR="00000000" w:rsidRPr="00000000">
          <w:rPr>
            <w:rFonts w:ascii="Courier New" w:cs="Courier New" w:eastAsia="Courier New" w:hAnsi="Courier New"/>
            <w:b w:val="1"/>
            <w:rtl w:val="0"/>
            <w:rPrChange w:author="Christopher Lozinski" w:id="7" w:date="2021-07-18T08:35:20Z">
              <w:rPr>
                <w:rFonts w:ascii="Courier New" w:cs="Courier New" w:eastAsia="Courier New" w:hAnsi="Courier New"/>
                <w:b w:val="1"/>
                <w:sz w:val="18"/>
                <w:szCs w:val="18"/>
              </w:rPr>
            </w:rPrChange>
          </w:rPr>
          <w:t xml:space="preserve">Then describe each of the commands. Otherwise the user has to figure out all of that.  Most painful. Make it easy for me please. </w:t>
        </w:r>
      </w:ins>
    </w:p>
    <w:p w:rsidR="00000000" w:rsidDel="00000000" w:rsidP="00000000" w:rsidRDefault="00000000" w:rsidRPr="00000000" w14:paraId="00000200">
      <w:pPr>
        <w:pageBreakBefore w:val="0"/>
        <w:widowControl w:val="0"/>
        <w:pBdr>
          <w:top w:space="0" w:sz="0" w:val="nil"/>
          <w:left w:space="0" w:sz="0" w:val="nil"/>
          <w:bottom w:space="0" w:sz="0" w:val="nil"/>
          <w:right w:space="0" w:sz="0" w:val="nil"/>
          <w:between w:space="0" w:sz="0" w:val="nil"/>
        </w:pBdr>
        <w:shd w:fill="auto" w:val="clear"/>
        <w:ind w:left="0" w:firstLine="0"/>
        <w:rPr>
          <w:ins w:author="Christopher Lozinski" w:id="6" w:date="2021-07-18T08:35:20Z"/>
          <w:rFonts w:ascii="Courier New" w:cs="Courier New" w:eastAsia="Courier New" w:hAnsi="Courier New"/>
          <w:b w:val="1"/>
          <w:rPrChange w:author="Christopher Lozinski" w:id="7" w:date="2021-07-18T08:35:20Z">
            <w:rPr>
              <w:rFonts w:ascii="Courier New" w:cs="Courier New" w:eastAsia="Courier New" w:hAnsi="Courier New"/>
              <w:b w:val="1"/>
              <w:sz w:val="18"/>
              <w:szCs w:val="18"/>
            </w:rPr>
          </w:rPrChange>
        </w:rPr>
      </w:pPr>
      <w:ins w:author="Christopher Lozinski" w:id="6" w:date="2021-07-18T08:35:20Z">
        <w:r w:rsidDel="00000000" w:rsidR="00000000" w:rsidRPr="00000000">
          <w:rPr>
            <w:rFonts w:ascii="Courier New" w:cs="Courier New" w:eastAsia="Courier New" w:hAnsi="Courier New"/>
            <w:b w:val="1"/>
            <w:rtl w:val="0"/>
            <w:rPrChange w:author="Christopher Lozinski" w:id="7" w:date="2021-07-18T08:35:20Z">
              <w:rPr>
                <w:rFonts w:ascii="Courier New" w:cs="Courier New" w:eastAsia="Courier New" w:hAnsi="Courier New"/>
                <w:b w:val="1"/>
                <w:sz w:val="18"/>
                <w:szCs w:val="18"/>
              </w:rPr>
            </w:rPrChange>
          </w:rPr>
          <w:t xml:space="preserve">In the process of explaining you will find it clears up your thinking also. </w:t>
        </w:r>
      </w:ins>
    </w:p>
    <w:p w:rsidR="00000000" w:rsidDel="00000000" w:rsidP="00000000" w:rsidRDefault="00000000" w:rsidRPr="00000000" w14:paraId="00000201">
      <w:pPr>
        <w:pageBreakBefore w:val="0"/>
        <w:widowControl w:val="0"/>
        <w:pBdr>
          <w:top w:space="0" w:sz="0" w:val="nil"/>
          <w:left w:space="0" w:sz="0" w:val="nil"/>
          <w:bottom w:space="0" w:sz="0" w:val="nil"/>
          <w:right w:space="0" w:sz="0" w:val="nil"/>
          <w:between w:space="0" w:sz="0" w:val="nil"/>
        </w:pBdr>
        <w:shd w:fill="auto" w:val="clear"/>
        <w:ind w:left="0" w:firstLine="0"/>
        <w:rPr>
          <w:rFonts w:ascii="Courier New" w:cs="Courier New" w:eastAsia="Courier New" w:hAnsi="Courier New"/>
          <w:b w:val="1"/>
          <w:rPrChange w:author="Christopher Lozinski" w:id="7" w:date="2021-07-18T08:35:20Z">
            <w:rPr>
              <w:rFonts w:ascii="Courier New" w:cs="Courier New" w:eastAsia="Courier New" w:hAnsi="Courier New"/>
              <w:b w:val="1"/>
              <w:sz w:val="18"/>
              <w:szCs w:val="18"/>
            </w:rPr>
          </w:rPrChange>
        </w:rPr>
        <w:pPrChange w:author="Christopher Lozinski" w:id="0" w:date="2021-07-18T08:35:20Z">
          <w:pPr>
            <w:pageBreakBefore w:val="0"/>
            <w:widowControl w:val="0"/>
            <w:pBdr>
              <w:top w:space="0" w:sz="0" w:val="nil"/>
              <w:left w:space="0" w:sz="0" w:val="nil"/>
              <w:bottom w:space="0" w:sz="0" w:val="nil"/>
              <w:right w:space="0" w:sz="0" w:val="nil"/>
              <w:between w:space="0" w:sz="0" w:val="nil"/>
            </w:pBdr>
            <w:shd w:fill="auto" w:val="clear"/>
            <w:ind w:left="0" w:firstLine="0"/>
          </w:pPr>
        </w:pPrChange>
      </w:pPr>
      <w:r w:rsidDel="00000000" w:rsidR="00000000" w:rsidRPr="00000000">
        <w:rPr>
          <w:rtl w:val="0"/>
        </w:rPr>
      </w:r>
    </w:p>
    <w:p w:rsidR="00000000" w:rsidDel="00000000" w:rsidP="00000000" w:rsidRDefault="00000000" w:rsidRPr="00000000" w14:paraId="00000202">
      <w:pPr>
        <w:pageBreakBefore w:val="0"/>
        <w:widowControl w:val="0"/>
        <w:pBdr>
          <w:top w:space="0" w:sz="0" w:val="nil"/>
          <w:left w:space="0" w:sz="0" w:val="nil"/>
          <w:bottom w:space="0" w:sz="0" w:val="nil"/>
          <w:right w:space="0" w:sz="0" w:val="nil"/>
          <w:between w:space="0" w:sz="0" w:val="nil"/>
        </w:pBdr>
        <w:shd w:fill="auto" w:val="clear"/>
        <w:ind w:left="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03">
      <w:pPr>
        <w:pageBreakBefore w:val="0"/>
        <w:widowControl w:val="0"/>
        <w:pBdr>
          <w:top w:space="0" w:sz="0" w:val="nil"/>
          <w:left w:space="0" w:sz="0" w:val="nil"/>
          <w:bottom w:space="0" w:sz="0" w:val="nil"/>
          <w:right w:space="0" w:sz="0" w:val="nil"/>
          <w:between w:space="0" w:sz="0" w:val="nil"/>
        </w:pBdr>
        <w:shd w:fill="auto" w:val="clear"/>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 = </w:t>
        <w:tab/>
        <w:t xml:space="preserve">%0_x_xxxx</w:t>
        <w:tab/>
        <w:t xml:space="preserve">The target cog loads its own registers $000..$1F7 from the hub,</w:t>
      </w:r>
    </w:p>
    <w:p w:rsidR="00000000" w:rsidDel="00000000" w:rsidP="00000000" w:rsidRDefault="00000000" w:rsidRPr="00000000" w14:paraId="00000204">
      <w:pPr>
        <w:pageBreakBefore w:val="0"/>
        <w:widowControl w:val="0"/>
        <w:pBdr>
          <w:top w:space="0" w:sz="0" w:val="nil"/>
          <w:left w:space="0" w:sz="0" w:val="nil"/>
          <w:bottom w:space="0" w:sz="0" w:val="nil"/>
          <w:right w:space="0" w:sz="0" w:val="nil"/>
          <w:between w:space="0" w:sz="0" w:val="nil"/>
        </w:pBdr>
        <w:shd w:fill="auto" w:val="clear"/>
        <w:ind w:left="144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starting at address S/#, then begins execution at register address $000.</w:t>
      </w:r>
      <w:r w:rsidDel="00000000" w:rsidR="00000000" w:rsidRPr="00000000">
        <w:rPr>
          <w:rtl w:val="0"/>
        </w:rPr>
      </w:r>
    </w:p>
    <w:p w:rsidR="00000000" w:rsidDel="00000000" w:rsidP="00000000" w:rsidRDefault="00000000" w:rsidRPr="00000000" w14:paraId="00000205">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06">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 xml:space="preserve">%1_x_xxxx</w:t>
        <w:tab/>
      </w:r>
      <w:r w:rsidDel="00000000" w:rsidR="00000000" w:rsidRPr="00000000">
        <w:rPr>
          <w:rFonts w:ascii="Courier New" w:cs="Courier New" w:eastAsia="Courier New" w:hAnsi="Courier New"/>
          <w:b w:val="1"/>
          <w:sz w:val="18"/>
          <w:szCs w:val="18"/>
          <w:rtl w:val="0"/>
        </w:rPr>
        <w:t xml:space="preserve">The target cog begins execution at register/LUT/hub address S/#.</w:t>
      </w:r>
      <w:r w:rsidDel="00000000" w:rsidR="00000000" w:rsidRPr="00000000">
        <w:rPr>
          <w:rtl w:val="0"/>
        </w:rPr>
      </w:r>
    </w:p>
    <w:p w:rsidR="00000000" w:rsidDel="00000000" w:rsidP="00000000" w:rsidRDefault="00000000" w:rsidRPr="00000000" w14:paraId="00000207">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08">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 xml:space="preserve">%x_0_CCCC</w:t>
        <w:tab/>
        <w:t xml:space="preserve">The target cog's ID is %CCCC.</w:t>
      </w:r>
    </w:p>
    <w:p w:rsidR="00000000" w:rsidDel="00000000" w:rsidP="00000000" w:rsidRDefault="00000000" w:rsidRPr="00000000" w14:paraId="00000209">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0A">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 xml:space="preserve">%x_1_xxx0</w:t>
        <w:tab/>
        <w:t xml:space="preserve">If a cog is free (stopped), then start it.</w:t>
      </w:r>
    </w:p>
    <w:p w:rsidR="00000000" w:rsidDel="00000000" w:rsidP="00000000" w:rsidRDefault="00000000" w:rsidRPr="00000000" w14:paraId="0000020B">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ab/>
        <w:tab/>
        <w:t xml:space="preserve">To know if this succeeded, D must be a register and WC must be</w:t>
      </w:r>
    </w:p>
    <w:p w:rsidR="00000000" w:rsidDel="00000000" w:rsidP="00000000" w:rsidRDefault="00000000" w:rsidRPr="00000000" w14:paraId="0000020C">
      <w:pPr>
        <w:pageBreakBefore w:val="0"/>
        <w:widowControl w:val="0"/>
        <w:pBdr>
          <w:top w:space="0" w:sz="0" w:val="nil"/>
          <w:left w:space="0" w:sz="0" w:val="nil"/>
          <w:bottom w:space="0" w:sz="0" w:val="nil"/>
          <w:right w:space="0" w:sz="0" w:val="nil"/>
          <w:between w:space="0" w:sz="0" w:val="nil"/>
        </w:pBdr>
        <w:shd w:fill="auto" w:val="clear"/>
        <w:ind w:left="216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used. If successful, C will be cleared and D will be over-</w:t>
      </w:r>
    </w:p>
    <w:p w:rsidR="00000000" w:rsidDel="00000000" w:rsidP="00000000" w:rsidRDefault="00000000" w:rsidRPr="00000000" w14:paraId="0000020D">
      <w:pPr>
        <w:pageBreakBefore w:val="0"/>
        <w:widowControl w:val="0"/>
        <w:pBdr>
          <w:top w:space="0" w:sz="0" w:val="nil"/>
          <w:left w:space="0" w:sz="0" w:val="nil"/>
          <w:bottom w:space="0" w:sz="0" w:val="nil"/>
          <w:right w:space="0" w:sz="0" w:val="nil"/>
          <w:between w:space="0" w:sz="0" w:val="nil"/>
        </w:pBdr>
        <w:shd w:fill="auto" w:val="clear"/>
        <w:ind w:left="216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written with the target cog's ID. Otherwise, C will be set and D will be overwritten with $F.</w:t>
      </w:r>
    </w:p>
    <w:p w:rsidR="00000000" w:rsidDel="00000000" w:rsidP="00000000" w:rsidRDefault="00000000" w:rsidRPr="00000000" w14:paraId="0000020E">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0F">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 xml:space="preserve">%x_1_xxx1</w:t>
        <w:tab/>
        <w:t xml:space="preserve">If an even/odd cog pair is free (stopped), then start them.</w:t>
      </w:r>
    </w:p>
    <w:p w:rsidR="00000000" w:rsidDel="00000000" w:rsidP="00000000" w:rsidRDefault="00000000" w:rsidRPr="00000000" w14:paraId="00000210">
      <w:pPr>
        <w:pageBreakBefore w:val="0"/>
        <w:widowControl w:val="0"/>
        <w:pBdr>
          <w:top w:space="0" w:sz="0" w:val="nil"/>
          <w:left w:space="0" w:sz="0" w:val="nil"/>
          <w:bottom w:space="0" w:sz="0" w:val="nil"/>
          <w:right w:space="0" w:sz="0" w:val="nil"/>
          <w:between w:space="0" w:sz="0" w:val="nil"/>
        </w:pBdr>
        <w:shd w:fill="auto" w:val="clear"/>
        <w:ind w:left="144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To know if this succeeded, D must be a register and WC must be</w:t>
      </w:r>
    </w:p>
    <w:p w:rsidR="00000000" w:rsidDel="00000000" w:rsidP="00000000" w:rsidRDefault="00000000" w:rsidRPr="00000000" w14:paraId="00000211">
      <w:pPr>
        <w:pageBreakBefore w:val="0"/>
        <w:widowControl w:val="0"/>
        <w:pBdr>
          <w:top w:space="0" w:sz="0" w:val="nil"/>
          <w:left w:space="0" w:sz="0" w:val="nil"/>
          <w:bottom w:space="0" w:sz="0" w:val="nil"/>
          <w:right w:space="0" w:sz="0" w:val="nil"/>
          <w:between w:space="0" w:sz="0" w:val="nil"/>
        </w:pBdr>
        <w:shd w:fill="auto" w:val="clear"/>
        <w:ind w:left="144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used. If successful, C will be cleared and D will be over-</w:t>
      </w:r>
    </w:p>
    <w:p w:rsidR="00000000" w:rsidDel="00000000" w:rsidP="00000000" w:rsidRDefault="00000000" w:rsidRPr="00000000" w14:paraId="00000212">
      <w:pPr>
        <w:pageBreakBefore w:val="0"/>
        <w:widowControl w:val="0"/>
        <w:pBdr>
          <w:top w:space="0" w:sz="0" w:val="nil"/>
          <w:left w:space="0" w:sz="0" w:val="nil"/>
          <w:bottom w:space="0" w:sz="0" w:val="nil"/>
          <w:right w:space="0" w:sz="0" w:val="nil"/>
          <w:between w:space="0" w:sz="0" w:val="nil"/>
        </w:pBdr>
        <w:shd w:fill="auto" w:val="clear"/>
        <w:ind w:left="144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written with the even/lower target cog's ID. Otherwise, C will be set</w:t>
      </w:r>
    </w:p>
    <w:p w:rsidR="00000000" w:rsidDel="00000000" w:rsidP="00000000" w:rsidRDefault="00000000" w:rsidRPr="00000000" w14:paraId="00000213">
      <w:pPr>
        <w:pageBreakBefore w:val="0"/>
        <w:widowControl w:val="0"/>
        <w:pBdr>
          <w:top w:space="0" w:sz="0" w:val="nil"/>
          <w:left w:space="0" w:sz="0" w:val="nil"/>
          <w:bottom w:space="0" w:sz="0" w:val="nil"/>
          <w:right w:space="0" w:sz="0" w:val="nil"/>
          <w:between w:space="0" w:sz="0" w:val="nil"/>
        </w:pBdr>
        <w:shd w:fill="auto" w:val="clear"/>
        <w:ind w:left="144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and D will be overwritten with $F.</w:t>
      </w:r>
    </w:p>
    <w:p w:rsidR="00000000" w:rsidDel="00000000" w:rsidP="00000000" w:rsidRDefault="00000000" w:rsidRPr="00000000" w14:paraId="00000214">
      <w:pPr>
        <w:pageBreakBefore w:val="0"/>
        <w:widowControl w:val="0"/>
        <w:pBdr>
          <w:top w:space="0" w:sz="0" w:val="nil"/>
          <w:left w:space="0" w:sz="0" w:val="nil"/>
          <w:bottom w:space="0" w:sz="0" w:val="nil"/>
          <w:right w:space="0" w:sz="0" w:val="nil"/>
          <w:between w:space="0" w:sz="0" w:val="nil"/>
        </w:pBdr>
        <w:shd w:fill="auto" w:val="clear"/>
        <w:ind w:left="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15">
      <w:pPr>
        <w:pageBreakBefore w:val="0"/>
        <w:widowControl w:val="0"/>
        <w:pBdr>
          <w:top w:space="0" w:sz="0" w:val="nil"/>
          <w:left w:space="0" w:sz="0" w:val="nil"/>
          <w:bottom w:space="0" w:sz="0" w:val="nil"/>
          <w:right w:space="0" w:sz="0" w:val="nil"/>
          <w:between w:space="0" w:sz="0" w:val="nil"/>
        </w:pBdr>
        <w:shd w:fill="auto" w:val="clear"/>
        <w:ind w:left="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1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 = address</w:t>
        <w:tab/>
        <w:tab/>
        <w:t xml:space="preserve">This value is either the hub address from which the target cog will</w:t>
      </w:r>
    </w:p>
    <w:p w:rsidR="00000000" w:rsidDel="00000000" w:rsidP="00000000" w:rsidRDefault="00000000" w:rsidRPr="00000000" w14:paraId="00000217">
      <w:pPr>
        <w:pageBreakBefore w:val="0"/>
        <w:widowControl w:val="0"/>
        <w:ind w:left="144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load from, or it is the cog/hub address from which the target cog</w:t>
      </w:r>
    </w:p>
    <w:p w:rsidR="00000000" w:rsidDel="00000000" w:rsidP="00000000" w:rsidRDefault="00000000" w:rsidRPr="00000000" w14:paraId="00000218">
      <w:pPr>
        <w:pageBreakBefore w:val="0"/>
        <w:widowControl w:val="0"/>
        <w:ind w:left="144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will begin executing at, depending on D[5]. This 32-bit value will be</w:t>
      </w:r>
    </w:p>
    <w:p w:rsidR="00000000" w:rsidDel="00000000" w:rsidP="00000000" w:rsidRDefault="00000000" w:rsidRPr="00000000" w14:paraId="00000219">
      <w:pPr>
        <w:pageBreakBefore w:val="0"/>
        <w:widowControl w:val="0"/>
        <w:ind w:left="144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written into the target cog's </w:t>
      </w:r>
      <w:r w:rsidDel="00000000" w:rsidR="00000000" w:rsidRPr="00000000">
        <w:rPr>
          <w:rFonts w:ascii="Courier New" w:cs="Courier New" w:eastAsia="Courier New" w:hAnsi="Courier New"/>
          <w:b w:val="1"/>
          <w:sz w:val="18"/>
          <w:szCs w:val="18"/>
          <w:rtl w:val="0"/>
        </w:rPr>
        <w:t xml:space="preserve">PTRB</w:t>
      </w:r>
      <w:r w:rsidDel="00000000" w:rsidR="00000000" w:rsidRPr="00000000">
        <w:rPr>
          <w:rFonts w:ascii="Courier New" w:cs="Courier New" w:eastAsia="Courier New" w:hAnsi="Courier New"/>
          <w:b w:val="1"/>
          <w:sz w:val="18"/>
          <w:szCs w:val="18"/>
          <w:rtl w:val="0"/>
        </w:rPr>
        <w:t xml:space="preserve"> register.</w:t>
      </w:r>
    </w:p>
    <w:p w:rsidR="00000000" w:rsidDel="00000000" w:rsidP="00000000" w:rsidRDefault="00000000" w:rsidRPr="00000000" w14:paraId="0000021A">
      <w:pPr>
        <w:pageBreakBefore w:val="0"/>
        <w:widowControl w:val="0"/>
        <w:pBdr>
          <w:top w:space="0" w:sz="0" w:val="nil"/>
          <w:left w:space="0" w:sz="0" w:val="nil"/>
          <w:bottom w:space="0" w:sz="0" w:val="nil"/>
          <w:right w:space="0" w:sz="0" w:val="nil"/>
          <w:between w:space="0" w:sz="0" w:val="nil"/>
        </w:pBdr>
        <w:shd w:fill="auto" w:val="clear"/>
        <w:ind w:left="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1B">
      <w:pPr>
        <w:pageBreakBefore w:val="0"/>
        <w:widowControl w:val="0"/>
        <w:pBdr>
          <w:top w:space="0" w:sz="0" w:val="nil"/>
          <w:left w:space="0" w:sz="0" w:val="nil"/>
          <w:bottom w:space="0" w:sz="0" w:val="nil"/>
          <w:right w:space="0" w:sz="0" w:val="nil"/>
          <w:between w:space="0" w:sz="0" w:val="nil"/>
        </w:pBdr>
        <w:shd w:fill="auto" w:val="clear"/>
        <w:rPr>
          <w:ins w:author="Christopher Lozinski" w:id="8" w:date="2021-07-18T08:43:50Z"/>
          <w:rPrChange w:author="Christopher Lozinski" w:id="9" w:date="2021-07-18T08:43:50Z">
            <w:rPr>
              <w:rFonts w:ascii="Courier New" w:cs="Courier New" w:eastAsia="Courier New" w:hAnsi="Courier New"/>
              <w:b w:val="1"/>
              <w:sz w:val="18"/>
              <w:szCs w:val="18"/>
            </w:rPr>
          </w:rPrChange>
        </w:rPr>
      </w:pPr>
      <w:ins w:author="Christopher Lozinski" w:id="8" w:date="2021-07-18T08:43:50Z">
        <w:r w:rsidDel="00000000" w:rsidR="00000000" w:rsidRPr="00000000">
          <w:rPr>
            <w:rtl w:val="0"/>
          </w:rPr>
        </w:r>
      </w:ins>
    </w:p>
    <w:p w:rsidR="00000000" w:rsidDel="00000000" w:rsidP="00000000" w:rsidRDefault="00000000" w:rsidRPr="00000000" w14:paraId="0000021C">
      <w:pPr>
        <w:pageBreakBefore w:val="0"/>
        <w:widowControl w:val="0"/>
        <w:pBdr>
          <w:top w:space="0" w:sz="0" w:val="nil"/>
          <w:left w:space="0" w:sz="0" w:val="nil"/>
          <w:bottom w:space="0" w:sz="0" w:val="nil"/>
          <w:right w:space="0" w:sz="0" w:val="nil"/>
          <w:between w:space="0" w:sz="0" w:val="nil"/>
        </w:pBdr>
        <w:shd w:fill="auto" w:val="clear"/>
        <w:rPr>
          <w:ins w:author="Christopher Lozinski" w:id="8" w:date="2021-07-18T08:43:50Z"/>
          <w:rPrChange w:author="Christopher Lozinski" w:id="9" w:date="2021-07-18T08:43:50Z">
            <w:rPr>
              <w:rFonts w:ascii="Courier New" w:cs="Courier New" w:eastAsia="Courier New" w:hAnsi="Courier New"/>
              <w:b w:val="1"/>
              <w:sz w:val="18"/>
              <w:szCs w:val="18"/>
            </w:rPr>
          </w:rPrChange>
        </w:rPr>
      </w:pPr>
      <w:ins w:author="Christopher Lozinski" w:id="8" w:date="2021-07-18T08:43:50Z">
        <w:r w:rsidDel="00000000" w:rsidR="00000000" w:rsidRPr="00000000">
          <w:rPr>
            <w:rtl w:val="0"/>
            <w:rPrChange w:author="Christopher Lozinski" w:id="9" w:date="2021-07-18T08:43:50Z">
              <w:rPr>
                <w:rFonts w:ascii="Courier New" w:cs="Courier New" w:eastAsia="Courier New" w:hAnsi="Courier New"/>
                <w:b w:val="1"/>
                <w:sz w:val="18"/>
                <w:szCs w:val="18"/>
              </w:rPr>
            </w:rPrChange>
          </w:rPr>
          <w:t xml:space="preserve">A more general introduction to setq is needed. </w:t>
        </w:r>
      </w:ins>
    </w:p>
    <w:p w:rsidR="00000000" w:rsidDel="00000000" w:rsidP="00000000" w:rsidRDefault="00000000" w:rsidRPr="00000000" w14:paraId="0000021D">
      <w:pPr>
        <w:pageBreakBefore w:val="0"/>
        <w:widowControl w:val="0"/>
        <w:pBdr>
          <w:top w:space="0" w:sz="0" w:val="nil"/>
          <w:left w:space="0" w:sz="0" w:val="nil"/>
          <w:bottom w:space="0" w:sz="0" w:val="nil"/>
          <w:right w:space="0" w:sz="0" w:val="nil"/>
          <w:between w:space="0" w:sz="0" w:val="nil"/>
        </w:pBdr>
        <w:shd w:fill="auto" w:val="clear"/>
        <w:rPr>
          <w:ins w:author="Christopher Lozinski" w:id="8" w:date="2021-07-18T08:43:50Z"/>
          <w:rPrChange w:author="Christopher Lozinski" w:id="9" w:date="2021-07-18T08:43:50Z">
            <w:rPr>
              <w:rFonts w:ascii="Courier New" w:cs="Courier New" w:eastAsia="Courier New" w:hAnsi="Courier New"/>
              <w:b w:val="1"/>
              <w:sz w:val="18"/>
              <w:szCs w:val="18"/>
            </w:rPr>
          </w:rPrChange>
        </w:rPr>
      </w:pPr>
      <w:ins w:author="Christopher Lozinski" w:id="8" w:date="2021-07-18T08:43:50Z">
        <w:r w:rsidDel="00000000" w:rsidR="00000000" w:rsidRPr="00000000">
          <w:rPr>
            <w:rtl w:val="0"/>
            <w:rPrChange w:author="Christopher Lozinski" w:id="9" w:date="2021-07-18T08:43:50Z">
              <w:rPr>
                <w:rFonts w:ascii="Courier New" w:cs="Courier New" w:eastAsia="Courier New" w:hAnsi="Courier New"/>
                <w:b w:val="1"/>
                <w:sz w:val="18"/>
                <w:szCs w:val="18"/>
              </w:rPr>
            </w:rPrChange>
          </w:rPr>
          <w:t xml:space="preserve">And ptrA.  Most readers will scan the list of registers, remind us what it does. </w:t>
        </w:r>
      </w:ins>
    </w:p>
    <w:p w:rsidR="00000000" w:rsidDel="00000000" w:rsidP="00000000" w:rsidRDefault="00000000" w:rsidRPr="00000000" w14:paraId="0000021E">
      <w:pPr>
        <w:pageBreakBefore w:val="0"/>
        <w:widowControl w:val="0"/>
        <w:pBdr>
          <w:top w:space="0" w:sz="0" w:val="nil"/>
          <w:left w:space="0" w:sz="0" w:val="nil"/>
          <w:bottom w:space="0" w:sz="0" w:val="nil"/>
          <w:right w:space="0" w:sz="0" w:val="nil"/>
          <w:between w:space="0" w:sz="0" w:val="nil"/>
        </w:pBdr>
        <w:shd w:fill="auto" w:val="clear"/>
        <w:rPr>
          <w:rPrChange w:author="Christopher Lozinski" w:id="9" w:date="2021-07-18T08:43:50Z">
            <w:rPr>
              <w:sz w:val="18"/>
              <w:szCs w:val="18"/>
            </w:rPr>
          </w:rPrChange>
        </w:rPr>
      </w:pPr>
      <w:r w:rsidDel="00000000" w:rsidR="00000000" w:rsidRPr="00000000">
        <w:rPr>
          <w:rtl w:val="0"/>
        </w:rPr>
      </w:r>
    </w:p>
    <w:p w:rsidR="00000000" w:rsidDel="00000000" w:rsidP="00000000" w:rsidRDefault="00000000" w:rsidRPr="00000000" w14:paraId="0000021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If COGINIT is preceded by SETQ, the SETQ value will be written into the target cog's PTRA register. This is intended as a convenient means of pointing the target cog's program to some runtime data structure or passing it a 32-bit parameter. If no SETQ is used, the target cog's PTRA register will be cleared to zero.</w:t>
      </w:r>
    </w:p>
    <w:p w:rsidR="00000000" w:rsidDel="00000000" w:rsidP="00000000" w:rsidRDefault="00000000" w:rsidRPr="00000000" w14:paraId="0000022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21">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COGINIT #1,#$100</w:t>
        <w:tab/>
        <w:tab/>
        <w:t xml:space="preserve">'load and start cog 1 from $100</w:t>
      </w:r>
    </w:p>
    <w:p w:rsidR="00000000" w:rsidDel="00000000" w:rsidP="00000000" w:rsidRDefault="00000000" w:rsidRPr="00000000" w14:paraId="00000222">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23">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COGINIT #%1_0_0101,PTRA</w:t>
        <w:tab/>
        <w:t xml:space="preserve">'start cog 5 at PTRA</w:t>
      </w:r>
    </w:p>
    <w:p w:rsidR="00000000" w:rsidDel="00000000" w:rsidP="00000000" w:rsidRDefault="00000000" w:rsidRPr="00000000" w14:paraId="00000224">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25">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SETQ    ptra_val</w:t>
        <w:tab/>
        <w:tab/>
        <w:t xml:space="preserve">'ptra_val will go into target cog's PTRA register</w:t>
      </w:r>
    </w:p>
    <w:p w:rsidR="00000000" w:rsidDel="00000000" w:rsidP="00000000" w:rsidRDefault="00000000" w:rsidRPr="00000000" w14:paraId="00000226">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COGINIT #%0_1_0000,addr</w:t>
        <w:tab/>
        <w:t xml:space="preserve">'load and start a free cog at addr</w:t>
      </w:r>
    </w:p>
    <w:p w:rsidR="00000000" w:rsidDel="00000000" w:rsidP="00000000" w:rsidRDefault="00000000" w:rsidRPr="00000000" w14:paraId="00000227">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28">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COGINIT #%1_1_0001,addr</w:t>
        <w:tab/>
        <w:t xml:space="preserve">'start a pair of free cogs at addr (lookup RAM sharing)</w:t>
      </w:r>
    </w:p>
    <w:p w:rsidR="00000000" w:rsidDel="00000000" w:rsidP="00000000" w:rsidRDefault="00000000" w:rsidRPr="00000000" w14:paraId="00000229">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2A">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COGINIT id,addr WC</w:t>
        <w:tab/>
        <w:tab/>
        <w:t xml:space="preserve">'(id=$30) start a free cog at addr, C=0 and id=cog if okay</w:t>
      </w:r>
    </w:p>
    <w:p w:rsidR="00000000" w:rsidDel="00000000" w:rsidP="00000000" w:rsidRDefault="00000000" w:rsidRPr="00000000" w14:paraId="0000022B">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2C">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COGID   myID</w:t>
        <w:tab/>
        <w:tab/>
        <w:tab/>
        <w:t xml:space="preserve">'reload and restart me at </w:t>
      </w:r>
      <w:r w:rsidDel="00000000" w:rsidR="00000000" w:rsidRPr="00000000">
        <w:rPr>
          <w:rFonts w:ascii="Courier New" w:cs="Courier New" w:eastAsia="Courier New" w:hAnsi="Courier New"/>
          <w:b w:val="1"/>
          <w:sz w:val="18"/>
          <w:szCs w:val="18"/>
          <w:rtl w:val="0"/>
        </w:rPr>
        <w:t xml:space="preserve">PTRB</w:t>
      </w:r>
      <w:r w:rsidDel="00000000" w:rsidR="00000000" w:rsidRPr="00000000">
        <w:rPr>
          <w:rtl w:val="0"/>
        </w:rPr>
      </w:r>
    </w:p>
    <w:p w:rsidR="00000000" w:rsidDel="00000000" w:rsidP="00000000" w:rsidRDefault="00000000" w:rsidRPr="00000000" w14:paraId="0000022D">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COGINIT myID,</w:t>
      </w:r>
      <w:r w:rsidDel="00000000" w:rsidR="00000000" w:rsidRPr="00000000">
        <w:rPr>
          <w:rFonts w:ascii="Courier New" w:cs="Courier New" w:eastAsia="Courier New" w:hAnsi="Courier New"/>
          <w:b w:val="1"/>
          <w:sz w:val="18"/>
          <w:szCs w:val="18"/>
          <w:rtl w:val="0"/>
        </w:rPr>
        <w:t xml:space="preserve">PTRB</w:t>
      </w:r>
      <w:r w:rsidDel="00000000" w:rsidR="00000000" w:rsidRPr="00000000">
        <w:rPr>
          <w:rtl w:val="0"/>
        </w:rPr>
      </w:r>
    </w:p>
    <w:p w:rsidR="00000000" w:rsidDel="00000000" w:rsidP="00000000" w:rsidRDefault="00000000" w:rsidRPr="00000000" w14:paraId="0000022E">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2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3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 COGSTOP instruction is used to stop cogs. The 4 LSB's of the D/# operand supply the target cog ID.</w:t>
      </w:r>
    </w:p>
    <w:p w:rsidR="00000000" w:rsidDel="00000000" w:rsidP="00000000" w:rsidRDefault="00000000" w:rsidRPr="00000000" w14:paraId="0000023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32">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COGSTOP #0</w:t>
        <w:tab/>
        <w:tab/>
        <w:tab/>
        <w:t xml:space="preserve">'stop cog 0</w:t>
      </w:r>
    </w:p>
    <w:p w:rsidR="00000000" w:rsidDel="00000000" w:rsidP="00000000" w:rsidRDefault="00000000" w:rsidRPr="00000000" w14:paraId="00000233">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34">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COGID   myID</w:t>
        <w:tab/>
        <w:tab/>
        <w:tab/>
        <w:t xml:space="preserve">'stop me</w:t>
      </w:r>
    </w:p>
    <w:p w:rsidR="00000000" w:rsidDel="00000000" w:rsidP="00000000" w:rsidRDefault="00000000" w:rsidRPr="00000000" w14:paraId="00000235">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COGSTOP myID</w:t>
      </w:r>
    </w:p>
    <w:p w:rsidR="00000000" w:rsidDel="00000000" w:rsidP="00000000" w:rsidRDefault="00000000" w:rsidRPr="00000000" w14:paraId="0000023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3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3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A cog can discover its own ID by doing a COGID instruction, which will return its ID into D[3:0], with upper bits cleared. This is useful, in case the cog wants to restart or stop itself, as shown above.</w:t>
      </w:r>
    </w:p>
    <w:p w:rsidR="00000000" w:rsidDel="00000000" w:rsidP="00000000" w:rsidRDefault="00000000" w:rsidRPr="00000000" w14:paraId="0000023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3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If COGID is used with WC, it will not overwrite D, but will return the status of cog D/# into C, where C=0 indicates the cog is free (stopped or never started) and C=1 indicates the cog is busy (started).</w:t>
      </w:r>
    </w:p>
    <w:p w:rsidR="00000000" w:rsidDel="00000000" w:rsidP="00000000" w:rsidRDefault="00000000" w:rsidRPr="00000000" w14:paraId="0000023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3C">
      <w:pPr>
        <w:pageBreakBefore w:val="0"/>
        <w:widowControl w:val="0"/>
        <w:pBdr>
          <w:top w:space="0" w:sz="0" w:val="nil"/>
          <w:left w:space="0" w:sz="0" w:val="nil"/>
          <w:bottom w:space="0" w:sz="0" w:val="nil"/>
          <w:right w:space="0" w:sz="0" w:val="nil"/>
          <w:between w:space="0" w:sz="0" w:val="nil"/>
        </w:pBdr>
        <w:shd w:fill="auto" w:val="clear"/>
        <w:ind w:firstLine="720"/>
        <w:rPr>
          <w:sz w:val="18"/>
          <w:szCs w:val="18"/>
        </w:rPr>
      </w:pPr>
      <w:r w:rsidDel="00000000" w:rsidR="00000000" w:rsidRPr="00000000">
        <w:rPr>
          <w:rFonts w:ascii="Courier New" w:cs="Courier New" w:eastAsia="Courier New" w:hAnsi="Courier New"/>
          <w:b w:val="1"/>
          <w:sz w:val="18"/>
          <w:szCs w:val="18"/>
          <w:rtl w:val="0"/>
        </w:rPr>
        <w:t xml:space="preserve">COGID   ThatCog  WC</w:t>
        <w:tab/>
        <w:tab/>
        <w:t xml:space="preserve">'C=1 if ThatCog is busy</w:t>
      </w:r>
      <w:r w:rsidDel="00000000" w:rsidR="00000000" w:rsidRPr="00000000">
        <w:rPr>
          <w:rtl w:val="0"/>
        </w:rPr>
      </w:r>
    </w:p>
    <w:p w:rsidR="00000000" w:rsidDel="00000000" w:rsidP="00000000" w:rsidRDefault="00000000" w:rsidRPr="00000000" w14:paraId="0000023D">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3E">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3F">
      <w:pPr>
        <w:pStyle w:val="Heading2"/>
        <w:pageBreakBefore w:val="0"/>
        <w:widowControl w:val="0"/>
        <w:rPr>
          <w:sz w:val="18"/>
          <w:szCs w:val="18"/>
        </w:rPr>
      </w:pPr>
      <w:bookmarkStart w:colFirst="0" w:colLast="0" w:name="_6b8m7a8amfzo" w:id="13"/>
      <w:bookmarkEnd w:id="13"/>
      <w:r w:rsidDel="00000000" w:rsidR="00000000" w:rsidRPr="00000000">
        <w:rPr>
          <w:rtl w:val="0"/>
        </w:rPr>
        <w:t xml:space="preserve">COG RAM</w:t>
      </w:r>
      <w:r w:rsidDel="00000000" w:rsidR="00000000" w:rsidRPr="00000000">
        <w:rPr>
          <w:rtl w:val="0"/>
        </w:rPr>
      </w:r>
    </w:p>
    <w:p w:rsidR="00000000" w:rsidDel="00000000" w:rsidP="00000000" w:rsidRDefault="00000000" w:rsidRPr="00000000" w14:paraId="00000240">
      <w:pPr>
        <w:pageBreakBefore w:val="0"/>
        <w:widowControl w:val="0"/>
        <w:rPr/>
      </w:pPr>
      <w:r w:rsidDel="00000000" w:rsidR="00000000" w:rsidRPr="00000000">
        <w:rPr>
          <w:rtl w:val="0"/>
        </w:rPr>
        <w:t xml:space="preserve">Each cog has a primary 512 x 32-bit dual-port RAM, which can be used in multiple ways:</w:t>
      </w:r>
    </w:p>
    <w:p w:rsidR="00000000" w:rsidDel="00000000" w:rsidP="00000000" w:rsidRDefault="00000000" w:rsidRPr="00000000" w14:paraId="00000241">
      <w:pPr>
        <w:pageBreakBefore w:val="0"/>
        <w:widowControl w:val="0"/>
        <w:numPr>
          <w:ilvl w:val="0"/>
          <w:numId w:val="27"/>
        </w:numPr>
        <w:ind w:left="720" w:hanging="360"/>
        <w:rPr>
          <w:rFonts w:ascii="Arial" w:cs="Arial" w:eastAsia="Arial" w:hAnsi="Arial"/>
          <w:b w:val="0"/>
          <w:sz w:val="18"/>
          <w:szCs w:val="18"/>
        </w:rPr>
      </w:pPr>
      <w:r w:rsidDel="00000000" w:rsidR="00000000" w:rsidRPr="00000000">
        <w:rPr>
          <w:rtl w:val="0"/>
        </w:rPr>
        <w:t xml:space="preserve">Direct/Register access</w:t>
      </w:r>
    </w:p>
    <w:p w:rsidR="00000000" w:rsidDel="00000000" w:rsidP="00000000" w:rsidRDefault="00000000" w:rsidRPr="00000000" w14:paraId="00000242">
      <w:pPr>
        <w:pageBreakBefore w:val="0"/>
        <w:widowControl w:val="0"/>
        <w:numPr>
          <w:ilvl w:val="0"/>
          <w:numId w:val="27"/>
        </w:numPr>
        <w:ind w:left="720" w:hanging="360"/>
        <w:rPr>
          <w:rFonts w:ascii="Arial" w:cs="Arial" w:eastAsia="Arial" w:hAnsi="Arial"/>
          <w:b w:val="0"/>
          <w:sz w:val="18"/>
          <w:szCs w:val="18"/>
        </w:rPr>
      </w:pPr>
      <w:r w:rsidDel="00000000" w:rsidR="00000000" w:rsidRPr="00000000">
        <w:rPr>
          <w:rtl w:val="0"/>
        </w:rPr>
        <w:t xml:space="preserve">As a source of program instructions (see </w:t>
      </w:r>
      <w:hyperlink w:anchor="_unkhs3434cx4">
        <w:r w:rsidDel="00000000" w:rsidR="00000000" w:rsidRPr="00000000">
          <w:rPr>
            <w:color w:val="1155cc"/>
            <w:u w:val="single"/>
            <w:rtl w:val="0"/>
          </w:rPr>
          <w:t xml:space="preserve">COGS &gt; INSTRUCTION MODES &gt; REGISTER EXECUTION</w:t>
        </w:r>
      </w:hyperlink>
      <w:r w:rsidDel="00000000" w:rsidR="00000000" w:rsidRPr="00000000">
        <w:rPr>
          <w:rtl w:val="0"/>
        </w:rPr>
        <w:t xml:space="preserve">)</w:t>
      </w:r>
    </w:p>
    <w:p w:rsidR="00000000" w:rsidDel="00000000" w:rsidP="00000000" w:rsidRDefault="00000000" w:rsidRPr="00000000" w14:paraId="00000243">
      <w:pPr>
        <w:pStyle w:val="Heading3"/>
        <w:pageBreakBefore w:val="0"/>
        <w:widowControl w:val="0"/>
        <w:rPr/>
      </w:pPr>
      <w:bookmarkStart w:colFirst="0" w:colLast="0" w:name="_8kjgxbutfjco" w:id="14"/>
      <w:bookmarkEnd w:id="14"/>
      <w:r w:rsidDel="00000000" w:rsidR="00000000" w:rsidRPr="00000000">
        <w:rPr>
          <w:rtl w:val="0"/>
        </w:rPr>
        <w:t xml:space="preserve">GENERAL PURPOSE REGISTERS</w:t>
      </w:r>
    </w:p>
    <w:p w:rsidR="00000000" w:rsidDel="00000000" w:rsidP="00000000" w:rsidRDefault="00000000" w:rsidRPr="00000000" w14:paraId="00000244">
      <w:pPr>
        <w:pageBreakBefore w:val="0"/>
        <w:widowControl w:val="0"/>
        <w:rPr/>
      </w:pPr>
      <w:r w:rsidDel="00000000" w:rsidR="00000000" w:rsidRPr="00000000">
        <w:rPr>
          <w:rtl w:val="0"/>
        </w:rPr>
        <w:t xml:space="preserve">RAM registers $000 through $1EF are general-purpose registers for code and data usage.</w:t>
      </w:r>
    </w:p>
    <w:p w:rsidR="00000000" w:rsidDel="00000000" w:rsidP="00000000" w:rsidRDefault="00000000" w:rsidRPr="00000000" w14:paraId="00000245">
      <w:pPr>
        <w:pageBreakBefore w:val="0"/>
        <w:widowControl w:val="0"/>
        <w:rPr/>
      </w:pPr>
      <w:r w:rsidDel="00000000" w:rsidR="00000000" w:rsidRPr="00000000">
        <w:rPr>
          <w:rtl w:val="0"/>
        </w:rPr>
      </w:r>
    </w:p>
    <w:p w:rsidR="00000000" w:rsidDel="00000000" w:rsidP="00000000" w:rsidRDefault="00000000" w:rsidRPr="00000000" w14:paraId="00000246">
      <w:pPr>
        <w:pStyle w:val="Heading3"/>
        <w:pageBreakBefore w:val="0"/>
        <w:widowControl w:val="0"/>
        <w:rPr/>
      </w:pPr>
      <w:bookmarkStart w:colFirst="0" w:colLast="0" w:name="_6ysadije8qg7" w:id="15"/>
      <w:bookmarkEnd w:id="15"/>
      <w:r w:rsidDel="00000000" w:rsidR="00000000" w:rsidRPr="00000000">
        <w:rPr>
          <w:rtl w:val="0"/>
        </w:rPr>
        <w:t xml:space="preserve">DUAL-PURPOSE REGISTERS</w:t>
      </w:r>
    </w:p>
    <w:p w:rsidR="00000000" w:rsidDel="00000000" w:rsidP="00000000" w:rsidRDefault="00000000" w:rsidRPr="00000000" w14:paraId="00000247">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RAM</w:t>
      </w:r>
      <w:r w:rsidDel="00000000" w:rsidR="00000000" w:rsidRPr="00000000">
        <w:rPr>
          <w:rtl w:val="0"/>
        </w:rPr>
        <w:t xml:space="preserve"> registers $1F0 through $1F7 may either be used as general-purpose registers, or may be used as special-purpose registers if their associated functions are enabled.</w:t>
      </w:r>
      <w:r w:rsidDel="00000000" w:rsidR="00000000" w:rsidRPr="00000000">
        <w:rPr>
          <w:rtl w:val="0"/>
        </w:rPr>
      </w:r>
    </w:p>
    <w:p w:rsidR="00000000" w:rsidDel="00000000" w:rsidP="00000000" w:rsidRDefault="00000000" w:rsidRPr="00000000" w14:paraId="00000248">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9">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$1F0</w:t>
        <w:tab/>
        <w:tab/>
        <w:t xml:space="preserve">RAM / IJMP3</w:t>
        <w:tab/>
        <w:tab/>
        <w:t xml:space="preserve">interrupt call   address for INT3</w:t>
      </w:r>
    </w:p>
    <w:p w:rsidR="00000000" w:rsidDel="00000000" w:rsidP="00000000" w:rsidRDefault="00000000" w:rsidRPr="00000000" w14:paraId="0000024A">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$1F1</w:t>
        <w:tab/>
        <w:tab/>
        <w:t xml:space="preserve">RAM / IRET3</w:t>
        <w:tab/>
        <w:tab/>
        <w:t xml:space="preserve">interrupt return address for INT3</w:t>
      </w:r>
    </w:p>
    <w:p w:rsidR="00000000" w:rsidDel="00000000" w:rsidP="00000000" w:rsidRDefault="00000000" w:rsidRPr="00000000" w14:paraId="0000024B">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$1F2</w:t>
        <w:tab/>
        <w:tab/>
        <w:t xml:space="preserve">RAM / IJMP2</w:t>
        <w:tab/>
        <w:tab/>
        <w:t xml:space="preserve">interrupt call   address for INT2</w:t>
      </w:r>
    </w:p>
    <w:p w:rsidR="00000000" w:rsidDel="00000000" w:rsidP="00000000" w:rsidRDefault="00000000" w:rsidRPr="00000000" w14:paraId="0000024C">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$1F3</w:t>
        <w:tab/>
        <w:tab/>
        <w:t xml:space="preserve">RAM / IRET2</w:t>
        <w:tab/>
        <w:tab/>
        <w:t xml:space="preserve">interrupt return address for INT2</w:t>
      </w:r>
    </w:p>
    <w:p w:rsidR="00000000" w:rsidDel="00000000" w:rsidP="00000000" w:rsidRDefault="00000000" w:rsidRPr="00000000" w14:paraId="0000024D">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$1F4</w:t>
        <w:tab/>
        <w:tab/>
        <w:t xml:space="preserve">RAM / IJMP1</w:t>
        <w:tab/>
        <w:tab/>
        <w:t xml:space="preserve">interrupt call   address for INT1</w:t>
      </w:r>
    </w:p>
    <w:p w:rsidR="00000000" w:rsidDel="00000000" w:rsidP="00000000" w:rsidRDefault="00000000" w:rsidRPr="00000000" w14:paraId="0000024E">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$1F5</w:t>
        <w:tab/>
        <w:tab/>
        <w:t xml:space="preserve">RAM / IRET1</w:t>
        <w:tab/>
        <w:tab/>
        <w:t xml:space="preserve">interrupt return address for INT1</w:t>
      </w:r>
    </w:p>
    <w:p w:rsidR="00000000" w:rsidDel="00000000" w:rsidP="00000000" w:rsidRDefault="00000000" w:rsidRPr="00000000" w14:paraId="0000024F">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$1F6</w:t>
        <w:tab/>
        <w:tab/>
        <w:t xml:space="preserve">RAM / PA</w:t>
        <w:tab/>
        <w:tab/>
        <w:t xml:space="preserve">CALLD-imm return, CALLPA parameter, or LOC address</w:t>
      </w:r>
    </w:p>
    <w:p w:rsidR="00000000" w:rsidDel="00000000" w:rsidP="00000000" w:rsidRDefault="00000000" w:rsidRPr="00000000" w14:paraId="00000250">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$1F7</w:t>
        <w:tab/>
        <w:tab/>
        <w:t xml:space="preserve">RAM / PB</w:t>
        <w:tab/>
        <w:tab/>
        <w:t xml:space="preserve">CALLD-imm return, CALLPB parameter, or LOC address</w:t>
      </w:r>
    </w:p>
    <w:p w:rsidR="00000000" w:rsidDel="00000000" w:rsidP="00000000" w:rsidRDefault="00000000" w:rsidRPr="00000000" w14:paraId="00000251">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52">
      <w:pPr>
        <w:pStyle w:val="Heading3"/>
        <w:pageBreakBefore w:val="0"/>
        <w:widowControl w:val="0"/>
        <w:rPr/>
      </w:pPr>
      <w:bookmarkStart w:colFirst="0" w:colLast="0" w:name="_t7dy73b2d23o" w:id="16"/>
      <w:bookmarkEnd w:id="16"/>
      <w:r w:rsidDel="00000000" w:rsidR="00000000" w:rsidRPr="00000000">
        <w:rPr>
          <w:rtl w:val="0"/>
        </w:rPr>
        <w:t xml:space="preserve">SPECIAL-PURPOSE REGISTERS</w:t>
      </w:r>
    </w:p>
    <w:p w:rsidR="00000000" w:rsidDel="00000000" w:rsidP="00000000" w:rsidRDefault="00000000" w:rsidRPr="00000000" w14:paraId="00000253">
      <w:pPr>
        <w:pageBreakBefore w:val="0"/>
        <w:widowControl w:val="0"/>
        <w:rPr>
          <w:i w:val="1"/>
        </w:rPr>
      </w:pPr>
      <w:r w:rsidDel="00000000" w:rsidR="00000000" w:rsidRPr="00000000">
        <w:rPr>
          <w:rtl w:val="0"/>
        </w:rPr>
        <w:t xml:space="preserve">Each cog contains 8 special-purpose registers that are mapped into the RAM register address space from $1F8 to $1FF.  In general, when specifying an address between $1F8 and $1FF, the instruction is accessing a special-purpose register, </w:t>
      </w:r>
      <w:r w:rsidDel="00000000" w:rsidR="00000000" w:rsidRPr="00000000">
        <w:rPr>
          <w:i w:val="1"/>
          <w:rtl w:val="0"/>
        </w:rPr>
        <w:t xml:space="preserve">not</w:t>
      </w:r>
      <w:r w:rsidDel="00000000" w:rsidR="00000000" w:rsidRPr="00000000">
        <w:rPr>
          <w:rtl w:val="0"/>
        </w:rPr>
        <w:t xml:space="preserve"> just the underlying RAM.</w:t>
      </w:r>
      <w:r w:rsidDel="00000000" w:rsidR="00000000" w:rsidRPr="00000000">
        <w:rPr>
          <w:rtl w:val="0"/>
        </w:rPr>
      </w:r>
    </w:p>
    <w:p w:rsidR="00000000" w:rsidDel="00000000" w:rsidP="00000000" w:rsidRDefault="00000000" w:rsidRPr="00000000" w14:paraId="00000254">
      <w:pPr>
        <w:pageBreakBefore w:val="0"/>
        <w:widowControl w:val="0"/>
        <w:rPr/>
      </w:pPr>
      <w:r w:rsidDel="00000000" w:rsidR="00000000" w:rsidRPr="00000000">
        <w:rPr>
          <w:rtl w:val="0"/>
        </w:rPr>
      </w:r>
    </w:p>
    <w:p w:rsidR="00000000" w:rsidDel="00000000" w:rsidP="00000000" w:rsidRDefault="00000000" w:rsidRPr="00000000" w14:paraId="00000255">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$1F8</w:t>
        <w:tab/>
        <w:tab/>
        <w:t xml:space="preserve">PTRA</w:t>
        <w:tab/>
        <w:tab/>
        <w:tab/>
        <w:t xml:space="preserve">pointer A to hub RAM</w:t>
      </w:r>
    </w:p>
    <w:p w:rsidR="00000000" w:rsidDel="00000000" w:rsidP="00000000" w:rsidRDefault="00000000" w:rsidRPr="00000000" w14:paraId="00000256">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$1F9</w:t>
        <w:tab/>
        <w:tab/>
      </w:r>
      <w:r w:rsidDel="00000000" w:rsidR="00000000" w:rsidRPr="00000000">
        <w:rPr>
          <w:rFonts w:ascii="Courier New" w:cs="Courier New" w:eastAsia="Courier New" w:hAnsi="Courier New"/>
          <w:b w:val="1"/>
          <w:sz w:val="18"/>
          <w:szCs w:val="18"/>
          <w:rtl w:val="0"/>
        </w:rPr>
        <w:t xml:space="preserve">PTRB</w:t>
      </w:r>
      <w:r w:rsidDel="00000000" w:rsidR="00000000" w:rsidRPr="00000000">
        <w:rPr>
          <w:rFonts w:ascii="Courier New" w:cs="Courier New" w:eastAsia="Courier New" w:hAnsi="Courier New"/>
          <w:b w:val="1"/>
          <w:sz w:val="18"/>
          <w:szCs w:val="18"/>
          <w:rtl w:val="0"/>
        </w:rPr>
        <w:tab/>
        <w:tab/>
        <w:tab/>
        <w:t xml:space="preserve">pointer B to hub RAM</w:t>
      </w:r>
    </w:p>
    <w:p w:rsidR="00000000" w:rsidDel="00000000" w:rsidP="00000000" w:rsidRDefault="00000000" w:rsidRPr="00000000" w14:paraId="00000257">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$1FA</w:t>
        <w:tab/>
        <w:tab/>
        <w:t xml:space="preserve">DIRA</w:t>
        <w:tab/>
        <w:tab/>
        <w:tab/>
        <w:t xml:space="preserve">output enables for P31..P0</w:t>
      </w:r>
    </w:p>
    <w:p w:rsidR="00000000" w:rsidDel="00000000" w:rsidP="00000000" w:rsidRDefault="00000000" w:rsidRPr="00000000" w14:paraId="00000258">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$1FB</w:t>
        <w:tab/>
        <w:tab/>
        <w:t xml:space="preserve">DIRB</w:t>
        <w:tab/>
        <w:tab/>
        <w:tab/>
      </w:r>
      <w:r w:rsidDel="00000000" w:rsidR="00000000" w:rsidRPr="00000000">
        <w:rPr>
          <w:rFonts w:ascii="Courier New" w:cs="Courier New" w:eastAsia="Courier New" w:hAnsi="Courier New"/>
          <w:b w:val="1"/>
          <w:sz w:val="18"/>
          <w:szCs w:val="18"/>
          <w:rtl w:val="0"/>
        </w:rPr>
        <w:t xml:space="preserve">output enables for P63..P32</w:t>
      </w:r>
      <w:r w:rsidDel="00000000" w:rsidR="00000000" w:rsidRPr="00000000">
        <w:rPr>
          <w:rtl w:val="0"/>
        </w:rPr>
      </w:r>
    </w:p>
    <w:p w:rsidR="00000000" w:rsidDel="00000000" w:rsidP="00000000" w:rsidRDefault="00000000" w:rsidRPr="00000000" w14:paraId="00000259">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$1FC</w:t>
        <w:tab/>
        <w:tab/>
        <w:t xml:space="preserve">OUTA</w:t>
        <w:tab/>
        <w:tab/>
        <w:tab/>
        <w:t xml:space="preserve">output states for P31..P0</w:t>
      </w:r>
    </w:p>
    <w:p w:rsidR="00000000" w:rsidDel="00000000" w:rsidP="00000000" w:rsidRDefault="00000000" w:rsidRPr="00000000" w14:paraId="0000025A">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$1FD</w:t>
        <w:tab/>
        <w:tab/>
        <w:t xml:space="preserve">OUTB</w:t>
        <w:tab/>
        <w:tab/>
        <w:tab/>
      </w:r>
      <w:r w:rsidDel="00000000" w:rsidR="00000000" w:rsidRPr="00000000">
        <w:rPr>
          <w:rFonts w:ascii="Courier New" w:cs="Courier New" w:eastAsia="Courier New" w:hAnsi="Courier New"/>
          <w:b w:val="1"/>
          <w:sz w:val="18"/>
          <w:szCs w:val="18"/>
          <w:rtl w:val="0"/>
        </w:rPr>
        <w:t xml:space="preserve">output states for P63..P32</w:t>
      </w:r>
    </w:p>
    <w:p w:rsidR="00000000" w:rsidDel="00000000" w:rsidP="00000000" w:rsidRDefault="00000000" w:rsidRPr="00000000" w14:paraId="0000025B">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$1FE</w:t>
        <w:tab/>
        <w:tab/>
        <w:t xml:space="preserve">INA *</w:t>
        <w:tab/>
        <w:tab/>
        <w:tab/>
        <w:t xml:space="preserve">input states for P31..P0</w:t>
      </w:r>
    </w:p>
    <w:p w:rsidR="00000000" w:rsidDel="00000000" w:rsidP="00000000" w:rsidRDefault="00000000" w:rsidRPr="00000000" w14:paraId="0000025C">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$1FF</w:t>
        <w:tab/>
        <w:tab/>
        <w:t xml:space="preserve">INB **</w:t>
        <w:tab/>
        <w:tab/>
        <w:tab/>
      </w:r>
      <w:r w:rsidDel="00000000" w:rsidR="00000000" w:rsidRPr="00000000">
        <w:rPr>
          <w:rFonts w:ascii="Courier New" w:cs="Courier New" w:eastAsia="Courier New" w:hAnsi="Courier New"/>
          <w:b w:val="1"/>
          <w:sz w:val="18"/>
          <w:szCs w:val="18"/>
          <w:rtl w:val="0"/>
        </w:rPr>
        <w:t xml:space="preserve">input states for P63..P32</w:t>
      </w:r>
    </w:p>
    <w:p w:rsidR="00000000" w:rsidDel="00000000" w:rsidP="00000000" w:rsidRDefault="00000000" w:rsidRPr="00000000" w14:paraId="0000025D">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5E">
      <w:pPr>
        <w:pageBreakBefore w:val="0"/>
        <w:widowControl w:val="0"/>
        <w:pBdr>
          <w:top w:space="0" w:sz="0" w:val="nil"/>
          <w:left w:space="0" w:sz="0" w:val="nil"/>
          <w:bottom w:space="0" w:sz="0" w:val="nil"/>
          <w:right w:space="0" w:sz="0" w:val="nil"/>
          <w:between w:space="0" w:sz="0" w:val="nil"/>
        </w:pBdr>
        <w:shd w:fill="auto" w:val="clear"/>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 also debug interrupt call address</w:t>
      </w:r>
    </w:p>
    <w:p w:rsidR="00000000" w:rsidDel="00000000" w:rsidP="00000000" w:rsidRDefault="00000000" w:rsidRPr="00000000" w14:paraId="0000025F">
      <w:pPr>
        <w:pageBreakBefore w:val="0"/>
        <w:widowControl w:val="0"/>
        <w:pBdr>
          <w:top w:space="0" w:sz="0" w:val="nil"/>
          <w:left w:space="0" w:sz="0" w:val="nil"/>
          <w:bottom w:space="0" w:sz="0" w:val="nil"/>
          <w:right w:space="0" w:sz="0" w:val="nil"/>
          <w:between w:space="0" w:sz="0" w:val="nil"/>
        </w:pBdr>
        <w:shd w:fill="auto" w:val="clear"/>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also debug interrupt return address</w:t>
      </w:r>
    </w:p>
    <w:p w:rsidR="00000000" w:rsidDel="00000000" w:rsidP="00000000" w:rsidRDefault="00000000" w:rsidRPr="00000000" w14:paraId="00000260">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61">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62">
      <w:pPr>
        <w:pStyle w:val="Heading2"/>
        <w:pageBreakBefore w:val="0"/>
        <w:widowControl w:val="0"/>
        <w:rPr/>
      </w:pPr>
      <w:bookmarkStart w:colFirst="0" w:colLast="0" w:name="_q8vjp5xkj9lw" w:id="17"/>
      <w:bookmarkEnd w:id="17"/>
      <w:r w:rsidDel="00000000" w:rsidR="00000000" w:rsidRPr="00000000">
        <w:rPr>
          <w:rtl w:val="0"/>
        </w:rPr>
        <w:t xml:space="preserve">LOOKUP RAM</w:t>
      </w:r>
    </w:p>
    <w:p w:rsidR="00000000" w:rsidDel="00000000" w:rsidP="00000000" w:rsidRDefault="00000000" w:rsidRPr="00000000" w14:paraId="00000263">
      <w:pPr>
        <w:pageBreakBefore w:val="0"/>
        <w:widowControl w:val="0"/>
        <w:rPr/>
      </w:pPr>
      <w:r w:rsidDel="00000000" w:rsidR="00000000" w:rsidRPr="00000000">
        <w:rPr>
          <w:rtl w:val="0"/>
        </w:rPr>
        <w:t xml:space="preserve">Each cog has a secondary 512 x </w:t>
      </w:r>
      <w:r w:rsidDel="00000000" w:rsidR="00000000" w:rsidRPr="00000000">
        <w:rPr>
          <w:rtl w:val="0"/>
        </w:rPr>
        <w:t xml:space="preserve">32</w:t>
      </w:r>
      <w:r w:rsidDel="00000000" w:rsidR="00000000" w:rsidRPr="00000000">
        <w:rPr>
          <w:rtl w:val="0"/>
        </w:rPr>
        <w:t xml:space="preserve">-bit dual-port RAM</w:t>
      </w:r>
      <w:r w:rsidDel="00000000" w:rsidR="00000000" w:rsidRPr="00000000">
        <w:rPr>
          <w:rtl w:val="0"/>
        </w:rPr>
        <w:t xml:space="preserve">, which can be used in multiple  ways:</w:t>
      </w:r>
    </w:p>
    <w:p w:rsidR="00000000" w:rsidDel="00000000" w:rsidP="00000000" w:rsidRDefault="00000000" w:rsidRPr="00000000" w14:paraId="00000264">
      <w:pPr>
        <w:pageBreakBefore w:val="0"/>
        <w:widowControl w:val="0"/>
        <w:numPr>
          <w:ilvl w:val="0"/>
          <w:numId w:val="9"/>
        </w:numPr>
        <w:ind w:left="720" w:hanging="360"/>
        <w:rPr>
          <w:rFonts w:ascii="Arial" w:cs="Arial" w:eastAsia="Arial" w:hAnsi="Arial"/>
          <w:b w:val="0"/>
          <w:sz w:val="18"/>
          <w:szCs w:val="18"/>
        </w:rPr>
      </w:pPr>
      <w:r w:rsidDel="00000000" w:rsidR="00000000" w:rsidRPr="00000000">
        <w:rPr>
          <w:rtl w:val="0"/>
        </w:rPr>
        <w:t xml:space="preserve">Load/Store access</w:t>
      </w:r>
    </w:p>
    <w:p w:rsidR="00000000" w:rsidDel="00000000" w:rsidP="00000000" w:rsidRDefault="00000000" w:rsidRPr="00000000" w14:paraId="00000265">
      <w:pPr>
        <w:pageBreakBefore w:val="0"/>
        <w:widowControl w:val="0"/>
        <w:numPr>
          <w:ilvl w:val="0"/>
          <w:numId w:val="9"/>
        </w:numPr>
        <w:ind w:left="720" w:hanging="360"/>
        <w:rPr>
          <w:rFonts w:ascii="Arial" w:cs="Arial" w:eastAsia="Arial" w:hAnsi="Arial"/>
          <w:b w:val="0"/>
          <w:sz w:val="18"/>
          <w:szCs w:val="18"/>
        </w:rPr>
      </w:pPr>
      <w:r w:rsidDel="00000000" w:rsidR="00000000" w:rsidRPr="00000000">
        <w:rPr>
          <w:rtl w:val="0"/>
        </w:rPr>
        <w:t xml:space="preserve">As a source or destination for the streamer hardware</w:t>
      </w:r>
    </w:p>
    <w:p w:rsidR="00000000" w:rsidDel="00000000" w:rsidP="00000000" w:rsidRDefault="00000000" w:rsidRPr="00000000" w14:paraId="00000266">
      <w:pPr>
        <w:pageBreakBefore w:val="0"/>
        <w:widowControl w:val="0"/>
        <w:numPr>
          <w:ilvl w:val="0"/>
          <w:numId w:val="9"/>
        </w:numPr>
        <w:ind w:left="720" w:hanging="360"/>
        <w:rPr>
          <w:rFonts w:ascii="Arial" w:cs="Arial" w:eastAsia="Arial" w:hAnsi="Arial"/>
          <w:b w:val="0"/>
          <w:sz w:val="18"/>
          <w:szCs w:val="18"/>
        </w:rPr>
      </w:pPr>
      <w:r w:rsidDel="00000000" w:rsidR="00000000" w:rsidRPr="00000000">
        <w:rPr>
          <w:rtl w:val="0"/>
        </w:rPr>
        <w:t xml:space="preserve">As a lookup table for bytecode execution</w:t>
      </w:r>
    </w:p>
    <w:p w:rsidR="00000000" w:rsidDel="00000000" w:rsidP="00000000" w:rsidRDefault="00000000" w:rsidRPr="00000000" w14:paraId="00000267">
      <w:pPr>
        <w:pageBreakBefore w:val="0"/>
        <w:widowControl w:val="0"/>
        <w:numPr>
          <w:ilvl w:val="0"/>
          <w:numId w:val="9"/>
        </w:numPr>
        <w:ind w:left="720" w:hanging="360"/>
        <w:rPr>
          <w:rFonts w:ascii="Arial" w:cs="Arial" w:eastAsia="Arial" w:hAnsi="Arial"/>
          <w:b w:val="0"/>
          <w:sz w:val="18"/>
          <w:szCs w:val="18"/>
        </w:rPr>
      </w:pPr>
      <w:r w:rsidDel="00000000" w:rsidR="00000000" w:rsidRPr="00000000">
        <w:rPr>
          <w:rtl w:val="0"/>
        </w:rPr>
        <w:t xml:space="preserve">As a data source for smart pins</w:t>
      </w:r>
    </w:p>
    <w:p w:rsidR="00000000" w:rsidDel="00000000" w:rsidP="00000000" w:rsidRDefault="00000000" w:rsidRPr="00000000" w14:paraId="00000268">
      <w:pPr>
        <w:pageBreakBefore w:val="0"/>
        <w:widowControl w:val="0"/>
        <w:numPr>
          <w:ilvl w:val="0"/>
          <w:numId w:val="9"/>
        </w:numPr>
        <w:ind w:left="720" w:hanging="360"/>
        <w:rPr>
          <w:rFonts w:ascii="Arial" w:cs="Arial" w:eastAsia="Arial" w:hAnsi="Arial"/>
          <w:b w:val="0"/>
          <w:sz w:val="18"/>
          <w:szCs w:val="18"/>
        </w:rPr>
      </w:pPr>
      <w:r w:rsidDel="00000000" w:rsidR="00000000" w:rsidRPr="00000000">
        <w:rPr>
          <w:rtl w:val="0"/>
        </w:rPr>
        <w:t xml:space="preserve">As a "RAM sharing" mechanism between paired cogs</w:t>
      </w:r>
    </w:p>
    <w:p w:rsidR="00000000" w:rsidDel="00000000" w:rsidP="00000000" w:rsidRDefault="00000000" w:rsidRPr="00000000" w14:paraId="00000269">
      <w:pPr>
        <w:pageBreakBefore w:val="0"/>
        <w:widowControl w:val="0"/>
        <w:numPr>
          <w:ilvl w:val="0"/>
          <w:numId w:val="9"/>
        </w:numPr>
        <w:ind w:left="720" w:hanging="360"/>
        <w:rPr>
          <w:rFonts w:ascii="Arial" w:cs="Arial" w:eastAsia="Arial" w:hAnsi="Arial"/>
          <w:b w:val="0"/>
          <w:sz w:val="18"/>
          <w:szCs w:val="18"/>
        </w:rPr>
      </w:pPr>
      <w:r w:rsidDel="00000000" w:rsidR="00000000" w:rsidRPr="00000000">
        <w:rPr>
          <w:rtl w:val="0"/>
        </w:rPr>
        <w:t xml:space="preserve">As a source of program instructions (see </w:t>
      </w:r>
      <w:hyperlink w:anchor="_sip3znh0gf5f">
        <w:r w:rsidDel="00000000" w:rsidR="00000000" w:rsidRPr="00000000">
          <w:rPr>
            <w:color w:val="1155cc"/>
            <w:u w:val="single"/>
            <w:rtl w:val="0"/>
          </w:rPr>
          <w:t xml:space="preserve">COGS &gt; INSTRUCTION MODES &gt; LOOKUP EXECUTION</w:t>
        </w:r>
      </w:hyperlink>
      <w:r w:rsidDel="00000000" w:rsidR="00000000" w:rsidRPr="00000000">
        <w:rPr>
          <w:rtl w:val="0"/>
        </w:rPr>
        <w:t xml:space="preserve">)</w:t>
      </w:r>
    </w:p>
    <w:p w:rsidR="00000000" w:rsidDel="00000000" w:rsidP="00000000" w:rsidRDefault="00000000" w:rsidRPr="00000000" w14:paraId="0000026A">
      <w:pPr>
        <w:pageBreakBefore w:val="0"/>
        <w:widowControl w:val="0"/>
        <w:rPr/>
      </w:pPr>
      <w:r w:rsidDel="00000000" w:rsidR="00000000" w:rsidRPr="00000000">
        <w:rPr>
          <w:rtl w:val="0"/>
        </w:rPr>
      </w:r>
    </w:p>
    <w:p w:rsidR="00000000" w:rsidDel="00000000" w:rsidP="00000000" w:rsidRDefault="00000000" w:rsidRPr="00000000" w14:paraId="0000026B">
      <w:pPr>
        <w:pageBreakBefore w:val="0"/>
        <w:widowControl w:val="0"/>
        <w:ind w:left="720" w:firstLine="0"/>
        <w:rPr/>
      </w:pPr>
      <w:r w:rsidDel="00000000" w:rsidR="00000000" w:rsidRPr="00000000">
        <w:rPr>
          <w:rtl w:val="0"/>
        </w:rPr>
        <w:t xml:space="preserve">NOTE: The term "lookup" (and "</w:t>
      </w:r>
      <w:r w:rsidDel="00000000" w:rsidR="00000000" w:rsidRPr="00000000">
        <w:rPr>
          <w:rtl w:val="0"/>
        </w:rPr>
        <w:t xml:space="preserve">LUT</w:t>
      </w:r>
      <w:r w:rsidDel="00000000" w:rsidR="00000000" w:rsidRPr="00000000">
        <w:rPr>
          <w:rtl w:val="0"/>
        </w:rPr>
        <w:t xml:space="preserve">", which is short for "look-up table") is due to historical usage in the original Propeller microcontroller.  This RAM can still be used in a "lookup" context, but can also be used for many other purposes, as indicated above.</w:t>
      </w:r>
    </w:p>
    <w:p w:rsidR="00000000" w:rsidDel="00000000" w:rsidP="00000000" w:rsidRDefault="00000000" w:rsidRPr="00000000" w14:paraId="0000026C">
      <w:pPr>
        <w:pStyle w:val="Heading3"/>
        <w:pageBreakBefore w:val="0"/>
        <w:widowControl w:val="0"/>
        <w:rPr/>
      </w:pPr>
      <w:bookmarkStart w:colFirst="0" w:colLast="0" w:name="_6i70b0kob6fl" w:id="18"/>
      <w:bookmarkEnd w:id="18"/>
      <w:r w:rsidDel="00000000" w:rsidR="00000000" w:rsidRPr="00000000">
        <w:rPr>
          <w:rtl w:val="0"/>
        </w:rPr>
        <w:t xml:space="preserve">LOAD/STORE ACCESS</w:t>
      </w:r>
    </w:p>
    <w:p w:rsidR="00000000" w:rsidDel="00000000" w:rsidP="00000000" w:rsidRDefault="00000000" w:rsidRPr="00000000" w14:paraId="0000026D">
      <w:pPr>
        <w:pageBreakBefore w:val="0"/>
        <w:rPr>
          <w:ins w:author="Christopher Lozinski" w:id="10" w:date="2021-07-18T08:59:30Z"/>
        </w:rPr>
      </w:pPr>
      <w:r w:rsidDel="00000000" w:rsidR="00000000" w:rsidRPr="00000000">
        <w:rPr>
          <w:rtl w:val="0"/>
        </w:rPr>
        <w:t xml:space="preserve">Unlike cog RAM, the cog cannot directly use the lookup RAM in the majority of its instructions. </w:t>
      </w:r>
      <w:ins w:author="Christopher Lozinski" w:id="10" w:date="2021-07-18T08:59:30Z">
        <w:r w:rsidDel="00000000" w:rsidR="00000000" w:rsidRPr="00000000">
          <w:rPr>
            <w:rtl w:val="0"/>
          </w:rPr>
        </w:r>
      </w:ins>
    </w:p>
    <w:p w:rsidR="00000000" w:rsidDel="00000000" w:rsidP="00000000" w:rsidRDefault="00000000" w:rsidRPr="00000000" w14:paraId="0000026E">
      <w:pPr>
        <w:pageBreakBefore w:val="0"/>
        <w:rPr>
          <w:ins w:author="Christopher Lozinski" w:id="10" w:date="2021-07-18T08:59:30Z"/>
        </w:rPr>
      </w:pPr>
      <w:ins w:author="Christopher Lozinski" w:id="10" w:date="2021-07-18T08:59:30Z">
        <w:r w:rsidDel="00000000" w:rsidR="00000000" w:rsidRPr="00000000">
          <w:rPr>
            <w:rtl w:val="0"/>
          </w:rPr>
        </w:r>
      </w:ins>
    </w:p>
    <w:p w:rsidR="00000000" w:rsidDel="00000000" w:rsidP="00000000" w:rsidRDefault="00000000" w:rsidRPr="00000000" w14:paraId="0000026F">
      <w:pPr>
        <w:pageBreakBefore w:val="0"/>
        <w:rPr>
          <w:ins w:author="Christopher Lozinski" w:id="10" w:date="2021-07-18T08:59:30Z"/>
        </w:rPr>
      </w:pPr>
      <w:ins w:author="Christopher Lozinski" w:id="10" w:date="2021-07-18T08:59:30Z">
        <w:r w:rsidDel="00000000" w:rsidR="00000000" w:rsidRPr="00000000">
          <w:rPr>
            <w:rtl w:val="0"/>
          </w:rPr>
          <w:t xml:space="preserve">So please tell me which instructions can use Lookup RAM.  I do not want to dig throught he docs to find it. </w:t>
        </w:r>
      </w:ins>
    </w:p>
    <w:p w:rsidR="00000000" w:rsidDel="00000000" w:rsidP="00000000" w:rsidRDefault="00000000" w:rsidRPr="00000000" w14:paraId="00000270">
      <w:pPr>
        <w:pageBreakBefore w:val="0"/>
        <w:rPr>
          <w:ins w:author="Christopher Lozinski" w:id="10" w:date="2021-07-18T08:59:30Z"/>
        </w:rPr>
      </w:pPr>
      <w:ins w:author="Christopher Lozinski" w:id="10" w:date="2021-07-18T08:59:30Z">
        <w:r w:rsidDel="00000000" w:rsidR="00000000" w:rsidRPr="00000000">
          <w:rPr>
            <w:rtl w:val="0"/>
          </w:rPr>
          <w:t xml:space="preserve">And some palces you call it LUTRAM, other places lookup ram.  Please be consistent. </w:t>
        </w:r>
      </w:ins>
    </w:p>
    <w:p w:rsidR="00000000" w:rsidDel="00000000" w:rsidP="00000000" w:rsidRDefault="00000000" w:rsidRPr="00000000" w14:paraId="00000271">
      <w:pPr>
        <w:pageBreakBefore w:val="0"/>
        <w:rPr/>
      </w:pPr>
      <w:r w:rsidDel="00000000" w:rsidR="00000000" w:rsidRPr="00000000">
        <w:rPr>
          <w:rtl w:val="0"/>
        </w:rPr>
        <w:t xml:space="preserve"> Instead, lookup RAM must be read into cog RAM using the RDLUT instruction and cog RAM must be written into the lookup RAM using the WRLUT instruction.  In other hardware architectures, these instructions would be synonymous with "LOAD" and "STORE" instructions, respectively.  When using the RDLUT and WRLUT instructions, the 32-bit words are addressible from $000 to $1FF.</w:t>
      </w:r>
    </w:p>
    <w:p w:rsidR="00000000" w:rsidDel="00000000" w:rsidP="00000000" w:rsidRDefault="00000000" w:rsidRPr="00000000" w14:paraId="00000272">
      <w:pPr>
        <w:pStyle w:val="Heading3"/>
        <w:pageBreakBefore w:val="0"/>
        <w:widowControl w:val="0"/>
        <w:rPr/>
      </w:pPr>
      <w:bookmarkStart w:colFirst="0" w:colLast="0" w:name="_yezs2g6q36wp" w:id="19"/>
      <w:bookmarkEnd w:id="19"/>
      <w:r w:rsidDel="00000000" w:rsidR="00000000" w:rsidRPr="00000000">
        <w:rPr>
          <w:rtl w:val="0"/>
        </w:rPr>
        <w:t xml:space="preserve">STREAMER ACCESS</w:t>
      </w:r>
    </w:p>
    <w:p w:rsidR="00000000" w:rsidDel="00000000" w:rsidP="00000000" w:rsidRDefault="00000000" w:rsidRPr="00000000" w14:paraId="00000273">
      <w:pPr>
        <w:pageBreakBefore w:val="0"/>
        <w:rPr/>
      </w:pPr>
      <w:r w:rsidDel="00000000" w:rsidR="00000000" w:rsidRPr="00000000">
        <w:rPr>
          <w:rtl w:val="0"/>
        </w:rPr>
        <w:t xml:space="preserve">(to be completed.)</w:t>
      </w:r>
    </w:p>
    <w:p w:rsidR="00000000" w:rsidDel="00000000" w:rsidP="00000000" w:rsidRDefault="00000000" w:rsidRPr="00000000" w14:paraId="00000274">
      <w:pPr>
        <w:pStyle w:val="Heading3"/>
        <w:pageBreakBefore w:val="0"/>
        <w:widowControl w:val="0"/>
        <w:rPr/>
      </w:pPr>
      <w:bookmarkStart w:colFirst="0" w:colLast="0" w:name="_ms2ye7hh9uaw" w:id="20"/>
      <w:bookmarkEnd w:id="20"/>
      <w:r w:rsidDel="00000000" w:rsidR="00000000" w:rsidRPr="00000000">
        <w:rPr>
          <w:rtl w:val="0"/>
        </w:rPr>
        <w:t xml:space="preserve">BYTECODE EXECUTION LOOKUP TABLE</w:t>
      </w:r>
    </w:p>
    <w:p w:rsidR="00000000" w:rsidDel="00000000" w:rsidP="00000000" w:rsidRDefault="00000000" w:rsidRPr="00000000" w14:paraId="00000275">
      <w:pPr>
        <w:pageBreakBefore w:val="0"/>
        <w:rPr/>
      </w:pPr>
      <w:r w:rsidDel="00000000" w:rsidR="00000000" w:rsidRPr="00000000">
        <w:rPr>
          <w:rtl w:val="0"/>
        </w:rPr>
        <w:t xml:space="preserve">(to be completed.)</w:t>
      </w:r>
    </w:p>
    <w:p w:rsidR="00000000" w:rsidDel="00000000" w:rsidP="00000000" w:rsidRDefault="00000000" w:rsidRPr="00000000" w14:paraId="00000276">
      <w:pPr>
        <w:pStyle w:val="Heading3"/>
        <w:pageBreakBefore w:val="0"/>
        <w:widowControl w:val="0"/>
        <w:rPr/>
      </w:pPr>
      <w:bookmarkStart w:colFirst="0" w:colLast="0" w:name="_xa2acc6zhtsm" w:id="21"/>
      <w:bookmarkEnd w:id="21"/>
      <w:r w:rsidDel="00000000" w:rsidR="00000000" w:rsidRPr="00000000">
        <w:rPr>
          <w:rtl w:val="0"/>
        </w:rPr>
        <w:t xml:space="preserve">RAM SHARING BETWEEN PAIRED COGS</w:t>
      </w:r>
    </w:p>
    <w:p w:rsidR="00000000" w:rsidDel="00000000" w:rsidP="00000000" w:rsidRDefault="00000000" w:rsidRPr="00000000" w14:paraId="00000277">
      <w:pPr>
        <w:pageBreakBefore w:val="0"/>
        <w:widowControl w:val="0"/>
        <w:rPr>
          <w:b w:val="1"/>
        </w:rPr>
      </w:pPr>
      <w:r w:rsidDel="00000000" w:rsidR="00000000" w:rsidRPr="00000000">
        <w:rPr>
          <w:rtl w:val="0"/>
        </w:rPr>
      </w:r>
    </w:p>
    <w:p w:rsidR="00000000" w:rsidDel="00000000" w:rsidP="00000000" w:rsidRDefault="00000000" w:rsidRPr="00000000" w14:paraId="00000278">
      <w:pPr>
        <w:pageBreakBefore w:val="0"/>
        <w:widowControl w:val="0"/>
        <w:rPr/>
      </w:pPr>
      <w:r w:rsidDel="00000000" w:rsidR="00000000" w:rsidRPr="00000000">
        <w:rPr>
          <w:rtl w:val="0"/>
        </w:rPr>
        <w:t xml:space="preserve">Adjacent cogs whose ID numbers differ by only the LSB (cogs 0 and 1, 2 and 3, 4 and 5, etc.) can each allow their lookup RAMs to be written by the other cog via its local lookup RAM writes. This allows adjacent cogs to share data very quickly through their lookup RAMs.</w:t>
      </w:r>
    </w:p>
    <w:p w:rsidR="00000000" w:rsidDel="00000000" w:rsidP="00000000" w:rsidRDefault="00000000" w:rsidRPr="00000000" w14:paraId="00000279">
      <w:pPr>
        <w:pageBreakBefore w:val="0"/>
        <w:widowControl w:val="0"/>
        <w:rPr/>
      </w:pPr>
      <w:r w:rsidDel="00000000" w:rsidR="00000000" w:rsidRPr="00000000">
        <w:rPr>
          <w:rtl w:val="0"/>
        </w:rPr>
      </w:r>
    </w:p>
    <w:p w:rsidR="00000000" w:rsidDel="00000000" w:rsidP="00000000" w:rsidRDefault="00000000" w:rsidRPr="00000000" w14:paraId="0000027A">
      <w:pPr>
        <w:pageBreakBefore w:val="0"/>
        <w:widowControl w:val="0"/>
        <w:rPr/>
      </w:pPr>
      <w:r w:rsidDel="00000000" w:rsidR="00000000" w:rsidRPr="00000000">
        <w:rPr>
          <w:rtl w:val="0"/>
        </w:rPr>
        <w:t xml:space="preserve">The 'SETLUTS D/#' instruction is used to enable the lookup RAM to receive writes from the adjacent cog:</w:t>
      </w:r>
    </w:p>
    <w:p w:rsidR="00000000" w:rsidDel="00000000" w:rsidP="00000000" w:rsidRDefault="00000000" w:rsidRPr="00000000" w14:paraId="0000027B">
      <w:pPr>
        <w:pageBreakBefore w:val="0"/>
        <w:widowControl w:val="0"/>
        <w:rPr/>
      </w:pPr>
      <w:r w:rsidDel="00000000" w:rsidR="00000000" w:rsidRPr="00000000">
        <w:rPr>
          <w:rtl w:val="0"/>
        </w:rPr>
      </w:r>
    </w:p>
    <w:p w:rsidR="00000000" w:rsidDel="00000000" w:rsidP="00000000" w:rsidRDefault="00000000" w:rsidRPr="00000000" w14:paraId="0000027C">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ab/>
        <w:t xml:space="preserve">SETLUTS #0</w:t>
        <w:tab/>
        <w:tab/>
        <w:tab/>
        <w:tab/>
        <w:t xml:space="preserve">'disallow writes from other cog (default)</w:t>
      </w:r>
    </w:p>
    <w:p w:rsidR="00000000" w:rsidDel="00000000" w:rsidP="00000000" w:rsidRDefault="00000000" w:rsidRPr="00000000" w14:paraId="0000027D">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ab/>
        <w:t xml:space="preserve">SETLUTS #1</w:t>
        <w:tab/>
        <w:tab/>
        <w:tab/>
        <w:tab/>
        <w:t xml:space="preserve">'allow writes from other cog</w:t>
      </w:r>
    </w:p>
    <w:p w:rsidR="00000000" w:rsidDel="00000000" w:rsidP="00000000" w:rsidRDefault="00000000" w:rsidRPr="00000000" w14:paraId="0000027E">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7F">
      <w:pPr>
        <w:pageBreakBefore w:val="0"/>
        <w:widowControl w:val="0"/>
        <w:rPr/>
      </w:pPr>
      <w:r w:rsidDel="00000000" w:rsidR="00000000" w:rsidRPr="00000000">
        <w:rPr>
          <w:rtl w:val="0"/>
        </w:rPr>
        <w:t xml:space="preserve">Lookup-RAM writes from the adjacent cog are implemented on the 2nd port of the lookup RAM. The 2nd </w:t>
      </w:r>
      <w:r w:rsidDel="00000000" w:rsidR="00000000" w:rsidRPr="00000000">
        <w:rPr>
          <w:rtl w:val="0"/>
        </w:rPr>
        <w:t xml:space="preserve">port i</w:t>
      </w:r>
      <w:r w:rsidDel="00000000" w:rsidR="00000000" w:rsidRPr="00000000">
        <w:rPr>
          <w:rtl w:val="0"/>
        </w:rPr>
        <w:t xml:space="preserve">s also shared by the streamer in DDS/LUT modes. If an external write occurs on the same clock as a streamer read, the external write gets priority. It is not intended that external writes would be enabled at the same time the streamer is in DDS/LUT mode.</w:t>
      </w:r>
    </w:p>
    <w:p w:rsidR="00000000" w:rsidDel="00000000" w:rsidP="00000000" w:rsidRDefault="00000000" w:rsidRPr="00000000" w14:paraId="00000280">
      <w:pPr>
        <w:pageBreakBefore w:val="0"/>
        <w:widowControl w:val="0"/>
        <w:rPr/>
      </w:pPr>
      <w:r w:rsidDel="00000000" w:rsidR="00000000" w:rsidRPr="00000000">
        <w:rPr>
          <w:rtl w:val="0"/>
        </w:rPr>
      </w:r>
    </w:p>
    <w:p w:rsidR="00000000" w:rsidDel="00000000" w:rsidP="00000000" w:rsidRDefault="00000000" w:rsidRPr="00000000" w14:paraId="00000281">
      <w:pPr>
        <w:pageBreakBefore w:val="0"/>
        <w:widowControl w:val="0"/>
        <w:rPr/>
      </w:pPr>
      <w:r w:rsidDel="00000000" w:rsidR="00000000" w:rsidRPr="00000000">
        <w:rPr>
          <w:rtl w:val="0"/>
        </w:rPr>
        <w:t xml:space="preserve">In order to find and start two adjacent cogs with which this write-sharing scheme can be used, the COGINIT instruction has a mechanism for finding an even/odd pair and then starting them both with the same parameters. It will be necessary for the program to differentiate between even and odd cogs and possibly restart one, or both, with the final, intended program. To have COGINIT find and start two adjacent cogs, use %x_1_xxx1 for the D/# operand.</w:t>
      </w:r>
    </w:p>
    <w:p w:rsidR="00000000" w:rsidDel="00000000" w:rsidP="00000000" w:rsidRDefault="00000000" w:rsidRPr="00000000" w14:paraId="00000282">
      <w:pPr>
        <w:pageBreakBefore w:val="0"/>
        <w:widowControl w:val="0"/>
        <w:rPr/>
      </w:pPr>
      <w:r w:rsidDel="00000000" w:rsidR="00000000" w:rsidRPr="00000000">
        <w:rPr>
          <w:rtl w:val="0"/>
        </w:rPr>
      </w:r>
    </w:p>
    <w:p w:rsidR="00000000" w:rsidDel="00000000" w:rsidP="00000000" w:rsidRDefault="00000000" w:rsidRPr="00000000" w14:paraId="00000283">
      <w:pPr>
        <w:pageBreakBefore w:val="0"/>
        <w:widowControl w:val="0"/>
        <w:rPr/>
      </w:pPr>
      <w:r w:rsidDel="00000000" w:rsidR="00000000" w:rsidRPr="00000000">
        <w:rPr>
          <w:rtl w:val="0"/>
        </w:rPr>
        <w:t xml:space="preserve">To facilitate handshaking between cogs sharing lookup RAM, the SETSE1...4 instructions can be used to set up lookup RAM read and write events.</w:t>
      </w:r>
      <w:r w:rsidDel="00000000" w:rsidR="00000000" w:rsidRPr="00000000">
        <w:rPr>
          <w:rtl w:val="0"/>
        </w:rPr>
      </w:r>
    </w:p>
    <w:p w:rsidR="00000000" w:rsidDel="00000000" w:rsidP="00000000" w:rsidRDefault="00000000" w:rsidRPr="00000000" w14:paraId="00000284">
      <w:pPr>
        <w:pStyle w:val="Heading2"/>
        <w:pageBreakBefore w:val="0"/>
        <w:widowControl w:val="0"/>
        <w:rPr/>
      </w:pPr>
      <w:bookmarkStart w:colFirst="0" w:colLast="0" w:name="_250wd8pu6m03" w:id="22"/>
      <w:bookmarkEnd w:id="22"/>
      <w:r w:rsidDel="00000000" w:rsidR="00000000" w:rsidRPr="00000000">
        <w:rPr>
          <w:rtl w:val="0"/>
        </w:rPr>
        <w:t xml:space="preserve">REGISTER INDIRECTION</w:t>
      </w:r>
    </w:p>
    <w:p w:rsidR="00000000" w:rsidDel="00000000" w:rsidP="00000000" w:rsidRDefault="00000000" w:rsidRPr="00000000" w14:paraId="0000028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86">
      <w:pPr>
        <w:pageBreakBefore w:val="0"/>
        <w:widowControl w:val="0"/>
        <w:pBdr>
          <w:top w:space="0" w:sz="0" w:val="nil"/>
          <w:left w:space="0" w:sz="0" w:val="nil"/>
          <w:bottom w:space="0" w:sz="0" w:val="nil"/>
          <w:right w:space="0" w:sz="0" w:val="nil"/>
          <w:between w:space="0" w:sz="0" w:val="nil"/>
        </w:pBdr>
        <w:shd w:fill="auto" w:val="clear"/>
        <w:rPr>
          <w:ins w:author="Christopher Lozinski" w:id="11" w:date="2021-07-18T09:04:27Z"/>
          <w:sz w:val="18"/>
          <w:szCs w:val="18"/>
        </w:rPr>
      </w:pPr>
      <w:r w:rsidDel="00000000" w:rsidR="00000000" w:rsidRPr="00000000">
        <w:rPr>
          <w:sz w:val="18"/>
          <w:szCs w:val="18"/>
          <w:rtl w:val="0"/>
        </w:rPr>
        <w:t xml:space="preserve">Cog registers can be accessed indirectly most easily by using the ALTS/ALTD/ALTR instructions. </w:t>
      </w:r>
      <w:ins w:author="Christopher Lozinski" w:id="11" w:date="2021-07-18T09:04:27Z">
        <w:r w:rsidDel="00000000" w:rsidR="00000000" w:rsidRPr="00000000">
          <w:rPr>
            <w:rtl w:val="0"/>
          </w:rPr>
        </w:r>
      </w:ins>
    </w:p>
    <w:p w:rsidR="00000000" w:rsidDel="00000000" w:rsidP="00000000" w:rsidRDefault="00000000" w:rsidRPr="00000000" w14:paraId="00000287">
      <w:pPr>
        <w:pageBreakBefore w:val="0"/>
        <w:widowControl w:val="0"/>
        <w:pBdr>
          <w:top w:space="0" w:sz="0" w:val="nil"/>
          <w:left w:space="0" w:sz="0" w:val="nil"/>
          <w:bottom w:space="0" w:sz="0" w:val="nil"/>
          <w:right w:space="0" w:sz="0" w:val="nil"/>
          <w:between w:space="0" w:sz="0" w:val="nil"/>
        </w:pBdr>
        <w:shd w:fill="auto" w:val="clear"/>
        <w:rPr>
          <w:ins w:author="Christopher Lozinski" w:id="11" w:date="2021-07-18T09:04:27Z"/>
          <w:rPrChange w:author="Christopher Lozinski" w:id="12" w:date="2021-07-18T09:04:27Z">
            <w:rPr>
              <w:sz w:val="18"/>
              <w:szCs w:val="18"/>
            </w:rPr>
          </w:rPrChange>
        </w:rPr>
      </w:pPr>
      <w:ins w:author="Christopher Lozinski" w:id="11" w:date="2021-07-18T09:04:27Z">
        <w:r w:rsidDel="00000000" w:rsidR="00000000" w:rsidRPr="00000000">
          <w:rPr>
            <w:rtl w:val="0"/>
          </w:rPr>
        </w:r>
      </w:ins>
    </w:p>
    <w:p w:rsidR="00000000" w:rsidDel="00000000" w:rsidP="00000000" w:rsidRDefault="00000000" w:rsidRPr="00000000" w14:paraId="00000288">
      <w:pPr>
        <w:pageBreakBefore w:val="0"/>
        <w:widowControl w:val="0"/>
        <w:pBdr>
          <w:top w:space="0" w:sz="0" w:val="nil"/>
          <w:left w:space="0" w:sz="0" w:val="nil"/>
          <w:bottom w:space="0" w:sz="0" w:val="nil"/>
          <w:right w:space="0" w:sz="0" w:val="nil"/>
          <w:between w:space="0" w:sz="0" w:val="nil"/>
        </w:pBdr>
        <w:shd w:fill="auto" w:val="clear"/>
        <w:rPr>
          <w:ins w:author="Christopher Lozinski" w:id="11" w:date="2021-07-18T09:04:27Z"/>
          <w:rPrChange w:author="Christopher Lozinski" w:id="12" w:date="2021-07-18T09:04:27Z">
            <w:rPr>
              <w:sz w:val="18"/>
              <w:szCs w:val="18"/>
            </w:rPr>
          </w:rPrChange>
        </w:rPr>
      </w:pPr>
      <w:ins w:author="Christopher Lozinski" w:id="11" w:date="2021-07-18T09:04:27Z">
        <w:r w:rsidDel="00000000" w:rsidR="00000000" w:rsidRPr="00000000">
          <w:rPr>
            <w:rtl w:val="0"/>
            <w:rPrChange w:author="Christopher Lozinski" w:id="12" w:date="2021-07-18T09:04:27Z">
              <w:rPr>
                <w:sz w:val="18"/>
                <w:szCs w:val="18"/>
              </w:rPr>
            </w:rPrChange>
          </w:rPr>
          <w:t xml:space="preserve">So tell me what those 3 instructions do.  I know the next line does that, but give me a high level description. </w:t>
        </w:r>
      </w:ins>
    </w:p>
    <w:p w:rsidR="00000000" w:rsidDel="00000000" w:rsidP="00000000" w:rsidRDefault="00000000" w:rsidRPr="00000000" w14:paraId="00000289">
      <w:pPr>
        <w:pageBreakBefore w:val="0"/>
        <w:widowControl w:val="0"/>
        <w:pBdr>
          <w:top w:space="0" w:sz="0" w:val="nil"/>
          <w:left w:space="0" w:sz="0" w:val="nil"/>
          <w:bottom w:space="0" w:sz="0" w:val="nil"/>
          <w:right w:space="0" w:sz="0" w:val="nil"/>
          <w:between w:space="0" w:sz="0" w:val="nil"/>
        </w:pBdr>
        <w:shd w:fill="auto" w:val="clear"/>
        <w:rPr>
          <w:ins w:author="Christopher Lozinski" w:id="11" w:date="2021-07-18T09:04:27Z"/>
          <w:rPrChange w:author="Christopher Lozinski" w:id="12" w:date="2021-07-18T09:04:27Z">
            <w:rPr>
              <w:sz w:val="18"/>
              <w:szCs w:val="18"/>
            </w:rPr>
          </w:rPrChange>
        </w:rPr>
      </w:pPr>
      <w:ins w:author="Christopher Lozinski" w:id="11" w:date="2021-07-18T09:04:27Z">
        <w:r w:rsidDel="00000000" w:rsidR="00000000" w:rsidRPr="00000000">
          <w:rPr>
            <w:rtl w:val="0"/>
            <w:rPrChange w:author="Christopher Lozinski" w:id="12" w:date="2021-07-18T09:04:27Z">
              <w:rPr>
                <w:sz w:val="18"/>
                <w:szCs w:val="18"/>
              </w:rPr>
            </w:rPrChange>
          </w:rPr>
          <w:t xml:space="preserve">x</w:t>
        </w:r>
        <w:r w:rsidDel="00000000" w:rsidR="00000000" w:rsidRPr="00000000">
          <w:rPr>
            <w:rtl w:val="0"/>
            <w:rPrChange w:author="Christopher Lozinski" w:id="12" w:date="2021-07-18T09:04:27Z">
              <w:rPr>
                <w:sz w:val="18"/>
                <w:szCs w:val="18"/>
              </w:rPr>
            </w:rPrChange>
          </w:rPr>
          <w:t xml:space="preserve">The idea is that S/# can serve as a register base address and D can be used as an index. The idea is that S/# can serve as a register base address and D can be used as an index.</w:t>
        </w:r>
      </w:ins>
    </w:p>
    <w:p w:rsidR="00000000" w:rsidDel="00000000" w:rsidP="00000000" w:rsidRDefault="00000000" w:rsidRPr="00000000" w14:paraId="0000028A">
      <w:pPr>
        <w:pageBreakBefore w:val="0"/>
        <w:widowControl w:val="0"/>
        <w:pBdr>
          <w:top w:space="0" w:sz="0" w:val="nil"/>
          <w:left w:space="0" w:sz="0" w:val="nil"/>
          <w:bottom w:space="0" w:sz="0" w:val="nil"/>
          <w:right w:space="0" w:sz="0" w:val="nil"/>
          <w:between w:space="0" w:sz="0" w:val="nil"/>
        </w:pBdr>
        <w:shd w:fill="auto" w:val="clear"/>
        <w:rPr>
          <w:ins w:author="Christopher Lozinski" w:id="11" w:date="2021-07-18T09:04:27Z"/>
          <w:rPrChange w:author="Christopher Lozinski" w:id="12" w:date="2021-07-18T09:04:27Z">
            <w:rPr>
              <w:sz w:val="18"/>
              <w:szCs w:val="18"/>
            </w:rPr>
          </w:rPrChange>
        </w:rPr>
      </w:pPr>
      <w:ins w:author="Christopher Lozinski" w:id="11" w:date="2021-07-18T09:04:27Z">
        <w:r w:rsidDel="00000000" w:rsidR="00000000" w:rsidRPr="00000000">
          <w:rPr>
            <w:rtl w:val="0"/>
          </w:rPr>
        </w:r>
      </w:ins>
    </w:p>
    <w:p w:rsidR="00000000" w:rsidDel="00000000" w:rsidP="00000000" w:rsidRDefault="00000000" w:rsidRPr="00000000" w14:paraId="0000028B">
      <w:pPr>
        <w:pageBreakBefore w:val="0"/>
        <w:widowControl w:val="0"/>
        <w:pBdr>
          <w:top w:space="0" w:sz="0" w:val="nil"/>
          <w:left w:space="0" w:sz="0" w:val="nil"/>
          <w:bottom w:space="0" w:sz="0" w:val="nil"/>
          <w:right w:space="0" w:sz="0" w:val="nil"/>
          <w:between w:space="0" w:sz="0" w:val="nil"/>
        </w:pBdr>
        <w:shd w:fill="auto" w:val="clear"/>
        <w:rPr>
          <w:ins w:author="Christopher Lozinski" w:id="11" w:date="2021-07-18T09:04:27Z"/>
          <w:rPrChange w:author="Christopher Lozinski" w:id="12" w:date="2021-07-18T09:04:27Z">
            <w:rPr>
              <w:sz w:val="18"/>
              <w:szCs w:val="18"/>
            </w:rPr>
          </w:rPrChange>
        </w:rPr>
      </w:pPr>
      <w:ins w:author="Christopher Lozinski" w:id="11" w:date="2021-07-18T09:04:27Z">
        <w:r w:rsidDel="00000000" w:rsidR="00000000" w:rsidRPr="00000000">
          <w:rPr>
            <w:rtl w:val="0"/>
          </w:rPr>
        </w:r>
      </w:ins>
    </w:p>
    <w:p w:rsidR="00000000" w:rsidDel="00000000" w:rsidP="00000000" w:rsidRDefault="00000000" w:rsidRPr="00000000" w14:paraId="0000028C">
      <w:pPr>
        <w:pageBreakBefore w:val="0"/>
        <w:widowControl w:val="0"/>
        <w:pBdr>
          <w:top w:space="0" w:sz="0" w:val="nil"/>
          <w:left w:space="0" w:sz="0" w:val="nil"/>
          <w:bottom w:space="0" w:sz="0" w:val="nil"/>
          <w:right w:space="0" w:sz="0" w:val="nil"/>
          <w:between w:space="0" w:sz="0" w:val="nil"/>
        </w:pBdr>
        <w:shd w:fill="auto" w:val="clear"/>
        <w:rPr>
          <w:ins w:author="Christopher Lozinski" w:id="13" w:date="2021-07-18T09:06:57Z"/>
          <w:sz w:val="18"/>
          <w:szCs w:val="18"/>
        </w:rPr>
      </w:pPr>
      <w:r w:rsidDel="00000000" w:rsidR="00000000" w:rsidRPr="00000000">
        <w:rPr>
          <w:sz w:val="18"/>
          <w:szCs w:val="18"/>
          <w:rtl w:val="0"/>
        </w:rPr>
        <w:t xml:space="preserve">These instructions sum their D[8:0] and S/#[8:0] values to compute an address that is directly substituted into the next instruction's S field, D field, or result register address (normally, this is the same as the D field).</w:t>
      </w:r>
      <w:ins w:author="Christopher Lozinski" w:id="13" w:date="2021-07-18T09:06:57Z">
        <w:r w:rsidDel="00000000" w:rsidR="00000000" w:rsidRPr="00000000">
          <w:rPr>
            <w:rtl w:val="0"/>
          </w:rPr>
        </w:r>
      </w:ins>
    </w:p>
    <w:p w:rsidR="00000000" w:rsidDel="00000000" w:rsidP="00000000" w:rsidRDefault="00000000" w:rsidRPr="00000000" w14:paraId="0000028D">
      <w:pPr>
        <w:pageBreakBefore w:val="0"/>
        <w:widowControl w:val="0"/>
        <w:pBdr>
          <w:top w:space="0" w:sz="0" w:val="nil"/>
          <w:left w:space="0" w:sz="0" w:val="nil"/>
          <w:bottom w:space="0" w:sz="0" w:val="nil"/>
          <w:right w:space="0" w:sz="0" w:val="nil"/>
          <w:between w:space="0" w:sz="0" w:val="nil"/>
        </w:pBdr>
        <w:shd w:fill="auto" w:val="clear"/>
        <w:rPr>
          <w:ins w:author="Christopher Lozinski" w:id="13" w:date="2021-07-18T09:06:57Z"/>
          <w:rPrChange w:author="Christopher Lozinski" w:id="14" w:date="2021-07-18T09:06:57Z">
            <w:rPr>
              <w:sz w:val="18"/>
              <w:szCs w:val="18"/>
            </w:rPr>
          </w:rPrChange>
        </w:rPr>
      </w:pPr>
      <w:ins w:author="Christopher Lozinski" w:id="13" w:date="2021-07-18T09:06:57Z">
        <w:r w:rsidDel="00000000" w:rsidR="00000000" w:rsidRPr="00000000">
          <w:rPr>
            <w:rtl w:val="0"/>
          </w:rPr>
        </w:r>
      </w:ins>
    </w:p>
    <w:p w:rsidR="00000000" w:rsidDel="00000000" w:rsidP="00000000" w:rsidRDefault="00000000" w:rsidRPr="00000000" w14:paraId="0000028E">
      <w:pPr>
        <w:pageBreakBefore w:val="0"/>
        <w:widowControl w:val="0"/>
        <w:pBdr>
          <w:top w:space="0" w:sz="0" w:val="nil"/>
          <w:left w:space="0" w:sz="0" w:val="nil"/>
          <w:bottom w:space="0" w:sz="0" w:val="nil"/>
          <w:right w:space="0" w:sz="0" w:val="nil"/>
          <w:between w:space="0" w:sz="0" w:val="nil"/>
        </w:pBdr>
        <w:shd w:fill="auto" w:val="clear"/>
        <w:rPr>
          <w:ins w:author="Christopher Lozinski" w:id="13" w:date="2021-07-18T09:06:57Z"/>
          <w:rPrChange w:author="Christopher Lozinski" w:id="14" w:date="2021-07-18T09:06:57Z">
            <w:rPr>
              <w:sz w:val="18"/>
              <w:szCs w:val="18"/>
            </w:rPr>
          </w:rPrChange>
        </w:rPr>
      </w:pPr>
      <w:ins w:author="Christopher Lozinski" w:id="13" w:date="2021-07-18T09:06:57Z">
        <w:r w:rsidDel="00000000" w:rsidR="00000000" w:rsidRPr="00000000">
          <w:rPr>
            <w:rtl w:val="0"/>
            <w:rPrChange w:author="Christopher Lozinski" w:id="14" w:date="2021-07-18T09:06:57Z">
              <w:rPr>
                <w:sz w:val="18"/>
                <w:szCs w:val="18"/>
              </w:rPr>
            </w:rPrChange>
          </w:rPr>
          <w:t xml:space="preserve">So when is D and R different fields?</w:t>
        </w:r>
      </w:ins>
    </w:p>
    <w:p w:rsidR="00000000" w:rsidDel="00000000" w:rsidP="00000000" w:rsidRDefault="00000000" w:rsidRPr="00000000" w14:paraId="0000028F">
      <w:pPr>
        <w:pageBreakBefore w:val="0"/>
        <w:widowControl w:val="0"/>
        <w:pBdr>
          <w:top w:space="0" w:sz="0" w:val="nil"/>
          <w:left w:space="0" w:sz="0" w:val="nil"/>
          <w:bottom w:space="0" w:sz="0" w:val="nil"/>
          <w:right w:space="0" w:sz="0" w:val="nil"/>
          <w:between w:space="0" w:sz="0" w:val="nil"/>
        </w:pBdr>
        <w:shd w:fill="auto" w:val="clear"/>
        <w:rPr>
          <w:del w:author="Christopher Lozinski" w:id="15" w:date="2021-07-18T09:07:50Z"/>
          <w:sz w:val="18"/>
          <w:szCs w:val="18"/>
        </w:rPr>
      </w:pPr>
      <w:r w:rsidDel="00000000" w:rsidR="00000000" w:rsidRPr="00000000">
        <w:rPr>
          <w:sz w:val="18"/>
          <w:szCs w:val="18"/>
          <w:rtl w:val="0"/>
        </w:rPr>
        <w:t xml:space="preserve"> This all happens within the pipeline and does not affect the actual program code. </w:t>
      </w:r>
      <w:del w:author="Christopher Lozinski" w:id="15" w:date="2021-07-18T09:07:50Z">
        <w:r w:rsidDel="00000000" w:rsidR="00000000" w:rsidRPr="00000000">
          <w:rPr>
            <w:sz w:val="18"/>
            <w:szCs w:val="18"/>
            <w:rtl w:val="0"/>
          </w:rPr>
          <w:delText xml:space="preserve">The idea is that S/# can serve as a register base address and D can be used as an index.</w:delText>
        </w:r>
      </w:del>
    </w:p>
    <w:p w:rsidR="00000000" w:rsidDel="00000000" w:rsidP="00000000" w:rsidRDefault="00000000" w:rsidRPr="00000000" w14:paraId="0000029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91">
      <w:pPr>
        <w:pageBreakBefore w:val="0"/>
        <w:widowControl w:val="0"/>
        <w:pBdr>
          <w:top w:space="0" w:sz="0" w:val="nil"/>
          <w:left w:space="0" w:sz="0" w:val="nil"/>
          <w:bottom w:space="0" w:sz="0" w:val="nil"/>
          <w:right w:space="0" w:sz="0" w:val="nil"/>
          <w:between w:space="0" w:sz="0" w:val="nil"/>
        </w:pBdr>
        <w:shd w:fill="auto" w:val="clear"/>
        <w:rPr>
          <w:ins w:author="Christopher Lozinski" w:id="16" w:date="2021-07-18T09:08:38Z"/>
          <w:sz w:val="18"/>
          <w:szCs w:val="18"/>
        </w:rPr>
      </w:pPr>
      <w:r w:rsidDel="00000000" w:rsidR="00000000" w:rsidRPr="00000000">
        <w:rPr>
          <w:sz w:val="18"/>
          <w:szCs w:val="18"/>
          <w:rtl w:val="0"/>
        </w:rPr>
        <w:t xml:space="preserve">Additionally, S[17:9] is always sign-extended</w:t>
      </w:r>
      <w:ins w:author="Christopher Lozinski" w:id="16" w:date="2021-07-18T09:08:38Z">
        <w:r w:rsidDel="00000000" w:rsidR="00000000" w:rsidRPr="00000000">
          <w:rPr>
            <w:rtl w:val="0"/>
          </w:rPr>
        </w:r>
      </w:ins>
    </w:p>
    <w:p w:rsidR="00000000" w:rsidDel="00000000" w:rsidP="00000000" w:rsidRDefault="00000000" w:rsidRPr="00000000" w14:paraId="00000292">
      <w:pPr>
        <w:pageBreakBefore w:val="0"/>
        <w:widowControl w:val="0"/>
        <w:pBdr>
          <w:top w:space="0" w:sz="0" w:val="nil"/>
          <w:left w:space="0" w:sz="0" w:val="nil"/>
          <w:bottom w:space="0" w:sz="0" w:val="nil"/>
          <w:right w:space="0" w:sz="0" w:val="nil"/>
          <w:between w:space="0" w:sz="0" w:val="nil"/>
        </w:pBdr>
        <w:shd w:fill="auto" w:val="clear"/>
        <w:rPr>
          <w:ins w:author="Christopher Lozinski" w:id="16" w:date="2021-07-18T09:08:38Z"/>
          <w:rPrChange w:author="Christopher Lozinski" w:id="17" w:date="2021-07-18T09:08:38Z">
            <w:rPr>
              <w:sz w:val="18"/>
              <w:szCs w:val="18"/>
            </w:rPr>
          </w:rPrChange>
        </w:rPr>
      </w:pPr>
      <w:ins w:author="Christopher Lozinski" w:id="16" w:date="2021-07-18T09:08:38Z">
        <w:r w:rsidDel="00000000" w:rsidR="00000000" w:rsidRPr="00000000">
          <w:rPr>
            <w:rtl w:val="0"/>
            <w:rPrChange w:author="Christopher Lozinski" w:id="17" w:date="2021-07-18T09:08:38Z">
              <w:rPr>
                <w:sz w:val="18"/>
                <w:szCs w:val="18"/>
              </w:rPr>
            </w:rPrChange>
          </w:rPr>
          <w:t xml:space="preserve">What does sign extended mean?  And I thought you were using S[8:0] You lost me here. Again a high level description please. </w:t>
        </w:r>
      </w:ins>
    </w:p>
    <w:p w:rsidR="00000000" w:rsidDel="00000000" w:rsidP="00000000" w:rsidRDefault="00000000" w:rsidRPr="00000000" w14:paraId="0000029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 and added to the D register for index updating. Normally, a nine-bit #address will be used for S, causing S[17:9] to be zero, so that D is unaffected:</w:t>
      </w:r>
    </w:p>
    <w:p w:rsidR="00000000" w:rsidDel="00000000" w:rsidP="00000000" w:rsidRDefault="00000000" w:rsidRPr="00000000" w14:paraId="00000294">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95">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ALTS    </w:t>
      </w:r>
      <w:commentRangeStart w:id="9"/>
      <w:r w:rsidDel="00000000" w:rsidR="00000000" w:rsidRPr="00000000">
        <w:rPr>
          <w:rFonts w:ascii="Courier New" w:cs="Courier New" w:eastAsia="Courier New" w:hAnsi="Courier New"/>
          <w:b w:val="1"/>
          <w:sz w:val="18"/>
          <w:szCs w:val="18"/>
          <w:rtl w:val="0"/>
        </w:rPr>
        <w:t xml:space="preserve">index</w:t>
      </w:r>
      <w:commentRangeEnd w:id="9"/>
      <w:r w:rsidDel="00000000" w:rsidR="00000000" w:rsidRPr="00000000">
        <w:commentReference w:id="9"/>
      </w:r>
      <w:r w:rsidDel="00000000" w:rsidR="00000000" w:rsidRPr="00000000">
        <w:rPr>
          <w:rFonts w:ascii="Courier New" w:cs="Courier New" w:eastAsia="Courier New" w:hAnsi="Courier New"/>
          <w:b w:val="1"/>
          <w:sz w:val="18"/>
          <w:szCs w:val="18"/>
          <w:rtl w:val="0"/>
        </w:rPr>
        <w:t xml:space="preserve">,#table</w:t>
        <w:tab/>
        <w:t xml:space="preserve">'set next S field to table+index</w:t>
      </w:r>
    </w:p>
    <w:p w:rsidR="00000000" w:rsidDel="00000000" w:rsidP="00000000" w:rsidRDefault="00000000" w:rsidRPr="00000000" w14:paraId="00000296">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MOV     OUTA,0</w:t>
        <w:tab/>
        <w:tab/>
        <w:t xml:space="preserve">'output register[table+index] to OUTA</w:t>
      </w:r>
    </w:p>
    <w:p w:rsidR="00000000" w:rsidDel="00000000" w:rsidP="00000000" w:rsidRDefault="00000000" w:rsidRPr="00000000" w14:paraId="00000297">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98">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ALTD    index,#table</w:t>
        <w:tab/>
        <w:t xml:space="preserve">'set next D field to table+index</w:t>
      </w:r>
    </w:p>
    <w:p w:rsidR="00000000" w:rsidDel="00000000" w:rsidP="00000000" w:rsidRDefault="00000000" w:rsidRPr="00000000" w14:paraId="00000299">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MOV     0,INA</w:t>
        <w:tab/>
        <w:tab/>
        <w:tab/>
        <w:t xml:space="preserve">'write INA to register[table+index]</w:t>
      </w:r>
    </w:p>
    <w:p w:rsidR="00000000" w:rsidDel="00000000" w:rsidP="00000000" w:rsidRDefault="00000000" w:rsidRPr="00000000" w14:paraId="0000029A">
      <w:pPr>
        <w:pageBreakBefore w:val="0"/>
        <w:widowControl w:val="0"/>
        <w:pBdr>
          <w:top w:space="0" w:sz="0" w:val="nil"/>
          <w:left w:space="0" w:sz="0" w:val="nil"/>
          <w:bottom w:space="0" w:sz="0" w:val="nil"/>
          <w:right w:space="0" w:sz="0" w:val="nil"/>
          <w:between w:space="0" w:sz="0" w:val="nil"/>
        </w:pBdr>
        <w:shd w:fill="auto" w:val="clear"/>
        <w:ind w:firstLine="720"/>
        <w:rPr>
          <w:ins w:author="Christopher Lozinski" w:id="18" w:date="2021-07-18T09:10:27Z"/>
          <w:rFonts w:ascii="Courier New" w:cs="Courier New" w:eastAsia="Courier New" w:hAnsi="Courier New"/>
          <w:b w:val="1"/>
          <w:rPrChange w:author="Christopher Lozinski" w:id="19" w:date="2021-07-18T09:10:27Z">
            <w:rPr>
              <w:rFonts w:ascii="Courier New" w:cs="Courier New" w:eastAsia="Courier New" w:hAnsi="Courier New"/>
              <w:b w:val="1"/>
              <w:sz w:val="18"/>
              <w:szCs w:val="18"/>
            </w:rPr>
          </w:rPrChange>
        </w:rPr>
      </w:pPr>
      <w:ins w:author="Christopher Lozinski" w:id="18" w:date="2021-07-18T09:10:27Z">
        <w:r w:rsidDel="00000000" w:rsidR="00000000" w:rsidRPr="00000000">
          <w:rPr>
            <w:rtl w:val="0"/>
          </w:rPr>
        </w:r>
      </w:ins>
    </w:p>
    <w:p w:rsidR="00000000" w:rsidDel="00000000" w:rsidP="00000000" w:rsidRDefault="00000000" w:rsidRPr="00000000" w14:paraId="0000029B">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rPrChange w:author="Christopher Lozinski" w:id="19" w:date="2021-07-18T09:10:27Z">
            <w:rPr>
              <w:rFonts w:ascii="Courier New" w:cs="Courier New" w:eastAsia="Courier New" w:hAnsi="Courier New"/>
              <w:b w:val="1"/>
              <w:sz w:val="18"/>
              <w:szCs w:val="18"/>
            </w:rPr>
          </w:rPrChange>
        </w:rPr>
      </w:pPr>
      <w:ins w:author="Christopher Lozinski" w:id="18" w:date="2021-07-18T09:10:27Z">
        <w:r w:rsidDel="00000000" w:rsidR="00000000" w:rsidRPr="00000000">
          <w:rPr>
            <w:rFonts w:ascii="Courier New" w:cs="Courier New" w:eastAsia="Courier New" w:hAnsi="Courier New"/>
            <w:b w:val="1"/>
            <w:rtl w:val="0"/>
            <w:rPrChange w:author="Christopher Lozinski" w:id="19" w:date="2021-07-18T09:10:27Z">
              <w:rPr>
                <w:rFonts w:ascii="Courier New" w:cs="Courier New" w:eastAsia="Courier New" w:hAnsi="Courier New"/>
                <w:b w:val="1"/>
                <w:sz w:val="18"/>
                <w:szCs w:val="18"/>
              </w:rPr>
            </w:rPrChange>
          </w:rPr>
          <w:t xml:space="preserve">So this is a good place to say when you would use altr vs altd</w:t>
        </w:r>
      </w:ins>
      <w:r w:rsidDel="00000000" w:rsidR="00000000" w:rsidRPr="00000000">
        <w:rPr>
          <w:rtl w:val="0"/>
        </w:rPr>
      </w:r>
    </w:p>
    <w:p w:rsidR="00000000" w:rsidDel="00000000" w:rsidP="00000000" w:rsidRDefault="00000000" w:rsidRPr="00000000" w14:paraId="0000029C">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ALTR    index,#table</w:t>
        <w:tab/>
        <w:t xml:space="preserve">'set next write to table+index</w:t>
      </w:r>
    </w:p>
    <w:p w:rsidR="00000000" w:rsidDel="00000000" w:rsidP="00000000" w:rsidRDefault="00000000" w:rsidRPr="00000000" w14:paraId="0000029D">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XOR     INA,INB</w:t>
        <w:tab/>
        <w:tab/>
        <w:t xml:space="preserve">'write INA^INB to register[table+index]</w:t>
      </w:r>
    </w:p>
    <w:p w:rsidR="00000000" w:rsidDel="00000000" w:rsidP="00000000" w:rsidRDefault="00000000" w:rsidRPr="00000000" w14:paraId="0000029E">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9F">
      <w:pPr>
        <w:pageBreakBefore w:val="0"/>
        <w:widowControl w:val="0"/>
        <w:pBdr>
          <w:top w:space="0" w:sz="0" w:val="nil"/>
          <w:left w:space="0" w:sz="0" w:val="nil"/>
          <w:bottom w:space="0" w:sz="0" w:val="nil"/>
          <w:right w:space="0" w:sz="0" w:val="nil"/>
          <w:between w:space="0" w:sz="0" w:val="nil"/>
        </w:pBdr>
        <w:shd w:fill="auto" w:val="clear"/>
        <w:rPr>
          <w:ins w:author="Christopher Lozinski" w:id="20" w:date="2021-07-18T09:10:45Z"/>
          <w:rPrChange w:author="Christopher Lozinski" w:id="21" w:date="2021-07-18T09:10:45Z">
            <w:rPr>
              <w:rFonts w:ascii="Courier New" w:cs="Courier New" w:eastAsia="Courier New" w:hAnsi="Courier New"/>
              <w:b w:val="1"/>
              <w:sz w:val="18"/>
              <w:szCs w:val="18"/>
            </w:rPr>
          </w:rPrChange>
        </w:rPr>
      </w:pPr>
      <w:ins w:author="Christopher Lozinski" w:id="20" w:date="2021-07-18T09:10:45Z">
        <w:r w:rsidDel="00000000" w:rsidR="00000000" w:rsidRPr="00000000">
          <w:rPr>
            <w:rtl w:val="0"/>
            <w:rPrChange w:author="Christopher Lozinski" w:id="21" w:date="2021-07-18T09:10:45Z">
              <w:rPr>
                <w:rFonts w:ascii="Courier New" w:cs="Courier New" w:eastAsia="Courier New" w:hAnsi="Courier New"/>
                <w:b w:val="1"/>
                <w:sz w:val="18"/>
                <w:szCs w:val="18"/>
              </w:rPr>
            </w:rPrChange>
          </w:rPr>
          <w:t xml:space="preserve">I think I now get it.  My point is that you could make it so much easier for me as the reader to udnerstand it, if you</w:t>
        </w:r>
      </w:ins>
    </w:p>
    <w:p w:rsidR="00000000" w:rsidDel="00000000" w:rsidP="00000000" w:rsidRDefault="00000000" w:rsidRPr="00000000" w14:paraId="000002A0">
      <w:pPr>
        <w:pageBreakBefore w:val="0"/>
        <w:widowControl w:val="0"/>
        <w:pBdr>
          <w:top w:space="0" w:sz="0" w:val="nil"/>
          <w:left w:space="0" w:sz="0" w:val="nil"/>
          <w:bottom w:space="0" w:sz="0" w:val="nil"/>
          <w:right w:space="0" w:sz="0" w:val="nil"/>
          <w:between w:space="0" w:sz="0" w:val="nil"/>
        </w:pBdr>
        <w:shd w:fill="auto" w:val="clear"/>
        <w:rPr>
          <w:rPrChange w:author="Christopher Lozinski" w:id="21" w:date="2021-07-18T09:10:45Z">
            <w:rPr>
              <w:sz w:val="18"/>
              <w:szCs w:val="18"/>
            </w:rPr>
          </w:rPrChange>
        </w:rPr>
      </w:pPr>
      <w:ins w:author="Christopher Lozinski" w:id="20" w:date="2021-07-18T09:10:45Z">
        <w:r w:rsidDel="00000000" w:rsidR="00000000" w:rsidRPr="00000000">
          <w:rPr>
            <w:rtl w:val="0"/>
            <w:rPrChange w:author="Christopher Lozinski" w:id="21" w:date="2021-07-18T09:10:45Z">
              <w:rPr>
                <w:rFonts w:ascii="Courier New" w:cs="Courier New" w:eastAsia="Courier New" w:hAnsi="Courier New"/>
                <w:b w:val="1"/>
                <w:sz w:val="18"/>
                <w:szCs w:val="18"/>
              </w:rPr>
            </w:rPrChange>
          </w:rPr>
          <w:t xml:space="preserve">Assume I know nothing about your assembly langauge, and introduce one concept a ttime. </w:t>
        </w:r>
      </w:ins>
      <w:r w:rsidDel="00000000" w:rsidR="00000000" w:rsidRPr="00000000">
        <w:rPr>
          <w:rtl w:val="0"/>
        </w:rPr>
      </w:r>
    </w:p>
    <w:p w:rsidR="00000000" w:rsidDel="00000000" w:rsidP="00000000" w:rsidRDefault="00000000" w:rsidRPr="00000000" w14:paraId="000002A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For cases where base+index is not required, and a register holds the desired address, the S/# field can be omitted and it will be set to '#0' by the assembler:</w:t>
      </w:r>
    </w:p>
    <w:p w:rsidR="00000000" w:rsidDel="00000000" w:rsidP="00000000" w:rsidRDefault="00000000" w:rsidRPr="00000000" w14:paraId="000002A2">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A3">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ALTS    pointer</w:t>
        <w:tab/>
        <w:tab/>
        <w:t xml:space="preserve">'set next S field to pointer</w:t>
      </w:r>
    </w:p>
    <w:p w:rsidR="00000000" w:rsidDel="00000000" w:rsidP="00000000" w:rsidRDefault="00000000" w:rsidRPr="00000000" w14:paraId="000002A4">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MOV     OUTA,0</w:t>
        <w:tab/>
        <w:tab/>
        <w:t xml:space="preserve">'output register[pointer] to OUTA</w:t>
      </w:r>
    </w:p>
    <w:p w:rsidR="00000000" w:rsidDel="00000000" w:rsidP="00000000" w:rsidRDefault="00000000" w:rsidRPr="00000000" w14:paraId="000002A5">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A6">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ALTD    pointer</w:t>
        <w:tab/>
        <w:tab/>
        <w:t xml:space="preserve">'set next D field to pointer</w:t>
      </w:r>
    </w:p>
    <w:p w:rsidR="00000000" w:rsidDel="00000000" w:rsidP="00000000" w:rsidRDefault="00000000" w:rsidRPr="00000000" w14:paraId="000002A7">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MOV     0,INA</w:t>
        <w:tab/>
        <w:tab/>
        <w:tab/>
        <w:t xml:space="preserve">'write INA to register[pointer]</w:t>
      </w:r>
    </w:p>
    <w:p w:rsidR="00000000" w:rsidDel="00000000" w:rsidP="00000000" w:rsidRDefault="00000000" w:rsidRPr="00000000" w14:paraId="000002A8">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A9">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ALTR    pointer</w:t>
        <w:tab/>
        <w:tab/>
        <w:t xml:space="preserve">'set next write to pointer</w:t>
      </w:r>
    </w:p>
    <w:p w:rsidR="00000000" w:rsidDel="00000000" w:rsidP="00000000" w:rsidRDefault="00000000" w:rsidRPr="00000000" w14:paraId="000002AA">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XOR     INA,INB</w:t>
        <w:tab/>
        <w:tab/>
        <w:t xml:space="preserve">'write INA^INB to register[pointer]</w:t>
      </w:r>
    </w:p>
    <w:p w:rsidR="00000000" w:rsidDel="00000000" w:rsidP="00000000" w:rsidRDefault="00000000" w:rsidRPr="00000000" w14:paraId="000002AB">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A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AD">
      <w:pPr>
        <w:pageBreakBefore w:val="0"/>
        <w:widowControl w:val="0"/>
        <w:pBdr>
          <w:top w:space="0" w:sz="0" w:val="nil"/>
          <w:left w:space="0" w:sz="0" w:val="nil"/>
          <w:bottom w:space="0" w:sz="0" w:val="nil"/>
          <w:right w:space="0" w:sz="0" w:val="nil"/>
          <w:between w:space="0" w:sz="0" w:val="nil"/>
        </w:pBdr>
        <w:shd w:fill="auto" w:val="clear"/>
        <w:rPr>
          <w:ins w:author="Christopher Lozinski" w:id="22" w:date="2021-07-18T09:13:03Z"/>
          <w:sz w:val="18"/>
          <w:szCs w:val="18"/>
        </w:rPr>
      </w:pPr>
      <w:r w:rsidDel="00000000" w:rsidR="00000000" w:rsidRPr="00000000">
        <w:rPr>
          <w:sz w:val="18"/>
          <w:szCs w:val="18"/>
          <w:rtl w:val="0"/>
        </w:rPr>
        <w:t xml:space="preserve">For accessing bit fields that span multiple registers, there is the ALTB instruction which sums D[13:5] </w:t>
      </w:r>
      <w:ins w:author="Christopher Lozinski" w:id="22" w:date="2021-07-18T09:13:03Z">
        <w:r w:rsidDel="00000000" w:rsidR="00000000" w:rsidRPr="00000000">
          <w:rPr>
            <w:rtl w:val="0"/>
          </w:rPr>
        </w:r>
      </w:ins>
    </w:p>
    <w:p w:rsidR="00000000" w:rsidDel="00000000" w:rsidP="00000000" w:rsidRDefault="00000000" w:rsidRPr="00000000" w14:paraId="000002AE">
      <w:pPr>
        <w:pageBreakBefore w:val="0"/>
        <w:widowControl w:val="0"/>
        <w:pBdr>
          <w:top w:space="0" w:sz="0" w:val="nil"/>
          <w:left w:space="0" w:sz="0" w:val="nil"/>
          <w:bottom w:space="0" w:sz="0" w:val="nil"/>
          <w:right w:space="0" w:sz="0" w:val="nil"/>
          <w:between w:space="0" w:sz="0" w:val="nil"/>
        </w:pBdr>
        <w:shd w:fill="auto" w:val="clear"/>
        <w:rPr>
          <w:ins w:author="Christopher Lozinski" w:id="22" w:date="2021-07-18T09:13:03Z"/>
          <w:rPrChange w:author="Christopher Lozinski" w:id="23" w:date="2021-07-18T09:13:03Z">
            <w:rPr>
              <w:sz w:val="18"/>
              <w:szCs w:val="18"/>
            </w:rPr>
          </w:rPrChange>
        </w:rPr>
      </w:pPr>
      <w:ins w:author="Christopher Lozinski" w:id="22" w:date="2021-07-18T09:13:03Z">
        <w:r w:rsidDel="00000000" w:rsidR="00000000" w:rsidRPr="00000000">
          <w:rPr>
            <w:rtl w:val="0"/>
          </w:rPr>
        </w:r>
      </w:ins>
    </w:p>
    <w:p w:rsidR="00000000" w:rsidDel="00000000" w:rsidP="00000000" w:rsidRDefault="00000000" w:rsidRPr="00000000" w14:paraId="000002AF">
      <w:pPr>
        <w:pageBreakBefore w:val="0"/>
        <w:widowControl w:val="0"/>
        <w:pBdr>
          <w:top w:space="0" w:sz="0" w:val="nil"/>
          <w:left w:space="0" w:sz="0" w:val="nil"/>
          <w:bottom w:space="0" w:sz="0" w:val="nil"/>
          <w:right w:space="0" w:sz="0" w:val="nil"/>
          <w:between w:space="0" w:sz="0" w:val="nil"/>
        </w:pBdr>
        <w:shd w:fill="auto" w:val="clear"/>
        <w:rPr>
          <w:ins w:author="Christopher Lozinski" w:id="22" w:date="2021-07-18T09:13:03Z"/>
          <w:rPrChange w:author="Christopher Lozinski" w:id="23" w:date="2021-07-18T09:13:03Z">
            <w:rPr>
              <w:sz w:val="18"/>
              <w:szCs w:val="18"/>
            </w:rPr>
          </w:rPrChange>
        </w:rPr>
      </w:pPr>
      <w:ins w:author="Christopher Lozinski" w:id="22" w:date="2021-07-18T09:13:03Z">
        <w:r w:rsidDel="00000000" w:rsidR="00000000" w:rsidRPr="00000000">
          <w:rPr>
            <w:rtl w:val="0"/>
            <w:rPrChange w:author="Christopher Lozinski" w:id="23" w:date="2021-07-18T09:13:03Z">
              <w:rPr>
                <w:sz w:val="18"/>
                <w:szCs w:val="18"/>
              </w:rPr>
            </w:rPrChange>
          </w:rPr>
          <w:t xml:space="preserve">Why 13:5? It looks odd.  A word of explanation is in order.  Why not 8:0  In general an inroduction to odd offsets into words is claled for.  I see you you a lot of such odd offsets below. </w:t>
        </w:r>
      </w:ins>
    </w:p>
    <w:p w:rsidR="00000000" w:rsidDel="00000000" w:rsidP="00000000" w:rsidRDefault="00000000" w:rsidRPr="00000000" w14:paraId="000002B0">
      <w:pPr>
        <w:pageBreakBefore w:val="0"/>
        <w:widowControl w:val="0"/>
        <w:pBdr>
          <w:top w:space="0" w:sz="0" w:val="nil"/>
          <w:left w:space="0" w:sz="0" w:val="nil"/>
          <w:bottom w:space="0" w:sz="0" w:val="nil"/>
          <w:right w:space="0" w:sz="0" w:val="nil"/>
          <w:between w:space="0" w:sz="0" w:val="nil"/>
        </w:pBdr>
        <w:shd w:fill="auto" w:val="clear"/>
        <w:rPr>
          <w:ins w:author="Christopher Lozinski" w:id="22" w:date="2021-07-18T09:13:03Z"/>
          <w:rPrChange w:author="Christopher Lozinski" w:id="23" w:date="2021-07-18T09:13:03Z">
            <w:rPr>
              <w:sz w:val="18"/>
              <w:szCs w:val="18"/>
            </w:rPr>
          </w:rPrChange>
        </w:rPr>
      </w:pPr>
      <w:ins w:author="Christopher Lozinski" w:id="22" w:date="2021-07-18T09:13:03Z">
        <w:r w:rsidDel="00000000" w:rsidR="00000000" w:rsidRPr="00000000">
          <w:rPr>
            <w:rtl w:val="0"/>
          </w:rPr>
        </w:r>
      </w:ins>
    </w:p>
    <w:p w:rsidR="00000000" w:rsidDel="00000000" w:rsidP="00000000" w:rsidRDefault="00000000" w:rsidRPr="00000000" w14:paraId="000002B1">
      <w:pPr>
        <w:pageBreakBefore w:val="0"/>
        <w:widowControl w:val="0"/>
        <w:pBdr>
          <w:top w:space="0" w:sz="0" w:val="nil"/>
          <w:left w:space="0" w:sz="0" w:val="nil"/>
          <w:bottom w:space="0" w:sz="0" w:val="nil"/>
          <w:right w:space="0" w:sz="0" w:val="nil"/>
          <w:between w:space="0" w:sz="0" w:val="nil"/>
        </w:pBdr>
        <w:shd w:fill="auto" w:val="clear"/>
        <w:rPr>
          <w:ins w:author="Christopher Lozinski" w:id="22" w:date="2021-07-18T09:13:03Z"/>
          <w:rPrChange w:author="Christopher Lozinski" w:id="23" w:date="2021-07-18T09:13:03Z">
            <w:rPr>
              <w:sz w:val="18"/>
              <w:szCs w:val="18"/>
            </w:rPr>
          </w:rPrChange>
        </w:rPr>
      </w:pPr>
      <w:ins w:author="Christopher Lozinski" w:id="22" w:date="2021-07-18T09:13:03Z">
        <w:r w:rsidDel="00000000" w:rsidR="00000000" w:rsidRPr="00000000">
          <w:rPr>
            <w:rtl w:val="0"/>
            <w:rPrChange w:author="Christopher Lozinski" w:id="23" w:date="2021-07-18T09:13:03Z">
              <w:rPr>
                <w:sz w:val="18"/>
                <w:szCs w:val="18"/>
              </w:rPr>
            </w:rPrChange>
          </w:rPr>
          <w:t xml:space="preserve">And earlier you said registers are accessed at 32 bit addresses, now you are correcting that.  You should mention up front that registers can be accessed as nibble/byte/long/word, but address pointers are at the 32 bit word level. </w:t>
        </w:r>
      </w:ins>
    </w:p>
    <w:p w:rsidR="00000000" w:rsidDel="00000000" w:rsidP="00000000" w:rsidRDefault="00000000" w:rsidRPr="00000000" w14:paraId="000002B2">
      <w:pPr>
        <w:pageBreakBefore w:val="0"/>
        <w:widowControl w:val="0"/>
        <w:pBdr>
          <w:top w:space="0" w:sz="0" w:val="nil"/>
          <w:left w:space="0" w:sz="0" w:val="nil"/>
          <w:bottom w:space="0" w:sz="0" w:val="nil"/>
          <w:right w:space="0" w:sz="0" w:val="nil"/>
          <w:between w:space="0" w:sz="0" w:val="nil"/>
        </w:pBdr>
        <w:shd w:fill="auto" w:val="clear"/>
        <w:rPr>
          <w:ins w:author="Christopher Lozinski" w:id="22" w:date="2021-07-18T09:13:03Z"/>
          <w:rPrChange w:author="Christopher Lozinski" w:id="23" w:date="2021-07-18T09:13:03Z">
            <w:rPr>
              <w:sz w:val="18"/>
              <w:szCs w:val="18"/>
            </w:rPr>
          </w:rPrChange>
        </w:rPr>
      </w:pPr>
      <w:ins w:author="Christopher Lozinski" w:id="22" w:date="2021-07-18T09:13:03Z">
        <w:r w:rsidDel="00000000" w:rsidR="00000000" w:rsidRPr="00000000">
          <w:rPr>
            <w:rtl w:val="0"/>
          </w:rPr>
        </w:r>
      </w:ins>
    </w:p>
    <w:p w:rsidR="00000000" w:rsidDel="00000000" w:rsidP="00000000" w:rsidRDefault="00000000" w:rsidRPr="00000000" w14:paraId="000002B3">
      <w:pPr>
        <w:pageBreakBefore w:val="0"/>
        <w:widowControl w:val="0"/>
        <w:pBdr>
          <w:top w:space="0" w:sz="0" w:val="nil"/>
          <w:left w:space="0" w:sz="0" w:val="nil"/>
          <w:bottom w:space="0" w:sz="0" w:val="nil"/>
          <w:right w:space="0" w:sz="0" w:val="nil"/>
          <w:between w:space="0" w:sz="0" w:val="nil"/>
        </w:pBdr>
        <w:shd w:fill="auto" w:val="clear"/>
        <w:rPr>
          <w:ins w:author="Christopher Lozinski" w:id="22" w:date="2021-07-18T09:13:03Z"/>
          <w:rPrChange w:author="Christopher Lozinski" w:id="23" w:date="2021-07-18T09:13:03Z">
            <w:rPr>
              <w:sz w:val="18"/>
              <w:szCs w:val="18"/>
            </w:rPr>
          </w:rPrChange>
        </w:rPr>
      </w:pPr>
      <w:ins w:author="Christopher Lozinski" w:id="22" w:date="2021-07-18T09:13:03Z">
        <w:r w:rsidDel="00000000" w:rsidR="00000000" w:rsidRPr="00000000">
          <w:rPr>
            <w:rtl w:val="0"/>
            <w:rPrChange w:author="Christopher Lozinski" w:id="23" w:date="2021-07-18T09:13:03Z">
              <w:rPr>
                <w:sz w:val="18"/>
                <w:szCs w:val="18"/>
              </w:rPr>
            </w:rPrChange>
          </w:rPr>
          <w:t xml:space="preserve">Also why not access it at the long level??? It seems you only do nibble/byte/word.</w:t>
        </w:r>
      </w:ins>
    </w:p>
    <w:p w:rsidR="00000000" w:rsidDel="00000000" w:rsidP="00000000" w:rsidRDefault="00000000" w:rsidRPr="00000000" w14:paraId="000002B4">
      <w:pPr>
        <w:pageBreakBefore w:val="0"/>
        <w:widowControl w:val="0"/>
        <w:pBdr>
          <w:top w:space="0" w:sz="0" w:val="nil"/>
          <w:left w:space="0" w:sz="0" w:val="nil"/>
          <w:bottom w:space="0" w:sz="0" w:val="nil"/>
          <w:right w:space="0" w:sz="0" w:val="nil"/>
          <w:between w:space="0" w:sz="0" w:val="nil"/>
        </w:pBdr>
        <w:shd w:fill="auto" w:val="clear"/>
        <w:rPr>
          <w:ins w:author="Christopher Lozinski" w:id="22" w:date="2021-07-18T09:13:03Z"/>
          <w:rPrChange w:author="Christopher Lozinski" w:id="23" w:date="2021-07-18T09:13:03Z">
            <w:rPr>
              <w:sz w:val="18"/>
              <w:szCs w:val="18"/>
            </w:rPr>
          </w:rPrChange>
        </w:rPr>
      </w:pPr>
      <w:ins w:author="Christopher Lozinski" w:id="22" w:date="2021-07-18T09:13:03Z">
        <w:r w:rsidDel="00000000" w:rsidR="00000000" w:rsidRPr="00000000">
          <w:rPr>
            <w:rtl w:val="0"/>
          </w:rPr>
        </w:r>
      </w:ins>
    </w:p>
    <w:p w:rsidR="00000000" w:rsidDel="00000000" w:rsidP="00000000" w:rsidRDefault="00000000" w:rsidRPr="00000000" w14:paraId="000002B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and S/#[8:0] values to compute an address which is substituted into the next instruction's D field. It can be used with and without S/#:</w:t>
      </w:r>
    </w:p>
    <w:p w:rsidR="00000000" w:rsidDel="00000000" w:rsidP="00000000" w:rsidRDefault="00000000" w:rsidRPr="00000000" w14:paraId="000002B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B7">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ALTB    bitindex,#base</w:t>
        <w:tab/>
        <w:t xml:space="preserve">'set next D field to base+bitindex[13:5]</w:t>
      </w:r>
    </w:p>
    <w:p w:rsidR="00000000" w:rsidDel="00000000" w:rsidP="00000000" w:rsidRDefault="00000000" w:rsidRPr="00000000" w14:paraId="000002B8">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BITC    0,bitindex</w:t>
        <w:tab/>
        <w:tab/>
        <w:t xml:space="preserve">'write C to bit[bitindex[4:</w:t>
      </w:r>
      <w:commentRangeStart w:id="10"/>
      <w:r w:rsidDel="00000000" w:rsidR="00000000" w:rsidRPr="00000000">
        <w:rPr>
          <w:rFonts w:ascii="Courier New" w:cs="Courier New" w:eastAsia="Courier New" w:hAnsi="Courier New"/>
          <w:b w:val="1"/>
          <w:sz w:val="18"/>
          <w:szCs w:val="18"/>
          <w:rtl w:val="0"/>
        </w:rPr>
        <w:t xml:space="preserve">0</w:t>
      </w:r>
      <w:commentRangeEnd w:id="10"/>
      <w:r w:rsidDel="00000000" w:rsidR="00000000" w:rsidRPr="00000000">
        <w:commentReference w:id="10"/>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2B9">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BA">
      <w:pPr>
        <w:pageBreakBefore w:val="0"/>
        <w:widowControl w:val="0"/>
        <w:pBdr>
          <w:top w:space="0" w:sz="0" w:val="nil"/>
          <w:left w:space="0" w:sz="0" w:val="nil"/>
          <w:bottom w:space="0" w:sz="0" w:val="nil"/>
          <w:right w:space="0" w:sz="0" w:val="nil"/>
          <w:between w:space="0" w:sz="0" w:val="nil"/>
        </w:pBdr>
        <w:shd w:fill="auto" w:val="clear"/>
        <w:ind w:left="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ALTB    bitindex</w:t>
        <w:tab/>
        <w:tab/>
        <w:t xml:space="preserve">'set next D field to bitindex[13:5]</w:t>
      </w:r>
    </w:p>
    <w:p w:rsidR="00000000" w:rsidDel="00000000" w:rsidP="00000000" w:rsidRDefault="00000000" w:rsidRPr="00000000" w14:paraId="000002BB">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TESTB   0,bitindex</w:t>
        <w:tab/>
        <w:t xml:space="preserve">WC</w:t>
        <w:tab/>
        <w:t xml:space="preserve">'read bit[bitindex[4:0]] into C</w:t>
      </w:r>
    </w:p>
    <w:p w:rsidR="00000000" w:rsidDel="00000000" w:rsidP="00000000" w:rsidRDefault="00000000" w:rsidRPr="00000000" w14:paraId="000002B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B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B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There are also ALTxx instructions for facilitating nibble (4</w:t>
      </w:r>
      <w:r w:rsidDel="00000000" w:rsidR="00000000" w:rsidRPr="00000000">
        <w:rPr>
          <w:rtl w:val="0"/>
        </w:rPr>
        <w:t xml:space="preserve">-</w:t>
      </w:r>
      <w:r w:rsidDel="00000000" w:rsidR="00000000" w:rsidRPr="00000000">
        <w:rPr>
          <w:sz w:val="18"/>
          <w:szCs w:val="18"/>
          <w:rtl w:val="0"/>
        </w:rPr>
        <w:t xml:space="preserve">bit), byte (8</w:t>
      </w:r>
      <w:r w:rsidDel="00000000" w:rsidR="00000000" w:rsidRPr="00000000">
        <w:rPr>
          <w:rtl w:val="0"/>
        </w:rPr>
        <w:t xml:space="preserve">-</w:t>
      </w:r>
      <w:r w:rsidDel="00000000" w:rsidR="00000000" w:rsidRPr="00000000">
        <w:rPr>
          <w:sz w:val="18"/>
          <w:szCs w:val="18"/>
          <w:rtl w:val="0"/>
        </w:rPr>
        <w:t xml:space="preserve">bit), and word (16-bit) sub-addressing of registers. They modify either the S or D field, as well as the N field of their associated and subsequent nibble, byte, or word instruction. Like the other ALTx instructions, they can be used with or without S/#. Note that the associated nibble, byte, or word instruction can be a shortened-syntax alias of the full instruction, since two of its three fields will be filled in by the ALTxx instruction.</w:t>
      </w:r>
    </w:p>
    <w:p w:rsidR="00000000" w:rsidDel="00000000" w:rsidP="00000000" w:rsidRDefault="00000000" w:rsidRPr="00000000" w14:paraId="000002B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C0">
      <w:pPr>
        <w:pageBreakBefore w:val="0"/>
        <w:widowControl w:val="0"/>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Nibble addressing:</w:t>
      </w:r>
    </w:p>
    <w:p w:rsidR="00000000" w:rsidDel="00000000" w:rsidP="00000000" w:rsidRDefault="00000000" w:rsidRPr="00000000" w14:paraId="000002C1">
      <w:pPr>
        <w:pageBreakBefore w:val="0"/>
        <w:widowControl w:val="0"/>
        <w:pBdr>
          <w:top w:space="0" w:sz="0" w:val="nil"/>
          <w:left w:space="0" w:sz="0" w:val="nil"/>
          <w:bottom w:space="0" w:sz="0" w:val="nil"/>
          <w:right w:space="0" w:sz="0" w:val="nil"/>
          <w:between w:space="0" w:sz="0" w:val="nil"/>
        </w:pBdr>
        <w:shd w:fill="auto" w:val="clear"/>
        <w:ind w:left="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C2">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ALTSN   index,#base</w:t>
        <w:tab/>
        <w:tab/>
        <w:t xml:space="preserve">'set next D field to base+index[11:3], next N to index[2:0]</w:t>
      </w:r>
    </w:p>
    <w:p w:rsidR="00000000" w:rsidDel="00000000" w:rsidP="00000000" w:rsidRDefault="00000000" w:rsidRPr="00000000" w14:paraId="000002C3">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SETNIB  value</w:t>
        <w:tab/>
        <w:tab/>
        <w:tab/>
        <w:t xml:space="preserve">'set nibble to value ('SETNIB S/#' = 'SETNIB 0,S/#,#0')</w:t>
      </w:r>
    </w:p>
    <w:p w:rsidR="00000000" w:rsidDel="00000000" w:rsidP="00000000" w:rsidRDefault="00000000" w:rsidRPr="00000000" w14:paraId="000002C4">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C5">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ALTGN   index,#base</w:t>
        <w:tab/>
        <w:tab/>
        <w:t xml:space="preserve">'set next S field to base+index[11:3], next N to index[2:0]</w:t>
      </w:r>
    </w:p>
    <w:p w:rsidR="00000000" w:rsidDel="00000000" w:rsidP="00000000" w:rsidRDefault="00000000" w:rsidRPr="00000000" w14:paraId="000002C6">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GETNIB  value</w:t>
        <w:tab/>
        <w:tab/>
        <w:tab/>
        <w:t xml:space="preserve">'get nibble into value ('GETNIB D' = 'GETNIB D,0,#0')</w:t>
      </w:r>
    </w:p>
    <w:p w:rsidR="00000000" w:rsidDel="00000000" w:rsidP="00000000" w:rsidRDefault="00000000" w:rsidRPr="00000000" w14:paraId="000002C7">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C8">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ALTGN   index,#base</w:t>
        <w:tab/>
        <w:tab/>
        <w:t xml:space="preserve">'set next S field to base+index[11:3], next N to index[2:0]</w:t>
      </w:r>
    </w:p>
    <w:p w:rsidR="00000000" w:rsidDel="00000000" w:rsidP="00000000" w:rsidRDefault="00000000" w:rsidRPr="00000000" w14:paraId="000002C9">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ROLNIB  value</w:t>
        <w:tab/>
        <w:tab/>
        <w:tab/>
        <w:t xml:space="preserve">'ROL nibble into value ('ROLNIB D' = 'ROLNIB D,0,#0')</w:t>
      </w:r>
    </w:p>
    <w:p w:rsidR="00000000" w:rsidDel="00000000" w:rsidP="00000000" w:rsidRDefault="00000000" w:rsidRPr="00000000" w14:paraId="000002CA">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CB">
      <w:pPr>
        <w:pageBreakBefore w:val="0"/>
        <w:widowControl w:val="0"/>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Byte addressing:</w:t>
      </w:r>
    </w:p>
    <w:p w:rsidR="00000000" w:rsidDel="00000000" w:rsidP="00000000" w:rsidRDefault="00000000" w:rsidRPr="00000000" w14:paraId="000002CC">
      <w:pPr>
        <w:pageBreakBefore w:val="0"/>
        <w:widowControl w:val="0"/>
        <w:pBdr>
          <w:top w:space="0" w:sz="0" w:val="nil"/>
          <w:left w:space="0" w:sz="0" w:val="nil"/>
          <w:bottom w:space="0" w:sz="0" w:val="nil"/>
          <w:right w:space="0" w:sz="0" w:val="nil"/>
          <w:between w:space="0" w:sz="0" w:val="nil"/>
        </w:pBdr>
        <w:shd w:fill="auto" w:val="clear"/>
        <w:ind w:left="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CD">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ALTSB   index,#base</w:t>
        <w:tab/>
        <w:tab/>
        <w:t xml:space="preserve">'set next D field to base+index[10:2], next N to index[1:0]</w:t>
      </w:r>
    </w:p>
    <w:p w:rsidR="00000000" w:rsidDel="00000000" w:rsidP="00000000" w:rsidRDefault="00000000" w:rsidRPr="00000000" w14:paraId="000002CE">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SETBYTE value</w:t>
        <w:tab/>
        <w:tab/>
        <w:tab/>
        <w:t xml:space="preserve">'set byte to value ('SETBYTE S/#' = 'SETBYTE 0,S/#,#0')</w:t>
      </w:r>
    </w:p>
    <w:p w:rsidR="00000000" w:rsidDel="00000000" w:rsidP="00000000" w:rsidRDefault="00000000" w:rsidRPr="00000000" w14:paraId="000002CF">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D0">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ALTGB   index,#base</w:t>
        <w:tab/>
        <w:tab/>
        <w:t xml:space="preserve">'set next S field to base+index[10:2], next N to index[1:0]</w:t>
      </w:r>
    </w:p>
    <w:p w:rsidR="00000000" w:rsidDel="00000000" w:rsidP="00000000" w:rsidRDefault="00000000" w:rsidRPr="00000000" w14:paraId="000002D1">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GETBYTE value</w:t>
        <w:tab/>
        <w:tab/>
        <w:tab/>
        <w:t xml:space="preserve">'get byte into value ('GETBYTE D' = 'GETBYTE D,0,#0')</w:t>
      </w:r>
    </w:p>
    <w:p w:rsidR="00000000" w:rsidDel="00000000" w:rsidP="00000000" w:rsidRDefault="00000000" w:rsidRPr="00000000" w14:paraId="000002D2">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D3">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ALTGB   index,#base</w:t>
        <w:tab/>
        <w:tab/>
        <w:t xml:space="preserve">'set next S field to base+index[10:2], next N to index[1:0]</w:t>
      </w:r>
    </w:p>
    <w:p w:rsidR="00000000" w:rsidDel="00000000" w:rsidP="00000000" w:rsidRDefault="00000000" w:rsidRPr="00000000" w14:paraId="000002D4">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ROLBYTE value</w:t>
        <w:tab/>
        <w:tab/>
        <w:tab/>
        <w:t xml:space="preserve">'ROL byte into value ('ROLBYTE D' = 'ROLBYTE D,0,#0')</w:t>
      </w:r>
    </w:p>
    <w:p w:rsidR="00000000" w:rsidDel="00000000" w:rsidP="00000000" w:rsidRDefault="00000000" w:rsidRPr="00000000" w14:paraId="000002D5">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D6">
      <w:pPr>
        <w:pageBreakBefore w:val="0"/>
        <w:widowControl w:val="0"/>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Word addressing:</w:t>
      </w:r>
    </w:p>
    <w:p w:rsidR="00000000" w:rsidDel="00000000" w:rsidP="00000000" w:rsidRDefault="00000000" w:rsidRPr="00000000" w14:paraId="000002D7">
      <w:pPr>
        <w:pageBreakBefore w:val="0"/>
        <w:widowControl w:val="0"/>
        <w:pBdr>
          <w:top w:space="0" w:sz="0" w:val="nil"/>
          <w:left w:space="0" w:sz="0" w:val="nil"/>
          <w:bottom w:space="0" w:sz="0" w:val="nil"/>
          <w:right w:space="0" w:sz="0" w:val="nil"/>
          <w:between w:space="0" w:sz="0" w:val="nil"/>
        </w:pBdr>
        <w:shd w:fill="auto" w:val="clear"/>
        <w:ind w:left="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D8">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ALTSW   index,#base</w:t>
        <w:tab/>
        <w:tab/>
        <w:t xml:space="preserve">'set next D field to base+index[9:1], next N to index[0]</w:t>
      </w:r>
    </w:p>
    <w:p w:rsidR="00000000" w:rsidDel="00000000" w:rsidP="00000000" w:rsidRDefault="00000000" w:rsidRPr="00000000" w14:paraId="000002D9">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SETWORD value</w:t>
        <w:tab/>
        <w:tab/>
        <w:tab/>
        <w:t xml:space="preserve">'set word to value ('SETWORD S/#' = 'SETWORD 0,S/#,#0')</w:t>
      </w:r>
    </w:p>
    <w:p w:rsidR="00000000" w:rsidDel="00000000" w:rsidP="00000000" w:rsidRDefault="00000000" w:rsidRPr="00000000" w14:paraId="000002DA">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DB">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ALTGW   index,#base</w:t>
        <w:tab/>
        <w:tab/>
        <w:t xml:space="preserve">'set next S field to base+index[9:1], next N to index[0]</w:t>
      </w:r>
    </w:p>
    <w:p w:rsidR="00000000" w:rsidDel="00000000" w:rsidP="00000000" w:rsidRDefault="00000000" w:rsidRPr="00000000" w14:paraId="000002DC">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GETWORD value</w:t>
        <w:tab/>
        <w:tab/>
        <w:tab/>
        <w:t xml:space="preserve">'get word into value ('GETWORD D' = 'GETWORD D,0,#0')</w:t>
      </w:r>
    </w:p>
    <w:p w:rsidR="00000000" w:rsidDel="00000000" w:rsidP="00000000" w:rsidRDefault="00000000" w:rsidRPr="00000000" w14:paraId="000002DD">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DE">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ALTGW   index,#base</w:t>
        <w:tab/>
        <w:tab/>
        <w:t xml:space="preserve">'set next S field to base+index[9:1], next N to index[0]</w:t>
      </w:r>
    </w:p>
    <w:p w:rsidR="00000000" w:rsidDel="00000000" w:rsidP="00000000" w:rsidRDefault="00000000" w:rsidRPr="00000000" w14:paraId="000002DF">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ROLWORD value</w:t>
        <w:tab/>
        <w:tab/>
        <w:tab/>
        <w:t xml:space="preserve">'ROL word into value ('ROLWORD D' = 'ROLWORD D,0,#0')</w:t>
      </w:r>
    </w:p>
    <w:p w:rsidR="00000000" w:rsidDel="00000000" w:rsidP="00000000" w:rsidRDefault="00000000" w:rsidRPr="00000000" w14:paraId="000002E0">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E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E2">
      <w:pPr>
        <w:pageBreakBefore w:val="0"/>
        <w:widowControl w:val="0"/>
        <w:pBdr>
          <w:top w:space="0" w:sz="0" w:val="nil"/>
          <w:left w:space="0" w:sz="0" w:val="nil"/>
          <w:bottom w:space="0" w:sz="0" w:val="nil"/>
          <w:right w:space="0" w:sz="0" w:val="nil"/>
          <w:between w:space="0" w:sz="0" w:val="nil"/>
        </w:pBdr>
        <w:shd w:fill="auto" w:val="clear"/>
        <w:rPr>
          <w:ins w:author="Christopher Lozinski" w:id="24" w:date="2021-07-18T09:21:34Z"/>
          <w:rPrChange w:author="Christopher Lozinski" w:id="25" w:date="2021-07-18T09:21:34Z">
            <w:rPr>
              <w:sz w:val="18"/>
              <w:szCs w:val="18"/>
            </w:rPr>
          </w:rPrChange>
        </w:rPr>
      </w:pPr>
      <w:ins w:author="Christopher Lozinski" w:id="24" w:date="2021-07-18T09:21:34Z">
        <w:r w:rsidDel="00000000" w:rsidR="00000000" w:rsidRPr="00000000">
          <w:rPr>
            <w:rtl w:val="0"/>
            <w:rPrChange w:author="Christopher Lozinski" w:id="25" w:date="2021-07-18T09:21:34Z">
              <w:rPr>
                <w:sz w:val="18"/>
                <w:szCs w:val="18"/>
              </w:rPr>
            </w:rPrChange>
          </w:rPr>
          <w:t xml:space="preserve">Whoa.   This tell sme the details of the alti, but gives me no context to understand its motivation.  Just comes across as stange.  Furthermore I have no idea how or when to use it.  Start with some motivation please. </w:t>
        </w:r>
      </w:ins>
    </w:p>
    <w:p w:rsidR="00000000" w:rsidDel="00000000" w:rsidP="00000000" w:rsidRDefault="00000000" w:rsidRPr="00000000" w14:paraId="000002E3">
      <w:pPr>
        <w:pageBreakBefore w:val="0"/>
        <w:widowControl w:val="0"/>
        <w:pBdr>
          <w:top w:space="0" w:sz="0" w:val="nil"/>
          <w:left w:space="0" w:sz="0" w:val="nil"/>
          <w:bottom w:space="0" w:sz="0" w:val="nil"/>
          <w:right w:space="0" w:sz="0" w:val="nil"/>
          <w:between w:space="0" w:sz="0" w:val="nil"/>
        </w:pBdr>
        <w:shd w:fill="auto" w:val="clear"/>
        <w:rPr>
          <w:ins w:author="Christopher Lozinski" w:id="24" w:date="2021-07-18T09:21:34Z"/>
          <w:rPrChange w:author="Christopher Lozinski" w:id="25" w:date="2021-07-18T09:21:34Z">
            <w:rPr>
              <w:sz w:val="18"/>
              <w:szCs w:val="18"/>
            </w:rPr>
          </w:rPrChange>
        </w:rPr>
      </w:pPr>
      <w:ins w:author="Christopher Lozinski" w:id="24" w:date="2021-07-18T09:21:34Z">
        <w:r w:rsidDel="00000000" w:rsidR="00000000" w:rsidRPr="00000000">
          <w:rPr>
            <w:rtl w:val="0"/>
          </w:rPr>
        </w:r>
      </w:ins>
    </w:p>
    <w:p w:rsidR="00000000" w:rsidDel="00000000" w:rsidP="00000000" w:rsidRDefault="00000000" w:rsidRPr="00000000" w14:paraId="000002E4">
      <w:pPr>
        <w:pageBreakBefore w:val="0"/>
        <w:widowControl w:val="0"/>
        <w:pBdr>
          <w:top w:space="0" w:sz="0" w:val="nil"/>
          <w:left w:space="0" w:sz="0" w:val="nil"/>
          <w:bottom w:space="0" w:sz="0" w:val="nil"/>
          <w:right w:space="0" w:sz="0" w:val="nil"/>
          <w:between w:space="0" w:sz="0" w:val="nil"/>
        </w:pBdr>
        <w:shd w:fill="auto" w:val="clear"/>
        <w:rPr>
          <w:ins w:author="Christopher Lozinski" w:id="26" w:date="2021-07-18T09:22:48Z"/>
          <w:sz w:val="18"/>
          <w:szCs w:val="18"/>
        </w:rPr>
      </w:pPr>
      <w:r w:rsidDel="00000000" w:rsidR="00000000" w:rsidRPr="00000000">
        <w:rPr>
          <w:sz w:val="18"/>
          <w:szCs w:val="18"/>
          <w:rtl w:val="0"/>
        </w:rPr>
        <w:t xml:space="preserve">For more complex S field, D field, and result register substitutions, there is the ALTI instruction. ALTI actually does a few different things. First, ALTI can be used to individually increment or decrement three different nine-bit fields within a register.</w:t>
      </w:r>
      <w:ins w:author="Christopher Lozinski" w:id="26" w:date="2021-07-18T09:22:48Z">
        <w:r w:rsidDel="00000000" w:rsidR="00000000" w:rsidRPr="00000000">
          <w:rPr>
            <w:rtl w:val="0"/>
          </w:rPr>
        </w:r>
      </w:ins>
    </w:p>
    <w:p w:rsidR="00000000" w:rsidDel="00000000" w:rsidP="00000000" w:rsidRDefault="00000000" w:rsidRPr="00000000" w14:paraId="000002E5">
      <w:pPr>
        <w:pageBreakBefore w:val="0"/>
        <w:widowControl w:val="0"/>
        <w:pBdr>
          <w:top w:space="0" w:sz="0" w:val="nil"/>
          <w:left w:space="0" w:sz="0" w:val="nil"/>
          <w:bottom w:space="0" w:sz="0" w:val="nil"/>
          <w:right w:space="0" w:sz="0" w:val="nil"/>
          <w:between w:space="0" w:sz="0" w:val="nil"/>
        </w:pBdr>
        <w:shd w:fill="auto" w:val="clear"/>
        <w:rPr>
          <w:ins w:author="Christopher Lozinski" w:id="26" w:date="2021-07-18T09:22:48Z"/>
          <w:rPrChange w:author="Christopher Lozinski" w:id="27" w:date="2021-07-18T09:22:48Z">
            <w:rPr>
              <w:sz w:val="18"/>
              <w:szCs w:val="18"/>
            </w:rPr>
          </w:rPrChange>
        </w:rPr>
      </w:pPr>
      <w:ins w:author="Christopher Lozinski" w:id="26" w:date="2021-07-18T09:22:48Z">
        <w:r w:rsidDel="00000000" w:rsidR="00000000" w:rsidRPr="00000000">
          <w:rPr>
            <w:rtl w:val="0"/>
          </w:rPr>
        </w:r>
      </w:ins>
    </w:p>
    <w:p w:rsidR="00000000" w:rsidDel="00000000" w:rsidP="00000000" w:rsidRDefault="00000000" w:rsidRPr="00000000" w14:paraId="000002E6">
      <w:pPr>
        <w:pageBreakBefore w:val="0"/>
        <w:widowControl w:val="0"/>
        <w:pBdr>
          <w:top w:space="0" w:sz="0" w:val="nil"/>
          <w:left w:space="0" w:sz="0" w:val="nil"/>
          <w:bottom w:space="0" w:sz="0" w:val="nil"/>
          <w:right w:space="0" w:sz="0" w:val="nil"/>
          <w:between w:space="0" w:sz="0" w:val="nil"/>
        </w:pBdr>
        <w:shd w:fill="auto" w:val="clear"/>
        <w:rPr>
          <w:ins w:author="Christopher Lozinski" w:id="26" w:date="2021-07-18T09:22:48Z"/>
          <w:rPrChange w:author="Christopher Lozinski" w:id="27" w:date="2021-07-18T09:22:48Z">
            <w:rPr>
              <w:sz w:val="18"/>
              <w:szCs w:val="18"/>
            </w:rPr>
          </w:rPrChange>
        </w:rPr>
      </w:pPr>
      <w:ins w:author="Christopher Lozinski" w:id="26" w:date="2021-07-18T09:22:48Z">
        <w:r w:rsidDel="00000000" w:rsidR="00000000" w:rsidRPr="00000000">
          <w:rPr>
            <w:rtl w:val="0"/>
            <w:rPrChange w:author="Christopher Lozinski" w:id="27" w:date="2021-07-18T09:22:48Z">
              <w:rPr>
                <w:sz w:val="18"/>
                <w:szCs w:val="18"/>
              </w:rPr>
            </w:rPrChange>
          </w:rPr>
          <w:t xml:space="preserve">By now I kind of figured out that S and D are fields in a register.  Maybe they are registers themselves.  So some introduction should say more about the 3 fields.  What is the third one?  What are the remaining bits used for? 9 bits mean they cover register and lutram, but most instructions do not operate on lutram.  </w:t>
        </w:r>
      </w:ins>
    </w:p>
    <w:p w:rsidR="00000000" w:rsidDel="00000000" w:rsidP="00000000" w:rsidRDefault="00000000" w:rsidRPr="00000000" w14:paraId="000002E7">
      <w:pPr>
        <w:pageBreakBefore w:val="0"/>
        <w:widowControl w:val="0"/>
        <w:pBdr>
          <w:top w:space="0" w:sz="0" w:val="nil"/>
          <w:left w:space="0" w:sz="0" w:val="nil"/>
          <w:bottom w:space="0" w:sz="0" w:val="nil"/>
          <w:right w:space="0" w:sz="0" w:val="nil"/>
          <w:between w:space="0" w:sz="0" w:val="nil"/>
        </w:pBdr>
        <w:shd w:fill="auto" w:val="clear"/>
        <w:rPr>
          <w:ins w:author="Christopher Lozinski" w:id="26" w:date="2021-07-18T09:22:48Z"/>
          <w:rPrChange w:author="Christopher Lozinski" w:id="27" w:date="2021-07-18T09:22:48Z">
            <w:rPr>
              <w:sz w:val="18"/>
              <w:szCs w:val="18"/>
            </w:rPr>
          </w:rPrChange>
        </w:rPr>
      </w:pPr>
      <w:ins w:author="Christopher Lozinski" w:id="26" w:date="2021-07-18T09:22:48Z">
        <w:r w:rsidDel="00000000" w:rsidR="00000000" w:rsidRPr="00000000">
          <w:rPr>
            <w:rtl w:val="0"/>
          </w:rPr>
        </w:r>
      </w:ins>
    </w:p>
    <w:p w:rsidR="00000000" w:rsidDel="00000000" w:rsidP="00000000" w:rsidRDefault="00000000" w:rsidRPr="00000000" w14:paraId="000002E8">
      <w:pPr>
        <w:pageBreakBefore w:val="0"/>
        <w:widowControl w:val="0"/>
        <w:pBdr>
          <w:top w:space="0" w:sz="0" w:val="nil"/>
          <w:left w:space="0" w:sz="0" w:val="nil"/>
          <w:bottom w:space="0" w:sz="0" w:val="nil"/>
          <w:right w:space="0" w:sz="0" w:val="nil"/>
          <w:between w:space="0" w:sz="0" w:val="nil"/>
        </w:pBdr>
        <w:shd w:fill="auto" w:val="clear"/>
        <w:rPr>
          <w:ins w:author="Christopher Lozinski" w:id="28" w:date="2021-07-18T09:26:11Z"/>
          <w:sz w:val="18"/>
          <w:szCs w:val="18"/>
        </w:rPr>
      </w:pPr>
      <w:r w:rsidDel="00000000" w:rsidR="00000000" w:rsidRPr="00000000">
        <w:rPr>
          <w:sz w:val="18"/>
          <w:szCs w:val="18"/>
          <w:rtl w:val="0"/>
        </w:rPr>
        <w:t xml:space="preserve"> Second, ALTI can substitute each of those fields (before incrementing or decrementing) into the next instruction's S field, D field, or result register address, in the same way ALTS, ALTD, and ALTR do. Lastly, ALTI can substitute D[31..18] into the next instruction's upper bits [31..18] to enable </w:t>
      </w:r>
      <w:ins w:author="Christopher Lozinski" w:id="28" w:date="2021-07-18T09:26:11Z">
        <w:r w:rsidDel="00000000" w:rsidR="00000000" w:rsidRPr="00000000">
          <w:rPr>
            <w:rtl w:val="0"/>
          </w:rPr>
        </w:r>
      </w:ins>
    </w:p>
    <w:p w:rsidR="00000000" w:rsidDel="00000000" w:rsidP="00000000" w:rsidRDefault="00000000" w:rsidRPr="00000000" w14:paraId="000002E9">
      <w:pPr>
        <w:pageBreakBefore w:val="0"/>
        <w:widowControl w:val="0"/>
        <w:pBdr>
          <w:top w:space="0" w:sz="0" w:val="nil"/>
          <w:left w:space="0" w:sz="0" w:val="nil"/>
          <w:bottom w:space="0" w:sz="0" w:val="nil"/>
          <w:right w:space="0" w:sz="0" w:val="nil"/>
          <w:between w:space="0" w:sz="0" w:val="nil"/>
        </w:pBdr>
        <w:shd w:fill="auto" w:val="clear"/>
        <w:rPr>
          <w:ins w:author="Christopher Lozinski" w:id="28" w:date="2021-07-18T09:26:11Z"/>
          <w:rPrChange w:author="Christopher Lozinski" w:id="29" w:date="2021-07-18T09:26:11Z">
            <w:rPr>
              <w:sz w:val="18"/>
              <w:szCs w:val="18"/>
            </w:rPr>
          </w:rPrChange>
        </w:rPr>
      </w:pPr>
      <w:ins w:author="Christopher Lozinski" w:id="28" w:date="2021-07-18T09:26:11Z">
        <w:r w:rsidDel="00000000" w:rsidR="00000000" w:rsidRPr="00000000">
          <w:rPr>
            <w:rtl w:val="0"/>
          </w:rPr>
        </w:r>
      </w:ins>
    </w:p>
    <w:p w:rsidR="00000000" w:rsidDel="00000000" w:rsidP="00000000" w:rsidRDefault="00000000" w:rsidRPr="00000000" w14:paraId="000002EA">
      <w:pPr>
        <w:pageBreakBefore w:val="0"/>
        <w:widowControl w:val="0"/>
        <w:pBdr>
          <w:top w:space="0" w:sz="0" w:val="nil"/>
          <w:left w:space="0" w:sz="0" w:val="nil"/>
          <w:bottom w:space="0" w:sz="0" w:val="nil"/>
          <w:right w:space="0" w:sz="0" w:val="nil"/>
          <w:between w:space="0" w:sz="0" w:val="nil"/>
        </w:pBdr>
        <w:shd w:fill="auto" w:val="clear"/>
        <w:rPr>
          <w:ins w:author="Christopher Lozinski" w:id="28" w:date="2021-07-18T09:26:11Z"/>
          <w:rPrChange w:author="Christopher Lozinski" w:id="29" w:date="2021-07-18T09:26:11Z">
            <w:rPr>
              <w:sz w:val="18"/>
              <w:szCs w:val="18"/>
            </w:rPr>
          </w:rPrChange>
        </w:rPr>
      </w:pPr>
      <w:ins w:author="Christopher Lozinski" w:id="28" w:date="2021-07-18T09:26:11Z">
        <w:r w:rsidDel="00000000" w:rsidR="00000000" w:rsidRPr="00000000">
          <w:rPr>
            <w:rtl w:val="0"/>
            <w:rPrChange w:author="Christopher Lozinski" w:id="29" w:date="2021-07-18T09:26:11Z">
              <w:rPr>
                <w:sz w:val="18"/>
                <w:szCs w:val="18"/>
              </w:rPr>
            </w:rPrChange>
          </w:rPr>
          <w:t xml:space="preserve">The next line  seems like an odd thing to do.  When would I want to do that?  </w:t>
        </w:r>
      </w:ins>
    </w:p>
    <w:p w:rsidR="00000000" w:rsidDel="00000000" w:rsidP="00000000" w:rsidRDefault="00000000" w:rsidRPr="00000000" w14:paraId="000002E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full instruction substitution with a register's contents.</w:t>
      </w:r>
    </w:p>
    <w:p w:rsidR="00000000" w:rsidDel="00000000" w:rsidP="00000000" w:rsidRDefault="00000000" w:rsidRPr="00000000" w14:paraId="000002E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ED">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ALTI    D,S/#</w:t>
        <w:tab/>
        <w:tab/>
        <w:tab/>
        <w:t xml:space="preserve">'modify D and/or next instruction's fields according to S/#</w:t>
      </w:r>
    </w:p>
    <w:p w:rsidR="00000000" w:rsidDel="00000000" w:rsidP="00000000" w:rsidRDefault="00000000" w:rsidRPr="00000000" w14:paraId="000002EE">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EF">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 = %rrr_ddd_sss_RRR_DDD_SSS</w:t>
      </w:r>
    </w:p>
    <w:p w:rsidR="00000000" w:rsidDel="00000000" w:rsidP="00000000" w:rsidRDefault="00000000" w:rsidRPr="00000000" w14:paraId="000002F0">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F1">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%rrr</w:t>
        <w:tab/>
        <w:tab/>
        <w:t xml:space="preserve">Result register field D[27..19] increment/decrement masking</w:t>
      </w:r>
    </w:p>
    <w:p w:rsidR="00000000" w:rsidDel="00000000" w:rsidP="00000000" w:rsidRDefault="00000000" w:rsidRPr="00000000" w14:paraId="000002F2">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%ddd</w:t>
        <w:tab/>
        <w:tab/>
        <w:t xml:space="preserve">D register field D[17..9] increment/decrement masking</w:t>
      </w:r>
    </w:p>
    <w:p w:rsidR="00000000" w:rsidDel="00000000" w:rsidP="00000000" w:rsidRDefault="00000000" w:rsidRPr="00000000" w14:paraId="000002F3">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%sss</w:t>
        <w:tab/>
        <w:tab/>
        <w:t xml:space="preserve">S register field D[8..0] increment/decrement masking</w:t>
      </w:r>
    </w:p>
    <w:p w:rsidR="00000000" w:rsidDel="00000000" w:rsidP="00000000" w:rsidRDefault="00000000" w:rsidRPr="00000000" w14:paraId="000002F4">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F5">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%rrr/%ddd/%sss:</w:t>
      </w:r>
    </w:p>
    <w:p w:rsidR="00000000" w:rsidDel="00000000" w:rsidP="00000000" w:rsidRDefault="00000000" w:rsidRPr="00000000" w14:paraId="000002F6">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000 = 9 bits increment/decrement (default, full span)</w:t>
      </w:r>
    </w:p>
    <w:p w:rsidR="00000000" w:rsidDel="00000000" w:rsidP="00000000" w:rsidRDefault="00000000" w:rsidRPr="00000000" w14:paraId="000002F7">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001 = 8 LSBs increment/decrement (256-register looped buffer)</w:t>
      </w:r>
    </w:p>
    <w:p w:rsidR="00000000" w:rsidDel="00000000" w:rsidP="00000000" w:rsidRDefault="00000000" w:rsidRPr="00000000" w14:paraId="000002F8">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010 = 7 LSBs increment/decrement (128-register looped buffer)</w:t>
      </w:r>
    </w:p>
    <w:p w:rsidR="00000000" w:rsidDel="00000000" w:rsidP="00000000" w:rsidRDefault="00000000" w:rsidRPr="00000000" w14:paraId="000002F9">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011 = 6 LSBs increment/decrement (64-register looped buffer)</w:t>
      </w:r>
    </w:p>
    <w:p w:rsidR="00000000" w:rsidDel="00000000" w:rsidP="00000000" w:rsidRDefault="00000000" w:rsidRPr="00000000" w14:paraId="000002FA">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100 = 5 LSBs increment/decrement (32-register looped buffer)</w:t>
      </w:r>
    </w:p>
    <w:p w:rsidR="00000000" w:rsidDel="00000000" w:rsidP="00000000" w:rsidRDefault="00000000" w:rsidRPr="00000000" w14:paraId="000002FB">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101 = 4 LSBs increment/decrement (16-register looped buffer)</w:t>
      </w:r>
    </w:p>
    <w:p w:rsidR="00000000" w:rsidDel="00000000" w:rsidP="00000000" w:rsidRDefault="00000000" w:rsidRPr="00000000" w14:paraId="000002FC">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110 = 3 LSBs increment/decrement (8-register looped buffer)</w:t>
      </w:r>
    </w:p>
    <w:p w:rsidR="00000000" w:rsidDel="00000000" w:rsidP="00000000" w:rsidRDefault="00000000" w:rsidRPr="00000000" w14:paraId="000002FD">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111 = 2 LSBs increment/decrement (4-register looped buffer)</w:t>
      </w:r>
    </w:p>
    <w:p w:rsidR="00000000" w:rsidDel="00000000" w:rsidP="00000000" w:rsidRDefault="00000000" w:rsidRPr="00000000" w14:paraId="000002FE">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FF">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%RRR</w:t>
        <w:tab/>
        <w:tab/>
        <w:t xml:space="preserve">result register / instruction modification:</w:t>
      </w:r>
    </w:p>
    <w:p w:rsidR="00000000" w:rsidDel="00000000" w:rsidP="00000000" w:rsidRDefault="00000000" w:rsidRPr="00000000" w14:paraId="00000300">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000 = D[27..19] stays same, no result register substitution</w:t>
      </w:r>
    </w:p>
    <w:p w:rsidR="00000000" w:rsidDel="00000000" w:rsidP="00000000" w:rsidRDefault="00000000" w:rsidRPr="00000000" w14:paraId="00000301">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001 = D[27..19] stays same, but result register writing is canceled</w:t>
      </w:r>
    </w:p>
    <w:p w:rsidR="00000000" w:rsidDel="00000000" w:rsidP="00000000" w:rsidRDefault="00000000" w:rsidRPr="00000000" w14:paraId="00000302">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010 = D[27..19] decrements per %rrr, no result register substitution</w:t>
      </w:r>
    </w:p>
    <w:p w:rsidR="00000000" w:rsidDel="00000000" w:rsidP="00000000" w:rsidRDefault="00000000" w:rsidRPr="00000000" w14:paraId="00000303">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011 = D[27..19] increments per %rrr, no result register substitution</w:t>
      </w:r>
    </w:p>
    <w:p w:rsidR="00000000" w:rsidDel="00000000" w:rsidP="00000000" w:rsidRDefault="00000000" w:rsidRPr="00000000" w14:paraId="00000304">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100 = D[27..19] sets next instruction's result register, stays same</w:t>
      </w:r>
    </w:p>
    <w:p w:rsidR="00000000" w:rsidDel="00000000" w:rsidP="00000000" w:rsidRDefault="00000000" w:rsidRPr="00000000" w14:paraId="00000305">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101 = D[31..18] substitutes into next instruction's [31..18] (execute D)</w:t>
      </w:r>
    </w:p>
    <w:p w:rsidR="00000000" w:rsidDel="00000000" w:rsidP="00000000" w:rsidRDefault="00000000" w:rsidRPr="00000000" w14:paraId="00000306">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110 = D[27..19] sets next instruction's result register, decrements per %rrr</w:t>
      </w:r>
    </w:p>
    <w:p w:rsidR="00000000" w:rsidDel="00000000" w:rsidP="00000000" w:rsidRDefault="00000000" w:rsidRPr="00000000" w14:paraId="00000307">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111 = D[27..19] sets next instruction's result register, increments per %rrr</w:t>
      </w:r>
    </w:p>
    <w:p w:rsidR="00000000" w:rsidDel="00000000" w:rsidP="00000000" w:rsidRDefault="00000000" w:rsidRPr="00000000" w14:paraId="00000308">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09">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%DDD</w:t>
        <w:tab/>
        <w:tab/>
        <w:t xml:space="preserve">D field modification:</w:t>
      </w:r>
    </w:p>
    <w:p w:rsidR="00000000" w:rsidDel="00000000" w:rsidP="00000000" w:rsidRDefault="00000000" w:rsidRPr="00000000" w14:paraId="0000030A">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x0x = D[17..9] stays same</w:t>
      </w:r>
    </w:p>
    <w:p w:rsidR="00000000" w:rsidDel="00000000" w:rsidP="00000000" w:rsidRDefault="00000000" w:rsidRPr="00000000" w14:paraId="0000030B">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x10 = D[17..9] decrements per %ddd</w:t>
      </w:r>
    </w:p>
    <w:p w:rsidR="00000000" w:rsidDel="00000000" w:rsidP="00000000" w:rsidRDefault="00000000" w:rsidRPr="00000000" w14:paraId="0000030C">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x11 = D[17..9] increments per %ddd</w:t>
      </w:r>
    </w:p>
    <w:p w:rsidR="00000000" w:rsidDel="00000000" w:rsidP="00000000" w:rsidRDefault="00000000" w:rsidRPr="00000000" w14:paraId="0000030D">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0xx = no D field substitution</w:t>
      </w:r>
    </w:p>
    <w:p w:rsidR="00000000" w:rsidDel="00000000" w:rsidP="00000000" w:rsidRDefault="00000000" w:rsidRPr="00000000" w14:paraId="0000030E">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1xx = D[17..9] substitutes into next instruction's D field [17..9]</w:t>
      </w:r>
    </w:p>
    <w:p w:rsidR="00000000" w:rsidDel="00000000" w:rsidP="00000000" w:rsidRDefault="00000000" w:rsidRPr="00000000" w14:paraId="0000030F">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10">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%SSS</w:t>
        <w:tab/>
        <w:tab/>
        <w:t xml:space="preserve">S field modification:</w:t>
      </w:r>
    </w:p>
    <w:p w:rsidR="00000000" w:rsidDel="00000000" w:rsidP="00000000" w:rsidRDefault="00000000" w:rsidRPr="00000000" w14:paraId="00000311">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x0x = D[8..0] stays same</w:t>
      </w:r>
    </w:p>
    <w:p w:rsidR="00000000" w:rsidDel="00000000" w:rsidP="00000000" w:rsidRDefault="00000000" w:rsidRPr="00000000" w14:paraId="00000312">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x10 = D[8..0] decrements per %sss</w:t>
      </w:r>
    </w:p>
    <w:p w:rsidR="00000000" w:rsidDel="00000000" w:rsidP="00000000" w:rsidRDefault="00000000" w:rsidRPr="00000000" w14:paraId="00000313">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x11 = D[8..0] increments per %sss</w:t>
      </w:r>
    </w:p>
    <w:p w:rsidR="00000000" w:rsidDel="00000000" w:rsidP="00000000" w:rsidRDefault="00000000" w:rsidRPr="00000000" w14:paraId="00000314">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0xx = no S field substitution</w:t>
      </w:r>
    </w:p>
    <w:p w:rsidR="00000000" w:rsidDel="00000000" w:rsidP="00000000" w:rsidRDefault="00000000" w:rsidRPr="00000000" w14:paraId="00000315">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1xx = D[8..0] substitutes into next instruction's S field [8..0]</w:t>
      </w:r>
    </w:p>
    <w:p w:rsidR="00000000" w:rsidDel="00000000" w:rsidP="00000000" w:rsidRDefault="00000000" w:rsidRPr="00000000" w14:paraId="0000031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1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1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Here are some examples of ALTI usage:</w:t>
      </w:r>
    </w:p>
    <w:p w:rsidR="00000000" w:rsidDel="00000000" w:rsidP="00000000" w:rsidRDefault="00000000" w:rsidRPr="00000000" w14:paraId="00000319">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1A">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ALTI    ptrs,#%</w:t>
      </w:r>
      <w:r w:rsidDel="00000000" w:rsidR="00000000" w:rsidRPr="00000000">
        <w:rPr>
          <w:rFonts w:ascii="Courier New" w:cs="Courier New" w:eastAsia="Courier New" w:hAnsi="Courier New"/>
          <w:b w:val="1"/>
          <w:sz w:val="18"/>
          <w:szCs w:val="18"/>
          <w:rtl w:val="0"/>
        </w:rPr>
        <w:t xml:space="preserve">111_111</w:t>
      </w:r>
      <w:r w:rsidDel="00000000" w:rsidR="00000000" w:rsidRPr="00000000">
        <w:rPr>
          <w:rFonts w:ascii="Courier New" w:cs="Courier New" w:eastAsia="Courier New" w:hAnsi="Courier New"/>
          <w:b w:val="1"/>
          <w:sz w:val="18"/>
          <w:szCs w:val="18"/>
          <w:rtl w:val="0"/>
        </w:rPr>
        <w:tab/>
        <w:t xml:space="preserve">'set next D and S fields, increment ptrs[17:9] and ptrs[8:0]</w:t>
      </w:r>
    </w:p>
    <w:p w:rsidR="00000000" w:rsidDel="00000000" w:rsidP="00000000" w:rsidRDefault="00000000" w:rsidRPr="00000000" w14:paraId="0000031B">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ADD     0,0</w:t>
        <w:tab/>
        <w:tab/>
        <w:tab/>
        <w:t xml:space="preserve">'add registers</w:t>
      </w:r>
    </w:p>
    <w:p w:rsidR="00000000" w:rsidDel="00000000" w:rsidP="00000000" w:rsidRDefault="00000000" w:rsidRPr="00000000" w14:paraId="0000031C">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1D">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ALTI    inst,#%101_100_100</w:t>
        <w:tab/>
        <w:t xml:space="preserve">'execute inst (same as 'ALTI inst')</w:t>
      </w:r>
    </w:p>
    <w:p w:rsidR="00000000" w:rsidDel="00000000" w:rsidP="00000000" w:rsidRDefault="00000000" w:rsidRPr="00000000" w14:paraId="0000031E">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NOP</w:t>
        <w:tab/>
        <w:tab/>
        <w:tab/>
        <w:tab/>
        <w:t xml:space="preserve">'NOP becomes inst</w:t>
      </w:r>
    </w:p>
    <w:p w:rsidR="00000000" w:rsidDel="00000000" w:rsidP="00000000" w:rsidRDefault="00000000" w:rsidRPr="00000000" w14:paraId="0000031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2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2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 SETS/SETD/SETR instructions allow you to write the S field, D field and instruction field of a register without affecting other bits. They copy the lower 9 bits of S/# into their respective 9-bit field within D. These instructions are useful for establishing the fields that will be used by ALTI:</w:t>
      </w:r>
    </w:p>
    <w:p w:rsidR="00000000" w:rsidDel="00000000" w:rsidP="00000000" w:rsidRDefault="00000000" w:rsidRPr="00000000" w14:paraId="0000032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23">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SETS    D,S/#</w:t>
        <w:tab/>
        <w:tab/>
        <w:tab/>
        <w:t xml:space="preserve">'set D[8:0] to S/#[8:0]</w:t>
      </w:r>
    </w:p>
    <w:p w:rsidR="00000000" w:rsidDel="00000000" w:rsidP="00000000" w:rsidRDefault="00000000" w:rsidRPr="00000000" w14:paraId="00000324">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SETD    D,S/#</w:t>
        <w:tab/>
        <w:tab/>
        <w:tab/>
        <w:t xml:space="preserve">'set D[17:9] to S/#[8:0]</w:t>
      </w:r>
    </w:p>
    <w:p w:rsidR="00000000" w:rsidDel="00000000" w:rsidP="00000000" w:rsidRDefault="00000000" w:rsidRPr="00000000" w14:paraId="00000325">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SETR    D,S/#</w:t>
        <w:tab/>
        <w:tab/>
        <w:tab/>
        <w:t xml:space="preserve">'set D[27:19] to S/#[8:0]</w:t>
      </w:r>
    </w:p>
    <w:p w:rsidR="00000000" w:rsidDel="00000000" w:rsidP="00000000" w:rsidRDefault="00000000" w:rsidRPr="00000000" w14:paraId="0000032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2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28">
      <w:pPr>
        <w:pageBreakBefore w:val="0"/>
        <w:widowControl w:val="0"/>
        <w:pBdr>
          <w:top w:space="0" w:sz="0" w:val="nil"/>
          <w:left w:space="0" w:sz="0" w:val="nil"/>
          <w:bottom w:space="0" w:sz="0" w:val="nil"/>
          <w:right w:space="0" w:sz="0" w:val="nil"/>
          <w:between w:space="0" w:sz="0" w:val="nil"/>
        </w:pBdr>
        <w:shd w:fill="auto" w:val="clear"/>
        <w:rPr>
          <w:sz w:val="18"/>
          <w:szCs w:val="18"/>
        </w:rPr>
      </w:pPr>
      <w:commentRangeStart w:id="11"/>
      <w:r w:rsidDel="00000000" w:rsidR="00000000" w:rsidRPr="00000000">
        <w:rPr>
          <w:sz w:val="18"/>
          <w:szCs w:val="18"/>
          <w:rtl w:val="0"/>
        </w:rPr>
        <w:t xml:space="preserve">SETS/SETD/SETR can also be used in self-modifying cog-register code. After modifying a cog register, It is necessary to elapse two instructions before executing the modified register, due to pipelining:</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32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2A">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SETR    inst,op</w:t>
        <w:tab/>
        <w:tab/>
        <w:t xml:space="preserve">'set register[27:19] to op[8:0]</w:t>
      </w:r>
    </w:p>
    <w:p w:rsidR="00000000" w:rsidDel="00000000" w:rsidP="00000000" w:rsidRDefault="00000000" w:rsidRPr="00000000" w14:paraId="0000032B">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NOP</w:t>
        <w:tab/>
        <w:tab/>
        <w:tab/>
        <w:tab/>
        <w:t xml:space="preserve">'first spacer instruction, could be anything</w:t>
      </w:r>
    </w:p>
    <w:p w:rsidR="00000000" w:rsidDel="00000000" w:rsidP="00000000" w:rsidRDefault="00000000" w:rsidRPr="00000000" w14:paraId="0000032C">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NOP</w:t>
        <w:tab/>
        <w:tab/>
        <w:tab/>
        <w:tab/>
        <w:t xml:space="preserve">'second spacer instruction, could be anything</w:t>
      </w:r>
    </w:p>
    <w:p w:rsidR="00000000" w:rsidDel="00000000" w:rsidP="00000000" w:rsidRDefault="00000000" w:rsidRPr="00000000" w14:paraId="0000032D">
      <w:pPr>
        <w:pageBreakBefore w:val="0"/>
        <w:widowControl w:val="0"/>
        <w:pBdr>
          <w:top w:space="0" w:sz="0" w:val="nil"/>
          <w:left w:space="0" w:sz="0" w:val="nil"/>
          <w:bottom w:space="0" w:sz="0" w:val="nil"/>
          <w:right w:space="0" w:sz="0" w:val="nil"/>
          <w:between w:space="0" w:sz="0" w:val="nil"/>
        </w:pBdr>
        <w:shd w:fill="auto" w:val="clear"/>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inst</w:t>
        <w:tab/>
        <w:t xml:space="preserve">MOV     x,y</w:t>
        <w:tab/>
        <w:tab/>
        <w:tab/>
        <w:t xml:space="preserve">'operate on x using y, MOV can become AND/OR/XOR/etc.</w:t>
      </w:r>
    </w:p>
    <w:p w:rsidR="00000000" w:rsidDel="00000000" w:rsidP="00000000" w:rsidRDefault="00000000" w:rsidRPr="00000000" w14:paraId="0000032E">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2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30">
      <w:pPr>
        <w:pStyle w:val="Heading2"/>
        <w:pageBreakBefore w:val="0"/>
        <w:widowControl w:val="0"/>
        <w:rPr/>
      </w:pPr>
      <w:bookmarkStart w:colFirst="0" w:colLast="0" w:name="_8yt9yfsflypq" w:id="23"/>
      <w:bookmarkEnd w:id="23"/>
      <w:r w:rsidDel="00000000" w:rsidR="00000000" w:rsidRPr="00000000">
        <w:rPr>
          <w:rtl w:val="0"/>
        </w:rPr>
        <w:t xml:space="preserve">BRANCH ADDRESSING</w:t>
      </w:r>
    </w:p>
    <w:p w:rsidR="00000000" w:rsidDel="00000000" w:rsidP="00000000" w:rsidRDefault="00000000" w:rsidRPr="00000000" w14:paraId="00000331">
      <w:pPr>
        <w:pageBreakBefore w:val="0"/>
        <w:widowControl w:val="0"/>
        <w:rPr>
          <w:sz w:val="18"/>
          <w:szCs w:val="18"/>
        </w:rPr>
      </w:pPr>
      <w:r w:rsidDel="00000000" w:rsidR="00000000" w:rsidRPr="00000000">
        <w:rPr>
          <w:rtl w:val="0"/>
        </w:rPr>
      </w:r>
    </w:p>
    <w:p w:rsidR="00000000" w:rsidDel="00000000" w:rsidP="00000000" w:rsidRDefault="00000000" w:rsidRPr="00000000" w14:paraId="00000332">
      <w:pPr>
        <w:pageBreakBefore w:val="0"/>
        <w:widowControl w:val="0"/>
        <w:rPr>
          <w:sz w:val="18"/>
          <w:szCs w:val="18"/>
        </w:rPr>
      </w:pPr>
      <w:r w:rsidDel="00000000" w:rsidR="00000000" w:rsidRPr="00000000">
        <w:rPr>
          <w:sz w:val="18"/>
          <w:szCs w:val="18"/>
          <w:rtl w:val="0"/>
        </w:rPr>
        <w:t xml:space="preserve">The following are branch instructions which use D[19:0] as an absolute address:</w:t>
      </w:r>
    </w:p>
    <w:p w:rsidR="00000000" w:rsidDel="00000000" w:rsidP="00000000" w:rsidRDefault="00000000" w:rsidRPr="00000000" w14:paraId="00000333">
      <w:pPr>
        <w:pageBreakBefore w:val="0"/>
        <w:widowControl w:val="0"/>
        <w:rPr>
          <w:sz w:val="18"/>
          <w:szCs w:val="18"/>
        </w:rPr>
      </w:pPr>
      <w:r w:rsidDel="00000000" w:rsidR="00000000" w:rsidRPr="00000000">
        <w:rPr>
          <w:rtl w:val="0"/>
        </w:rPr>
      </w:r>
    </w:p>
    <w:p w:rsidR="00000000" w:rsidDel="00000000" w:rsidP="00000000" w:rsidRDefault="00000000" w:rsidRPr="00000000" w14:paraId="0000033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DDDDDDDDD 000101100        JMP     D</w:t>
      </w:r>
    </w:p>
    <w:p w:rsidR="00000000" w:rsidDel="00000000" w:rsidP="00000000" w:rsidRDefault="00000000" w:rsidRPr="00000000" w14:paraId="0000033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DDDDDDDDD 000101101        CALL    D</w:t>
      </w:r>
    </w:p>
    <w:p w:rsidR="00000000" w:rsidDel="00000000" w:rsidP="00000000" w:rsidRDefault="00000000" w:rsidRPr="00000000" w14:paraId="0000033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DDDDDDDDD 000101110        CALLA   D</w:t>
      </w:r>
    </w:p>
    <w:p w:rsidR="00000000" w:rsidDel="00000000" w:rsidP="00000000" w:rsidRDefault="00000000" w:rsidRPr="00000000" w14:paraId="0000033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DDDDDDDDD 000101111        CALLB   D</w:t>
      </w:r>
    </w:p>
    <w:p w:rsidR="00000000" w:rsidDel="00000000" w:rsidP="00000000" w:rsidRDefault="00000000" w:rsidRPr="00000000" w14:paraId="00000338">
      <w:pPr>
        <w:pageBreakBefore w:val="0"/>
        <w:widowControl w:val="0"/>
        <w:rPr>
          <w:sz w:val="18"/>
          <w:szCs w:val="18"/>
        </w:rPr>
      </w:pPr>
      <w:r w:rsidDel="00000000" w:rsidR="00000000" w:rsidRPr="00000000">
        <w:rPr>
          <w:rtl w:val="0"/>
        </w:rPr>
      </w:r>
    </w:p>
    <w:p w:rsidR="00000000" w:rsidDel="00000000" w:rsidP="00000000" w:rsidRDefault="00000000" w:rsidRPr="00000000" w14:paraId="00000339">
      <w:pPr>
        <w:pageBreakBefore w:val="0"/>
        <w:widowControl w:val="0"/>
        <w:rPr>
          <w:sz w:val="18"/>
          <w:szCs w:val="18"/>
        </w:rPr>
      </w:pPr>
      <w:r w:rsidDel="00000000" w:rsidR="00000000" w:rsidRPr="00000000">
        <w:rPr>
          <w:sz w:val="18"/>
          <w:szCs w:val="18"/>
          <w:rtl w:val="0"/>
        </w:rPr>
        <w:t xml:space="preserve">The JMPREL instruction uses D as a relative address that steps whole instructions</w:t>
      </w:r>
      <w:r w:rsidDel="00000000" w:rsidR="00000000" w:rsidRPr="00000000">
        <w:rPr>
          <w:rtl w:val="0"/>
        </w:rPr>
        <w:t xml:space="preserve">. In cog mode, D[19:0] is added to the program counter and in </w:t>
      </w:r>
      <w:r w:rsidDel="00000000" w:rsidR="00000000" w:rsidRPr="00000000">
        <w:rPr>
          <w:sz w:val="18"/>
          <w:szCs w:val="18"/>
          <w:rtl w:val="0"/>
        </w:rPr>
        <w:t xml:space="preserve">hub mode, D[17:0] &lt;&lt; 2 is added to the program counter. This instruction</w:t>
      </w:r>
      <w:r w:rsidDel="00000000" w:rsidR="00000000" w:rsidRPr="00000000">
        <w:rPr>
          <w:rtl w:val="0"/>
        </w:rPr>
        <w:t xml:space="preserve"> is unique in its ability to make a relative jump (as opposed to an absolute jump) based on a register value. </w:t>
      </w:r>
      <w:r w:rsidDel="00000000" w:rsidR="00000000" w:rsidRPr="00000000">
        <w:rPr>
          <w:sz w:val="18"/>
          <w:szCs w:val="18"/>
          <w:rtl w:val="0"/>
        </w:rPr>
        <w:t xml:space="preserve">If #D is used, the relative address will be a positive 9-bit value:</w:t>
      </w:r>
    </w:p>
    <w:p w:rsidR="00000000" w:rsidDel="00000000" w:rsidP="00000000" w:rsidRDefault="00000000" w:rsidRPr="00000000" w14:paraId="0000033A">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3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000110000        JMPREL  {#}D</w:t>
      </w:r>
    </w:p>
    <w:p w:rsidR="00000000" w:rsidDel="00000000" w:rsidP="00000000" w:rsidRDefault="00000000" w:rsidRPr="00000000" w14:paraId="0000033C">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3D">
      <w:pPr>
        <w:pageBreakBefore w:val="0"/>
        <w:widowControl w:val="0"/>
        <w:rPr>
          <w:sz w:val="18"/>
          <w:szCs w:val="18"/>
        </w:rPr>
      </w:pPr>
      <w:r w:rsidDel="00000000" w:rsidR="00000000" w:rsidRPr="00000000">
        <w:rPr>
          <w:sz w:val="18"/>
          <w:szCs w:val="18"/>
          <w:rtl w:val="0"/>
        </w:rPr>
        <w:t xml:space="preserve">These next branch instructions use S[19:0] as an absolute address, or, if S is immediate, they sign-extend the 9-bit S field and use that value as a relative address that steps whole instructions (in hub mode, the value gets shifted left two bits before being added to the program counter). This means that their immediate range is -256 to +255 instructions, relative to the instruction following the branch:</w:t>
      </w:r>
    </w:p>
    <w:p w:rsidR="00000000" w:rsidDel="00000000" w:rsidP="00000000" w:rsidRDefault="00000000" w:rsidRPr="00000000" w14:paraId="0000033E">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3F">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EEEE 1011010 0LI DDDDDDDDD SSSSSSSSS        CALLPA  {#}D,{#}S</w:t>
      </w:r>
    </w:p>
    <w:p w:rsidR="00000000" w:rsidDel="00000000" w:rsidP="00000000" w:rsidRDefault="00000000" w:rsidRPr="00000000" w14:paraId="00000340">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EEEE 1011010 1LI DDDDDDDDD SSSSSSSSS        CALLPB  {#}D,{#}S</w:t>
      </w:r>
    </w:p>
    <w:p w:rsidR="00000000" w:rsidDel="00000000" w:rsidP="00000000" w:rsidRDefault="00000000" w:rsidRPr="00000000" w14:paraId="0000034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1011001 CZI DDDDDDDDD SSSSSSSSS        CALLD   D,{#}S</w:t>
      </w:r>
    </w:p>
    <w:p w:rsidR="00000000" w:rsidDel="00000000" w:rsidP="00000000" w:rsidRDefault="00000000" w:rsidRPr="00000000" w14:paraId="0000034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1011011 00I DDDDDDDDD SSSSSSSSS        DJZ     D,{#}S</w:t>
      </w:r>
    </w:p>
    <w:p w:rsidR="00000000" w:rsidDel="00000000" w:rsidP="00000000" w:rsidRDefault="00000000" w:rsidRPr="00000000" w14:paraId="0000034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1011011 01I DDDDDDDDD SSSSSSSSS        DJNZ    D,{#}S</w:t>
      </w:r>
    </w:p>
    <w:p w:rsidR="00000000" w:rsidDel="00000000" w:rsidP="00000000" w:rsidRDefault="00000000" w:rsidRPr="00000000" w14:paraId="0000034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1011011 10I DDDDDDDDD SSSSSSSSS        DJF     D,{#}S</w:t>
      </w:r>
    </w:p>
    <w:p w:rsidR="00000000" w:rsidDel="00000000" w:rsidP="00000000" w:rsidRDefault="00000000" w:rsidRPr="00000000" w14:paraId="0000034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1011011 11I DDDDDDDDD SSSSSSSSS        DJNF    D,{#}S</w:t>
      </w:r>
    </w:p>
    <w:p w:rsidR="00000000" w:rsidDel="00000000" w:rsidP="00000000" w:rsidRDefault="00000000" w:rsidRPr="00000000" w14:paraId="0000034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1011100 00I DDDDDDDDD SSSSSSSSS        IJZ     D,{#}S</w:t>
      </w:r>
    </w:p>
    <w:p w:rsidR="00000000" w:rsidDel="00000000" w:rsidP="00000000" w:rsidRDefault="00000000" w:rsidRPr="00000000" w14:paraId="0000034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1011100 01I DDDDDDDDD SSSSSSSSS        IJNZ    D,{#}S</w:t>
      </w:r>
    </w:p>
    <w:p w:rsidR="00000000" w:rsidDel="00000000" w:rsidP="00000000" w:rsidRDefault="00000000" w:rsidRPr="00000000" w14:paraId="0000034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1011100 10I DDDDDDDDD SSSSSSSSS        TJZ     D,{#}S</w:t>
      </w:r>
    </w:p>
    <w:p w:rsidR="00000000" w:rsidDel="00000000" w:rsidP="00000000" w:rsidRDefault="00000000" w:rsidRPr="00000000" w14:paraId="0000034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1011100 11I DDDDDDDDD SSSSSSSSS        TJNZ    D,{#}S</w:t>
      </w:r>
    </w:p>
    <w:p w:rsidR="00000000" w:rsidDel="00000000" w:rsidP="00000000" w:rsidRDefault="00000000" w:rsidRPr="00000000" w14:paraId="0000034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1011101 00I DDDDDDDDD SSSSSSSSS        TJF     D,{#}S</w:t>
      </w:r>
    </w:p>
    <w:p w:rsidR="00000000" w:rsidDel="00000000" w:rsidP="00000000" w:rsidRDefault="00000000" w:rsidRPr="00000000" w14:paraId="0000034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1011101 01I DDDDDDDDD SSSSSSSSS        TJNF    D,{#}S</w:t>
      </w:r>
    </w:p>
    <w:p w:rsidR="00000000" w:rsidDel="00000000" w:rsidP="00000000" w:rsidRDefault="00000000" w:rsidRPr="00000000" w14:paraId="0000034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1011101 10I DDDDDDDDD SSSSSSSSS        TJS     D,{#}S</w:t>
      </w:r>
    </w:p>
    <w:p w:rsidR="00000000" w:rsidDel="00000000" w:rsidP="00000000" w:rsidRDefault="00000000" w:rsidRPr="00000000" w14:paraId="0000034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1011101 11I DDDDDDDDD SSSSSSSSS        TJNS    D,{#}S</w:t>
      </w:r>
    </w:p>
    <w:p w:rsidR="00000000" w:rsidDel="00000000" w:rsidP="00000000" w:rsidRDefault="00000000" w:rsidRPr="00000000" w14:paraId="0000034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00I DDDDDDDDD SSSSSSSSS        TJV     D,{#}S</w:t>
      </w:r>
    </w:p>
    <w:p w:rsidR="00000000" w:rsidDel="00000000" w:rsidP="00000000" w:rsidRDefault="00000000" w:rsidRPr="00000000" w14:paraId="0000034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00000</w:t>
      </w:r>
      <w:r w:rsidDel="00000000" w:rsidR="00000000" w:rsidRPr="00000000">
        <w:rPr>
          <w:rFonts w:ascii="Courier New" w:cs="Courier New" w:eastAsia="Courier New" w:hAnsi="Courier New"/>
          <w:b w:val="1"/>
          <w:rtl w:val="0"/>
        </w:rPr>
        <w:t xml:space="preserve">VVVV</w:t>
      </w:r>
      <w:r w:rsidDel="00000000" w:rsidR="00000000" w:rsidRPr="00000000">
        <w:rPr>
          <w:rFonts w:ascii="Courier New" w:cs="Courier New" w:eastAsia="Courier New" w:hAnsi="Courier New"/>
          <w:b w:val="1"/>
          <w:sz w:val="18"/>
          <w:szCs w:val="18"/>
          <w:rtl w:val="0"/>
        </w:rPr>
        <w:t xml:space="preserve"> SSSSSSSSS        Jevent  {#}S</w:t>
      </w:r>
    </w:p>
    <w:p w:rsidR="00000000" w:rsidDel="00000000" w:rsidP="00000000" w:rsidRDefault="00000000" w:rsidRPr="00000000" w14:paraId="0000035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00001</w:t>
      </w:r>
      <w:r w:rsidDel="00000000" w:rsidR="00000000" w:rsidRPr="00000000">
        <w:rPr>
          <w:rFonts w:ascii="Courier New" w:cs="Courier New" w:eastAsia="Courier New" w:hAnsi="Courier New"/>
          <w:b w:val="1"/>
          <w:rtl w:val="0"/>
        </w:rPr>
        <w:t xml:space="preserve">VVVV</w:t>
      </w:r>
      <w:r w:rsidDel="00000000" w:rsidR="00000000" w:rsidRPr="00000000">
        <w:rPr>
          <w:rFonts w:ascii="Courier New" w:cs="Courier New" w:eastAsia="Courier New" w:hAnsi="Courier New"/>
          <w:b w:val="1"/>
          <w:sz w:val="18"/>
          <w:szCs w:val="18"/>
          <w:rtl w:val="0"/>
        </w:rPr>
        <w:t xml:space="preserve"> SSSSSSSSS        JNevent {#}S</w:t>
      </w:r>
    </w:p>
    <w:p w:rsidR="00000000" w:rsidDel="00000000" w:rsidP="00000000" w:rsidRDefault="00000000" w:rsidRPr="00000000" w14:paraId="00000351">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52">
      <w:pPr>
        <w:pageBreakBefore w:val="0"/>
        <w:widowControl w:val="0"/>
        <w:rPr>
          <w:sz w:val="18"/>
          <w:szCs w:val="18"/>
        </w:rPr>
      </w:pPr>
      <w:r w:rsidDel="00000000" w:rsidR="00000000" w:rsidRPr="00000000">
        <w:rPr>
          <w:sz w:val="18"/>
          <w:szCs w:val="18"/>
          <w:rtl w:val="0"/>
        </w:rPr>
        <w:t xml:space="preserve">There are five branch instructions and one 'locate' instruction which involve 20-bit immediate addresses. Their addresses can be either relative to the program counter (R=1) or absolute (R=0):</w:t>
      </w:r>
    </w:p>
    <w:p w:rsidR="00000000" w:rsidDel="00000000" w:rsidP="00000000" w:rsidRDefault="00000000" w:rsidRPr="00000000" w14:paraId="00000353">
      <w:pPr>
        <w:pageBreakBefore w:val="0"/>
        <w:widowControl w:val="0"/>
        <w:rPr>
          <w:sz w:val="18"/>
          <w:szCs w:val="18"/>
        </w:rPr>
      </w:pPr>
      <w:r w:rsidDel="00000000" w:rsidR="00000000" w:rsidRPr="00000000">
        <w:rPr>
          <w:rtl w:val="0"/>
        </w:rPr>
      </w:r>
    </w:p>
    <w:p w:rsidR="00000000" w:rsidDel="00000000" w:rsidP="00000000" w:rsidRDefault="00000000" w:rsidRPr="00000000" w14:paraId="0000035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1101100 RAA AAAAAAAAA AAAAAAAAA        JMP     #{\}A</w:t>
      </w:r>
    </w:p>
    <w:p w:rsidR="00000000" w:rsidDel="00000000" w:rsidP="00000000" w:rsidRDefault="00000000" w:rsidRPr="00000000" w14:paraId="0000035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1101101 RAA AAAAAAAAA AAAAAAAAA        CALL    #</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sz w:val="18"/>
          <w:szCs w:val="18"/>
          <w:rtl w:val="0"/>
        </w:rPr>
        <w:t xml:space="preserve">A</w:t>
      </w:r>
    </w:p>
    <w:p w:rsidR="00000000" w:rsidDel="00000000" w:rsidP="00000000" w:rsidRDefault="00000000" w:rsidRPr="00000000" w14:paraId="0000035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1101110 RAA AAAAAAAAA AAAAAAAAA        CALLA   #</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sz w:val="18"/>
          <w:szCs w:val="18"/>
          <w:rtl w:val="0"/>
        </w:rPr>
        <w:t xml:space="preserve">A</w:t>
      </w:r>
    </w:p>
    <w:p w:rsidR="00000000" w:rsidDel="00000000" w:rsidP="00000000" w:rsidRDefault="00000000" w:rsidRPr="00000000" w14:paraId="0000035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1101111 RAA AAAAAAAAA AAAAAAAAA        CALLB   #</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sz w:val="18"/>
          <w:szCs w:val="18"/>
          <w:rtl w:val="0"/>
        </w:rPr>
        <w:t xml:space="preserve">A</w:t>
      </w:r>
    </w:p>
    <w:p w:rsidR="00000000" w:rsidDel="00000000" w:rsidP="00000000" w:rsidRDefault="00000000" w:rsidRPr="00000000" w14:paraId="0000035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11100WW RAA AAAAAAAAA AAAAAAAAA        CALLD   PA/PB/PTRA/</w:t>
      </w:r>
      <w:r w:rsidDel="00000000" w:rsidR="00000000" w:rsidRPr="00000000">
        <w:rPr>
          <w:rFonts w:ascii="Courier New" w:cs="Courier New" w:eastAsia="Courier New" w:hAnsi="Courier New"/>
          <w:b w:val="1"/>
          <w:sz w:val="18"/>
          <w:szCs w:val="18"/>
          <w:rtl w:val="0"/>
        </w:rPr>
        <w:t xml:space="preserve">PTRB</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sz w:val="18"/>
          <w:szCs w:val="18"/>
          <w:rtl w:val="0"/>
        </w:rPr>
        <w:t xml:space="preserve">A</w:t>
      </w:r>
    </w:p>
    <w:p w:rsidR="00000000" w:rsidDel="00000000" w:rsidP="00000000" w:rsidRDefault="00000000" w:rsidRPr="00000000" w14:paraId="0000035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11101WW RAA AAAAAAAAA AAAAAAAAA        LOC     PA/PB/PTRA/</w:t>
      </w:r>
      <w:r w:rsidDel="00000000" w:rsidR="00000000" w:rsidRPr="00000000">
        <w:rPr>
          <w:rFonts w:ascii="Courier New" w:cs="Courier New" w:eastAsia="Courier New" w:hAnsi="Courier New"/>
          <w:b w:val="1"/>
          <w:sz w:val="18"/>
          <w:szCs w:val="18"/>
          <w:rtl w:val="0"/>
        </w:rPr>
        <w:t xml:space="preserve">PTRB</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sz w:val="18"/>
          <w:szCs w:val="18"/>
          <w:rtl w:val="0"/>
        </w:rPr>
        <w:t xml:space="preserve">A</w:t>
      </w:r>
    </w:p>
    <w:p w:rsidR="00000000" w:rsidDel="00000000" w:rsidP="00000000" w:rsidRDefault="00000000" w:rsidRPr="00000000" w14:paraId="0000035A">
      <w:pPr>
        <w:pageBreakBefore w:val="0"/>
        <w:widowControl w:val="0"/>
        <w:rPr>
          <w:sz w:val="18"/>
          <w:szCs w:val="18"/>
        </w:rPr>
      </w:pPr>
      <w:r w:rsidDel="00000000" w:rsidR="00000000" w:rsidRPr="00000000">
        <w:rPr>
          <w:rtl w:val="0"/>
        </w:rPr>
      </w:r>
    </w:p>
    <w:p w:rsidR="00000000" w:rsidDel="00000000" w:rsidP="00000000" w:rsidRDefault="00000000" w:rsidRPr="00000000" w14:paraId="0000035B">
      <w:pPr>
        <w:pageBreakBefore w:val="0"/>
        <w:widowControl w:val="0"/>
        <w:rPr>
          <w:sz w:val="18"/>
          <w:szCs w:val="18"/>
        </w:rPr>
      </w:pPr>
      <w:r w:rsidDel="00000000" w:rsidR="00000000" w:rsidRPr="00000000">
        <w:rPr>
          <w:sz w:val="18"/>
          <w:szCs w:val="18"/>
          <w:rtl w:val="0"/>
        </w:rPr>
        <w:t xml:space="preserve">Relative addressing is convenient for relocatable code, or code which can run from either cog RAM or hub RAM. Relative addressing is the default when cog code references cog labels or hub code references hub labels. On the other hand, absolute addressing is highly recommended, and forced by the assembler, when crossing between cog and hub domains.</w:t>
      </w:r>
    </w:p>
    <w:p w:rsidR="00000000" w:rsidDel="00000000" w:rsidP="00000000" w:rsidRDefault="00000000" w:rsidRPr="00000000" w14:paraId="0000035C">
      <w:pPr>
        <w:pageBreakBefore w:val="0"/>
        <w:widowControl w:val="0"/>
        <w:rPr>
          <w:sz w:val="18"/>
          <w:szCs w:val="18"/>
        </w:rPr>
      </w:pPr>
      <w:r w:rsidDel="00000000" w:rsidR="00000000" w:rsidRPr="00000000">
        <w:rPr>
          <w:rtl w:val="0"/>
        </w:rPr>
      </w:r>
    </w:p>
    <w:p w:rsidR="00000000" w:rsidDel="00000000" w:rsidP="00000000" w:rsidRDefault="00000000" w:rsidRPr="00000000" w14:paraId="0000035D">
      <w:pPr>
        <w:pageBreakBefore w:val="0"/>
        <w:widowControl w:val="0"/>
        <w:rPr>
          <w:sz w:val="18"/>
          <w:szCs w:val="18"/>
        </w:rPr>
      </w:pPr>
      <w:r w:rsidDel="00000000" w:rsidR="00000000" w:rsidRPr="00000000">
        <w:rPr>
          <w:sz w:val="18"/>
          <w:szCs w:val="18"/>
          <w:rtl w:val="0"/>
        </w:rPr>
        <w:t xml:space="preserve">Absolute addressing can be forced by the use of "\" after the "#".</w:t>
      </w:r>
    </w:p>
    <w:p w:rsidR="00000000" w:rsidDel="00000000" w:rsidP="00000000" w:rsidRDefault="00000000" w:rsidRPr="00000000" w14:paraId="0000035E">
      <w:pPr>
        <w:pageBreakBefore w:val="0"/>
        <w:widowControl w:val="0"/>
        <w:rPr>
          <w:sz w:val="18"/>
          <w:szCs w:val="18"/>
        </w:rPr>
      </w:pPr>
      <w:r w:rsidDel="00000000" w:rsidR="00000000" w:rsidRPr="00000000">
        <w:rPr>
          <w:rtl w:val="0"/>
        </w:rPr>
      </w:r>
    </w:p>
    <w:p w:rsidR="00000000" w:rsidDel="00000000" w:rsidP="00000000" w:rsidRDefault="00000000" w:rsidRPr="00000000" w14:paraId="0000035F">
      <w:pPr>
        <w:pageBreakBefore w:val="0"/>
        <w:widowControl w:val="0"/>
        <w:rPr>
          <w:sz w:val="18"/>
          <w:szCs w:val="18"/>
        </w:rPr>
      </w:pPr>
      <w:r w:rsidDel="00000000" w:rsidR="00000000" w:rsidRPr="00000000">
        <w:rPr>
          <w:sz w:val="18"/>
          <w:szCs w:val="18"/>
          <w:rtl w:val="0"/>
        </w:rPr>
        <w:t xml:space="preserve">The "@" operator can be used before an address label to return the hub address of that label, in case it was defined under an ORG directive to generate cog code, and the label would normally return the cog address..</w:t>
      </w:r>
    </w:p>
    <w:p w:rsidR="00000000" w:rsidDel="00000000" w:rsidP="00000000" w:rsidRDefault="00000000" w:rsidRPr="00000000" w14:paraId="00000360">
      <w:pPr>
        <w:pageBreakBefore w:val="0"/>
        <w:widowControl w:val="0"/>
        <w:rPr>
          <w:sz w:val="18"/>
          <w:szCs w:val="18"/>
        </w:rPr>
      </w:pPr>
      <w:r w:rsidDel="00000000" w:rsidR="00000000" w:rsidRPr="00000000">
        <w:rPr>
          <w:rtl w:val="0"/>
        </w:rPr>
      </w:r>
    </w:p>
    <w:p w:rsidR="00000000" w:rsidDel="00000000" w:rsidP="00000000" w:rsidRDefault="00000000" w:rsidRPr="00000000" w14:paraId="00000361">
      <w:pPr>
        <w:pageBreakBefore w:val="0"/>
        <w:widowControl w:val="0"/>
        <w:rPr>
          <w:sz w:val="18"/>
          <w:szCs w:val="18"/>
        </w:rPr>
      </w:pPr>
      <w:r w:rsidDel="00000000" w:rsidR="00000000" w:rsidRPr="00000000">
        <w:rPr>
          <w:sz w:val="18"/>
          <w:szCs w:val="18"/>
          <w:rtl w:val="0"/>
        </w:rPr>
        <w:t xml:space="preserve">The cases below illustrate use of the 20-bit immediate-address instructions and "\" and "@":</w:t>
      </w:r>
    </w:p>
    <w:p w:rsidR="00000000" w:rsidDel="00000000" w:rsidP="00000000" w:rsidRDefault="00000000" w:rsidRPr="00000000" w14:paraId="00000362">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6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ORGH    $01000</w:t>
      </w:r>
    </w:p>
    <w:p w:rsidR="00000000" w:rsidDel="00000000" w:rsidP="00000000" w:rsidRDefault="00000000" w:rsidRPr="00000000" w14:paraId="0000036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ORG     0       'cog code</w:t>
      </w:r>
    </w:p>
    <w:p w:rsidR="00000000" w:rsidDel="00000000" w:rsidP="00000000" w:rsidRDefault="00000000" w:rsidRPr="00000000" w14:paraId="00000365">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6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cog     JMP     #cog    '$FD9FFFFC      cog to cog, relative</w:t>
      </w:r>
    </w:p>
    <w:p w:rsidR="00000000" w:rsidDel="00000000" w:rsidP="00000000" w:rsidRDefault="00000000" w:rsidRPr="00000000" w14:paraId="0000036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     #\cog   '$FD800000      cog to cog, force absolute</w:t>
      </w:r>
    </w:p>
    <w:p w:rsidR="00000000" w:rsidDel="00000000" w:rsidP="00000000" w:rsidRDefault="00000000" w:rsidRPr="00000000" w14:paraId="0000036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     #@cog   '$FD801000      cog to hub, always absolute</w:t>
      </w:r>
    </w:p>
    <w:p w:rsidR="00000000" w:rsidDel="00000000" w:rsidP="00000000" w:rsidRDefault="00000000" w:rsidRPr="00000000" w14:paraId="0000036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     #\@cog  '$FD801000      cog to hub, always absolute</w:t>
      </w:r>
    </w:p>
    <w:p w:rsidR="00000000" w:rsidDel="00000000" w:rsidP="00000000" w:rsidRDefault="00000000" w:rsidRPr="00000000" w14:paraId="0000036A">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6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     #hub    '$FD802000      cog to hub, always absolute</w:t>
      </w:r>
    </w:p>
    <w:p w:rsidR="00000000" w:rsidDel="00000000" w:rsidP="00000000" w:rsidRDefault="00000000" w:rsidRPr="00000000" w14:paraId="0000036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     #\hub   '$FD802000      cog to hub, always absolute</w:t>
      </w:r>
    </w:p>
    <w:p w:rsidR="00000000" w:rsidDel="00000000" w:rsidP="00000000" w:rsidRDefault="00000000" w:rsidRPr="00000000" w14:paraId="0000036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     #@hub   '$FD802000      cog to hub, always absolute</w:t>
      </w:r>
    </w:p>
    <w:p w:rsidR="00000000" w:rsidDel="00000000" w:rsidP="00000000" w:rsidRDefault="00000000" w:rsidRPr="00000000" w14:paraId="0000036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     #\@hub  '$FD802000      cog to hub, always absolute</w:t>
      </w:r>
    </w:p>
    <w:p w:rsidR="00000000" w:rsidDel="00000000" w:rsidP="00000000" w:rsidRDefault="00000000" w:rsidRPr="00000000" w14:paraId="0000036F">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7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ORGH    $02000  'hub code</w:t>
      </w:r>
    </w:p>
    <w:p w:rsidR="00000000" w:rsidDel="00000000" w:rsidP="00000000" w:rsidRDefault="00000000" w:rsidRPr="00000000" w14:paraId="00000371">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7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hub     JMP     #cog    '$FD800000      hub to cog, always absolute</w:t>
      </w:r>
    </w:p>
    <w:p w:rsidR="00000000" w:rsidDel="00000000" w:rsidP="00000000" w:rsidRDefault="00000000" w:rsidRPr="00000000" w14:paraId="0000037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     #\cog   '$FD800000      hub to cog, always absolute</w:t>
      </w:r>
    </w:p>
    <w:p w:rsidR="00000000" w:rsidDel="00000000" w:rsidP="00000000" w:rsidRDefault="00000000" w:rsidRPr="00000000" w14:paraId="0000037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     #@cog   '$FD9FEFF4      hub to hub, relative</w:t>
      </w:r>
    </w:p>
    <w:p w:rsidR="00000000" w:rsidDel="00000000" w:rsidP="00000000" w:rsidRDefault="00000000" w:rsidRPr="00000000" w14:paraId="0000037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     #\@cog  '$FD801000      hub to hub, force absolute</w:t>
      </w:r>
    </w:p>
    <w:p w:rsidR="00000000" w:rsidDel="00000000" w:rsidP="00000000" w:rsidRDefault="00000000" w:rsidRPr="00000000" w14:paraId="00000376">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7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     #hub    '$FD9FFFEC      hub to hub, relative</w:t>
      </w:r>
    </w:p>
    <w:p w:rsidR="00000000" w:rsidDel="00000000" w:rsidP="00000000" w:rsidRDefault="00000000" w:rsidRPr="00000000" w14:paraId="0000037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     #\hub   '$FD802000      hub to hub, force absolute</w:t>
      </w:r>
    </w:p>
    <w:p w:rsidR="00000000" w:rsidDel="00000000" w:rsidP="00000000" w:rsidRDefault="00000000" w:rsidRPr="00000000" w14:paraId="0000037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     #@hub   '$FD9FFFE4      hub to hub, relative</w:t>
      </w:r>
    </w:p>
    <w:p w:rsidR="00000000" w:rsidDel="00000000" w:rsidP="00000000" w:rsidRDefault="00000000" w:rsidRPr="00000000" w14:paraId="0000037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     #\@hub  '$FD802000      hub to hub, force absolute</w:t>
      </w:r>
    </w:p>
    <w:p w:rsidR="00000000" w:rsidDel="00000000" w:rsidP="00000000" w:rsidRDefault="00000000" w:rsidRPr="00000000" w14:paraId="0000037B">
      <w:pPr>
        <w:pageBreakBefore w:val="0"/>
        <w:widowControl w:val="0"/>
        <w:rPr>
          <w:b w:val="1"/>
          <w:sz w:val="28"/>
          <w:szCs w:val="28"/>
        </w:rPr>
      </w:pPr>
      <w:r w:rsidDel="00000000" w:rsidR="00000000" w:rsidRPr="00000000">
        <w:rPr>
          <w:rtl w:val="0"/>
        </w:rPr>
      </w:r>
    </w:p>
    <w:p w:rsidR="00000000" w:rsidDel="00000000" w:rsidP="00000000" w:rsidRDefault="00000000" w:rsidRPr="00000000" w14:paraId="0000037C">
      <w:pPr>
        <w:pStyle w:val="Heading2"/>
        <w:pageBreakBefore w:val="0"/>
        <w:widowControl w:val="0"/>
        <w:rPr/>
      </w:pPr>
      <w:bookmarkStart w:colFirst="0" w:colLast="0" w:name="_cxfnzj6uh092" w:id="24"/>
      <w:bookmarkEnd w:id="24"/>
      <w:r w:rsidDel="00000000" w:rsidR="00000000" w:rsidRPr="00000000">
        <w:rPr>
          <w:rtl w:val="0"/>
        </w:rPr>
        <w:t xml:space="preserve">INSTRUCTION REPEATING</w:t>
      </w:r>
    </w:p>
    <w:p w:rsidR="00000000" w:rsidDel="00000000" w:rsidP="00000000" w:rsidRDefault="00000000" w:rsidRPr="00000000" w14:paraId="0000037D">
      <w:pPr>
        <w:pageBreakBefore w:val="0"/>
        <w:widowControl w:val="0"/>
        <w:rPr>
          <w:sz w:val="18"/>
          <w:szCs w:val="18"/>
        </w:rPr>
      </w:pPr>
      <w:r w:rsidDel="00000000" w:rsidR="00000000" w:rsidRPr="00000000">
        <w:rPr>
          <w:rtl w:val="0"/>
        </w:rPr>
      </w:r>
    </w:p>
    <w:p w:rsidR="00000000" w:rsidDel="00000000" w:rsidP="00000000" w:rsidRDefault="00000000" w:rsidRPr="00000000" w14:paraId="0000037E">
      <w:pPr>
        <w:pageBreakBefore w:val="0"/>
        <w:widowControl w:val="0"/>
        <w:rPr>
          <w:sz w:val="18"/>
          <w:szCs w:val="18"/>
        </w:rPr>
      </w:pPr>
      <w:r w:rsidDel="00000000" w:rsidR="00000000" w:rsidRPr="00000000">
        <w:rPr>
          <w:sz w:val="18"/>
          <w:szCs w:val="18"/>
          <w:rtl w:val="0"/>
        </w:rPr>
        <w:t xml:space="preserve">Single or multiple instructions can be repeated without branching delays in cog/LUT memory using the REP instruction:</w:t>
      </w:r>
    </w:p>
    <w:p w:rsidR="00000000" w:rsidDel="00000000" w:rsidP="00000000" w:rsidRDefault="00000000" w:rsidRPr="00000000" w14:paraId="0000037F">
      <w:pPr>
        <w:pageBreakBefore w:val="0"/>
        <w:widowControl w:val="0"/>
        <w:rPr>
          <w:sz w:val="18"/>
          <w:szCs w:val="18"/>
        </w:rPr>
      </w:pPr>
      <w:r w:rsidDel="00000000" w:rsidR="00000000" w:rsidRPr="00000000">
        <w:rPr>
          <w:rtl w:val="0"/>
        </w:rPr>
      </w:r>
    </w:p>
    <w:p w:rsidR="00000000" w:rsidDel="00000000" w:rsidP="00000000" w:rsidRDefault="00000000" w:rsidRPr="00000000" w14:paraId="00000380">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REP</w:t>
      </w:r>
      <w:r w:rsidDel="00000000" w:rsidR="00000000" w:rsidRPr="00000000">
        <w:rPr>
          <w:rFonts w:ascii="Courier New" w:cs="Courier New" w:eastAsia="Courier New" w:hAnsi="Courier New"/>
          <w:b w:val="1"/>
          <w:sz w:val="18"/>
          <w:szCs w:val="18"/>
          <w:rtl w:val="0"/>
        </w:rPr>
        <w:t xml:space="preserve">     {#}D,{#}S</w:t>
        <w:tab/>
        <w:tab/>
        <w:t xml:space="preserve">'</w:t>
      </w:r>
      <w:r w:rsidDel="00000000" w:rsidR="00000000" w:rsidRPr="00000000">
        <w:rPr>
          <w:rFonts w:ascii="Courier New" w:cs="Courier New" w:eastAsia="Courier New" w:hAnsi="Courier New"/>
          <w:b w:val="1"/>
          <w:sz w:val="18"/>
          <w:szCs w:val="18"/>
          <w:rtl w:val="0"/>
        </w:rPr>
        <w:t xml:space="preserve">execute {#}D[8:0] instructions {#}S[31:0] times</w:t>
      </w:r>
      <w:r w:rsidDel="00000000" w:rsidR="00000000" w:rsidRPr="00000000">
        <w:rPr>
          <w:rtl w:val="0"/>
        </w:rPr>
      </w:r>
    </w:p>
    <w:p w:rsidR="00000000" w:rsidDel="00000000" w:rsidP="00000000" w:rsidRDefault="00000000" w:rsidRPr="00000000" w14:paraId="00000381">
      <w:pPr>
        <w:pageBreakBefore w:val="0"/>
        <w:widowControl w:val="0"/>
        <w:rPr>
          <w:sz w:val="18"/>
          <w:szCs w:val="18"/>
        </w:rPr>
      </w:pPr>
      <w:r w:rsidDel="00000000" w:rsidR="00000000" w:rsidRPr="00000000">
        <w:rPr>
          <w:rtl w:val="0"/>
        </w:rPr>
      </w:r>
    </w:p>
    <w:p w:rsidR="00000000" w:rsidDel="00000000" w:rsidP="00000000" w:rsidRDefault="00000000" w:rsidRPr="00000000" w14:paraId="00000382">
      <w:pPr>
        <w:pageBreakBefore w:val="0"/>
        <w:widowControl w:val="0"/>
        <w:rPr>
          <w:sz w:val="18"/>
          <w:szCs w:val="18"/>
        </w:rPr>
      </w:pPr>
      <w:r w:rsidDel="00000000" w:rsidR="00000000" w:rsidRPr="00000000">
        <w:rPr>
          <w:sz w:val="18"/>
          <w:szCs w:val="18"/>
          <w:rtl w:val="0"/>
        </w:rPr>
        <w:t xml:space="preserve">If D[8:0] = 0, nothing will be repeated. If D[8:0] &gt; 0 and S[31:0] = 0 then D[8:0] instructions will be repeated indefinitely.</w:t>
      </w:r>
    </w:p>
    <w:p w:rsidR="00000000" w:rsidDel="00000000" w:rsidP="00000000" w:rsidRDefault="00000000" w:rsidRPr="00000000" w14:paraId="00000383">
      <w:pPr>
        <w:pageBreakBefore w:val="0"/>
        <w:widowControl w:val="0"/>
        <w:rPr>
          <w:sz w:val="18"/>
          <w:szCs w:val="18"/>
        </w:rPr>
      </w:pPr>
      <w:r w:rsidDel="00000000" w:rsidR="00000000" w:rsidRPr="00000000">
        <w:rPr>
          <w:rtl w:val="0"/>
        </w:rPr>
      </w:r>
    </w:p>
    <w:p w:rsidR="00000000" w:rsidDel="00000000" w:rsidP="00000000" w:rsidRDefault="00000000" w:rsidRPr="00000000" w14:paraId="00000384">
      <w:pPr>
        <w:pageBreakBefore w:val="0"/>
        <w:widowControl w:val="0"/>
        <w:rPr>
          <w:sz w:val="18"/>
          <w:szCs w:val="18"/>
        </w:rPr>
      </w:pPr>
      <w:r w:rsidDel="00000000" w:rsidR="00000000" w:rsidRPr="00000000">
        <w:rPr>
          <w:sz w:val="18"/>
          <w:szCs w:val="18"/>
          <w:rtl w:val="0"/>
        </w:rPr>
        <w:t xml:space="preserve">By changing the #1000 to #0, the DRVNOT instruction would be repeated indefinitely:</w:t>
      </w:r>
    </w:p>
    <w:p w:rsidR="00000000" w:rsidDel="00000000" w:rsidP="00000000" w:rsidRDefault="00000000" w:rsidRPr="00000000" w14:paraId="00000385">
      <w:pPr>
        <w:pageBreakBefore w:val="0"/>
        <w:widowControl w:val="0"/>
        <w:rPr>
          <w:sz w:val="18"/>
          <w:szCs w:val="18"/>
        </w:rPr>
      </w:pPr>
      <w:r w:rsidDel="00000000" w:rsidR="00000000" w:rsidRPr="00000000">
        <w:rPr>
          <w:rtl w:val="0"/>
        </w:rPr>
      </w:r>
    </w:p>
    <w:p w:rsidR="00000000" w:rsidDel="00000000" w:rsidP="00000000" w:rsidRDefault="00000000" w:rsidRPr="00000000" w14:paraId="00000386">
      <w:pPr>
        <w:pageBreakBefore w:val="0"/>
        <w:widowControl w:val="0"/>
        <w:ind w:left="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REP     #1,##1000</w:t>
        <w:tab/>
        <w:tab/>
        <w:t xml:space="preserve">'toggle pin 0 1000 times (1 instruction x 1000)</w:t>
      </w:r>
    </w:p>
    <w:p w:rsidR="00000000" w:rsidDel="00000000" w:rsidP="00000000" w:rsidRDefault="00000000" w:rsidRPr="00000000" w14:paraId="00000387">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DRVNOT  #0</w:t>
        <w:tab/>
        <w:tab/>
        <w:tab/>
        <w:t xml:space="preserve">'output and toggle pin 0 (2 clocks per toggle)</w:t>
      </w:r>
    </w:p>
    <w:p w:rsidR="00000000" w:rsidDel="00000000" w:rsidP="00000000" w:rsidRDefault="00000000" w:rsidRPr="00000000" w14:paraId="00000388">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89">
      <w:pPr>
        <w:pageBreakBefore w:val="0"/>
        <w:widowControl w:val="0"/>
        <w:rPr>
          <w:sz w:val="18"/>
          <w:szCs w:val="18"/>
        </w:rPr>
      </w:pPr>
      <w:r w:rsidDel="00000000" w:rsidR="00000000" w:rsidRPr="00000000">
        <w:rPr>
          <w:sz w:val="18"/>
          <w:szCs w:val="18"/>
          <w:rtl w:val="0"/>
        </w:rPr>
        <w:t xml:space="preserve">In cases where you'd rather have the assembler keep track of the number of instructions, @label can be used:</w:t>
      </w:r>
    </w:p>
    <w:p w:rsidR="00000000" w:rsidDel="00000000" w:rsidP="00000000" w:rsidRDefault="00000000" w:rsidRPr="00000000" w14:paraId="0000038A">
      <w:pPr>
        <w:pageBreakBefore w:val="0"/>
        <w:widowControl w:val="0"/>
        <w:rPr>
          <w:sz w:val="18"/>
          <w:szCs w:val="18"/>
        </w:rPr>
      </w:pPr>
      <w:r w:rsidDel="00000000" w:rsidR="00000000" w:rsidRPr="00000000">
        <w:rPr>
          <w:rtl w:val="0"/>
        </w:rPr>
      </w:r>
    </w:p>
    <w:p w:rsidR="00000000" w:rsidDel="00000000" w:rsidP="00000000" w:rsidRDefault="00000000" w:rsidRPr="00000000" w14:paraId="0000038B">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REP     @.end,reps</w:t>
        <w:tab/>
        <w:tab/>
        <w:t xml:space="preserve">'repeat instruction block 'reps' times</w:t>
      </w:r>
    </w:p>
    <w:p w:rsidR="00000000" w:rsidDel="00000000" w:rsidP="00000000" w:rsidRDefault="00000000" w:rsidRPr="00000000" w14:paraId="0000038C">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WFBYTE  x</w:t>
        <w:tab/>
        <w:tab/>
        <w:tab/>
        <w:t xml:space="preserve">'write x to next byte in hub</w:t>
      </w:r>
    </w:p>
    <w:p w:rsidR="00000000" w:rsidDel="00000000" w:rsidP="00000000" w:rsidRDefault="00000000" w:rsidRPr="00000000" w14:paraId="0000038D">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ADD     x,#1</w:t>
        <w:tab/>
        <w:tab/>
        <w:tab/>
        <w:t xml:space="preserve">'increment x</w:t>
      </w:r>
    </w:p>
    <w:p w:rsidR="00000000" w:rsidDel="00000000" w:rsidP="00000000" w:rsidRDefault="00000000" w:rsidRPr="00000000" w14:paraId="0000038E">
      <w:pPr>
        <w:pageBreakBefore w:val="0"/>
        <w:widowControl w:val="0"/>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.end</w:t>
      </w:r>
    </w:p>
    <w:p w:rsidR="00000000" w:rsidDel="00000000" w:rsidP="00000000" w:rsidRDefault="00000000" w:rsidRPr="00000000" w14:paraId="0000038F">
      <w:pPr>
        <w:pageBreakBefore w:val="0"/>
        <w:widowControl w:val="0"/>
        <w:rPr>
          <w:sz w:val="18"/>
          <w:szCs w:val="18"/>
        </w:rPr>
      </w:pPr>
      <w:r w:rsidDel="00000000" w:rsidR="00000000" w:rsidRPr="00000000">
        <w:rPr>
          <w:rtl w:val="0"/>
        </w:rPr>
      </w:r>
    </w:p>
    <w:p w:rsidR="00000000" w:rsidDel="00000000" w:rsidP="00000000" w:rsidRDefault="00000000" w:rsidRPr="00000000" w14:paraId="00000390">
      <w:pPr>
        <w:pageBreakBefore w:val="0"/>
        <w:widowControl w:val="0"/>
        <w:rPr>
          <w:sz w:val="18"/>
          <w:szCs w:val="18"/>
        </w:rPr>
      </w:pPr>
      <w:r w:rsidDel="00000000" w:rsidR="00000000" w:rsidRPr="00000000">
        <w:rPr>
          <w:sz w:val="18"/>
          <w:szCs w:val="18"/>
          <w:rtl w:val="0"/>
        </w:rPr>
        <w:t xml:space="preserve">REP works in hub memory, as well, but executes a hidden jump to get back to the top of the repeated instructions.</w:t>
      </w:r>
    </w:p>
    <w:p w:rsidR="00000000" w:rsidDel="00000000" w:rsidP="00000000" w:rsidRDefault="00000000" w:rsidRPr="00000000" w14:paraId="00000391">
      <w:pPr>
        <w:pageBreakBefore w:val="0"/>
        <w:widowControl w:val="0"/>
        <w:rPr>
          <w:sz w:val="18"/>
          <w:szCs w:val="18"/>
        </w:rPr>
      </w:pPr>
      <w:r w:rsidDel="00000000" w:rsidR="00000000" w:rsidRPr="00000000">
        <w:rPr>
          <w:rtl w:val="0"/>
        </w:rPr>
      </w:r>
    </w:p>
    <w:p w:rsidR="00000000" w:rsidDel="00000000" w:rsidP="00000000" w:rsidRDefault="00000000" w:rsidRPr="00000000" w14:paraId="00000392">
      <w:pPr>
        <w:pageBreakBefore w:val="0"/>
        <w:widowControl w:val="0"/>
        <w:rPr>
          <w:sz w:val="18"/>
          <w:szCs w:val="18"/>
        </w:rPr>
      </w:pPr>
      <w:r w:rsidDel="00000000" w:rsidR="00000000" w:rsidRPr="00000000">
        <w:rPr>
          <w:sz w:val="18"/>
          <w:szCs w:val="18"/>
          <w:rtl w:val="0"/>
        </w:rPr>
        <w:t xml:space="preserve">Any branch within the repeating instruction block will cancel REP activity. Interrupts will be ignored during REP looping.</w:t>
      </w:r>
    </w:p>
    <w:p w:rsidR="00000000" w:rsidDel="00000000" w:rsidP="00000000" w:rsidRDefault="00000000" w:rsidRPr="00000000" w14:paraId="00000393">
      <w:pPr>
        <w:pageBreakBefore w:val="0"/>
        <w:widowControl w:val="0"/>
        <w:rPr>
          <w:sz w:val="18"/>
          <w:szCs w:val="18"/>
        </w:rPr>
      </w:pPr>
      <w:r w:rsidDel="00000000" w:rsidR="00000000" w:rsidRPr="00000000">
        <w:rPr>
          <w:rtl w:val="0"/>
        </w:rPr>
      </w:r>
    </w:p>
    <w:p w:rsidR="00000000" w:rsidDel="00000000" w:rsidP="00000000" w:rsidRDefault="00000000" w:rsidRPr="00000000" w14:paraId="00000394">
      <w:pPr>
        <w:pageBreakBefore w:val="0"/>
        <w:widowControl w:val="0"/>
        <w:rPr>
          <w:sz w:val="18"/>
          <w:szCs w:val="18"/>
        </w:rPr>
      </w:pPr>
      <w:r w:rsidDel="00000000" w:rsidR="00000000" w:rsidRPr="00000000">
        <w:rPr>
          <w:rtl w:val="0"/>
        </w:rPr>
      </w:r>
    </w:p>
    <w:p w:rsidR="00000000" w:rsidDel="00000000" w:rsidP="00000000" w:rsidRDefault="00000000" w:rsidRPr="00000000" w14:paraId="00000395">
      <w:pPr>
        <w:pStyle w:val="Heading2"/>
        <w:pageBreakBefore w:val="0"/>
        <w:widowControl w:val="0"/>
        <w:rPr/>
      </w:pPr>
      <w:bookmarkStart w:colFirst="0" w:colLast="0" w:name="_z7c816uinqlc" w:id="25"/>
      <w:bookmarkEnd w:id="25"/>
      <w:r w:rsidDel="00000000" w:rsidR="00000000" w:rsidRPr="00000000">
        <w:rPr>
          <w:rtl w:val="0"/>
        </w:rPr>
        <w:t xml:space="preserve">INSTRUCTION SKIPPING</w:t>
      </w:r>
    </w:p>
    <w:p w:rsidR="00000000" w:rsidDel="00000000" w:rsidP="00000000" w:rsidRDefault="00000000" w:rsidRPr="00000000" w14:paraId="00000396">
      <w:pPr>
        <w:pageBreakBefore w:val="0"/>
        <w:widowControl w:val="0"/>
        <w:rPr>
          <w:sz w:val="18"/>
          <w:szCs w:val="18"/>
        </w:rPr>
      </w:pPr>
      <w:r w:rsidDel="00000000" w:rsidR="00000000" w:rsidRPr="00000000">
        <w:rPr>
          <w:rtl w:val="0"/>
        </w:rPr>
      </w:r>
    </w:p>
    <w:p w:rsidR="00000000" w:rsidDel="00000000" w:rsidP="00000000" w:rsidRDefault="00000000" w:rsidRPr="00000000" w14:paraId="00000397">
      <w:pPr>
        <w:pageBreakBefore w:val="0"/>
        <w:widowControl w:val="0"/>
        <w:rPr>
          <w:sz w:val="18"/>
          <w:szCs w:val="18"/>
        </w:rPr>
      </w:pPr>
      <w:r w:rsidDel="00000000" w:rsidR="00000000" w:rsidRPr="00000000">
        <w:rPr>
          <w:sz w:val="18"/>
          <w:szCs w:val="18"/>
          <w:rtl w:val="0"/>
        </w:rPr>
        <w:t xml:space="preserve">Cogs can initiate skipping sequences to selectively skip any of the next 32 instructions encountered. Skipping is accomplished by either </w:t>
      </w:r>
      <w:r w:rsidDel="00000000" w:rsidR="00000000" w:rsidRPr="00000000">
        <w:rPr>
          <w:rtl w:val="0"/>
        </w:rPr>
        <w:t xml:space="preserve">canceling</w:t>
      </w:r>
      <w:r w:rsidDel="00000000" w:rsidR="00000000" w:rsidRPr="00000000">
        <w:rPr>
          <w:sz w:val="18"/>
          <w:szCs w:val="18"/>
          <w:rtl w:val="0"/>
        </w:rPr>
        <w:t xml:space="preserve"> instructions as they come through the pipeline from hub or cog/LUT memory (effectively turning them into 2-clock NOP instructions) or by leaping over them in cog/LUT memory (no clock penalty). Skipping only works outside of interrupt service routines; i.e. in main code.</w:t>
      </w:r>
    </w:p>
    <w:p w:rsidR="00000000" w:rsidDel="00000000" w:rsidP="00000000" w:rsidRDefault="00000000" w:rsidRPr="00000000" w14:paraId="00000398">
      <w:pPr>
        <w:pageBreakBefore w:val="0"/>
        <w:widowControl w:val="0"/>
        <w:rPr>
          <w:sz w:val="18"/>
          <w:szCs w:val="18"/>
        </w:rPr>
      </w:pPr>
      <w:r w:rsidDel="00000000" w:rsidR="00000000" w:rsidRPr="00000000">
        <w:rPr>
          <w:rtl w:val="0"/>
        </w:rPr>
      </w:r>
    </w:p>
    <w:p w:rsidR="00000000" w:rsidDel="00000000" w:rsidP="00000000" w:rsidRDefault="00000000" w:rsidRPr="00000000" w14:paraId="00000399">
      <w:pPr>
        <w:pageBreakBefore w:val="0"/>
        <w:widowControl w:val="0"/>
        <w:rPr>
          <w:sz w:val="18"/>
          <w:szCs w:val="18"/>
        </w:rPr>
      </w:pPr>
      <w:r w:rsidDel="00000000" w:rsidR="00000000" w:rsidRPr="00000000">
        <w:rPr>
          <w:sz w:val="18"/>
          <w:szCs w:val="18"/>
          <w:rtl w:val="0"/>
        </w:rPr>
        <w:t xml:space="preserve">There are three instructions </w:t>
      </w:r>
      <w:r w:rsidDel="00000000" w:rsidR="00000000" w:rsidRPr="00000000">
        <w:rPr>
          <w:sz w:val="18"/>
          <w:szCs w:val="18"/>
          <w:rtl w:val="0"/>
        </w:rPr>
        <w:t xml:space="preserve">that</w:t>
      </w:r>
      <w:r w:rsidDel="00000000" w:rsidR="00000000" w:rsidRPr="00000000">
        <w:rPr>
          <w:sz w:val="18"/>
          <w:szCs w:val="18"/>
          <w:rtl w:val="0"/>
        </w:rPr>
        <w:t xml:space="preserve"> initiate skipping:</w:t>
      </w:r>
    </w:p>
    <w:p w:rsidR="00000000" w:rsidDel="00000000" w:rsidP="00000000" w:rsidRDefault="00000000" w:rsidRPr="00000000" w14:paraId="0000039A">
      <w:pPr>
        <w:pageBreakBefore w:val="0"/>
        <w:widowControl w:val="0"/>
        <w:rPr>
          <w:sz w:val="18"/>
          <w:szCs w:val="18"/>
        </w:rPr>
      </w:pPr>
      <w:r w:rsidDel="00000000" w:rsidR="00000000" w:rsidRPr="00000000">
        <w:rPr>
          <w:rtl w:val="0"/>
        </w:rPr>
      </w:r>
    </w:p>
    <w:p w:rsidR="00000000" w:rsidDel="00000000" w:rsidP="00000000" w:rsidRDefault="00000000" w:rsidRPr="00000000" w14:paraId="0000039B">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SKIP    {#}D</w:t>
        <w:tab/>
        <w:tab/>
        <w:t xml:space="preserve">'skip by cancelling instructions sequentially per D[0</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sz w:val="18"/>
          <w:szCs w:val="18"/>
          <w:rtl w:val="0"/>
        </w:rPr>
        <w:t xml:space="preserve">D[</w:t>
      </w:r>
      <w:r w:rsidDel="00000000" w:rsidR="00000000" w:rsidRPr="00000000">
        <w:rPr>
          <w:rFonts w:ascii="Courier New" w:cs="Courier New" w:eastAsia="Courier New" w:hAnsi="Courier New"/>
          <w:b w:val="1"/>
          <w:sz w:val="18"/>
          <w:szCs w:val="18"/>
          <w:rtl w:val="0"/>
        </w:rPr>
        <w:t xml:space="preserve">31]</w:t>
      </w:r>
    </w:p>
    <w:p w:rsidR="00000000" w:rsidDel="00000000" w:rsidP="00000000" w:rsidRDefault="00000000" w:rsidRPr="00000000" w14:paraId="0000039C">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SKIPF   {#}D</w:t>
        <w:tab/>
        <w:tab/>
        <w:t xml:space="preserve">'like SKIP, but fast due to PC steps of 1..8 - cog/LUT only!</w:t>
      </w:r>
    </w:p>
    <w:p w:rsidR="00000000" w:rsidDel="00000000" w:rsidP="00000000" w:rsidRDefault="00000000" w:rsidRPr="00000000" w14:paraId="0000039D">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EXECF   {#}D</w:t>
        <w:tab/>
        <w:tab/>
        <w:t xml:space="preserve">'jump to D[9:0] in cog/LUT and initiate SKIPF using D[31:10]</w:t>
      </w:r>
    </w:p>
    <w:p w:rsidR="00000000" w:rsidDel="00000000" w:rsidP="00000000" w:rsidRDefault="00000000" w:rsidRPr="00000000" w14:paraId="0000039E">
      <w:pPr>
        <w:pageBreakBefore w:val="0"/>
        <w:widowControl w:val="0"/>
        <w:rPr>
          <w:sz w:val="18"/>
          <w:szCs w:val="18"/>
        </w:rPr>
      </w:pPr>
      <w:r w:rsidDel="00000000" w:rsidR="00000000" w:rsidRPr="00000000">
        <w:rPr>
          <w:rtl w:val="0"/>
        </w:rPr>
      </w:r>
    </w:p>
    <w:p w:rsidR="00000000" w:rsidDel="00000000" w:rsidP="00000000" w:rsidRDefault="00000000" w:rsidRPr="00000000" w14:paraId="0000039F">
      <w:pPr>
        <w:pageBreakBefore w:val="0"/>
        <w:widowControl w:val="0"/>
        <w:rPr>
          <w:sz w:val="18"/>
          <w:szCs w:val="18"/>
        </w:rPr>
      </w:pPr>
      <w:r w:rsidDel="00000000" w:rsidR="00000000" w:rsidRPr="00000000">
        <w:rPr>
          <w:rtl w:val="0"/>
        </w:rPr>
      </w:r>
    </w:p>
    <w:p w:rsidR="00000000" w:rsidDel="00000000" w:rsidP="00000000" w:rsidRDefault="00000000" w:rsidRPr="00000000" w14:paraId="000003A0">
      <w:pPr>
        <w:pageBreakBefore w:val="0"/>
        <w:widowControl w:val="0"/>
        <w:rPr>
          <w:sz w:val="18"/>
          <w:szCs w:val="18"/>
        </w:rPr>
      </w:pPr>
      <w:r w:rsidDel="00000000" w:rsidR="00000000" w:rsidRPr="00000000">
        <w:rPr>
          <w:sz w:val="18"/>
          <w:szCs w:val="18"/>
          <w:rtl w:val="0"/>
        </w:rPr>
        <w:t xml:space="preserve">In each case, D provides a bit pattern which is used LSB</w:t>
      </w:r>
      <w:r w:rsidDel="00000000" w:rsidR="00000000" w:rsidRPr="00000000">
        <w:rPr>
          <w:sz w:val="18"/>
          <w:szCs w:val="18"/>
          <w:rtl w:val="0"/>
        </w:rPr>
        <w:t xml:space="preserve">-</w:t>
      </w:r>
      <w:r w:rsidDel="00000000" w:rsidR="00000000" w:rsidRPr="00000000">
        <w:rPr>
          <w:sz w:val="18"/>
          <w:szCs w:val="18"/>
          <w:rtl w:val="0"/>
        </w:rPr>
        <w:t xml:space="preserve">first to determine whether the next instruction is cancelled/skipped (bit=1) or executed (bit=0). The D bit pattern is initially captured and subsequently shifted right by one bit for each instruction encountered.</w:t>
      </w:r>
    </w:p>
    <w:p w:rsidR="00000000" w:rsidDel="00000000" w:rsidP="00000000" w:rsidRDefault="00000000" w:rsidRPr="00000000" w14:paraId="000003A1">
      <w:pPr>
        <w:pageBreakBefore w:val="0"/>
        <w:widowControl w:val="0"/>
        <w:rPr>
          <w:sz w:val="18"/>
          <w:szCs w:val="18"/>
        </w:rPr>
      </w:pPr>
      <w:r w:rsidDel="00000000" w:rsidR="00000000" w:rsidRPr="00000000">
        <w:rPr>
          <w:rtl w:val="0"/>
        </w:rPr>
      </w:r>
    </w:p>
    <w:p w:rsidR="00000000" w:rsidDel="00000000" w:rsidP="00000000" w:rsidRDefault="00000000" w:rsidRPr="00000000" w14:paraId="000003A2">
      <w:pPr>
        <w:pageBreakBefore w:val="0"/>
        <w:widowControl w:val="0"/>
        <w:rPr>
          <w:sz w:val="18"/>
          <w:szCs w:val="18"/>
        </w:rPr>
      </w:pPr>
      <w:r w:rsidDel="00000000" w:rsidR="00000000" w:rsidRPr="00000000">
        <w:rPr>
          <w:sz w:val="18"/>
          <w:szCs w:val="18"/>
          <w:rtl w:val="0"/>
        </w:rPr>
        <w:t xml:space="preserve">Within a skipping sequence, a CALL/CALLPA/CALLPB that is not skipped will execute all its nested subroutines normally, with the skipping sequence resuming after the returning RET/</w:t>
      </w:r>
      <w:commentRangeStart w:id="12"/>
      <w:r w:rsidDel="00000000" w:rsidR="00000000" w:rsidRPr="00000000">
        <w:rPr>
          <w:sz w:val="18"/>
          <w:szCs w:val="18"/>
          <w:rtl w:val="0"/>
        </w:rPr>
        <w:t xml:space="preserve">_RET_</w:t>
      </w:r>
      <w:commentRangeEnd w:id="12"/>
      <w:r w:rsidDel="00000000" w:rsidR="00000000" w:rsidRPr="00000000">
        <w:commentReference w:id="12"/>
      </w:r>
      <w:r w:rsidDel="00000000" w:rsidR="00000000" w:rsidRPr="00000000">
        <w:rPr>
          <w:sz w:val="18"/>
          <w:szCs w:val="18"/>
          <w:rtl w:val="0"/>
        </w:rPr>
        <w:t xml:space="preserve">. This allows subroutines to be skipped or entirely executed without affecting the top-level skip sequence. As well, an interrupt service routine will execute normally during a skipping sequence, with the skipping sequence resuming upon its completion.</w:t>
      </w:r>
      <w:r w:rsidDel="00000000" w:rsidR="00000000" w:rsidRPr="00000000">
        <w:rPr>
          <w:rtl w:val="0"/>
        </w:rPr>
      </w:r>
    </w:p>
    <w:p w:rsidR="00000000" w:rsidDel="00000000" w:rsidP="00000000" w:rsidRDefault="00000000" w:rsidRPr="00000000" w14:paraId="000003A3">
      <w:pPr>
        <w:pageBreakBefore w:val="0"/>
        <w:widowControl w:val="0"/>
        <w:rPr>
          <w:sz w:val="18"/>
          <w:szCs w:val="18"/>
        </w:rPr>
      </w:pPr>
      <w:r w:rsidDel="00000000" w:rsidR="00000000" w:rsidRPr="00000000">
        <w:rPr>
          <w:rtl w:val="0"/>
        </w:rPr>
      </w:r>
    </w:p>
    <w:p w:rsidR="00000000" w:rsidDel="00000000" w:rsidP="00000000" w:rsidRDefault="00000000" w:rsidRPr="00000000" w14:paraId="000003A4">
      <w:pPr>
        <w:pageBreakBefore w:val="0"/>
        <w:widowControl w:val="0"/>
        <w:rPr>
          <w:sz w:val="18"/>
          <w:szCs w:val="18"/>
        </w:rPr>
      </w:pPr>
      <w:r w:rsidDel="00000000" w:rsidR="00000000" w:rsidRPr="00000000">
        <w:rPr>
          <w:sz w:val="18"/>
          <w:szCs w:val="18"/>
          <w:rtl w:val="0"/>
        </w:rPr>
        <w:t xml:space="preserve">While SKIP-initiated skipping can take place in both hub and cog/LUT memory, SKIPF-initiated and EXECF-initiated skipping can only take place in cog/LUT memory. This is because the PC can be randomly stepped in cog/LUT memory, whereas the hub memory FIFO can only provide the next instruction, unless a full branch takes place, triggering a FIFO reload.</w:t>
      </w:r>
    </w:p>
    <w:p w:rsidR="00000000" w:rsidDel="00000000" w:rsidP="00000000" w:rsidRDefault="00000000" w:rsidRPr="00000000" w14:paraId="000003A5">
      <w:pPr>
        <w:pageBreakBefore w:val="0"/>
        <w:widowControl w:val="0"/>
        <w:rPr>
          <w:sz w:val="18"/>
          <w:szCs w:val="18"/>
        </w:rPr>
      </w:pPr>
      <w:r w:rsidDel="00000000" w:rsidR="00000000" w:rsidRPr="00000000">
        <w:rPr>
          <w:rtl w:val="0"/>
        </w:rPr>
      </w:r>
    </w:p>
    <w:p w:rsidR="00000000" w:rsidDel="00000000" w:rsidP="00000000" w:rsidRDefault="00000000" w:rsidRPr="00000000" w14:paraId="000003A6">
      <w:pPr>
        <w:pageBreakBefore w:val="0"/>
        <w:widowControl w:val="0"/>
        <w:rPr>
          <w:sz w:val="18"/>
          <w:szCs w:val="18"/>
        </w:rPr>
      </w:pPr>
      <w:r w:rsidDel="00000000" w:rsidR="00000000" w:rsidRPr="00000000">
        <w:rPr>
          <w:sz w:val="18"/>
          <w:szCs w:val="18"/>
          <w:rtl w:val="0"/>
        </w:rPr>
        <w:t xml:space="preserve">Here is a simplistic example of SKIP:</w:t>
      </w:r>
    </w:p>
    <w:p w:rsidR="00000000" w:rsidDel="00000000" w:rsidP="00000000" w:rsidRDefault="00000000" w:rsidRPr="00000000" w14:paraId="000003A7">
      <w:pPr>
        <w:pageBreakBefore w:val="0"/>
        <w:widowControl w:val="0"/>
        <w:ind w:left="0" w:firstLine="0"/>
        <w:rPr>
          <w:sz w:val="18"/>
          <w:szCs w:val="18"/>
        </w:rPr>
      </w:pPr>
      <w:r w:rsidDel="00000000" w:rsidR="00000000" w:rsidRPr="00000000">
        <w:rPr>
          <w:rtl w:val="0"/>
        </w:rPr>
      </w:r>
    </w:p>
    <w:p w:rsidR="00000000" w:rsidDel="00000000" w:rsidP="00000000" w:rsidRDefault="00000000" w:rsidRPr="00000000" w14:paraId="000003A8">
      <w:pPr>
        <w:pageBreakBefore w:val="0"/>
        <w:widowControl w:val="0"/>
        <w:ind w:left="144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SKIP</w:t>
        <w:tab/>
        <w:t xml:space="preserve">#%010110</w:t>
        <w:tab/>
        <w:t xml:space="preserve">'initiate skip sequence (skip 2nd, 3rd, 5th instruction)</w:t>
      </w:r>
    </w:p>
    <w:p w:rsidR="00000000" w:rsidDel="00000000" w:rsidP="00000000" w:rsidRDefault="00000000" w:rsidRPr="00000000" w14:paraId="000003A9">
      <w:pPr>
        <w:pageBreakBefore w:val="0"/>
        <w:widowControl w:val="0"/>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DRVN</w:t>
        <w:tab/>
        <w:t xml:space="preserve">#0</w:t>
        <w:tab/>
        <w:tab/>
        <w:t xml:space="preserve">'drive and invert pin 0 (executes)</w:t>
      </w:r>
    </w:p>
    <w:p w:rsidR="00000000" w:rsidDel="00000000" w:rsidP="00000000" w:rsidRDefault="00000000" w:rsidRPr="00000000" w14:paraId="000003AA">
      <w:pPr>
        <w:pageBreakBefore w:val="0"/>
        <w:widowControl w:val="0"/>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DRVN</w:t>
        <w:tab/>
        <w:t xml:space="preserve">#1</w:t>
        <w:tab/>
        <w:tab/>
        <w:t xml:space="preserve">'drive and invert pin 1 (NOP)</w:t>
      </w:r>
    </w:p>
    <w:p w:rsidR="00000000" w:rsidDel="00000000" w:rsidP="00000000" w:rsidRDefault="00000000" w:rsidRPr="00000000" w14:paraId="000003AB">
      <w:pPr>
        <w:pageBreakBefore w:val="0"/>
        <w:widowControl w:val="0"/>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DRVN</w:t>
        <w:tab/>
        <w:t xml:space="preserve">#2</w:t>
        <w:tab/>
        <w:tab/>
        <w:t xml:space="preserve">'drive and invert pin 2 (NOP)</w:t>
      </w:r>
    </w:p>
    <w:p w:rsidR="00000000" w:rsidDel="00000000" w:rsidP="00000000" w:rsidRDefault="00000000" w:rsidRPr="00000000" w14:paraId="000003AC">
      <w:pPr>
        <w:pageBreakBefore w:val="0"/>
        <w:widowControl w:val="0"/>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DRVN</w:t>
        <w:tab/>
        <w:t xml:space="preserve">#3</w:t>
        <w:tab/>
        <w:tab/>
        <w:t xml:space="preserve">'drive and invert pin 3 (executes)</w:t>
      </w:r>
    </w:p>
    <w:p w:rsidR="00000000" w:rsidDel="00000000" w:rsidP="00000000" w:rsidRDefault="00000000" w:rsidRPr="00000000" w14:paraId="000003AD">
      <w:pPr>
        <w:pageBreakBefore w:val="0"/>
        <w:widowControl w:val="0"/>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DRVN</w:t>
        <w:tab/>
        <w:t xml:space="preserve">#4</w:t>
        <w:tab/>
        <w:tab/>
        <w:t xml:space="preserve">'drive and invert pin 4 (NOP)</w:t>
      </w:r>
    </w:p>
    <w:p w:rsidR="00000000" w:rsidDel="00000000" w:rsidP="00000000" w:rsidRDefault="00000000" w:rsidRPr="00000000" w14:paraId="000003AE">
      <w:pPr>
        <w:pageBreakBefore w:val="0"/>
        <w:widowControl w:val="0"/>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DRVN</w:t>
        <w:tab/>
        <w:t xml:space="preserve">#5</w:t>
        <w:tab/>
        <w:tab/>
        <w:t xml:space="preserve">'drive and invert pin 5 (executes)</w:t>
      </w:r>
    </w:p>
    <w:p w:rsidR="00000000" w:rsidDel="00000000" w:rsidP="00000000" w:rsidRDefault="00000000" w:rsidRPr="00000000" w14:paraId="000003AF">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B0">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B1">
      <w:pPr>
        <w:pageBreakBefore w:val="0"/>
        <w:widowControl w:val="0"/>
        <w:rPr>
          <w:sz w:val="18"/>
          <w:szCs w:val="18"/>
        </w:rPr>
      </w:pPr>
      <w:r w:rsidDel="00000000" w:rsidR="00000000" w:rsidRPr="00000000">
        <w:rPr>
          <w:sz w:val="18"/>
          <w:szCs w:val="18"/>
          <w:rtl w:val="0"/>
        </w:rPr>
        <w:t xml:space="preserve">Skipping is very useful for getting increased functionality out of an otherwise-static sequence of instructions. Consider this sequence, which contains all the instructions needed to realize 36 different address calculations:</w:t>
      </w:r>
    </w:p>
    <w:p w:rsidR="00000000" w:rsidDel="00000000" w:rsidP="00000000" w:rsidRDefault="00000000" w:rsidRPr="00000000" w14:paraId="000003B2">
      <w:pPr>
        <w:pageBreakBefore w:val="0"/>
        <w:widowControl w:val="0"/>
        <w:rPr>
          <w:sz w:val="18"/>
          <w:szCs w:val="18"/>
        </w:rPr>
      </w:pPr>
      <w:r w:rsidDel="00000000" w:rsidR="00000000" w:rsidRPr="00000000">
        <w:rPr>
          <w:rtl w:val="0"/>
        </w:rPr>
      </w:r>
    </w:p>
    <w:p w:rsidR="00000000" w:rsidDel="00000000" w:rsidP="00000000" w:rsidRDefault="00000000" w:rsidRPr="00000000" w14:paraId="000003B3">
      <w:pPr>
        <w:pageBreakBefore w:val="0"/>
        <w:widowControl w:val="0"/>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addr</w:t>
        <w:tab/>
        <w:tab/>
        <w:t xml:space="preserve">RFBYTE</w:t>
        <w:tab/>
        <w:t xml:space="preserve">m</w:t>
        <w:tab/>
        <w:tab/>
        <w:t xml:space="preserve">'offset - one of these three (3 possibilities)</w:t>
      </w:r>
    </w:p>
    <w:p w:rsidR="00000000" w:rsidDel="00000000" w:rsidP="00000000" w:rsidRDefault="00000000" w:rsidRPr="00000000" w14:paraId="000003B4">
      <w:pPr>
        <w:pageBreakBefore w:val="0"/>
        <w:widowControl w:val="0"/>
        <w:ind w:left="144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RFWORD</w:t>
        <w:tab/>
        <w:t xml:space="preserve">m</w:t>
      </w:r>
    </w:p>
    <w:p w:rsidR="00000000" w:rsidDel="00000000" w:rsidP="00000000" w:rsidRDefault="00000000" w:rsidRPr="00000000" w14:paraId="000003B5">
      <w:pPr>
        <w:pageBreakBefore w:val="0"/>
        <w:widowControl w:val="0"/>
        <w:ind w:left="144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RFLONG</w:t>
        <w:tab/>
        <w:t xml:space="preserve">m</w:t>
      </w:r>
    </w:p>
    <w:p w:rsidR="00000000" w:rsidDel="00000000" w:rsidP="00000000" w:rsidRDefault="00000000" w:rsidRPr="00000000" w14:paraId="000003B6">
      <w:pPr>
        <w:pageBreakBefore w:val="0"/>
        <w:widowControl w:val="0"/>
        <w:ind w:left="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B7">
      <w:pPr>
        <w:pageBreakBefore w:val="0"/>
        <w:widowControl w:val="0"/>
        <w:ind w:left="144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ADD</w:t>
        <w:tab/>
        <w:t xml:space="preserve">m,pbase</w:t>
        <w:tab/>
        <w:t xml:space="preserve">'base - one of these three (3 possibilities)</w:t>
      </w:r>
    </w:p>
    <w:p w:rsidR="00000000" w:rsidDel="00000000" w:rsidP="00000000" w:rsidRDefault="00000000" w:rsidRPr="00000000" w14:paraId="000003B8">
      <w:pPr>
        <w:pageBreakBefore w:val="0"/>
        <w:widowControl w:val="0"/>
        <w:ind w:left="144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ADD</w:t>
        <w:tab/>
        <w:t xml:space="preserve">m,vbase</w:t>
      </w:r>
    </w:p>
    <w:p w:rsidR="00000000" w:rsidDel="00000000" w:rsidP="00000000" w:rsidRDefault="00000000" w:rsidRPr="00000000" w14:paraId="000003B9">
      <w:pPr>
        <w:pageBreakBefore w:val="0"/>
        <w:widowControl w:val="0"/>
        <w:ind w:left="144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ADD</w:t>
        <w:tab/>
        <w:t xml:space="preserve">m,dbase</w:t>
      </w:r>
    </w:p>
    <w:p w:rsidR="00000000" w:rsidDel="00000000" w:rsidP="00000000" w:rsidRDefault="00000000" w:rsidRPr="00000000" w14:paraId="000003BA">
      <w:pPr>
        <w:pageBreakBefore w:val="0"/>
        <w:widowControl w:val="0"/>
        <w:ind w:left="144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BB">
      <w:pPr>
        <w:pageBreakBefore w:val="0"/>
        <w:widowControl w:val="0"/>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SHL</w:t>
        <w:tab/>
        <w:t xml:space="preserve">i,#1</w:t>
        <w:tab/>
        <w:tab/>
        <w:t xml:space="preserve">'index - zero to two of these three (4 possibilities)</w:t>
      </w:r>
    </w:p>
    <w:p w:rsidR="00000000" w:rsidDel="00000000" w:rsidP="00000000" w:rsidRDefault="00000000" w:rsidRPr="00000000" w14:paraId="000003BC">
      <w:pPr>
        <w:pageBreakBefore w:val="0"/>
        <w:widowControl w:val="0"/>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SHL</w:t>
        <w:tab/>
        <w:t xml:space="preserve">i,#2</w:t>
      </w:r>
    </w:p>
    <w:p w:rsidR="00000000" w:rsidDel="00000000" w:rsidP="00000000" w:rsidRDefault="00000000" w:rsidRPr="00000000" w14:paraId="000003BD">
      <w:pPr>
        <w:pageBreakBefore w:val="0"/>
        <w:widowControl w:val="0"/>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ADD</w:t>
        <w:tab/>
        <w:t xml:space="preserve">m,i</w:t>
      </w:r>
    </w:p>
    <w:p w:rsidR="00000000" w:rsidDel="00000000" w:rsidP="00000000" w:rsidRDefault="00000000" w:rsidRPr="00000000" w14:paraId="000003BE">
      <w:pPr>
        <w:pageBreakBefore w:val="0"/>
        <w:widowControl w:val="0"/>
        <w:ind w:left="720"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BF">
      <w:pPr>
        <w:pageBreakBefore w:val="0"/>
        <w:widowControl w:val="0"/>
        <w:rPr>
          <w:sz w:val="18"/>
          <w:szCs w:val="18"/>
        </w:rPr>
      </w:pPr>
      <w:r w:rsidDel="00000000" w:rsidR="00000000" w:rsidRPr="00000000">
        <w:rPr>
          <w:rtl w:val="0"/>
        </w:rPr>
      </w:r>
    </w:p>
    <w:p w:rsidR="00000000" w:rsidDel="00000000" w:rsidP="00000000" w:rsidRDefault="00000000" w:rsidRPr="00000000" w14:paraId="000003C0">
      <w:pPr>
        <w:pageBreakBefore w:val="0"/>
        <w:widowControl w:val="0"/>
        <w:rPr>
          <w:sz w:val="18"/>
          <w:szCs w:val="18"/>
        </w:rPr>
      </w:pPr>
      <w:r w:rsidDel="00000000" w:rsidR="00000000" w:rsidRPr="00000000">
        <w:rPr>
          <w:sz w:val="18"/>
          <w:szCs w:val="18"/>
          <w:rtl w:val="0"/>
        </w:rPr>
        <w:t xml:space="preserve">In the above sequence, the intention is to compute an address using an offset, a base, and an optional index. There are 3 x 3 x 4, or 36, useful permutations. If you wanted to use a byte offset, pbase, and a long index, you would want to execute only these four instructions from the 'addr' sequence:</w:t>
      </w:r>
    </w:p>
    <w:p w:rsidR="00000000" w:rsidDel="00000000" w:rsidP="00000000" w:rsidRDefault="00000000" w:rsidRPr="00000000" w14:paraId="000003C1">
      <w:pPr>
        <w:pageBreakBefore w:val="0"/>
        <w:widowControl w:val="0"/>
        <w:rPr>
          <w:sz w:val="18"/>
          <w:szCs w:val="18"/>
        </w:rPr>
      </w:pPr>
      <w:r w:rsidDel="00000000" w:rsidR="00000000" w:rsidRPr="00000000">
        <w:rPr>
          <w:rtl w:val="0"/>
        </w:rPr>
      </w:r>
    </w:p>
    <w:p w:rsidR="00000000" w:rsidDel="00000000" w:rsidP="00000000" w:rsidRDefault="00000000" w:rsidRPr="00000000" w14:paraId="000003C2">
      <w:pPr>
        <w:pageBreakBefore w:val="0"/>
        <w:widowControl w:val="0"/>
        <w:ind w:left="144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RFBYTE</w:t>
        <w:tab/>
        <w:t xml:space="preserve">m</w:t>
        <w:tab/>
        <w:tab/>
        <w:t xml:space="preserve">'offset</w:t>
      </w:r>
    </w:p>
    <w:p w:rsidR="00000000" w:rsidDel="00000000" w:rsidP="00000000" w:rsidRDefault="00000000" w:rsidRPr="00000000" w14:paraId="000003C3">
      <w:pPr>
        <w:pageBreakBefore w:val="0"/>
        <w:widowControl w:val="0"/>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ADD</w:t>
        <w:tab/>
        <w:t xml:space="preserve">m,pbase</w:t>
        <w:tab/>
        <w:t xml:space="preserve">'base</w:t>
      </w:r>
    </w:p>
    <w:p w:rsidR="00000000" w:rsidDel="00000000" w:rsidP="00000000" w:rsidRDefault="00000000" w:rsidRPr="00000000" w14:paraId="000003C4">
      <w:pPr>
        <w:pageBreakBefore w:val="0"/>
        <w:widowControl w:val="0"/>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SHL</w:t>
        <w:tab/>
        <w:t xml:space="preserve">i,#2</w:t>
        <w:tab/>
        <w:tab/>
        <w:t xml:space="preserve">'index</w:t>
      </w:r>
    </w:p>
    <w:p w:rsidR="00000000" w:rsidDel="00000000" w:rsidP="00000000" w:rsidRDefault="00000000" w:rsidRPr="00000000" w14:paraId="000003C5">
      <w:pPr>
        <w:pageBreakBefore w:val="0"/>
        <w:widowControl w:val="0"/>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ADD</w:t>
        <w:tab/>
        <w:t xml:space="preserve">m,i</w:t>
      </w:r>
    </w:p>
    <w:p w:rsidR="00000000" w:rsidDel="00000000" w:rsidP="00000000" w:rsidRDefault="00000000" w:rsidRPr="00000000" w14:paraId="000003C6">
      <w:pPr>
        <w:pageBreakBefore w:val="0"/>
        <w:widowControl w:val="0"/>
        <w:rPr>
          <w:sz w:val="18"/>
          <w:szCs w:val="18"/>
        </w:rPr>
      </w:pPr>
      <w:r w:rsidDel="00000000" w:rsidR="00000000" w:rsidRPr="00000000">
        <w:rPr>
          <w:rtl w:val="0"/>
        </w:rPr>
      </w:r>
    </w:p>
    <w:p w:rsidR="00000000" w:rsidDel="00000000" w:rsidP="00000000" w:rsidRDefault="00000000" w:rsidRPr="00000000" w14:paraId="000003C7">
      <w:pPr>
        <w:pageBreakBefore w:val="0"/>
        <w:widowControl w:val="0"/>
        <w:rPr>
          <w:sz w:val="18"/>
          <w:szCs w:val="18"/>
        </w:rPr>
      </w:pPr>
      <w:r w:rsidDel="00000000" w:rsidR="00000000" w:rsidRPr="00000000">
        <w:rPr>
          <w:rtl w:val="0"/>
        </w:rPr>
      </w:r>
    </w:p>
    <w:p w:rsidR="00000000" w:rsidDel="00000000" w:rsidP="00000000" w:rsidRDefault="00000000" w:rsidRPr="00000000" w14:paraId="000003C8">
      <w:pPr>
        <w:pageBreakBefore w:val="0"/>
        <w:widowControl w:val="0"/>
        <w:rPr>
          <w:sz w:val="18"/>
          <w:szCs w:val="18"/>
        </w:rPr>
      </w:pPr>
      <w:r w:rsidDel="00000000" w:rsidR="00000000" w:rsidRPr="00000000">
        <w:rPr>
          <w:sz w:val="18"/>
          <w:szCs w:val="18"/>
          <w:rtl w:val="0"/>
        </w:rPr>
        <w:t xml:space="preserve">The skip pattern for just those four instructions would be %001_110_110. Assuming 'pat' holds that pattern, here is what the execution would look like using SKIP. Note that the 'addr' instruction sequence, shown above, follows the SKIP instruction and skipped instructions in the 'addr' sequence are now shown as NOPs:</w:t>
      </w:r>
    </w:p>
    <w:p w:rsidR="00000000" w:rsidDel="00000000" w:rsidP="00000000" w:rsidRDefault="00000000" w:rsidRPr="00000000" w14:paraId="000003C9">
      <w:pPr>
        <w:pageBreakBefore w:val="0"/>
        <w:widowControl w:val="0"/>
        <w:rPr>
          <w:sz w:val="18"/>
          <w:szCs w:val="18"/>
        </w:rPr>
      </w:pPr>
      <w:r w:rsidDel="00000000" w:rsidR="00000000" w:rsidRPr="00000000">
        <w:rPr>
          <w:rtl w:val="0"/>
        </w:rPr>
      </w:r>
    </w:p>
    <w:p w:rsidR="00000000" w:rsidDel="00000000" w:rsidP="00000000" w:rsidRDefault="00000000" w:rsidRPr="00000000" w14:paraId="000003CA">
      <w:pPr>
        <w:pageBreakBefore w:val="0"/>
        <w:widowControl w:val="0"/>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SKIP</w:t>
        <w:tab/>
        <w:t xml:space="preserve">pat</w:t>
        <w:tab/>
        <w:tab/>
        <w:t xml:space="preserve">'initiate skip sequence (</w:t>
      </w:r>
      <w:r w:rsidDel="00000000" w:rsidR="00000000" w:rsidRPr="00000000">
        <w:rPr>
          <w:sz w:val="18"/>
          <w:szCs w:val="18"/>
          <w:rtl w:val="0"/>
        </w:rPr>
        <w:t xml:space="preserve">%001_110_110 in this case)</w:t>
      </w:r>
      <w:r w:rsidDel="00000000" w:rsidR="00000000" w:rsidRPr="00000000">
        <w:rPr>
          <w:rtl w:val="0"/>
        </w:rPr>
      </w:r>
    </w:p>
    <w:p w:rsidR="00000000" w:rsidDel="00000000" w:rsidP="00000000" w:rsidRDefault="00000000" w:rsidRPr="00000000" w14:paraId="000003CB">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C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addr</w:t>
        <w:tab/>
        <w:tab/>
        <w:t xml:space="preserve">RFBYTE</w:t>
        <w:tab/>
        <w:t xml:space="preserve">m</w:t>
        <w:tab/>
        <w:tab/>
        <w:t xml:space="preserve">'offset</w:t>
      </w:r>
    </w:p>
    <w:p w:rsidR="00000000" w:rsidDel="00000000" w:rsidP="00000000" w:rsidRDefault="00000000" w:rsidRPr="00000000" w14:paraId="000003CD">
      <w:pPr>
        <w:pageBreakBefore w:val="0"/>
        <w:widowControl w:val="0"/>
        <w:ind w:left="144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NOP</w:t>
      </w:r>
    </w:p>
    <w:p w:rsidR="00000000" w:rsidDel="00000000" w:rsidP="00000000" w:rsidRDefault="00000000" w:rsidRPr="00000000" w14:paraId="000003CE">
      <w:pPr>
        <w:pageBreakBefore w:val="0"/>
        <w:widowControl w:val="0"/>
        <w:ind w:left="144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NOP</w:t>
      </w:r>
    </w:p>
    <w:p w:rsidR="00000000" w:rsidDel="00000000" w:rsidP="00000000" w:rsidRDefault="00000000" w:rsidRPr="00000000" w14:paraId="000003CF">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D0">
      <w:pPr>
        <w:pageBreakBefore w:val="0"/>
        <w:widowControl w:val="0"/>
        <w:ind w:left="144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ADD</w:t>
        <w:tab/>
        <w:t xml:space="preserve">m,pbase</w:t>
        <w:tab/>
        <w:t xml:space="preserve">'base</w:t>
      </w:r>
    </w:p>
    <w:p w:rsidR="00000000" w:rsidDel="00000000" w:rsidP="00000000" w:rsidRDefault="00000000" w:rsidRPr="00000000" w14:paraId="000003D1">
      <w:pPr>
        <w:pageBreakBefore w:val="0"/>
        <w:widowControl w:val="0"/>
        <w:ind w:left="144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NOP</w:t>
      </w:r>
    </w:p>
    <w:p w:rsidR="00000000" w:rsidDel="00000000" w:rsidP="00000000" w:rsidRDefault="00000000" w:rsidRPr="00000000" w14:paraId="000003D2">
      <w:pPr>
        <w:pageBreakBefore w:val="0"/>
        <w:widowControl w:val="0"/>
        <w:ind w:left="144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NOP</w:t>
      </w:r>
    </w:p>
    <w:p w:rsidR="00000000" w:rsidDel="00000000" w:rsidP="00000000" w:rsidRDefault="00000000" w:rsidRPr="00000000" w14:paraId="000003D3">
      <w:pPr>
        <w:pageBreakBefore w:val="0"/>
        <w:widowControl w:val="0"/>
        <w:ind w:left="144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D4">
      <w:pPr>
        <w:pageBreakBefore w:val="0"/>
        <w:widowControl w:val="0"/>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NOP</w:t>
        <w:tab/>
        <w:tab/>
        <w:tab/>
        <w:t xml:space="preserve">'index</w:t>
      </w:r>
    </w:p>
    <w:p w:rsidR="00000000" w:rsidDel="00000000" w:rsidP="00000000" w:rsidRDefault="00000000" w:rsidRPr="00000000" w14:paraId="000003D5">
      <w:pPr>
        <w:pageBreakBefore w:val="0"/>
        <w:widowControl w:val="0"/>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SHL</w:t>
        <w:tab/>
        <w:t xml:space="preserve">i,#2</w:t>
      </w:r>
    </w:p>
    <w:p w:rsidR="00000000" w:rsidDel="00000000" w:rsidP="00000000" w:rsidRDefault="00000000" w:rsidRPr="00000000" w14:paraId="000003D6">
      <w:pPr>
        <w:pageBreakBefore w:val="0"/>
        <w:widowControl w:val="0"/>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ADD</w:t>
        <w:tab/>
        <w:t xml:space="preserve">m,i</w:t>
      </w:r>
    </w:p>
    <w:p w:rsidR="00000000" w:rsidDel="00000000" w:rsidP="00000000" w:rsidRDefault="00000000" w:rsidRPr="00000000" w14:paraId="000003D7">
      <w:pPr>
        <w:pageBreakBefore w:val="0"/>
        <w:widowControl w:val="0"/>
        <w:rPr>
          <w:sz w:val="18"/>
          <w:szCs w:val="18"/>
        </w:rPr>
      </w:pPr>
      <w:r w:rsidDel="00000000" w:rsidR="00000000" w:rsidRPr="00000000">
        <w:rPr>
          <w:rtl w:val="0"/>
        </w:rPr>
      </w:r>
    </w:p>
    <w:p w:rsidR="00000000" w:rsidDel="00000000" w:rsidP="00000000" w:rsidRDefault="00000000" w:rsidRPr="00000000" w14:paraId="000003D8">
      <w:pPr>
        <w:pageBreakBefore w:val="0"/>
        <w:widowControl w:val="0"/>
        <w:rPr>
          <w:sz w:val="18"/>
          <w:szCs w:val="18"/>
        </w:rPr>
      </w:pPr>
      <w:r w:rsidDel="00000000" w:rsidR="00000000" w:rsidRPr="00000000">
        <w:rPr>
          <w:rtl w:val="0"/>
        </w:rPr>
      </w:r>
    </w:p>
    <w:p w:rsidR="00000000" w:rsidDel="00000000" w:rsidP="00000000" w:rsidRDefault="00000000" w:rsidRPr="00000000" w14:paraId="000003D9">
      <w:pPr>
        <w:pageBreakBefore w:val="0"/>
        <w:widowControl w:val="0"/>
        <w:rPr>
          <w:sz w:val="18"/>
          <w:szCs w:val="18"/>
        </w:rPr>
      </w:pPr>
      <w:r w:rsidDel="00000000" w:rsidR="00000000" w:rsidRPr="00000000">
        <w:rPr>
          <w:sz w:val="18"/>
          <w:szCs w:val="18"/>
          <w:rtl w:val="0"/>
        </w:rPr>
        <w:t xml:space="preserve">If this code were located in cog/LUT memory, SKIPF could be used to speed things up by stepping over skipped instructions, instead of </w:t>
      </w:r>
      <w:r w:rsidDel="00000000" w:rsidR="00000000" w:rsidRPr="00000000">
        <w:rPr>
          <w:rtl w:val="0"/>
        </w:rPr>
        <w:t xml:space="preserve">canceling</w:t>
      </w:r>
      <w:r w:rsidDel="00000000" w:rsidR="00000000" w:rsidRPr="00000000">
        <w:rPr>
          <w:sz w:val="18"/>
          <w:szCs w:val="18"/>
          <w:rtl w:val="0"/>
        </w:rPr>
        <w:t xml:space="preserve"> them in the pipeline. Here is what the execution would look lik</w:t>
      </w:r>
      <w:r w:rsidDel="00000000" w:rsidR="00000000" w:rsidRPr="00000000">
        <w:rPr>
          <w:sz w:val="18"/>
          <w:szCs w:val="18"/>
          <w:rtl w:val="0"/>
        </w:rPr>
        <w:t xml:space="preserve">e using SKIPF</w:t>
      </w:r>
      <w:r w:rsidDel="00000000" w:rsidR="00000000" w:rsidRPr="00000000">
        <w:rPr>
          <w:sz w:val="18"/>
          <w:szCs w:val="18"/>
          <w:rtl w:val="0"/>
        </w:rPr>
        <w:t xml:space="preserve">:</w:t>
      </w:r>
    </w:p>
    <w:p w:rsidR="00000000" w:rsidDel="00000000" w:rsidP="00000000" w:rsidRDefault="00000000" w:rsidRPr="00000000" w14:paraId="000003DA">
      <w:pPr>
        <w:pageBreakBefore w:val="0"/>
        <w:widowControl w:val="0"/>
        <w:rPr>
          <w:sz w:val="18"/>
          <w:szCs w:val="18"/>
        </w:rPr>
      </w:pPr>
      <w:r w:rsidDel="00000000" w:rsidR="00000000" w:rsidRPr="00000000">
        <w:rPr>
          <w:rtl w:val="0"/>
        </w:rPr>
      </w:r>
    </w:p>
    <w:p w:rsidR="00000000" w:rsidDel="00000000" w:rsidP="00000000" w:rsidRDefault="00000000" w:rsidRPr="00000000" w14:paraId="000003DB">
      <w:pPr>
        <w:pageBreakBefore w:val="0"/>
        <w:widowControl w:val="0"/>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SKIPF</w:t>
        <w:tab/>
        <w:t xml:space="preserve">pat</w:t>
        <w:tab/>
        <w:tab/>
        <w:t xml:space="preserve">'initiate skip sequence (</w:t>
      </w:r>
      <w:r w:rsidDel="00000000" w:rsidR="00000000" w:rsidRPr="00000000">
        <w:rPr>
          <w:sz w:val="18"/>
          <w:szCs w:val="18"/>
          <w:rtl w:val="0"/>
        </w:rPr>
        <w:t xml:space="preserve">%001_110_110 in this case)</w:t>
      </w:r>
      <w:r w:rsidDel="00000000" w:rsidR="00000000" w:rsidRPr="00000000">
        <w:rPr>
          <w:rtl w:val="0"/>
        </w:rPr>
      </w:r>
    </w:p>
    <w:p w:rsidR="00000000" w:rsidDel="00000000" w:rsidP="00000000" w:rsidRDefault="00000000" w:rsidRPr="00000000" w14:paraId="000003DC">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D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addr</w:t>
        <w:tab/>
        <w:tab/>
        <w:t xml:space="preserve">RFBYTE</w:t>
        <w:tab/>
        <w:t xml:space="preserve">m</w:t>
        <w:tab/>
        <w:tab/>
        <w:t xml:space="preserve">'offset</w:t>
      </w:r>
    </w:p>
    <w:p w:rsidR="00000000" w:rsidDel="00000000" w:rsidP="00000000" w:rsidRDefault="00000000" w:rsidRPr="00000000" w14:paraId="000003DE">
      <w:pPr>
        <w:pageBreakBefore w:val="0"/>
        <w:widowControl w:val="0"/>
        <w:ind w:left="144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ADD</w:t>
        <w:tab/>
        <w:t xml:space="preserve">m,pbase</w:t>
        <w:tab/>
        <w:t xml:space="preserve">'base</w:t>
      </w:r>
    </w:p>
    <w:p w:rsidR="00000000" w:rsidDel="00000000" w:rsidP="00000000" w:rsidRDefault="00000000" w:rsidRPr="00000000" w14:paraId="000003DF">
      <w:pPr>
        <w:pageBreakBefore w:val="0"/>
        <w:widowControl w:val="0"/>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SHL</w:t>
        <w:tab/>
        <w:t xml:space="preserve">i,#2</w:t>
        <w:tab/>
        <w:tab/>
        <w:t xml:space="preserve">'index</w:t>
      </w:r>
    </w:p>
    <w:p w:rsidR="00000000" w:rsidDel="00000000" w:rsidP="00000000" w:rsidRDefault="00000000" w:rsidRPr="00000000" w14:paraId="000003E0">
      <w:pPr>
        <w:pageBreakBefore w:val="0"/>
        <w:widowControl w:val="0"/>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ADD</w:t>
        <w:tab/>
        <w:t xml:space="preserve">m,i</w:t>
      </w:r>
    </w:p>
    <w:p w:rsidR="00000000" w:rsidDel="00000000" w:rsidP="00000000" w:rsidRDefault="00000000" w:rsidRPr="00000000" w14:paraId="000003E1">
      <w:pPr>
        <w:pageBreakBefore w:val="0"/>
        <w:widowControl w:val="0"/>
        <w:rPr>
          <w:sz w:val="18"/>
          <w:szCs w:val="18"/>
        </w:rPr>
      </w:pPr>
      <w:r w:rsidDel="00000000" w:rsidR="00000000" w:rsidRPr="00000000">
        <w:rPr>
          <w:rtl w:val="0"/>
        </w:rPr>
      </w:r>
    </w:p>
    <w:p w:rsidR="00000000" w:rsidDel="00000000" w:rsidP="00000000" w:rsidRDefault="00000000" w:rsidRPr="00000000" w14:paraId="000003E2">
      <w:pPr>
        <w:pageBreakBefore w:val="0"/>
        <w:widowControl w:val="0"/>
        <w:rPr>
          <w:sz w:val="18"/>
          <w:szCs w:val="18"/>
        </w:rPr>
      </w:pPr>
      <w:r w:rsidDel="00000000" w:rsidR="00000000" w:rsidRPr="00000000">
        <w:rPr>
          <w:rtl w:val="0"/>
        </w:rPr>
      </w:r>
    </w:p>
    <w:p w:rsidR="00000000" w:rsidDel="00000000" w:rsidP="00000000" w:rsidRDefault="00000000" w:rsidRPr="00000000" w14:paraId="000003E3">
      <w:pPr>
        <w:pageBreakBefore w:val="0"/>
        <w:widowControl w:val="0"/>
        <w:rPr>
          <w:sz w:val="18"/>
          <w:szCs w:val="18"/>
        </w:rPr>
      </w:pPr>
      <w:r w:rsidDel="00000000" w:rsidR="00000000" w:rsidRPr="00000000">
        <w:rPr>
          <w:sz w:val="18"/>
          <w:szCs w:val="18"/>
          <w:rtl w:val="0"/>
        </w:rPr>
        <w:t xml:space="preserve">Now things are very efficient, with no cycles being wasted on NOPs. If SKIPF is used in hub exec, it will revert to SKIP behavior, </w:t>
      </w:r>
      <w:r w:rsidDel="00000000" w:rsidR="00000000" w:rsidRPr="00000000">
        <w:rPr>
          <w:rtl w:val="0"/>
        </w:rPr>
        <w:t xml:space="preserve">canceling</w:t>
      </w:r>
      <w:r w:rsidDel="00000000" w:rsidR="00000000" w:rsidRPr="00000000">
        <w:rPr>
          <w:sz w:val="18"/>
          <w:szCs w:val="18"/>
          <w:rtl w:val="0"/>
        </w:rPr>
        <w:t xml:space="preserve"> instructions in the pipeline, instead of stepping over them.</w:t>
      </w:r>
    </w:p>
    <w:p w:rsidR="00000000" w:rsidDel="00000000" w:rsidP="00000000" w:rsidRDefault="00000000" w:rsidRPr="00000000" w14:paraId="000003E4">
      <w:pPr>
        <w:pageBreakBefore w:val="0"/>
        <w:widowControl w:val="0"/>
        <w:rPr>
          <w:sz w:val="18"/>
          <w:szCs w:val="18"/>
        </w:rPr>
      </w:pPr>
      <w:r w:rsidDel="00000000" w:rsidR="00000000" w:rsidRPr="00000000">
        <w:rPr>
          <w:rtl w:val="0"/>
        </w:rPr>
      </w:r>
    </w:p>
    <w:p w:rsidR="00000000" w:rsidDel="00000000" w:rsidP="00000000" w:rsidRDefault="00000000" w:rsidRPr="00000000" w14:paraId="000003E5">
      <w:pPr>
        <w:pageBreakBefore w:val="0"/>
        <w:widowControl w:val="0"/>
        <w:rPr>
          <w:sz w:val="18"/>
          <w:szCs w:val="18"/>
        </w:rPr>
      </w:pPr>
      <w:r w:rsidDel="00000000" w:rsidR="00000000" w:rsidRPr="00000000">
        <w:rPr>
          <w:sz w:val="18"/>
          <w:szCs w:val="18"/>
          <w:rtl w:val="0"/>
        </w:rPr>
        <w:t xml:space="preserve">Both SKIP and SKIPF can be preceded by _RET_ for an automatic branch before skipping commences:</w:t>
      </w:r>
    </w:p>
    <w:p w:rsidR="00000000" w:rsidDel="00000000" w:rsidP="00000000" w:rsidRDefault="00000000" w:rsidRPr="00000000" w14:paraId="000003E6">
      <w:pPr>
        <w:pageBreakBefore w:val="0"/>
        <w:widowControl w:val="0"/>
        <w:rPr>
          <w:sz w:val="18"/>
          <w:szCs w:val="18"/>
        </w:rPr>
      </w:pPr>
      <w:r w:rsidDel="00000000" w:rsidR="00000000" w:rsidRPr="00000000">
        <w:rPr>
          <w:rtl w:val="0"/>
        </w:rPr>
      </w:r>
    </w:p>
    <w:p w:rsidR="00000000" w:rsidDel="00000000" w:rsidP="00000000" w:rsidRDefault="00000000" w:rsidRPr="00000000" w14:paraId="000003E7">
      <w:pPr>
        <w:pageBreakBefore w:val="0"/>
        <w:widowControl w:val="0"/>
        <w:ind w:left="144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PUSH</w:t>
        <w:tab/>
        <w:t xml:space="preserve">#addr</w:t>
        <w:tab/>
        <w:tab/>
        <w:t xml:space="preserve">'point to </w:t>
      </w:r>
      <w:r w:rsidDel="00000000" w:rsidR="00000000" w:rsidRPr="00000000">
        <w:rPr>
          <w:rFonts w:ascii="Courier New" w:cs="Courier New" w:eastAsia="Courier New" w:hAnsi="Courier New"/>
          <w:b w:val="1"/>
          <w:sz w:val="18"/>
          <w:szCs w:val="18"/>
          <w:rtl w:val="0"/>
        </w:rPr>
        <w:t xml:space="preserve">the addr routine</w:t>
      </w:r>
      <w:r w:rsidDel="00000000" w:rsidR="00000000" w:rsidRPr="00000000">
        <w:rPr>
          <w:rtl w:val="0"/>
        </w:rPr>
      </w:r>
    </w:p>
    <w:p w:rsidR="00000000" w:rsidDel="00000000" w:rsidP="00000000" w:rsidRDefault="00000000" w:rsidRPr="00000000" w14:paraId="000003E8">
      <w:pPr>
        <w:pageBreakBefore w:val="0"/>
        <w:widowControl w:val="0"/>
        <w:ind w:left="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_RET_</w:t>
        <w:tab/>
        <w:t xml:space="preserve">SKIPF</w:t>
        <w:tab/>
        <w:t xml:space="preserve">pat</w:t>
        <w:tab/>
        <w:tab/>
        <w:t xml:space="preserve">'jump to addr and begin skipping fast using pat</w:t>
      </w:r>
    </w:p>
    <w:p w:rsidR="00000000" w:rsidDel="00000000" w:rsidP="00000000" w:rsidRDefault="00000000" w:rsidRPr="00000000" w14:paraId="000003E9">
      <w:pPr>
        <w:pageBreakBefore w:val="0"/>
        <w:widowControl w:val="0"/>
        <w:rPr>
          <w:sz w:val="18"/>
          <w:szCs w:val="18"/>
        </w:rPr>
      </w:pPr>
      <w:r w:rsidDel="00000000" w:rsidR="00000000" w:rsidRPr="00000000">
        <w:rPr>
          <w:rtl w:val="0"/>
        </w:rPr>
      </w:r>
    </w:p>
    <w:p w:rsidR="00000000" w:rsidDel="00000000" w:rsidP="00000000" w:rsidRDefault="00000000" w:rsidRPr="00000000" w14:paraId="000003EA">
      <w:pPr>
        <w:pageBreakBefore w:val="0"/>
        <w:widowControl w:val="0"/>
        <w:rPr>
          <w:sz w:val="18"/>
          <w:szCs w:val="18"/>
        </w:rPr>
      </w:pPr>
      <w:r w:rsidDel="00000000" w:rsidR="00000000" w:rsidRPr="00000000">
        <w:rPr>
          <w:rtl w:val="0"/>
        </w:rPr>
      </w:r>
    </w:p>
    <w:p w:rsidR="00000000" w:rsidDel="00000000" w:rsidP="00000000" w:rsidRDefault="00000000" w:rsidRPr="00000000" w14:paraId="000003EB">
      <w:pPr>
        <w:pageBreakBefore w:val="0"/>
        <w:widowControl w:val="0"/>
        <w:rPr>
          <w:sz w:val="18"/>
          <w:szCs w:val="18"/>
        </w:rPr>
      </w:pPr>
      <w:r w:rsidDel="00000000" w:rsidR="00000000" w:rsidRPr="00000000">
        <w:rPr>
          <w:sz w:val="18"/>
          <w:szCs w:val="18"/>
          <w:rtl w:val="0"/>
        </w:rPr>
        <w:t xml:space="preserve">The EXECF instruction performs a JMP and a SKIPF at</w:t>
      </w:r>
      <w:r w:rsidDel="00000000" w:rsidR="00000000" w:rsidRPr="00000000">
        <w:rPr>
          <w:rtl w:val="0"/>
        </w:rPr>
        <w:t xml:space="preserve"> the same time, getting</w:t>
      </w:r>
      <w:r w:rsidDel="00000000" w:rsidR="00000000" w:rsidRPr="00000000">
        <w:rPr>
          <w:sz w:val="18"/>
          <w:szCs w:val="18"/>
          <w:rtl w:val="0"/>
        </w:rPr>
        <w:t xml:space="preserve"> a 10-bit branch address </w:t>
      </w:r>
      <w:r w:rsidDel="00000000" w:rsidR="00000000" w:rsidRPr="00000000">
        <w:rPr>
          <w:rtl w:val="0"/>
        </w:rPr>
        <w:t xml:space="preserve">from</w:t>
      </w:r>
      <w:r w:rsidDel="00000000" w:rsidR="00000000" w:rsidRPr="00000000">
        <w:rPr>
          <w:sz w:val="18"/>
          <w:szCs w:val="18"/>
          <w:rtl w:val="0"/>
        </w:rPr>
        <w:t xml:space="preserve"> D[9:0</w:t>
      </w:r>
      <w:r w:rsidDel="00000000" w:rsidR="00000000" w:rsidRPr="00000000">
        <w:rPr>
          <w:rtl w:val="0"/>
        </w:rPr>
        <w:t xml:space="preserve">]</w:t>
      </w:r>
      <w:r w:rsidDel="00000000" w:rsidR="00000000" w:rsidRPr="00000000">
        <w:rPr>
          <w:sz w:val="18"/>
          <w:szCs w:val="18"/>
          <w:rtl w:val="0"/>
        </w:rPr>
        <w:t xml:space="preserve"> and a 22-bit skip pattern </w:t>
      </w:r>
      <w:r w:rsidDel="00000000" w:rsidR="00000000" w:rsidRPr="00000000">
        <w:rPr>
          <w:rtl w:val="0"/>
        </w:rPr>
        <w:t xml:space="preserve">from</w:t>
      </w:r>
      <w:r w:rsidDel="00000000" w:rsidR="00000000" w:rsidRPr="00000000">
        <w:rPr>
          <w:sz w:val="18"/>
          <w:szCs w:val="18"/>
          <w:rtl w:val="0"/>
        </w:rPr>
        <w:t xml:space="preserve"> D[3</w:t>
      </w:r>
      <w:r w:rsidDel="00000000" w:rsidR="00000000" w:rsidRPr="00000000">
        <w:rPr>
          <w:rtl w:val="0"/>
        </w:rPr>
        <w:t xml:space="preserve">1:10]</w:t>
      </w:r>
      <w:r w:rsidDel="00000000" w:rsidR="00000000" w:rsidRPr="00000000">
        <w:rPr>
          <w:sz w:val="18"/>
          <w:szCs w:val="18"/>
          <w:rtl w:val="0"/>
        </w:rPr>
        <w:t xml:space="preserve">. Here is the heart of a simple bytecode interpreter which uses EXECF:</w:t>
      </w:r>
    </w:p>
    <w:p w:rsidR="00000000" w:rsidDel="00000000" w:rsidP="00000000" w:rsidRDefault="00000000" w:rsidRPr="00000000" w14:paraId="000003EC">
      <w:pPr>
        <w:pageBreakBefore w:val="0"/>
        <w:widowControl w:val="0"/>
        <w:rPr>
          <w:sz w:val="18"/>
          <w:szCs w:val="18"/>
        </w:rPr>
      </w:pPr>
      <w:r w:rsidDel="00000000" w:rsidR="00000000" w:rsidRPr="00000000">
        <w:rPr>
          <w:rtl w:val="0"/>
        </w:rPr>
      </w:r>
    </w:p>
    <w:p w:rsidR="00000000" w:rsidDel="00000000" w:rsidP="00000000" w:rsidRDefault="00000000" w:rsidRPr="00000000" w14:paraId="000003ED">
      <w:pPr>
        <w:pageBreakBefore w:val="0"/>
        <w:widowControl w:val="0"/>
        <w:ind w:left="144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REP</w:t>
        <w:tab/>
        <w:t xml:space="preserve">#1,#8</w:t>
        <w:tab/>
        <w:tab/>
        <w:t xml:space="preserve">'pre-stuff 8-level hardware stack with 'loop' address</w:t>
      </w:r>
    </w:p>
    <w:p w:rsidR="00000000" w:rsidDel="00000000" w:rsidP="00000000" w:rsidRDefault="00000000" w:rsidRPr="00000000" w14:paraId="000003EE">
      <w:pPr>
        <w:pageBreakBefore w:val="0"/>
        <w:widowControl w:val="0"/>
        <w:ind w:left="144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PUSH</w:t>
        <w:tab/>
        <w:t xml:space="preserve">#loop</w:t>
        <w:tab/>
        <w:tab/>
        <w:t xml:space="preserve">'all RETs without CALLs will branch to 'loop'</w:t>
      </w:r>
    </w:p>
    <w:p w:rsidR="00000000" w:rsidDel="00000000" w:rsidP="00000000" w:rsidRDefault="00000000" w:rsidRPr="00000000" w14:paraId="000003EF">
      <w:pPr>
        <w:pageBreakBefore w:val="0"/>
        <w:widowControl w:val="0"/>
        <w:ind w:left="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F0">
      <w:pPr>
        <w:pageBreakBefore w:val="0"/>
        <w:widowControl w:val="0"/>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loop</w:t>
        <w:tab/>
        <w:tab/>
        <w:t xml:space="preserve">RFBYTE</w:t>
        <w:tab/>
        <w:t xml:space="preserve">i</w:t>
        <w:tab/>
        <w:tab/>
        <w:t xml:space="preserve">'get a bytecode</w:t>
      </w:r>
    </w:p>
    <w:p w:rsidR="00000000" w:rsidDel="00000000" w:rsidP="00000000" w:rsidRDefault="00000000" w:rsidRPr="00000000" w14:paraId="000003F1">
      <w:pPr>
        <w:pageBreakBefore w:val="0"/>
        <w:widowControl w:val="0"/>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RDLUT</w:t>
        <w:tab/>
        <w:t xml:space="preserve">e,i</w:t>
        <w:tab/>
        <w:tab/>
        <w:t xml:space="preserve">'lookup long in LUT</w:t>
      </w:r>
    </w:p>
    <w:p w:rsidR="00000000" w:rsidDel="00000000" w:rsidP="00000000" w:rsidRDefault="00000000" w:rsidRPr="00000000" w14:paraId="000003F2">
      <w:pPr>
        <w:pageBreakBefore w:val="0"/>
        <w:widowControl w:val="0"/>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EXECF</w:t>
        <w:tab/>
        <w:t xml:space="preserve">e</w:t>
        <w:tab/>
        <w:tab/>
        <w:t xml:space="preserve">'jump to e[9:0] and SKIPF e[31:10], RETs branch to 'loop'</w:t>
      </w:r>
    </w:p>
    <w:p w:rsidR="00000000" w:rsidDel="00000000" w:rsidP="00000000" w:rsidRDefault="00000000" w:rsidRPr="00000000" w14:paraId="000003F3">
      <w:pPr>
        <w:pageBreakBefore w:val="0"/>
        <w:widowControl w:val="0"/>
        <w:rPr>
          <w:sz w:val="18"/>
          <w:szCs w:val="18"/>
        </w:rPr>
      </w:pPr>
      <w:r w:rsidDel="00000000" w:rsidR="00000000" w:rsidRPr="00000000">
        <w:rPr>
          <w:rtl w:val="0"/>
        </w:rPr>
      </w:r>
    </w:p>
    <w:p w:rsidR="00000000" w:rsidDel="00000000" w:rsidP="00000000" w:rsidRDefault="00000000" w:rsidRPr="00000000" w14:paraId="000003F4">
      <w:pPr>
        <w:pageBreakBefore w:val="0"/>
        <w:widowControl w:val="0"/>
        <w:rPr>
          <w:sz w:val="18"/>
          <w:szCs w:val="18"/>
        </w:rPr>
      </w:pPr>
      <w:r w:rsidDel="00000000" w:rsidR="00000000" w:rsidRPr="00000000">
        <w:rPr>
          <w:rtl w:val="0"/>
        </w:rPr>
      </w:r>
    </w:p>
    <w:p w:rsidR="00000000" w:rsidDel="00000000" w:rsidP="00000000" w:rsidRDefault="00000000" w:rsidRPr="00000000" w14:paraId="000003F5">
      <w:pPr>
        <w:pageBreakBefore w:val="0"/>
        <w:widowControl w:val="0"/>
        <w:rPr>
          <w:sz w:val="18"/>
          <w:szCs w:val="18"/>
        </w:rPr>
      </w:pPr>
      <w:r w:rsidDel="00000000" w:rsidR="00000000" w:rsidRPr="00000000">
        <w:rPr>
          <w:sz w:val="18"/>
          <w:szCs w:val="18"/>
          <w:rtl w:val="0"/>
        </w:rPr>
        <w:t xml:space="preserve">That bytecode interpreter takes only 2+3+4</w:t>
      </w:r>
      <w:r w:rsidDel="00000000" w:rsidR="00000000" w:rsidRPr="00000000">
        <w:rPr>
          <w:sz w:val="18"/>
          <w:szCs w:val="18"/>
          <w:rtl w:val="0"/>
        </w:rPr>
        <w:t xml:space="preserve">,</w:t>
      </w:r>
      <w:r w:rsidDel="00000000" w:rsidR="00000000" w:rsidRPr="00000000">
        <w:rPr>
          <w:sz w:val="18"/>
          <w:szCs w:val="18"/>
          <w:rtl w:val="0"/>
        </w:rPr>
        <w:t xml:space="preserve"> or 9</w:t>
      </w:r>
      <w:r w:rsidDel="00000000" w:rsidR="00000000" w:rsidRPr="00000000">
        <w:rPr>
          <w:sz w:val="18"/>
          <w:szCs w:val="18"/>
          <w:rtl w:val="0"/>
        </w:rPr>
        <w:t xml:space="preserve">,</w:t>
      </w:r>
      <w:r w:rsidDel="00000000" w:rsidR="00000000" w:rsidRPr="00000000">
        <w:rPr>
          <w:sz w:val="18"/>
          <w:szCs w:val="18"/>
          <w:rtl w:val="0"/>
        </w:rPr>
        <w:t xml:space="preserve"> clocks to get the next bytecode, look it up, then execute that bytecode's routine in cog/LUT memory with a custom 22-bit SKIPF pattern. If that bytecode's routine is just a 2-clock instruction preceded by a _RET_, it will take 4 clocks, due to the _RET_, for a total of 13 clocks, looping. Those 13 clocks can be reduced to only 8 clocks by using XBYTE, which is explained in the next section.</w:t>
      </w:r>
    </w:p>
    <w:p w:rsidR="00000000" w:rsidDel="00000000" w:rsidP="00000000" w:rsidRDefault="00000000" w:rsidRPr="00000000" w14:paraId="000003F6">
      <w:pPr>
        <w:pageBreakBefore w:val="0"/>
        <w:widowControl w:val="0"/>
        <w:rPr>
          <w:sz w:val="18"/>
          <w:szCs w:val="18"/>
        </w:rPr>
      </w:pPr>
      <w:r w:rsidDel="00000000" w:rsidR="00000000" w:rsidRPr="00000000">
        <w:rPr>
          <w:rtl w:val="0"/>
        </w:rPr>
      </w:r>
    </w:p>
    <w:p w:rsidR="00000000" w:rsidDel="00000000" w:rsidP="00000000" w:rsidRDefault="00000000" w:rsidRPr="00000000" w14:paraId="000003F7">
      <w:pPr>
        <w:pageBreakBefore w:val="0"/>
        <w:widowControl w:val="0"/>
        <w:rPr>
          <w:sz w:val="18"/>
          <w:szCs w:val="18"/>
        </w:rPr>
      </w:pPr>
      <w:r w:rsidDel="00000000" w:rsidR="00000000" w:rsidRPr="00000000">
        <w:rPr>
          <w:sz w:val="18"/>
          <w:szCs w:val="18"/>
          <w:rtl w:val="0"/>
        </w:rPr>
        <w:t xml:space="preserve">While SKIPF and EXECF normally step over skipped instructions in cog/LUT memory, there are some circumstances where they must cancel an instruction, instead, since it is already in the pipeline:</w:t>
      </w:r>
    </w:p>
    <w:p w:rsidR="00000000" w:rsidDel="00000000" w:rsidP="00000000" w:rsidRDefault="00000000" w:rsidRPr="00000000" w14:paraId="000003F8">
      <w:pPr>
        <w:pageBreakBefore w:val="0"/>
        <w:widowControl w:val="0"/>
        <w:rPr>
          <w:sz w:val="18"/>
          <w:szCs w:val="18"/>
        </w:rPr>
      </w:pPr>
      <w:r w:rsidDel="00000000" w:rsidR="00000000" w:rsidRPr="00000000">
        <w:rPr>
          <w:rtl w:val="0"/>
        </w:rPr>
      </w:r>
    </w:p>
    <w:p w:rsidR="00000000" w:rsidDel="00000000" w:rsidP="00000000" w:rsidRDefault="00000000" w:rsidRPr="00000000" w14:paraId="000003F9">
      <w:pPr>
        <w:pageBreakBefore w:val="0"/>
        <w:widowControl w:val="0"/>
        <w:numPr>
          <w:ilvl w:val="0"/>
          <w:numId w:val="20"/>
        </w:numPr>
        <w:ind w:left="720" w:hanging="360"/>
        <w:rPr>
          <w:sz w:val="18"/>
          <w:szCs w:val="18"/>
          <w:u w:val="none"/>
        </w:rPr>
      </w:pPr>
      <w:r w:rsidDel="00000000" w:rsidR="00000000" w:rsidRPr="00000000">
        <w:rPr>
          <w:sz w:val="18"/>
          <w:szCs w:val="18"/>
          <w:rtl w:val="0"/>
        </w:rPr>
        <w:t xml:space="preserve">The first instruction is being skipped after the SKIPF/EXECF instruction (the LSB of the skip pattern is '1')</w:t>
      </w:r>
    </w:p>
    <w:p w:rsidR="00000000" w:rsidDel="00000000" w:rsidP="00000000" w:rsidRDefault="00000000" w:rsidRPr="00000000" w14:paraId="000003FA">
      <w:pPr>
        <w:pageBreakBefore w:val="0"/>
        <w:widowControl w:val="0"/>
        <w:numPr>
          <w:ilvl w:val="0"/>
          <w:numId w:val="20"/>
        </w:numPr>
        <w:ind w:left="720" w:hanging="360"/>
        <w:rPr>
          <w:sz w:val="18"/>
          <w:szCs w:val="18"/>
          <w:u w:val="none"/>
        </w:rPr>
      </w:pPr>
      <w:r w:rsidDel="00000000" w:rsidR="00000000" w:rsidRPr="00000000">
        <w:rPr>
          <w:sz w:val="18"/>
          <w:szCs w:val="18"/>
          <w:rtl w:val="0"/>
        </w:rPr>
        <w:t xml:space="preserve">The </w:t>
      </w:r>
      <w:r w:rsidDel="00000000" w:rsidR="00000000" w:rsidRPr="00000000">
        <w:rPr>
          <w:sz w:val="18"/>
          <w:szCs w:val="18"/>
          <w:rtl w:val="0"/>
        </w:rPr>
        <w:t xml:space="preserve">8th instruction in a row</w:t>
      </w:r>
      <w:r w:rsidDel="00000000" w:rsidR="00000000" w:rsidRPr="00000000">
        <w:rPr>
          <w:sz w:val="18"/>
          <w:szCs w:val="18"/>
          <w:rtl w:val="0"/>
        </w:rPr>
        <w:t xml:space="preserve"> is being skipped (only 7 instructions can be stepped over at once)</w:t>
      </w:r>
    </w:p>
    <w:p w:rsidR="00000000" w:rsidDel="00000000" w:rsidP="00000000" w:rsidRDefault="00000000" w:rsidRPr="00000000" w14:paraId="000003FB">
      <w:pPr>
        <w:pageBreakBefore w:val="0"/>
        <w:widowControl w:val="0"/>
        <w:rPr>
          <w:sz w:val="18"/>
          <w:szCs w:val="18"/>
        </w:rPr>
      </w:pPr>
      <w:r w:rsidDel="00000000" w:rsidR="00000000" w:rsidRPr="00000000">
        <w:rPr>
          <w:rtl w:val="0"/>
        </w:rPr>
      </w:r>
    </w:p>
    <w:p w:rsidR="00000000" w:rsidDel="00000000" w:rsidP="00000000" w:rsidRDefault="00000000" w:rsidRPr="00000000" w14:paraId="000003FC">
      <w:pPr>
        <w:pageBreakBefore w:val="0"/>
        <w:widowControl w:val="0"/>
        <w:rPr>
          <w:sz w:val="18"/>
          <w:szCs w:val="18"/>
        </w:rPr>
      </w:pPr>
      <w:r w:rsidDel="00000000" w:rsidR="00000000" w:rsidRPr="00000000">
        <w:rPr>
          <w:sz w:val="18"/>
          <w:szCs w:val="18"/>
          <w:rtl w:val="0"/>
        </w:rPr>
        <w:t xml:space="preserve"> Each of these cancellations results in a 2-clock NOP instruction.</w:t>
      </w:r>
    </w:p>
    <w:p w:rsidR="00000000" w:rsidDel="00000000" w:rsidP="00000000" w:rsidRDefault="00000000" w:rsidRPr="00000000" w14:paraId="000003FD">
      <w:pPr>
        <w:pageBreakBefore w:val="0"/>
        <w:widowControl w:val="0"/>
        <w:rPr>
          <w:sz w:val="18"/>
          <w:szCs w:val="18"/>
        </w:rPr>
      </w:pPr>
      <w:r w:rsidDel="00000000" w:rsidR="00000000" w:rsidRPr="00000000">
        <w:rPr>
          <w:rtl w:val="0"/>
        </w:rPr>
      </w:r>
    </w:p>
    <w:p w:rsidR="00000000" w:rsidDel="00000000" w:rsidP="00000000" w:rsidRDefault="00000000" w:rsidRPr="00000000" w14:paraId="000003FE">
      <w:pPr>
        <w:pageBreakBefore w:val="0"/>
        <w:widowControl w:val="0"/>
        <w:rPr>
          <w:sz w:val="18"/>
          <w:szCs w:val="18"/>
        </w:rPr>
      </w:pPr>
      <w:r w:rsidDel="00000000" w:rsidR="00000000" w:rsidRPr="00000000">
        <w:rPr>
          <w:sz w:val="18"/>
          <w:szCs w:val="18"/>
          <w:rtl w:val="0"/>
        </w:rPr>
        <w:t xml:space="preserve">SKIP is fully compatible with REP, since SKIP only cancels instructions, allowing REP to maintain accurate </w:t>
      </w:r>
      <w:r w:rsidDel="00000000" w:rsidR="00000000" w:rsidRPr="00000000">
        <w:rPr>
          <w:sz w:val="18"/>
          <w:szCs w:val="18"/>
          <w:rtl w:val="0"/>
        </w:rPr>
        <w:t xml:space="preserve">instr</w:t>
      </w:r>
      <w:r w:rsidDel="00000000" w:rsidR="00000000" w:rsidRPr="00000000">
        <w:rPr>
          <w:sz w:val="18"/>
          <w:szCs w:val="18"/>
          <w:rtl w:val="0"/>
        </w:rPr>
        <w:t xml:space="preserve">uction counts.</w:t>
      </w:r>
    </w:p>
    <w:p w:rsidR="00000000" w:rsidDel="00000000" w:rsidP="00000000" w:rsidRDefault="00000000" w:rsidRPr="00000000" w14:paraId="000003FF">
      <w:pPr>
        <w:pageBreakBefore w:val="0"/>
        <w:widowControl w:val="0"/>
        <w:rPr>
          <w:sz w:val="18"/>
          <w:szCs w:val="18"/>
        </w:rPr>
      </w:pPr>
      <w:r w:rsidDel="00000000" w:rsidR="00000000" w:rsidRPr="00000000">
        <w:rPr>
          <w:rtl w:val="0"/>
        </w:rPr>
      </w:r>
    </w:p>
    <w:p w:rsidR="00000000" w:rsidDel="00000000" w:rsidP="00000000" w:rsidRDefault="00000000" w:rsidRPr="00000000" w14:paraId="00000400">
      <w:pPr>
        <w:pageBreakBefore w:val="0"/>
        <w:widowControl w:val="0"/>
        <w:rPr>
          <w:sz w:val="18"/>
          <w:szCs w:val="18"/>
        </w:rPr>
      </w:pPr>
      <w:r w:rsidDel="00000000" w:rsidR="00000000" w:rsidRPr="00000000">
        <w:rPr>
          <w:sz w:val="18"/>
          <w:szCs w:val="18"/>
          <w:rtl w:val="0"/>
        </w:rPr>
        <w:t xml:space="preserve">SKIPF would only work with REP if all SKIPF patterns resulted in the same instruction counts, which REP would have to be initiated with, as opposed to just </w:t>
      </w:r>
      <w:r w:rsidDel="00000000" w:rsidR="00000000" w:rsidRPr="00000000">
        <w:rPr>
          <w:sz w:val="18"/>
          <w:szCs w:val="18"/>
          <w:rtl w:val="0"/>
        </w:rPr>
        <w:t xml:space="preserve">length-of-code</w:t>
      </w:r>
      <w:r w:rsidDel="00000000" w:rsidR="00000000" w:rsidRPr="00000000">
        <w:rPr>
          <w:sz w:val="18"/>
          <w:szCs w:val="18"/>
          <w:rtl w:val="0"/>
        </w:rPr>
        <w:t xml:space="preserve">.</w:t>
      </w:r>
    </w:p>
    <w:p w:rsidR="00000000" w:rsidDel="00000000" w:rsidP="00000000" w:rsidRDefault="00000000" w:rsidRPr="00000000" w14:paraId="00000401">
      <w:pPr>
        <w:pageBreakBefore w:val="0"/>
        <w:widowControl w:val="0"/>
        <w:rPr>
          <w:sz w:val="18"/>
          <w:szCs w:val="18"/>
        </w:rPr>
      </w:pPr>
      <w:r w:rsidDel="00000000" w:rsidR="00000000" w:rsidRPr="00000000">
        <w:rPr>
          <w:rtl w:val="0"/>
        </w:rPr>
      </w:r>
    </w:p>
    <w:p w:rsidR="00000000" w:rsidDel="00000000" w:rsidP="00000000" w:rsidRDefault="00000000" w:rsidRPr="00000000" w14:paraId="00000402">
      <w:pPr>
        <w:pStyle w:val="Heading3"/>
        <w:pageBreakBefore w:val="0"/>
        <w:widowControl w:val="0"/>
        <w:rPr/>
      </w:pPr>
      <w:bookmarkStart w:colFirst="0" w:colLast="0" w:name="_ffd58zm2hwt8" w:id="26"/>
      <w:bookmarkEnd w:id="26"/>
      <w:r w:rsidDel="00000000" w:rsidR="00000000" w:rsidRPr="00000000">
        <w:rPr>
          <w:rtl w:val="0"/>
        </w:rPr>
        <w:t xml:space="preserve">Special SKIPF Branching Rules</w:t>
      </w:r>
    </w:p>
    <w:p w:rsidR="00000000" w:rsidDel="00000000" w:rsidP="00000000" w:rsidRDefault="00000000" w:rsidRPr="00000000" w14:paraId="00000403">
      <w:pPr>
        <w:pageBreakBefore w:val="0"/>
        <w:widowControl w:val="0"/>
        <w:rPr>
          <w:sz w:val="18"/>
          <w:szCs w:val="18"/>
        </w:rPr>
      </w:pPr>
      <w:r w:rsidDel="00000000" w:rsidR="00000000" w:rsidRPr="00000000">
        <w:rPr>
          <w:rtl w:val="0"/>
        </w:rPr>
      </w:r>
    </w:p>
    <w:p w:rsidR="00000000" w:rsidDel="00000000" w:rsidP="00000000" w:rsidRDefault="00000000" w:rsidRPr="00000000" w14:paraId="00000404">
      <w:pPr>
        <w:pageBreakBefore w:val="0"/>
        <w:widowControl w:val="0"/>
        <w:rPr>
          <w:sz w:val="18"/>
          <w:szCs w:val="18"/>
        </w:rPr>
      </w:pPr>
      <w:r w:rsidDel="00000000" w:rsidR="00000000" w:rsidRPr="00000000">
        <w:rPr>
          <w:sz w:val="18"/>
          <w:szCs w:val="18"/>
          <w:rtl w:val="0"/>
        </w:rPr>
        <w:t xml:space="preserve">Within SKIPF sequences where CALL/CALLPA/CALLPB are used to execute subroutines in which skipping will be suspended until after RET, all CALL/CALLPA/CALLPB immediate (#) branch addresses must be absolute in cases where the instruction after the CALL/CALLPA/CALLPB might be skipped. This is not possible for CALLPA/CALLPB but CALL can use '#\address' syntax to achieve absolute immediate addressing. CALL/CALLPA/CALLPB can all use registers as branch addresses, since they are absolute.</w:t>
      </w:r>
    </w:p>
    <w:p w:rsidR="00000000" w:rsidDel="00000000" w:rsidP="00000000" w:rsidRDefault="00000000" w:rsidRPr="00000000" w14:paraId="00000405">
      <w:pPr>
        <w:pageBreakBefore w:val="0"/>
        <w:widowControl w:val="0"/>
        <w:rPr>
          <w:sz w:val="18"/>
          <w:szCs w:val="18"/>
        </w:rPr>
      </w:pPr>
      <w:r w:rsidDel="00000000" w:rsidR="00000000" w:rsidRPr="00000000">
        <w:rPr>
          <w:rtl w:val="0"/>
        </w:rPr>
      </w:r>
    </w:p>
    <w:p w:rsidR="00000000" w:rsidDel="00000000" w:rsidP="00000000" w:rsidRDefault="00000000" w:rsidRPr="00000000" w14:paraId="00000406">
      <w:pPr>
        <w:pageBreakBefore w:val="0"/>
        <w:widowControl w:val="0"/>
        <w:rPr>
          <w:sz w:val="18"/>
          <w:szCs w:val="18"/>
        </w:rPr>
      </w:pPr>
      <w:r w:rsidDel="00000000" w:rsidR="00000000" w:rsidRPr="00000000">
        <w:rPr>
          <w:sz w:val="18"/>
          <w:szCs w:val="18"/>
          <w:rtl w:val="0"/>
        </w:rPr>
        <w:t xml:space="preserve">For non-CALL\CALLPA\CALLPB branches within SKIPF sequences, SKIPF will work through all immediate-relative branches, which are the default for immediate branches within cog/LUT memory. If an absolute-address branch is being used (#\label, register, or RET, for example), you must not skip the first instruction after the branch. This is not a problem with immediate-relative branches, however, since the variable PC stepping works to advantage, by landing the PC at the first instruction of interest at, or beyond, the branch address.</w:t>
      </w:r>
    </w:p>
    <w:p w:rsidR="00000000" w:rsidDel="00000000" w:rsidP="00000000" w:rsidRDefault="00000000" w:rsidRPr="00000000" w14:paraId="00000407">
      <w:pPr>
        <w:pageBreakBefore w:val="0"/>
        <w:widowControl w:val="0"/>
        <w:rPr>
          <w:sz w:val="18"/>
          <w:szCs w:val="18"/>
        </w:rPr>
      </w:pPr>
      <w:r w:rsidDel="00000000" w:rsidR="00000000" w:rsidRPr="00000000">
        <w:rPr>
          <w:rtl w:val="0"/>
        </w:rPr>
      </w:r>
    </w:p>
    <w:p w:rsidR="00000000" w:rsidDel="00000000" w:rsidP="00000000" w:rsidRDefault="00000000" w:rsidRPr="00000000" w14:paraId="00000408">
      <w:pPr>
        <w:pageBreakBefore w:val="0"/>
        <w:widowControl w:val="0"/>
        <w:rPr>
          <w:sz w:val="18"/>
          <w:szCs w:val="18"/>
        </w:rPr>
      </w:pPr>
      <w:r w:rsidDel="00000000" w:rsidR="00000000" w:rsidRPr="00000000">
        <w:rPr>
          <w:rtl w:val="0"/>
        </w:rPr>
      </w:r>
    </w:p>
    <w:p w:rsidR="00000000" w:rsidDel="00000000" w:rsidP="00000000" w:rsidRDefault="00000000" w:rsidRPr="00000000" w14:paraId="00000409">
      <w:pPr>
        <w:pageBreakBefore w:val="0"/>
        <w:widowControl w:val="0"/>
        <w:rPr>
          <w:sz w:val="18"/>
          <w:szCs w:val="18"/>
        </w:rPr>
      </w:pPr>
      <w:r w:rsidDel="00000000" w:rsidR="00000000" w:rsidRPr="00000000">
        <w:rPr>
          <w:rtl w:val="0"/>
        </w:rPr>
      </w:r>
    </w:p>
    <w:p w:rsidR="00000000" w:rsidDel="00000000" w:rsidP="00000000" w:rsidRDefault="00000000" w:rsidRPr="00000000" w14:paraId="0000040A">
      <w:pPr>
        <w:pStyle w:val="Heading2"/>
        <w:pageBreakBefore w:val="0"/>
        <w:widowControl w:val="0"/>
        <w:rPr/>
      </w:pPr>
      <w:bookmarkStart w:colFirst="0" w:colLast="0" w:name="_n6kli7pxhgww" w:id="27"/>
      <w:bookmarkEnd w:id="27"/>
      <w:r w:rsidDel="00000000" w:rsidR="00000000" w:rsidRPr="00000000">
        <w:rPr>
          <w:rtl w:val="0"/>
        </w:rPr>
        <w:t xml:space="preserve">BYTECODE EXECUTION (XBYTE)</w:t>
      </w:r>
    </w:p>
    <w:p w:rsidR="00000000" w:rsidDel="00000000" w:rsidP="00000000" w:rsidRDefault="00000000" w:rsidRPr="00000000" w14:paraId="0000040B">
      <w:pPr>
        <w:pageBreakBefore w:val="0"/>
        <w:widowControl w:val="0"/>
        <w:rPr/>
      </w:pPr>
      <w:r w:rsidDel="00000000" w:rsidR="00000000" w:rsidRPr="00000000">
        <w:rPr>
          <w:rtl w:val="0"/>
        </w:rPr>
      </w:r>
    </w:p>
    <w:p w:rsidR="00000000" w:rsidDel="00000000" w:rsidP="00000000" w:rsidRDefault="00000000" w:rsidRPr="00000000" w14:paraId="0000040C">
      <w:pPr>
        <w:pageBreakBefore w:val="0"/>
        <w:widowControl w:val="0"/>
        <w:spacing w:line="331.2" w:lineRule="auto"/>
        <w:rPr>
          <w:sz w:val="18"/>
          <w:szCs w:val="18"/>
        </w:rPr>
      </w:pPr>
      <w:r w:rsidDel="00000000" w:rsidR="00000000" w:rsidRPr="00000000">
        <w:rPr>
          <w:sz w:val="18"/>
          <w:szCs w:val="18"/>
          <w:rtl w:val="0"/>
        </w:rPr>
        <w:t xml:space="preserve">Cogs can execute custom bytecodes from hub RAM using XBYTE. XBYTE is like a phantom instruction and it executes on a hardware stack return (RET/_RET_) to $1FF. Such a return does not pop the stack, so that each additional RET/_RET_ causes another bytecode to be fetched and executed. This process has a total overhead of only 6 clocks, excluding the bytecode routine. The bytecode routine could be as short as a single 2-clock instruction with a _RET_ prefix, making the total XBYTE loop take only 8 clocks.</w:t>
      </w:r>
      <w:r w:rsidDel="00000000" w:rsidR="00000000" w:rsidRPr="00000000">
        <w:rPr>
          <w:rtl w:val="0"/>
        </w:rPr>
      </w:r>
    </w:p>
    <w:p w:rsidR="00000000" w:rsidDel="00000000" w:rsidP="00000000" w:rsidRDefault="00000000" w:rsidRPr="00000000" w14:paraId="0000040D">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040E">
      <w:pPr>
        <w:pageBreakBefore w:val="0"/>
        <w:widowControl w:val="0"/>
        <w:spacing w:line="331.2" w:lineRule="auto"/>
        <w:rPr>
          <w:sz w:val="18"/>
          <w:szCs w:val="18"/>
        </w:rPr>
      </w:pPr>
      <w:r w:rsidDel="00000000" w:rsidR="00000000" w:rsidRPr="00000000">
        <w:rPr>
          <w:sz w:val="18"/>
          <w:szCs w:val="18"/>
          <w:rtl w:val="0"/>
        </w:rPr>
        <w:t xml:space="preserve">XBYTE performs the following steps to make a complete bytecode executor:</w:t>
      </w:r>
    </w:p>
    <w:p w:rsidR="00000000" w:rsidDel="00000000" w:rsidP="00000000" w:rsidRDefault="00000000" w:rsidRPr="00000000" w14:paraId="0000040F">
      <w:pPr>
        <w:pageBreakBefore w:val="0"/>
        <w:widowControl w:val="0"/>
        <w:rPr>
          <w:sz w:val="18"/>
          <w:szCs w:val="18"/>
        </w:rPr>
      </w:pPr>
      <w:r w:rsidDel="00000000" w:rsidR="00000000" w:rsidRPr="00000000">
        <w:rPr>
          <w:rtl w:val="0"/>
        </w:rPr>
      </w:r>
    </w:p>
    <w:tbl>
      <w:tblPr>
        <w:tblStyle w:val="Table8"/>
        <w:tblW w:w="10050.0" w:type="dxa"/>
        <w:jc w:val="left"/>
        <w:tblLayout w:type="fixed"/>
        <w:tblLook w:val="0600"/>
      </w:tblPr>
      <w:tblGrid>
        <w:gridCol w:w="765"/>
        <w:gridCol w:w="825"/>
        <w:gridCol w:w="2580"/>
        <w:gridCol w:w="5880"/>
        <w:tblGridChange w:id="0">
          <w:tblGrid>
            <w:gridCol w:w="765"/>
            <w:gridCol w:w="825"/>
            <w:gridCol w:w="2580"/>
            <w:gridCol w:w="588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10">
            <w:pPr>
              <w:pageBreakBefore w:val="0"/>
              <w:widowControl w:val="0"/>
              <w:spacing w:line="288" w:lineRule="auto"/>
              <w:jc w:val="center"/>
              <w:rPr>
                <w:b w:val="1"/>
                <w:sz w:val="18"/>
                <w:szCs w:val="18"/>
                <w:shd w:fill="d9d9d9" w:val="clear"/>
              </w:rPr>
            </w:pPr>
            <w:r w:rsidDel="00000000" w:rsidR="00000000" w:rsidRPr="00000000">
              <w:rPr>
                <w:b w:val="1"/>
                <w:sz w:val="18"/>
                <w:szCs w:val="18"/>
                <w:shd w:fill="d9d9d9" w:val="clear"/>
                <w:rtl w:val="0"/>
              </w:rPr>
              <w:t xml:space="preserve">Clock</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11">
            <w:pPr>
              <w:pageBreakBefore w:val="0"/>
              <w:widowControl w:val="0"/>
              <w:spacing w:line="288" w:lineRule="auto"/>
              <w:jc w:val="center"/>
              <w:rPr>
                <w:b w:val="1"/>
                <w:sz w:val="18"/>
                <w:szCs w:val="18"/>
                <w:shd w:fill="d9d9d9" w:val="clear"/>
              </w:rPr>
            </w:pPr>
            <w:r w:rsidDel="00000000" w:rsidR="00000000" w:rsidRPr="00000000">
              <w:rPr>
                <w:b w:val="1"/>
                <w:sz w:val="18"/>
                <w:szCs w:val="18"/>
                <w:shd w:fill="d9d9d9" w:val="clear"/>
                <w:rtl w:val="0"/>
              </w:rPr>
              <w:t xml:space="preserve">Phase</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12">
            <w:pPr>
              <w:pageBreakBefore w:val="0"/>
              <w:widowControl w:val="0"/>
              <w:spacing w:line="288" w:lineRule="auto"/>
              <w:rPr>
                <w:b w:val="1"/>
                <w:sz w:val="18"/>
                <w:szCs w:val="18"/>
                <w:shd w:fill="d9d9d9" w:val="clear"/>
              </w:rPr>
            </w:pPr>
            <w:r w:rsidDel="00000000" w:rsidR="00000000" w:rsidRPr="00000000">
              <w:rPr>
                <w:b w:val="1"/>
                <w:sz w:val="18"/>
                <w:szCs w:val="18"/>
                <w:shd w:fill="d9d9d9" w:val="clear"/>
                <w:rtl w:val="0"/>
              </w:rPr>
              <w:t xml:space="preserve">XBYTE Activity</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13">
            <w:pPr>
              <w:pageBreakBefore w:val="0"/>
              <w:widowControl w:val="0"/>
              <w:spacing w:line="288" w:lineRule="auto"/>
              <w:rPr>
                <w:b w:val="1"/>
                <w:sz w:val="18"/>
                <w:szCs w:val="18"/>
                <w:shd w:fill="d9d9d9" w:val="clear"/>
              </w:rPr>
            </w:pPr>
            <w:r w:rsidDel="00000000" w:rsidR="00000000" w:rsidRPr="00000000">
              <w:rPr>
                <w:b w:val="1"/>
                <w:sz w:val="18"/>
                <w:szCs w:val="18"/>
                <w:shd w:fill="d9d9d9" w:val="clear"/>
                <w:rtl w:val="0"/>
              </w:rPr>
              <w:t xml:space="preserve">Description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4">
            <w:pPr>
              <w:pageBreakBefore w:val="0"/>
              <w:widowControl w:val="0"/>
              <w:spacing w:line="288" w:lineRule="auto"/>
              <w:jc w:val="center"/>
              <w:rPr>
                <w:sz w:val="18"/>
                <w:szCs w:val="18"/>
              </w:rPr>
            </w:pPr>
            <w:r w:rsidDel="00000000" w:rsidR="00000000" w:rsidRPr="00000000">
              <w:rPr>
                <w:sz w:val="18"/>
                <w:szCs w:val="18"/>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5">
            <w:pPr>
              <w:pageBreakBefore w:val="0"/>
              <w:widowControl w:val="0"/>
              <w:spacing w:line="288" w:lineRule="auto"/>
              <w:jc w:val="center"/>
              <w:rPr>
                <w:sz w:val="18"/>
                <w:szCs w:val="18"/>
              </w:rPr>
            </w:pPr>
            <w:r w:rsidDel="00000000" w:rsidR="00000000" w:rsidRPr="00000000">
              <w:rPr>
                <w:sz w:val="18"/>
                <w:szCs w:val="18"/>
                <w:rtl w:val="0"/>
              </w:rPr>
              <w:t xml:space="preserve">go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6">
            <w:pPr>
              <w:pageBreakBefore w:val="0"/>
              <w:widowControl w:val="0"/>
              <w:spacing w:line="288" w:lineRule="auto"/>
              <w:rPr>
                <w:sz w:val="18"/>
                <w:szCs w:val="18"/>
              </w:rPr>
            </w:pPr>
            <w:r w:rsidDel="00000000" w:rsidR="00000000" w:rsidRPr="00000000">
              <w:rPr>
                <w:sz w:val="18"/>
                <w:szCs w:val="18"/>
                <w:rtl w:val="0"/>
              </w:rPr>
              <w:t xml:space="preserve">RFBYTE bytecode</w:t>
            </w:r>
          </w:p>
          <w:p w:rsidR="00000000" w:rsidDel="00000000" w:rsidP="00000000" w:rsidRDefault="00000000" w:rsidRPr="00000000" w14:paraId="00000417">
            <w:pPr>
              <w:pageBreakBefore w:val="0"/>
              <w:widowControl w:val="0"/>
              <w:spacing w:line="288" w:lineRule="auto"/>
              <w:rPr/>
            </w:pPr>
            <w:r w:rsidDel="00000000" w:rsidR="00000000" w:rsidRPr="00000000">
              <w:rPr>
                <w:rtl w:val="0"/>
              </w:rPr>
              <w:t xml:space="preserve">SKIPF #0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8">
            <w:pPr>
              <w:pageBreakBefore w:val="0"/>
              <w:widowControl w:val="0"/>
              <w:spacing w:line="331.2" w:lineRule="auto"/>
              <w:rPr>
                <w:i w:val="1"/>
                <w:sz w:val="18"/>
                <w:szCs w:val="18"/>
              </w:rPr>
            </w:pPr>
            <w:r w:rsidDel="00000000" w:rsidR="00000000" w:rsidRPr="00000000">
              <w:rPr>
                <w:i w:val="1"/>
                <w:sz w:val="18"/>
                <w:szCs w:val="18"/>
                <w:rtl w:val="0"/>
              </w:rPr>
              <w:t xml:space="preserve">Last clock of the</w:t>
            </w:r>
            <w:r w:rsidDel="00000000" w:rsidR="00000000" w:rsidRPr="00000000">
              <w:rPr>
                <w:i w:val="1"/>
                <w:sz w:val="18"/>
                <w:szCs w:val="18"/>
                <w:rtl w:val="0"/>
              </w:rPr>
              <w:t xml:space="preserve"> RET/_RET_ to $1FF</w:t>
            </w:r>
            <w:r w:rsidDel="00000000" w:rsidR="00000000" w:rsidRPr="00000000">
              <w:rPr>
                <w:rtl w:val="0"/>
              </w:rPr>
            </w:r>
          </w:p>
          <w:p w:rsidR="00000000" w:rsidDel="00000000" w:rsidP="00000000" w:rsidRDefault="00000000" w:rsidRPr="00000000" w14:paraId="00000419">
            <w:pPr>
              <w:pageBreakBefore w:val="0"/>
              <w:widowControl w:val="0"/>
              <w:spacing w:line="331.2" w:lineRule="auto"/>
              <w:rPr>
                <w:b w:val="1"/>
                <w:sz w:val="18"/>
                <w:szCs w:val="18"/>
              </w:rPr>
            </w:pPr>
            <w:r w:rsidDel="00000000" w:rsidR="00000000" w:rsidRPr="00000000">
              <w:rPr>
                <w:b w:val="1"/>
                <w:sz w:val="18"/>
                <w:szCs w:val="18"/>
                <w:rtl w:val="0"/>
              </w:rPr>
              <w:t xml:space="preserve">Fetch bytecode from FIFO (initialized via prior RDFAST).</w:t>
            </w:r>
          </w:p>
          <w:p w:rsidR="00000000" w:rsidDel="00000000" w:rsidP="00000000" w:rsidRDefault="00000000" w:rsidRPr="00000000" w14:paraId="0000041A">
            <w:pPr>
              <w:pageBreakBefore w:val="0"/>
              <w:widowControl w:val="0"/>
              <w:spacing w:line="331.2" w:lineRule="auto"/>
              <w:rPr>
                <w:b w:val="1"/>
                <w:sz w:val="18"/>
                <w:szCs w:val="18"/>
              </w:rPr>
            </w:pPr>
            <w:r w:rsidDel="00000000" w:rsidR="00000000" w:rsidRPr="00000000">
              <w:rPr>
                <w:b w:val="1"/>
                <w:rtl w:val="0"/>
              </w:rPr>
              <w:t xml:space="preserve">Cancel any SKIPF pattern in progress (from prior bytecode).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B">
            <w:pPr>
              <w:pageBreakBefore w:val="0"/>
              <w:widowControl w:val="0"/>
              <w:spacing w:line="288" w:lineRule="auto"/>
              <w:jc w:val="center"/>
              <w:rPr>
                <w:sz w:val="18"/>
                <w:szCs w:val="18"/>
              </w:rPr>
            </w:pPr>
            <w:r w:rsidDel="00000000" w:rsidR="00000000" w:rsidRPr="00000000">
              <w:rPr>
                <w:sz w:val="18"/>
                <w:szCs w:val="18"/>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C">
            <w:pPr>
              <w:pageBreakBefore w:val="0"/>
              <w:widowControl w:val="0"/>
              <w:spacing w:line="288" w:lineRule="auto"/>
              <w:jc w:val="center"/>
              <w:rPr>
                <w:sz w:val="18"/>
                <w:szCs w:val="18"/>
              </w:rPr>
            </w:pPr>
            <w:r w:rsidDel="00000000" w:rsidR="00000000" w:rsidRPr="00000000">
              <w:rPr>
                <w:sz w:val="18"/>
                <w:szCs w:val="18"/>
                <w:rtl w:val="0"/>
              </w:rPr>
              <w:t xml:space="preserve">get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D">
            <w:pPr>
              <w:pageBreakBefore w:val="0"/>
              <w:widowControl w:val="0"/>
              <w:spacing w:line="288" w:lineRule="auto"/>
              <w:rPr/>
            </w:pPr>
            <w:r w:rsidDel="00000000" w:rsidR="00000000" w:rsidRPr="00000000">
              <w:rPr>
                <w:rtl w:val="0"/>
              </w:rPr>
              <w:t xml:space="preserve">MOV PA,bytecode</w:t>
            </w:r>
          </w:p>
          <w:p w:rsidR="00000000" w:rsidDel="00000000" w:rsidP="00000000" w:rsidRDefault="00000000" w:rsidRPr="00000000" w14:paraId="0000041E">
            <w:pPr>
              <w:pageBreakBefore w:val="0"/>
              <w:widowControl w:val="0"/>
              <w:spacing w:line="288" w:lineRule="auto"/>
              <w:rPr>
                <w:sz w:val="18"/>
                <w:szCs w:val="18"/>
              </w:rPr>
            </w:pPr>
            <w:r w:rsidDel="00000000" w:rsidR="00000000" w:rsidRPr="00000000">
              <w:rPr>
                <w:rtl w:val="0"/>
              </w:rPr>
              <w:t xml:space="preserve">RD</w:t>
            </w:r>
            <w:r w:rsidDel="00000000" w:rsidR="00000000" w:rsidRPr="00000000">
              <w:rPr>
                <w:sz w:val="18"/>
                <w:szCs w:val="18"/>
                <w:rtl w:val="0"/>
              </w:rPr>
              <w:t xml:space="preserve">LU</w:t>
            </w:r>
            <w:r w:rsidDel="00000000" w:rsidR="00000000" w:rsidRPr="00000000">
              <w:rPr>
                <w:rtl w:val="0"/>
              </w:rPr>
              <w:t xml:space="preserve">T (per </w:t>
            </w:r>
            <w:r w:rsidDel="00000000" w:rsidR="00000000" w:rsidRPr="00000000">
              <w:rPr>
                <w:sz w:val="18"/>
                <w:szCs w:val="18"/>
                <w:rtl w:val="0"/>
              </w:rPr>
              <w:t xml:space="preserve">bytecode)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F">
            <w:pPr>
              <w:pageBreakBefore w:val="0"/>
              <w:widowControl w:val="0"/>
              <w:spacing w:line="331.2" w:lineRule="auto"/>
              <w:rPr>
                <w:i w:val="1"/>
                <w:sz w:val="18"/>
                <w:szCs w:val="18"/>
              </w:rPr>
            </w:pPr>
            <w:r w:rsidDel="00000000" w:rsidR="00000000" w:rsidRPr="00000000">
              <w:rPr>
                <w:i w:val="1"/>
                <w:sz w:val="18"/>
                <w:szCs w:val="18"/>
                <w:rtl w:val="0"/>
              </w:rPr>
              <w:t xml:space="preserve">1st clock of 1st </w:t>
            </w:r>
            <w:r w:rsidDel="00000000" w:rsidR="00000000" w:rsidRPr="00000000">
              <w:rPr>
                <w:i w:val="1"/>
                <w:rtl w:val="0"/>
              </w:rPr>
              <w:t xml:space="preserve">canceled</w:t>
            </w:r>
            <w:r w:rsidDel="00000000" w:rsidR="00000000" w:rsidRPr="00000000">
              <w:rPr>
                <w:i w:val="1"/>
                <w:sz w:val="18"/>
                <w:szCs w:val="18"/>
                <w:rtl w:val="0"/>
              </w:rPr>
              <w:t xml:space="preserve"> instruction</w:t>
            </w:r>
          </w:p>
          <w:p w:rsidR="00000000" w:rsidDel="00000000" w:rsidP="00000000" w:rsidRDefault="00000000" w:rsidRPr="00000000" w14:paraId="00000420">
            <w:pPr>
              <w:pageBreakBefore w:val="0"/>
              <w:widowControl w:val="0"/>
              <w:spacing w:line="331.2" w:lineRule="auto"/>
              <w:rPr>
                <w:b w:val="1"/>
              </w:rPr>
            </w:pPr>
            <w:r w:rsidDel="00000000" w:rsidR="00000000" w:rsidRPr="00000000">
              <w:rPr>
                <w:b w:val="1"/>
                <w:rtl w:val="0"/>
              </w:rPr>
              <w:t xml:space="preserve">Write bytecode to PA ($1F6).</w:t>
            </w:r>
          </w:p>
          <w:p w:rsidR="00000000" w:rsidDel="00000000" w:rsidP="00000000" w:rsidRDefault="00000000" w:rsidRPr="00000000" w14:paraId="00000421">
            <w:pPr>
              <w:pageBreakBefore w:val="0"/>
              <w:widowControl w:val="0"/>
              <w:spacing w:line="331.2" w:lineRule="auto"/>
              <w:rPr>
                <w:b w:val="1"/>
                <w:sz w:val="18"/>
                <w:szCs w:val="18"/>
              </w:rPr>
            </w:pPr>
            <w:r w:rsidDel="00000000" w:rsidR="00000000" w:rsidRPr="00000000">
              <w:rPr>
                <w:b w:val="1"/>
                <w:sz w:val="18"/>
                <w:szCs w:val="18"/>
                <w:rtl w:val="0"/>
              </w:rPr>
              <w:t xml:space="preserve">Read lookup-t</w:t>
            </w:r>
            <w:r w:rsidDel="00000000" w:rsidR="00000000" w:rsidRPr="00000000">
              <w:rPr>
                <w:b w:val="1"/>
                <w:rtl w:val="0"/>
              </w:rPr>
              <w:t xml:space="preserve">able</w:t>
            </w:r>
            <w:r w:rsidDel="00000000" w:rsidR="00000000" w:rsidRPr="00000000">
              <w:rPr>
                <w:b w:val="1"/>
                <w:sz w:val="18"/>
                <w:szCs w:val="18"/>
                <w:rtl w:val="0"/>
              </w:rPr>
              <w:t xml:space="preserve"> RAM according to bytecode and mode</w:t>
            </w:r>
            <w:r w:rsidDel="00000000" w:rsidR="00000000" w:rsidRPr="00000000">
              <w:rPr>
                <w:b w:val="1"/>
                <w:rtl w:val="0"/>
              </w:rPr>
              <w:t xml:space="preserv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2">
            <w:pPr>
              <w:pageBreakBefore w:val="0"/>
              <w:widowControl w:val="0"/>
              <w:spacing w:line="288" w:lineRule="auto"/>
              <w:jc w:val="center"/>
              <w:rPr>
                <w:sz w:val="18"/>
                <w:szCs w:val="18"/>
              </w:rPr>
            </w:pPr>
            <w:r w:rsidDel="00000000" w:rsidR="00000000" w:rsidRPr="00000000">
              <w:rPr>
                <w:sz w:val="18"/>
                <w:szCs w:val="18"/>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3">
            <w:pPr>
              <w:pageBreakBefore w:val="0"/>
              <w:widowControl w:val="0"/>
              <w:spacing w:line="288" w:lineRule="auto"/>
              <w:jc w:val="center"/>
              <w:rPr>
                <w:sz w:val="18"/>
                <w:szCs w:val="18"/>
              </w:rPr>
            </w:pPr>
            <w:r w:rsidDel="00000000" w:rsidR="00000000" w:rsidRPr="00000000">
              <w:rPr>
                <w:sz w:val="18"/>
                <w:szCs w:val="18"/>
                <w:rtl w:val="0"/>
              </w:rPr>
              <w:t xml:space="preserve">go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4">
            <w:pPr>
              <w:pageBreakBefore w:val="0"/>
              <w:widowControl w:val="0"/>
              <w:spacing w:line="288" w:lineRule="auto"/>
              <w:rPr>
                <w:sz w:val="18"/>
                <w:szCs w:val="18"/>
              </w:rPr>
            </w:pPr>
            <w:r w:rsidDel="00000000" w:rsidR="00000000" w:rsidRPr="00000000">
              <w:rPr>
                <w:rtl w:val="0"/>
              </w:rPr>
              <w:t xml:space="preserve">RD</w:t>
            </w:r>
            <w:r w:rsidDel="00000000" w:rsidR="00000000" w:rsidRPr="00000000">
              <w:rPr>
                <w:rFonts w:ascii="Arial Unicode MS" w:cs="Arial Unicode MS" w:eastAsia="Arial Unicode MS" w:hAnsi="Arial Unicode MS"/>
                <w:sz w:val="18"/>
                <w:szCs w:val="18"/>
                <w:rtl w:val="0"/>
              </w:rPr>
              <w:t xml:space="preserve">LUT (data → 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5">
            <w:pPr>
              <w:pageBreakBefore w:val="0"/>
              <w:widowControl w:val="0"/>
              <w:spacing w:line="331.2" w:lineRule="auto"/>
              <w:rPr>
                <w:i w:val="1"/>
                <w:sz w:val="18"/>
                <w:szCs w:val="18"/>
              </w:rPr>
            </w:pPr>
            <w:r w:rsidDel="00000000" w:rsidR="00000000" w:rsidRPr="00000000">
              <w:rPr>
                <w:i w:val="1"/>
                <w:sz w:val="18"/>
                <w:szCs w:val="18"/>
                <w:rtl w:val="0"/>
              </w:rPr>
              <w:t xml:space="preserve">2nd clock of 1st </w:t>
            </w:r>
            <w:r w:rsidDel="00000000" w:rsidR="00000000" w:rsidRPr="00000000">
              <w:rPr>
                <w:i w:val="1"/>
                <w:rtl w:val="0"/>
              </w:rPr>
              <w:t xml:space="preserve">canceled</w:t>
            </w:r>
            <w:r w:rsidDel="00000000" w:rsidR="00000000" w:rsidRPr="00000000">
              <w:rPr>
                <w:i w:val="1"/>
                <w:sz w:val="18"/>
                <w:szCs w:val="18"/>
                <w:rtl w:val="0"/>
              </w:rPr>
              <w:t xml:space="preserve"> instruction</w:t>
            </w:r>
          </w:p>
          <w:p w:rsidR="00000000" w:rsidDel="00000000" w:rsidP="00000000" w:rsidRDefault="00000000" w:rsidRPr="00000000" w14:paraId="00000426">
            <w:pPr>
              <w:pageBreakBefore w:val="0"/>
              <w:widowControl w:val="0"/>
              <w:spacing w:line="331.2" w:lineRule="auto"/>
              <w:rPr>
                <w:b w:val="1"/>
                <w:sz w:val="18"/>
                <w:szCs w:val="18"/>
              </w:rPr>
            </w:pPr>
            <w:r w:rsidDel="00000000" w:rsidR="00000000" w:rsidRPr="00000000">
              <w:rPr>
                <w:b w:val="1"/>
                <w:sz w:val="18"/>
                <w:szCs w:val="18"/>
                <w:rtl w:val="0"/>
              </w:rPr>
              <w:t xml:space="preserve">Get lookup RAM long into D for EXECF.</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pageBreakBefore w:val="0"/>
              <w:widowControl w:val="0"/>
              <w:spacing w:line="288" w:lineRule="auto"/>
              <w:jc w:val="center"/>
              <w:rPr>
                <w:sz w:val="18"/>
                <w:szCs w:val="18"/>
              </w:rPr>
            </w:pPr>
            <w:r w:rsidDel="00000000" w:rsidR="00000000" w:rsidRPr="00000000">
              <w:rPr>
                <w:sz w:val="18"/>
                <w:szCs w:val="18"/>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8">
            <w:pPr>
              <w:pageBreakBefore w:val="0"/>
              <w:widowControl w:val="0"/>
              <w:spacing w:line="288" w:lineRule="auto"/>
              <w:jc w:val="center"/>
              <w:rPr>
                <w:sz w:val="18"/>
                <w:szCs w:val="18"/>
              </w:rPr>
            </w:pPr>
            <w:r w:rsidDel="00000000" w:rsidR="00000000" w:rsidRPr="00000000">
              <w:rPr>
                <w:sz w:val="18"/>
                <w:szCs w:val="18"/>
                <w:rtl w:val="0"/>
              </w:rPr>
              <w:t xml:space="preserve">get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9">
            <w:pPr>
              <w:pageBreakBefore w:val="0"/>
              <w:widowControl w:val="0"/>
              <w:spacing w:line="288" w:lineRule="auto"/>
              <w:rPr>
                <w:sz w:val="18"/>
                <w:szCs w:val="18"/>
              </w:rPr>
            </w:pPr>
            <w:r w:rsidDel="00000000" w:rsidR="00000000" w:rsidRPr="00000000">
              <w:rPr>
                <w:sz w:val="18"/>
                <w:szCs w:val="18"/>
                <w:rtl w:val="0"/>
              </w:rPr>
              <w:t xml:space="preserve">EXECF D (begin)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A">
            <w:pPr>
              <w:pageBreakBefore w:val="0"/>
              <w:widowControl w:val="0"/>
              <w:spacing w:line="331.2" w:lineRule="auto"/>
              <w:rPr>
                <w:i w:val="1"/>
                <w:sz w:val="18"/>
                <w:szCs w:val="18"/>
              </w:rPr>
            </w:pPr>
            <w:r w:rsidDel="00000000" w:rsidR="00000000" w:rsidRPr="00000000">
              <w:rPr>
                <w:i w:val="1"/>
                <w:sz w:val="18"/>
                <w:szCs w:val="18"/>
                <w:rtl w:val="0"/>
              </w:rPr>
              <w:t xml:space="preserve">1st clock of 2nd </w:t>
            </w:r>
            <w:r w:rsidDel="00000000" w:rsidR="00000000" w:rsidRPr="00000000">
              <w:rPr>
                <w:i w:val="1"/>
                <w:rtl w:val="0"/>
              </w:rPr>
              <w:t xml:space="preserve">canceled</w:t>
            </w:r>
            <w:r w:rsidDel="00000000" w:rsidR="00000000" w:rsidRPr="00000000">
              <w:rPr>
                <w:i w:val="1"/>
                <w:sz w:val="18"/>
                <w:szCs w:val="18"/>
                <w:rtl w:val="0"/>
              </w:rPr>
              <w:t xml:space="preserve"> instruction</w:t>
            </w:r>
          </w:p>
          <w:p w:rsidR="00000000" w:rsidDel="00000000" w:rsidP="00000000" w:rsidRDefault="00000000" w:rsidRPr="00000000" w14:paraId="0000042B">
            <w:pPr>
              <w:pageBreakBefore w:val="0"/>
              <w:widowControl w:val="0"/>
              <w:spacing w:line="331.2" w:lineRule="auto"/>
              <w:rPr>
                <w:b w:val="1"/>
                <w:sz w:val="18"/>
                <w:szCs w:val="18"/>
              </w:rPr>
            </w:pPr>
            <w:r w:rsidDel="00000000" w:rsidR="00000000" w:rsidRPr="00000000">
              <w:rPr>
                <w:b w:val="1"/>
                <w:sz w:val="18"/>
                <w:szCs w:val="18"/>
                <w:rtl w:val="0"/>
              </w:rPr>
              <w:t xml:space="preserve">Execute EXECF.</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C">
            <w:pPr>
              <w:pageBreakBefore w:val="0"/>
              <w:widowControl w:val="0"/>
              <w:spacing w:line="288" w:lineRule="auto"/>
              <w:jc w:val="center"/>
              <w:rPr>
                <w:sz w:val="18"/>
                <w:szCs w:val="18"/>
              </w:rPr>
            </w:pPr>
            <w:r w:rsidDel="00000000" w:rsidR="00000000" w:rsidRPr="00000000">
              <w:rPr>
                <w:sz w:val="18"/>
                <w:szCs w:val="18"/>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D">
            <w:pPr>
              <w:pageBreakBefore w:val="0"/>
              <w:widowControl w:val="0"/>
              <w:spacing w:line="288" w:lineRule="auto"/>
              <w:jc w:val="center"/>
              <w:rPr>
                <w:sz w:val="18"/>
                <w:szCs w:val="18"/>
              </w:rPr>
            </w:pPr>
            <w:r w:rsidDel="00000000" w:rsidR="00000000" w:rsidRPr="00000000">
              <w:rPr>
                <w:sz w:val="18"/>
                <w:szCs w:val="18"/>
                <w:rtl w:val="0"/>
              </w:rPr>
              <w:t xml:space="preserve">go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E">
            <w:pPr>
              <w:pageBreakBefore w:val="0"/>
              <w:widowControl w:val="0"/>
              <w:spacing w:line="288" w:lineRule="auto"/>
              <w:rPr>
                <w:sz w:val="18"/>
                <w:szCs w:val="18"/>
              </w:rPr>
            </w:pPr>
            <w:r w:rsidDel="00000000" w:rsidR="00000000" w:rsidRPr="00000000">
              <w:rPr>
                <w:rtl w:val="0"/>
              </w:rPr>
              <w:t xml:space="preserve">MOV PB,(</w:t>
            </w:r>
            <w:r w:rsidDel="00000000" w:rsidR="00000000" w:rsidRPr="00000000">
              <w:rPr>
                <w:sz w:val="18"/>
                <w:szCs w:val="18"/>
                <w:rtl w:val="0"/>
              </w:rPr>
              <w:t xml:space="preserve">GETPTR)</w:t>
            </w:r>
          </w:p>
          <w:p w:rsidR="00000000" w:rsidDel="00000000" w:rsidP="00000000" w:rsidRDefault="00000000" w:rsidRPr="00000000" w14:paraId="0000042F">
            <w:pPr>
              <w:pageBreakBefore w:val="0"/>
              <w:widowControl w:val="0"/>
              <w:spacing w:line="288" w:lineRule="auto"/>
              <w:rPr/>
            </w:pPr>
            <w:r w:rsidDel="00000000" w:rsidR="00000000" w:rsidRPr="00000000">
              <w:rPr>
                <w:rtl w:val="0"/>
              </w:rPr>
              <w:t xml:space="preserve">MODCZ bit1,bit0 </w:t>
            </w:r>
            <w:r w:rsidDel="00000000" w:rsidR="00000000" w:rsidRPr="00000000">
              <w:rPr>
                <w:rtl w:val="0"/>
              </w:rPr>
              <w:t xml:space="preserve">{WCZ}</w:t>
            </w:r>
            <w:r w:rsidDel="00000000" w:rsidR="00000000" w:rsidRPr="00000000">
              <w:rPr>
                <w:rtl w:val="0"/>
              </w:rPr>
            </w:r>
          </w:p>
          <w:p w:rsidR="00000000" w:rsidDel="00000000" w:rsidP="00000000" w:rsidRDefault="00000000" w:rsidRPr="00000000" w14:paraId="00000430">
            <w:pPr>
              <w:pageBreakBefore w:val="0"/>
              <w:widowControl w:val="0"/>
              <w:spacing w:line="288" w:lineRule="auto"/>
              <w:rPr/>
            </w:pPr>
            <w:r w:rsidDel="00000000" w:rsidR="00000000" w:rsidRPr="00000000">
              <w:rPr>
                <w:rtl w:val="0"/>
              </w:rPr>
              <w:t xml:space="preserve">EXECF D (branch)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1">
            <w:pPr>
              <w:pageBreakBefore w:val="0"/>
              <w:widowControl w:val="0"/>
              <w:spacing w:line="331.2" w:lineRule="auto"/>
              <w:rPr>
                <w:i w:val="1"/>
                <w:sz w:val="18"/>
                <w:szCs w:val="18"/>
              </w:rPr>
            </w:pPr>
            <w:r w:rsidDel="00000000" w:rsidR="00000000" w:rsidRPr="00000000">
              <w:rPr>
                <w:i w:val="1"/>
                <w:sz w:val="18"/>
                <w:szCs w:val="18"/>
                <w:rtl w:val="0"/>
              </w:rPr>
              <w:t xml:space="preserve">2nd clock of 2nd </w:t>
            </w:r>
            <w:r w:rsidDel="00000000" w:rsidR="00000000" w:rsidRPr="00000000">
              <w:rPr>
                <w:i w:val="1"/>
                <w:rtl w:val="0"/>
              </w:rPr>
              <w:t xml:space="preserve">canceled</w:t>
            </w:r>
            <w:r w:rsidDel="00000000" w:rsidR="00000000" w:rsidRPr="00000000">
              <w:rPr>
                <w:i w:val="1"/>
                <w:sz w:val="18"/>
                <w:szCs w:val="18"/>
                <w:rtl w:val="0"/>
              </w:rPr>
              <w:t xml:space="preserve"> instruction</w:t>
            </w:r>
          </w:p>
          <w:p w:rsidR="00000000" w:rsidDel="00000000" w:rsidP="00000000" w:rsidRDefault="00000000" w:rsidRPr="00000000" w14:paraId="00000432">
            <w:pPr>
              <w:pageBreakBefore w:val="0"/>
              <w:widowControl w:val="0"/>
              <w:spacing w:line="331.2" w:lineRule="auto"/>
              <w:rPr>
                <w:b w:val="1"/>
              </w:rPr>
            </w:pPr>
            <w:r w:rsidDel="00000000" w:rsidR="00000000" w:rsidRPr="00000000">
              <w:rPr>
                <w:b w:val="1"/>
                <w:rtl w:val="0"/>
              </w:rPr>
              <w:t xml:space="preserve">W</w:t>
            </w:r>
            <w:r w:rsidDel="00000000" w:rsidR="00000000" w:rsidRPr="00000000">
              <w:rPr>
                <w:b w:val="1"/>
                <w:sz w:val="18"/>
                <w:szCs w:val="18"/>
                <w:rtl w:val="0"/>
              </w:rPr>
              <w:t xml:space="preserve">rite FIFO pointer to PB ($1F7)</w:t>
            </w:r>
            <w:r w:rsidDel="00000000" w:rsidR="00000000" w:rsidRPr="00000000">
              <w:rPr>
                <w:b w:val="1"/>
                <w:rtl w:val="0"/>
              </w:rPr>
              <w:t xml:space="preserve">.</w:t>
            </w:r>
          </w:p>
          <w:p w:rsidR="00000000" w:rsidDel="00000000" w:rsidP="00000000" w:rsidRDefault="00000000" w:rsidRPr="00000000" w14:paraId="00000433">
            <w:pPr>
              <w:pageBreakBefore w:val="0"/>
              <w:widowControl w:val="0"/>
              <w:spacing w:line="331.2" w:lineRule="auto"/>
              <w:rPr>
                <w:b w:val="1"/>
                <w:sz w:val="18"/>
                <w:szCs w:val="18"/>
              </w:rPr>
            </w:pPr>
            <w:r w:rsidDel="00000000" w:rsidR="00000000" w:rsidRPr="00000000">
              <w:rPr>
                <w:b w:val="1"/>
                <w:rtl w:val="0"/>
              </w:rPr>
              <w:t xml:space="preserve">W</w:t>
            </w:r>
            <w:r w:rsidDel="00000000" w:rsidR="00000000" w:rsidRPr="00000000">
              <w:rPr>
                <w:b w:val="1"/>
                <w:sz w:val="18"/>
                <w:szCs w:val="18"/>
                <w:rtl w:val="0"/>
              </w:rPr>
              <w:t xml:space="preserve">rite C</w:t>
            </w:r>
            <w:r w:rsidDel="00000000" w:rsidR="00000000" w:rsidRPr="00000000">
              <w:rPr>
                <w:b w:val="1"/>
                <w:rtl w:val="0"/>
              </w:rPr>
              <w:t xml:space="preserve">,</w:t>
            </w:r>
            <w:r w:rsidDel="00000000" w:rsidR="00000000" w:rsidRPr="00000000">
              <w:rPr>
                <w:b w:val="1"/>
                <w:sz w:val="18"/>
                <w:szCs w:val="18"/>
                <w:rtl w:val="0"/>
              </w:rPr>
              <w:t xml:space="preserve">Z</w:t>
            </w:r>
            <w:r w:rsidDel="00000000" w:rsidR="00000000" w:rsidRPr="00000000">
              <w:rPr>
                <w:b w:val="1"/>
                <w:rtl w:val="0"/>
              </w:rPr>
              <w:t xml:space="preserve"> with bit1,bit0 of RDLUT address,</w:t>
            </w:r>
            <w:r w:rsidDel="00000000" w:rsidR="00000000" w:rsidRPr="00000000">
              <w:rPr>
                <w:b w:val="1"/>
                <w:sz w:val="18"/>
                <w:szCs w:val="18"/>
                <w:rtl w:val="0"/>
              </w:rPr>
              <w:t xml:space="preserve"> if enabled.</w:t>
            </w:r>
          </w:p>
          <w:p w:rsidR="00000000" w:rsidDel="00000000" w:rsidP="00000000" w:rsidRDefault="00000000" w:rsidRPr="00000000" w14:paraId="00000434">
            <w:pPr>
              <w:pageBreakBefore w:val="0"/>
              <w:widowControl w:val="0"/>
              <w:spacing w:line="331.2" w:lineRule="auto"/>
              <w:rPr>
                <w:b w:val="1"/>
              </w:rPr>
            </w:pPr>
            <w:r w:rsidDel="00000000" w:rsidR="00000000" w:rsidRPr="00000000">
              <w:rPr>
                <w:b w:val="1"/>
                <w:rtl w:val="0"/>
              </w:rPr>
              <w:t xml:space="preserve">Do EXECF branch.</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5">
            <w:pPr>
              <w:pageBreakBefore w:val="0"/>
              <w:widowControl w:val="0"/>
              <w:spacing w:line="288" w:lineRule="auto"/>
              <w:jc w:val="center"/>
              <w:rPr>
                <w:sz w:val="18"/>
                <w:szCs w:val="18"/>
              </w:rPr>
            </w:pPr>
            <w:r w:rsidDel="00000000" w:rsidR="00000000" w:rsidRPr="00000000">
              <w:rPr>
                <w:sz w:val="18"/>
                <w:szCs w:val="18"/>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6">
            <w:pPr>
              <w:pageBreakBefore w:val="0"/>
              <w:widowControl w:val="0"/>
              <w:spacing w:line="288" w:lineRule="auto"/>
              <w:jc w:val="center"/>
              <w:rPr>
                <w:sz w:val="18"/>
                <w:szCs w:val="18"/>
              </w:rPr>
            </w:pPr>
            <w:r w:rsidDel="00000000" w:rsidR="00000000" w:rsidRPr="00000000">
              <w:rPr>
                <w:sz w:val="18"/>
                <w:szCs w:val="18"/>
                <w:rtl w:val="0"/>
              </w:rPr>
              <w:t xml:space="preserve">get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7">
            <w:pPr>
              <w:pageBreakBefore w:val="0"/>
              <w:widowControl w:val="0"/>
              <w:spacing w:line="288" w:lineRule="auto"/>
              <w:rPr>
                <w:sz w:val="18"/>
                <w:szCs w:val="18"/>
              </w:rPr>
            </w:pPr>
            <w:r w:rsidDel="00000000" w:rsidR="00000000" w:rsidRPr="00000000">
              <w:rPr>
                <w:sz w:val="18"/>
                <w:szCs w:val="18"/>
                <w:rtl w:val="0"/>
              </w:rPr>
              <w:t xml:space="preserve">flush pipeline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8">
            <w:pPr>
              <w:pageBreakBefore w:val="0"/>
              <w:widowControl w:val="0"/>
              <w:spacing w:line="331.2" w:lineRule="auto"/>
              <w:rPr>
                <w:i w:val="1"/>
                <w:sz w:val="18"/>
                <w:szCs w:val="18"/>
              </w:rPr>
            </w:pPr>
            <w:r w:rsidDel="00000000" w:rsidR="00000000" w:rsidRPr="00000000">
              <w:rPr>
                <w:i w:val="1"/>
                <w:sz w:val="18"/>
                <w:szCs w:val="18"/>
                <w:rtl w:val="0"/>
              </w:rPr>
              <w:t xml:space="preserve">1st clock of 3rd </w:t>
            </w:r>
            <w:r w:rsidDel="00000000" w:rsidR="00000000" w:rsidRPr="00000000">
              <w:rPr>
                <w:i w:val="1"/>
                <w:rtl w:val="0"/>
              </w:rPr>
              <w:t xml:space="preserve">canceled</w:t>
            </w:r>
            <w:r w:rsidDel="00000000" w:rsidR="00000000" w:rsidRPr="00000000">
              <w:rPr>
                <w:i w:val="1"/>
                <w:sz w:val="18"/>
                <w:szCs w:val="18"/>
                <w:rtl w:val="0"/>
              </w:rPr>
              <w:t xml:space="preserve"> instruction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9">
            <w:pPr>
              <w:pageBreakBefore w:val="0"/>
              <w:widowControl w:val="0"/>
              <w:spacing w:line="288" w:lineRule="auto"/>
              <w:jc w:val="center"/>
              <w:rPr>
                <w:sz w:val="18"/>
                <w:szCs w:val="18"/>
              </w:rPr>
            </w:pPr>
            <w:r w:rsidDel="00000000" w:rsidR="00000000" w:rsidRPr="00000000">
              <w:rPr>
                <w:sz w:val="18"/>
                <w:szCs w:val="18"/>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A">
            <w:pPr>
              <w:pageBreakBefore w:val="0"/>
              <w:widowControl w:val="0"/>
              <w:spacing w:line="288" w:lineRule="auto"/>
              <w:jc w:val="center"/>
              <w:rPr>
                <w:sz w:val="18"/>
                <w:szCs w:val="18"/>
              </w:rPr>
            </w:pPr>
            <w:r w:rsidDel="00000000" w:rsidR="00000000" w:rsidRPr="00000000">
              <w:rPr>
                <w:sz w:val="18"/>
                <w:szCs w:val="18"/>
                <w:rtl w:val="0"/>
              </w:rPr>
              <w:t xml:space="preserve">go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B">
            <w:pPr>
              <w:pageBreakBefore w:val="0"/>
              <w:widowControl w:val="0"/>
              <w:spacing w:line="288" w:lineRule="auto"/>
              <w:rPr>
                <w:sz w:val="18"/>
                <w:szCs w:val="18"/>
              </w:rPr>
            </w:pPr>
            <w:r w:rsidDel="00000000" w:rsidR="00000000" w:rsidRPr="00000000">
              <w:rPr>
                <w:sz w:val="18"/>
                <w:szCs w:val="18"/>
                <w:rtl w:val="0"/>
              </w:rPr>
              <w:t xml:space="preserve">reload pipeline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C">
            <w:pPr>
              <w:pageBreakBefore w:val="0"/>
              <w:widowControl w:val="0"/>
              <w:spacing w:line="331.2" w:lineRule="auto"/>
              <w:rPr>
                <w:i w:val="1"/>
                <w:sz w:val="18"/>
                <w:szCs w:val="18"/>
              </w:rPr>
            </w:pPr>
            <w:r w:rsidDel="00000000" w:rsidR="00000000" w:rsidRPr="00000000">
              <w:rPr>
                <w:i w:val="1"/>
                <w:sz w:val="18"/>
                <w:szCs w:val="18"/>
                <w:rtl w:val="0"/>
              </w:rPr>
              <w:t xml:space="preserve">2nd clock of 3rd </w:t>
            </w:r>
            <w:r w:rsidDel="00000000" w:rsidR="00000000" w:rsidRPr="00000000">
              <w:rPr>
                <w:i w:val="1"/>
                <w:rtl w:val="0"/>
              </w:rPr>
              <w:t xml:space="preserve">canceled</w:t>
            </w:r>
            <w:r w:rsidDel="00000000" w:rsidR="00000000" w:rsidRPr="00000000">
              <w:rPr>
                <w:i w:val="1"/>
                <w:sz w:val="18"/>
                <w:szCs w:val="18"/>
                <w:rtl w:val="0"/>
              </w:rPr>
              <w:t xml:space="preserve"> instruction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D">
            <w:pPr>
              <w:pageBreakBefore w:val="0"/>
              <w:widowControl w:val="0"/>
              <w:spacing w:line="288" w:lineRule="auto"/>
              <w:jc w:val="center"/>
              <w:rPr>
                <w:sz w:val="18"/>
                <w:szCs w:val="18"/>
              </w:rPr>
            </w:pPr>
            <w:r w:rsidDel="00000000" w:rsidR="00000000" w:rsidRPr="00000000">
              <w:rPr>
                <w:sz w:val="18"/>
                <w:szCs w:val="18"/>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E">
            <w:pPr>
              <w:pageBreakBefore w:val="0"/>
              <w:widowControl w:val="0"/>
              <w:spacing w:line="288" w:lineRule="auto"/>
              <w:jc w:val="center"/>
              <w:rPr>
                <w:sz w:val="18"/>
                <w:szCs w:val="18"/>
              </w:rPr>
            </w:pPr>
            <w:r w:rsidDel="00000000" w:rsidR="00000000" w:rsidRPr="00000000">
              <w:rPr>
                <w:sz w:val="18"/>
                <w:szCs w:val="18"/>
                <w:rtl w:val="0"/>
              </w:rPr>
              <w:t xml:space="preserve">get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F">
            <w:pPr>
              <w:pageBreakBefore w:val="0"/>
              <w:widowControl w:val="0"/>
              <w:spacing w:line="288" w:lineRule="auto"/>
              <w:rPr>
                <w:sz w:val="18"/>
                <w:szCs w:val="18"/>
              </w:rPr>
            </w:pPr>
            <w:r w:rsidDel="00000000" w:rsidR="00000000" w:rsidRPr="00000000">
              <w:rPr>
                <w:sz w:val="18"/>
                <w:szCs w:val="18"/>
                <w:rtl w:val="0"/>
              </w:rPr>
              <w:t xml:space="preserve">&lt;none&gt;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0">
            <w:pPr>
              <w:pageBreakBefore w:val="0"/>
              <w:widowControl w:val="0"/>
              <w:spacing w:line="331.2" w:lineRule="auto"/>
              <w:rPr>
                <w:i w:val="1"/>
              </w:rPr>
            </w:pPr>
            <w:r w:rsidDel="00000000" w:rsidR="00000000" w:rsidRPr="00000000">
              <w:rPr>
                <w:i w:val="1"/>
                <w:sz w:val="18"/>
                <w:szCs w:val="18"/>
                <w:rtl w:val="0"/>
              </w:rPr>
              <w:t xml:space="preserve">1st clock of 1st instruction of bytecode routine</w:t>
            </w:r>
            <w:r w:rsidDel="00000000" w:rsidR="00000000" w:rsidRPr="00000000">
              <w:rPr>
                <w:rtl w:val="0"/>
              </w:rPr>
            </w:r>
          </w:p>
          <w:p w:rsidR="00000000" w:rsidDel="00000000" w:rsidP="00000000" w:rsidRDefault="00000000" w:rsidRPr="00000000" w14:paraId="00000441">
            <w:pPr>
              <w:pageBreakBefore w:val="0"/>
              <w:widowControl w:val="0"/>
              <w:spacing w:line="331.2" w:lineRule="auto"/>
              <w:rPr>
                <w:b w:val="1"/>
                <w:sz w:val="18"/>
                <w:szCs w:val="18"/>
              </w:rPr>
            </w:pPr>
            <w:r w:rsidDel="00000000" w:rsidR="00000000" w:rsidRPr="00000000">
              <w:rPr>
                <w:b w:val="1"/>
                <w:rtl w:val="0"/>
              </w:rPr>
              <w:t xml:space="preserve">L</w:t>
            </w:r>
            <w:r w:rsidDel="00000000" w:rsidR="00000000" w:rsidRPr="00000000">
              <w:rPr>
                <w:b w:val="1"/>
                <w:sz w:val="18"/>
                <w:szCs w:val="18"/>
                <w:rtl w:val="0"/>
              </w:rPr>
              <w:t xml:space="preserve">oop to clock 1 if _RET_ or RET</w:t>
            </w:r>
          </w:p>
        </w:tc>
      </w:tr>
    </w:tbl>
    <w:p w:rsidR="00000000" w:rsidDel="00000000" w:rsidP="00000000" w:rsidRDefault="00000000" w:rsidRPr="00000000" w14:paraId="00000442">
      <w:pPr>
        <w:pageBreakBefore w:val="0"/>
        <w:widowControl w:val="0"/>
        <w:rPr>
          <w:sz w:val="28"/>
          <w:szCs w:val="28"/>
        </w:rPr>
      </w:pPr>
      <w:r w:rsidDel="00000000" w:rsidR="00000000" w:rsidRPr="00000000">
        <w:rPr>
          <w:rtl w:val="0"/>
        </w:rPr>
      </w:r>
    </w:p>
    <w:p w:rsidR="00000000" w:rsidDel="00000000" w:rsidP="00000000" w:rsidRDefault="00000000" w:rsidRPr="00000000" w14:paraId="00000443">
      <w:pPr>
        <w:pageBreakBefore w:val="0"/>
        <w:widowControl w:val="0"/>
        <w:spacing w:line="331.2" w:lineRule="auto"/>
        <w:rPr/>
      </w:pPr>
      <w:r w:rsidDel="00000000" w:rsidR="00000000" w:rsidRPr="00000000">
        <w:rPr>
          <w:sz w:val="18"/>
          <w:szCs w:val="18"/>
          <w:rtl w:val="0"/>
        </w:rPr>
        <w:t xml:space="preserve">The bytecode translation table in LUT memory must consist of long data which EXECF would use, wh</w:t>
      </w:r>
      <w:r w:rsidDel="00000000" w:rsidR="00000000" w:rsidRPr="00000000">
        <w:rPr>
          <w:rtl w:val="0"/>
        </w:rPr>
        <w:t xml:space="preserve">ere the 10 LSBs are an address to jump to in cog/LUT RAM and the 22 MSBs are a SKIPF pattern to be applied.</w:t>
      </w:r>
    </w:p>
    <w:p w:rsidR="00000000" w:rsidDel="00000000" w:rsidP="00000000" w:rsidRDefault="00000000" w:rsidRPr="00000000" w14:paraId="00000444">
      <w:pPr>
        <w:pageBreakBefore w:val="0"/>
        <w:widowControl w:val="0"/>
        <w:spacing w:line="331.2" w:lineRule="auto"/>
        <w:rPr/>
      </w:pPr>
      <w:r w:rsidDel="00000000" w:rsidR="00000000" w:rsidRPr="00000000">
        <w:rPr>
          <w:rtl w:val="0"/>
        </w:rPr>
      </w:r>
    </w:p>
    <w:p w:rsidR="00000000" w:rsidDel="00000000" w:rsidP="00000000" w:rsidRDefault="00000000" w:rsidRPr="00000000" w14:paraId="00000445">
      <w:pPr>
        <w:pageBreakBefore w:val="0"/>
        <w:widowControl w:val="0"/>
        <w:rPr>
          <w:sz w:val="18"/>
          <w:szCs w:val="18"/>
        </w:rPr>
      </w:pPr>
      <w:r w:rsidDel="00000000" w:rsidR="00000000" w:rsidRPr="00000000">
        <w:rPr>
          <w:sz w:val="18"/>
          <w:szCs w:val="18"/>
          <w:rtl w:val="0"/>
        </w:rPr>
        <w:t xml:space="preserve">Starting XBYTE and establishing its operating mode is done all at once by a  '_RET_ SETQ {#}D' instruction, with the top of the hardware stack holding $1FF.</w:t>
      </w:r>
    </w:p>
    <w:p w:rsidR="00000000" w:rsidDel="00000000" w:rsidP="00000000" w:rsidRDefault="00000000" w:rsidRPr="00000000" w14:paraId="00000446">
      <w:pPr>
        <w:pageBreakBefore w:val="0"/>
        <w:widowControl w:val="0"/>
        <w:rPr>
          <w:sz w:val="18"/>
          <w:szCs w:val="18"/>
        </w:rPr>
      </w:pPr>
      <w:r w:rsidDel="00000000" w:rsidR="00000000" w:rsidRPr="00000000">
        <w:rPr>
          <w:rtl w:val="0"/>
        </w:rPr>
      </w:r>
    </w:p>
    <w:p w:rsidR="00000000" w:rsidDel="00000000" w:rsidP="00000000" w:rsidRDefault="00000000" w:rsidRPr="00000000" w14:paraId="00000447">
      <w:pPr>
        <w:pageBreakBefore w:val="0"/>
        <w:widowControl w:val="0"/>
        <w:rPr>
          <w:sz w:val="18"/>
          <w:szCs w:val="18"/>
        </w:rPr>
      </w:pPr>
      <w:r w:rsidDel="00000000" w:rsidR="00000000" w:rsidRPr="00000000">
        <w:rPr>
          <w:sz w:val="18"/>
          <w:szCs w:val="18"/>
          <w:rtl w:val="0"/>
        </w:rPr>
        <w:t xml:space="preserve">Additional '_RET_ SETQ {#}D' instructions can be executed to alter the XBYTE mode for subsequent bytecodes.</w:t>
      </w:r>
    </w:p>
    <w:p w:rsidR="00000000" w:rsidDel="00000000" w:rsidP="00000000" w:rsidRDefault="00000000" w:rsidRPr="00000000" w14:paraId="00000448">
      <w:pPr>
        <w:pageBreakBefore w:val="0"/>
        <w:widowControl w:val="0"/>
        <w:rPr>
          <w:sz w:val="18"/>
          <w:szCs w:val="18"/>
        </w:rPr>
      </w:pPr>
      <w:r w:rsidDel="00000000" w:rsidR="00000000" w:rsidRPr="00000000">
        <w:rPr>
          <w:rtl w:val="0"/>
        </w:rPr>
      </w:r>
    </w:p>
    <w:p w:rsidR="00000000" w:rsidDel="00000000" w:rsidP="00000000" w:rsidRDefault="00000000" w:rsidRPr="00000000" w14:paraId="00000449">
      <w:pPr>
        <w:pageBreakBefore w:val="0"/>
        <w:widowControl w:val="0"/>
        <w:rPr>
          <w:sz w:val="18"/>
          <w:szCs w:val="18"/>
        </w:rPr>
      </w:pPr>
      <w:r w:rsidDel="00000000" w:rsidR="00000000" w:rsidRPr="00000000">
        <w:rPr>
          <w:sz w:val="18"/>
          <w:szCs w:val="18"/>
          <w:rtl w:val="0"/>
        </w:rPr>
        <w:t xml:space="preserve">To alter the XBYTE mode for the next bytecode, only, a '_RET_ SETQ2 {#}D' instruction can be executed. This is useful for engaging singular bytecodes from alternate sets, without having to restore the original XBYTE </w:t>
      </w:r>
      <w:r w:rsidDel="00000000" w:rsidR="00000000" w:rsidRPr="00000000">
        <w:rPr>
          <w:rtl w:val="0"/>
        </w:rPr>
        <w:t xml:space="preserve">mode afterwards</w:t>
        <w:tab/>
        <w:tab/>
      </w:r>
      <w:r w:rsidDel="00000000" w:rsidR="00000000" w:rsidRPr="00000000">
        <w:rPr>
          <w:sz w:val="18"/>
          <w:szCs w:val="18"/>
          <w:rtl w:val="0"/>
        </w:rPr>
        <w:t xml:space="preserve">.</w:t>
      </w:r>
    </w:p>
    <w:p w:rsidR="00000000" w:rsidDel="00000000" w:rsidP="00000000" w:rsidRDefault="00000000" w:rsidRPr="00000000" w14:paraId="0000044A">
      <w:pPr>
        <w:pageBreakBefore w:val="0"/>
        <w:widowControl w:val="0"/>
        <w:rPr>
          <w:sz w:val="18"/>
          <w:szCs w:val="18"/>
        </w:rPr>
      </w:pPr>
      <w:r w:rsidDel="00000000" w:rsidR="00000000" w:rsidRPr="00000000">
        <w:rPr>
          <w:rtl w:val="0"/>
        </w:rPr>
      </w:r>
    </w:p>
    <w:p w:rsidR="00000000" w:rsidDel="00000000" w:rsidP="00000000" w:rsidRDefault="00000000" w:rsidRPr="00000000" w14:paraId="0000044B">
      <w:pPr>
        <w:pageBreakBefore w:val="0"/>
        <w:widowControl w:val="0"/>
        <w:rPr>
          <w:sz w:val="18"/>
          <w:szCs w:val="18"/>
        </w:rPr>
      </w:pPr>
      <w:r w:rsidDel="00000000" w:rsidR="00000000" w:rsidRPr="00000000">
        <w:rPr>
          <w:rtl w:val="0"/>
        </w:rPr>
      </w:r>
    </w:p>
    <w:tbl>
      <w:tblPr>
        <w:tblStyle w:val="Table9"/>
        <w:tblW w:w="9930.0" w:type="dxa"/>
        <w:jc w:val="left"/>
        <w:tblLayout w:type="fixed"/>
        <w:tblLook w:val="0600"/>
      </w:tblPr>
      <w:tblGrid>
        <w:gridCol w:w="660"/>
        <w:gridCol w:w="1515"/>
        <w:gridCol w:w="1380"/>
        <w:gridCol w:w="4905"/>
        <w:gridCol w:w="1470"/>
        <w:tblGridChange w:id="0">
          <w:tblGrid>
            <w:gridCol w:w="660"/>
            <w:gridCol w:w="1515"/>
            <w:gridCol w:w="1380"/>
            <w:gridCol w:w="4905"/>
            <w:gridCol w:w="14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4C">
            <w:pPr>
              <w:pageBreakBefore w:val="0"/>
              <w:widowControl w:val="0"/>
              <w:spacing w:line="288" w:lineRule="auto"/>
              <w:jc w:val="center"/>
              <w:rPr>
                <w:b w:val="1"/>
                <w:sz w:val="18"/>
                <w:szCs w:val="18"/>
                <w:shd w:fill="d9d9d9" w:val="clear"/>
              </w:rPr>
            </w:pPr>
            <w:r w:rsidDel="00000000" w:rsidR="00000000" w:rsidRPr="00000000">
              <w:rPr>
                <w:b w:val="1"/>
                <w:sz w:val="18"/>
                <w:szCs w:val="18"/>
                <w:shd w:fill="d9d9d9" w:val="clear"/>
                <w:rtl w:val="0"/>
              </w:rPr>
              <w:t xml:space="preserve">Bits</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4D">
            <w:pPr>
              <w:pageBreakBefore w:val="0"/>
              <w:widowControl w:val="0"/>
              <w:spacing w:line="288" w:lineRule="auto"/>
              <w:jc w:val="center"/>
              <w:rPr>
                <w:b w:val="1"/>
                <w:sz w:val="18"/>
                <w:szCs w:val="18"/>
                <w:shd w:fill="d9d9d9" w:val="clear"/>
              </w:rPr>
            </w:pPr>
            <w:r w:rsidDel="00000000" w:rsidR="00000000" w:rsidRPr="00000000">
              <w:rPr>
                <w:b w:val="1"/>
                <w:sz w:val="18"/>
                <w:szCs w:val="18"/>
                <w:shd w:fill="d9d9d9" w:val="clear"/>
                <w:rtl w:val="0"/>
              </w:rPr>
              <w:t xml:space="preserve">SETQ/SETQ2</w:t>
            </w:r>
          </w:p>
          <w:p w:rsidR="00000000" w:rsidDel="00000000" w:rsidP="00000000" w:rsidRDefault="00000000" w:rsidRPr="00000000" w14:paraId="0000044E">
            <w:pPr>
              <w:pageBreakBefore w:val="0"/>
              <w:widowControl w:val="0"/>
              <w:spacing w:line="288" w:lineRule="auto"/>
              <w:jc w:val="center"/>
              <w:rPr>
                <w:b w:val="1"/>
                <w:sz w:val="18"/>
                <w:szCs w:val="18"/>
                <w:shd w:fill="d9d9d9" w:val="clear"/>
              </w:rPr>
            </w:pPr>
            <w:r w:rsidDel="00000000" w:rsidR="00000000" w:rsidRPr="00000000">
              <w:rPr>
                <w:b w:val="1"/>
                <w:sz w:val="18"/>
                <w:szCs w:val="18"/>
                <w:shd w:fill="d9d9d9" w:val="clear"/>
                <w:rtl w:val="0"/>
              </w:rPr>
              <w:t xml:space="preserve">{#}D value</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4F">
            <w:pPr>
              <w:pageBreakBefore w:val="0"/>
              <w:widowControl w:val="0"/>
              <w:spacing w:line="288" w:lineRule="auto"/>
              <w:jc w:val="center"/>
              <w:rPr>
                <w:b w:val="1"/>
                <w:sz w:val="18"/>
                <w:szCs w:val="18"/>
                <w:shd w:fill="d9d9d9" w:val="clear"/>
              </w:rPr>
            </w:pPr>
            <w:r w:rsidDel="00000000" w:rsidR="00000000" w:rsidRPr="00000000">
              <w:rPr>
                <w:b w:val="1"/>
                <w:sz w:val="18"/>
                <w:szCs w:val="18"/>
                <w:shd w:fill="d9d9d9" w:val="clear"/>
                <w:rtl w:val="0"/>
              </w:rPr>
              <w:t xml:space="preserve">LUT base</w:t>
            </w:r>
          </w:p>
          <w:p w:rsidR="00000000" w:rsidDel="00000000" w:rsidP="00000000" w:rsidRDefault="00000000" w:rsidRPr="00000000" w14:paraId="00000450">
            <w:pPr>
              <w:pageBreakBefore w:val="0"/>
              <w:widowControl w:val="0"/>
              <w:spacing w:line="288" w:lineRule="auto"/>
              <w:jc w:val="center"/>
              <w:rPr>
                <w:b w:val="1"/>
                <w:sz w:val="18"/>
                <w:szCs w:val="18"/>
                <w:shd w:fill="d9d9d9" w:val="clear"/>
              </w:rPr>
            </w:pPr>
            <w:r w:rsidDel="00000000" w:rsidR="00000000" w:rsidRPr="00000000">
              <w:rPr>
                <w:b w:val="1"/>
                <w:sz w:val="18"/>
                <w:szCs w:val="18"/>
                <w:shd w:fill="d9d9d9" w:val="clear"/>
                <w:rtl w:val="0"/>
              </w:rPr>
              <w:t xml:space="preserve">address</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51">
            <w:pPr>
              <w:pageBreakBefore w:val="0"/>
              <w:widowControl w:val="0"/>
              <w:spacing w:line="288" w:lineRule="auto"/>
              <w:jc w:val="center"/>
              <w:rPr>
                <w:rFonts w:ascii="Courier New" w:cs="Courier New" w:eastAsia="Courier New" w:hAnsi="Courier New"/>
                <w:b w:val="1"/>
                <w:sz w:val="18"/>
                <w:szCs w:val="18"/>
                <w:shd w:fill="d9d9d9" w:val="clear"/>
              </w:rPr>
            </w:pPr>
            <w:r w:rsidDel="00000000" w:rsidR="00000000" w:rsidRPr="00000000">
              <w:rPr>
                <w:b w:val="1"/>
                <w:sz w:val="18"/>
                <w:szCs w:val="18"/>
                <w:shd w:fill="d9d9d9" w:val="clear"/>
                <w:rtl w:val="0"/>
              </w:rPr>
              <w:t xml:space="preserve">LUT index</w:t>
            </w:r>
            <w:r w:rsidDel="00000000" w:rsidR="00000000" w:rsidRPr="00000000">
              <w:rPr>
                <w:rtl w:val="0"/>
              </w:rPr>
            </w:r>
          </w:p>
          <w:p w:rsidR="00000000" w:rsidDel="00000000" w:rsidP="00000000" w:rsidRDefault="00000000" w:rsidRPr="00000000" w14:paraId="00000452">
            <w:pPr>
              <w:pageBreakBefore w:val="0"/>
              <w:widowControl w:val="0"/>
              <w:spacing w:line="288" w:lineRule="auto"/>
              <w:jc w:val="center"/>
              <w:rPr>
                <w:b w:val="1"/>
                <w:sz w:val="18"/>
                <w:szCs w:val="18"/>
                <w:shd w:fill="d9d9d9" w:val="clear"/>
              </w:rPr>
            </w:pPr>
            <w:r w:rsidDel="00000000" w:rsidR="00000000" w:rsidRPr="00000000">
              <w:rPr>
                <w:b w:val="1"/>
                <w:sz w:val="18"/>
                <w:szCs w:val="18"/>
                <w:shd w:fill="d9d9d9" w:val="clear"/>
                <w:rtl w:val="0"/>
              </w:rPr>
              <w:t xml:space="preserve">b = bytecode</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53">
            <w:pPr>
              <w:pageBreakBefore w:val="0"/>
              <w:widowControl w:val="0"/>
              <w:spacing w:line="288" w:lineRule="auto"/>
              <w:jc w:val="center"/>
              <w:rPr>
                <w:b w:val="1"/>
                <w:sz w:val="18"/>
                <w:szCs w:val="18"/>
                <w:shd w:fill="d9d9d9" w:val="clear"/>
              </w:rPr>
            </w:pPr>
            <w:r w:rsidDel="00000000" w:rsidR="00000000" w:rsidRPr="00000000">
              <w:rPr>
                <w:b w:val="1"/>
                <w:sz w:val="18"/>
                <w:szCs w:val="18"/>
                <w:shd w:fill="d9d9d9" w:val="clear"/>
                <w:rtl w:val="0"/>
              </w:rPr>
              <w:t xml:space="preserve">LUT EXECF</w:t>
            </w:r>
          </w:p>
          <w:p w:rsidR="00000000" w:rsidDel="00000000" w:rsidP="00000000" w:rsidRDefault="00000000" w:rsidRPr="00000000" w14:paraId="00000454">
            <w:pPr>
              <w:pageBreakBefore w:val="0"/>
              <w:widowControl w:val="0"/>
              <w:spacing w:line="288" w:lineRule="auto"/>
              <w:jc w:val="center"/>
              <w:rPr>
                <w:b w:val="1"/>
                <w:sz w:val="18"/>
                <w:szCs w:val="18"/>
                <w:shd w:fill="d9d9d9" w:val="clear"/>
              </w:rPr>
            </w:pPr>
            <w:r w:rsidDel="00000000" w:rsidR="00000000" w:rsidRPr="00000000">
              <w:rPr>
                <w:b w:val="1"/>
                <w:sz w:val="18"/>
                <w:szCs w:val="18"/>
                <w:shd w:fill="d9d9d9" w:val="clear"/>
                <w:rtl w:val="0"/>
              </w:rPr>
              <w:t xml:space="preserve">address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5">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6">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%A000000xF</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7">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%A00000000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8">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 = b[7:0]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9">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AIIIIIIII</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A">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B">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%ABBBB00xF</w:t>
            </w:r>
          </w:p>
          <w:p w:rsidR="00000000" w:rsidDel="00000000" w:rsidP="00000000" w:rsidRDefault="00000000" w:rsidRPr="00000000" w14:paraId="0000045C">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%BBBB &gt; 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D">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%A00000000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E">
            <w:pPr>
              <w:pageBreakBefore w:val="0"/>
              <w:widowControl w:val="0"/>
              <w:spacing w:line="288"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if b[7:4] &lt;  %BBBB then I = b[7:0]</w:t>
            </w:r>
          </w:p>
          <w:p w:rsidR="00000000" w:rsidDel="00000000" w:rsidP="00000000" w:rsidRDefault="00000000" w:rsidRPr="00000000" w14:paraId="0000045F">
            <w:pPr>
              <w:pageBreakBefore w:val="0"/>
              <w:widowControl w:val="0"/>
              <w:spacing w:line="288"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if b[7:4] &gt;= %BBBB then I = b[7:4] - %BBBB</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0">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%AIIIIIIII</w:t>
            </w:r>
          </w:p>
          <w:p w:rsidR="00000000" w:rsidDel="00000000" w:rsidP="00000000" w:rsidRDefault="00000000" w:rsidRPr="00000000" w14:paraId="00000461">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%ABBBBIIII</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2">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3">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%AAxx0010F</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4">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%AA0000000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5">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 = b[6:0]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6">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%AAIIIIIII</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7">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8">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%AAxx0011F</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9">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%AA0000000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A">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 = b[7:1]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B">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%AAIIIIIII</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C">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D">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%AAAx1010F</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E">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%AAA000000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F">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 = b[5:0]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0">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%AAAIIIIII</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1">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2">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%AAAx1011F</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3">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%AAA000000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4">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 = b[7:2]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5">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%AAAIIIIII</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6">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7">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%AAAAx100F</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8">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%AAAA00000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9">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 = b[4:0]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A">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%AAAAIIIII</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B">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C">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%AAAAx101F</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D">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%AAAA00000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E">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 = b[7:3]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F">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%AAAAIIIII</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0">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1">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%AAAAA110F</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2">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%AAAAA0000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3">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 = b[3:0]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4">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%AAAAAIIII</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5">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6">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%AAAAA111F</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7">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%AAAAA0000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8">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 = b[7:4]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9">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%AAAAAIIII</w:t>
            </w:r>
          </w:p>
        </w:tc>
      </w:tr>
    </w:tbl>
    <w:p w:rsidR="00000000" w:rsidDel="00000000" w:rsidP="00000000" w:rsidRDefault="00000000" w:rsidRPr="00000000" w14:paraId="0000048A">
      <w:pPr>
        <w:pageBreakBefore w:val="0"/>
        <w:widowControl w:val="0"/>
        <w:rPr>
          <w:sz w:val="28"/>
          <w:szCs w:val="28"/>
        </w:rPr>
      </w:pPr>
      <w:r w:rsidDel="00000000" w:rsidR="00000000" w:rsidRPr="00000000">
        <w:rPr>
          <w:rtl w:val="0"/>
        </w:rPr>
      </w:r>
    </w:p>
    <w:p w:rsidR="00000000" w:rsidDel="00000000" w:rsidP="00000000" w:rsidRDefault="00000000" w:rsidRPr="00000000" w14:paraId="0000048B">
      <w:pPr>
        <w:pageBreakBefore w:val="0"/>
        <w:widowControl w:val="0"/>
        <w:rPr>
          <w:sz w:val="18"/>
          <w:szCs w:val="18"/>
        </w:rPr>
      </w:pPr>
      <w:r w:rsidDel="00000000" w:rsidR="00000000" w:rsidRPr="00000000">
        <w:rPr>
          <w:sz w:val="18"/>
          <w:szCs w:val="18"/>
          <w:rtl w:val="0"/>
        </w:rPr>
        <w:t xml:space="preserve">The %ABBBB00xF setting a</w:t>
      </w:r>
      <w:r w:rsidDel="00000000" w:rsidR="00000000" w:rsidRPr="00000000">
        <w:rPr>
          <w:sz w:val="18"/>
          <w:szCs w:val="18"/>
          <w:rtl w:val="0"/>
        </w:rPr>
        <w:t xml:space="preserve">llows sets of 16 bytecodes, which would use identical LUT values, to be represented by a single LUT value, effect</w:t>
      </w:r>
      <w:r w:rsidDel="00000000" w:rsidR="00000000" w:rsidRPr="00000000">
        <w:rPr>
          <w:rtl w:val="0"/>
        </w:rPr>
        <w:t xml:space="preserve">ively compressing blocks of 16 LUT values into single LUT values</w:t>
      </w:r>
      <w:r w:rsidDel="00000000" w:rsidR="00000000" w:rsidRPr="00000000">
        <w:rPr>
          <w:sz w:val="18"/>
          <w:szCs w:val="18"/>
          <w:rtl w:val="0"/>
        </w:rPr>
        <w:t xml:space="preserve">. This is useful when the bytecode, which is always written to PA, is used as an operand within the bytecode routine.</w:t>
      </w:r>
      <w:r w:rsidDel="00000000" w:rsidR="00000000" w:rsidRPr="00000000">
        <w:rPr>
          <w:rtl w:val="0"/>
        </w:rPr>
      </w:r>
    </w:p>
    <w:p w:rsidR="00000000" w:rsidDel="00000000" w:rsidP="00000000" w:rsidRDefault="00000000" w:rsidRPr="00000000" w14:paraId="0000048C">
      <w:pPr>
        <w:pageBreakBefore w:val="0"/>
        <w:widowControl w:val="0"/>
        <w:rPr>
          <w:sz w:val="18"/>
          <w:szCs w:val="18"/>
        </w:rPr>
      </w:pPr>
      <w:r w:rsidDel="00000000" w:rsidR="00000000" w:rsidRPr="00000000">
        <w:rPr>
          <w:rtl w:val="0"/>
        </w:rPr>
      </w:r>
    </w:p>
    <w:p w:rsidR="00000000" w:rsidDel="00000000" w:rsidP="00000000" w:rsidRDefault="00000000" w:rsidRPr="00000000" w14:paraId="0000048D">
      <w:pPr>
        <w:pageBreakBefore w:val="0"/>
        <w:widowControl w:val="0"/>
        <w:rPr>
          <w:sz w:val="18"/>
          <w:szCs w:val="18"/>
        </w:rPr>
      </w:pPr>
      <w:r w:rsidDel="00000000" w:rsidR="00000000" w:rsidRPr="00000000">
        <w:rPr>
          <w:sz w:val="18"/>
          <w:szCs w:val="18"/>
          <w:rtl w:val="0"/>
        </w:rPr>
        <w:t xml:space="preserve">The %F bit of the SETQ/SETQ2 {#}D value enables C and Z to receive bits 1 and 0 of </w:t>
      </w:r>
      <w:r w:rsidDel="00000000" w:rsidR="00000000" w:rsidRPr="00000000">
        <w:rPr>
          <w:rtl w:val="0"/>
        </w:rPr>
        <w:t xml:space="preserve">the index field of the bytecode</w:t>
      </w:r>
      <w:r w:rsidDel="00000000" w:rsidR="00000000" w:rsidRPr="00000000">
        <w:rPr>
          <w:sz w:val="18"/>
          <w:szCs w:val="18"/>
          <w:rtl w:val="0"/>
        </w:rPr>
        <w:t xml:space="preserve">. This is useful for having the flags differentiate behavior within a bytecode routine, especially in cases of conditional looping, where a SKIPF pattern would have been insufficient, on its own:</w:t>
      </w:r>
    </w:p>
    <w:p w:rsidR="00000000" w:rsidDel="00000000" w:rsidP="00000000" w:rsidRDefault="00000000" w:rsidRPr="00000000" w14:paraId="0000048E">
      <w:pPr>
        <w:pageBreakBefore w:val="0"/>
        <w:widowControl w:val="0"/>
        <w:rPr>
          <w:sz w:val="18"/>
          <w:szCs w:val="18"/>
        </w:rPr>
      </w:pPr>
      <w:r w:rsidDel="00000000" w:rsidR="00000000" w:rsidRPr="00000000">
        <w:rPr>
          <w:rtl w:val="0"/>
        </w:rPr>
      </w:r>
    </w:p>
    <w:tbl>
      <w:tblPr>
        <w:tblStyle w:val="Table10"/>
        <w:tblW w:w="8970.0" w:type="dxa"/>
        <w:jc w:val="left"/>
        <w:tblLayout w:type="fixed"/>
        <w:tblLook w:val="0600"/>
      </w:tblPr>
      <w:tblGrid>
        <w:gridCol w:w="1605"/>
        <w:gridCol w:w="7365"/>
        <w:tblGridChange w:id="0">
          <w:tblGrid>
            <w:gridCol w:w="1605"/>
            <w:gridCol w:w="736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8F">
            <w:pPr>
              <w:pageBreakBefore w:val="0"/>
              <w:widowControl w:val="0"/>
              <w:spacing w:line="288" w:lineRule="auto"/>
              <w:jc w:val="center"/>
              <w:rPr>
                <w:b w:val="1"/>
                <w:sz w:val="18"/>
                <w:szCs w:val="18"/>
                <w:shd w:fill="d9d9d9" w:val="clear"/>
              </w:rPr>
            </w:pPr>
            <w:r w:rsidDel="00000000" w:rsidR="00000000" w:rsidRPr="00000000">
              <w:rPr>
                <w:b w:val="1"/>
                <w:sz w:val="18"/>
                <w:szCs w:val="18"/>
                <w:shd w:fill="d9d9d9" w:val="clear"/>
                <w:rtl w:val="0"/>
              </w:rPr>
              <w:t xml:space="preserve">SETQ/SETQ2</w:t>
            </w:r>
          </w:p>
          <w:p w:rsidR="00000000" w:rsidDel="00000000" w:rsidP="00000000" w:rsidRDefault="00000000" w:rsidRPr="00000000" w14:paraId="00000490">
            <w:pPr>
              <w:pageBreakBefore w:val="0"/>
              <w:widowControl w:val="0"/>
              <w:spacing w:line="288" w:lineRule="auto"/>
              <w:jc w:val="center"/>
              <w:rPr>
                <w:b w:val="1"/>
                <w:sz w:val="18"/>
                <w:szCs w:val="18"/>
                <w:shd w:fill="d9d9d9" w:val="clear"/>
              </w:rPr>
            </w:pPr>
            <w:r w:rsidDel="00000000" w:rsidR="00000000" w:rsidRPr="00000000">
              <w:rPr>
                <w:b w:val="1"/>
                <w:sz w:val="18"/>
                <w:szCs w:val="18"/>
                <w:shd w:fill="d9d9d9" w:val="clear"/>
                <w:rtl w:val="0"/>
              </w:rPr>
              <w:t xml:space="preserve">{#}D value</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91">
            <w:pPr>
              <w:pageBreakBefore w:val="0"/>
              <w:widowControl w:val="0"/>
              <w:spacing w:line="288" w:lineRule="auto"/>
              <w:jc w:val="center"/>
              <w:rPr>
                <w:b w:val="1"/>
                <w:sz w:val="18"/>
                <w:szCs w:val="18"/>
                <w:shd w:fill="d9d9d9" w:val="clear"/>
              </w:rPr>
            </w:pPr>
            <w:r w:rsidDel="00000000" w:rsidR="00000000" w:rsidRPr="00000000">
              <w:rPr>
                <w:b w:val="1"/>
                <w:sz w:val="18"/>
                <w:szCs w:val="18"/>
                <w:shd w:fill="d9d9d9" w:val="clear"/>
                <w:rtl w:val="0"/>
              </w:rPr>
              <w:t xml:space="preserve">Flag Writing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2">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%xxxxxxxx0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3">
            <w:pPr>
              <w:pageBreakBefore w:val="0"/>
              <w:widowControl w:val="0"/>
              <w:spacing w:line="288"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Do not affect flags on XBYTE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4">
            <w:pPr>
              <w:pageBreakBefore w:val="0"/>
              <w:widowControl w:val="0"/>
              <w:spacing w:line="288"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%xxxxxxxx1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5">
            <w:pPr>
              <w:pageBreakBefore w:val="0"/>
              <w:widowControl w:val="0"/>
              <w:spacing w:line="288"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Write the bytecode's index LSBs</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sz w:val="18"/>
                <w:szCs w:val="18"/>
                <w:rtl w:val="0"/>
              </w:rPr>
              <w:t xml:space="preserve">to C and Z</w:t>
            </w:r>
          </w:p>
        </w:tc>
      </w:tr>
    </w:tbl>
    <w:p w:rsidR="00000000" w:rsidDel="00000000" w:rsidP="00000000" w:rsidRDefault="00000000" w:rsidRPr="00000000" w14:paraId="00000496">
      <w:pPr>
        <w:pageBreakBefore w:val="0"/>
        <w:widowControl w:val="0"/>
        <w:rPr>
          <w:sz w:val="18"/>
          <w:szCs w:val="18"/>
        </w:rPr>
      </w:pPr>
      <w:r w:rsidDel="00000000" w:rsidR="00000000" w:rsidRPr="00000000">
        <w:rPr>
          <w:rtl w:val="0"/>
        </w:rPr>
      </w:r>
    </w:p>
    <w:p w:rsidR="00000000" w:rsidDel="00000000" w:rsidP="00000000" w:rsidRDefault="00000000" w:rsidRPr="00000000" w14:paraId="00000497">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0498">
      <w:pPr>
        <w:pageBreakBefore w:val="0"/>
        <w:widowControl w:val="0"/>
        <w:spacing w:line="331.2" w:lineRule="auto"/>
        <w:rPr>
          <w:sz w:val="18"/>
          <w:szCs w:val="18"/>
        </w:rPr>
      </w:pPr>
      <w:r w:rsidDel="00000000" w:rsidR="00000000" w:rsidRPr="00000000">
        <w:rPr>
          <w:sz w:val="18"/>
          <w:szCs w:val="18"/>
          <w:rtl w:val="0"/>
        </w:rPr>
        <w:t xml:space="preserve">To start executing bytecodes, use the following instruction sequence, but with the appropriate SETQ operand:</w:t>
      </w:r>
    </w:p>
    <w:p w:rsidR="00000000" w:rsidDel="00000000" w:rsidP="00000000" w:rsidRDefault="00000000" w:rsidRPr="00000000" w14:paraId="00000499">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049A">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PUSH    #$1FF</w:t>
        <w:tab/>
        <w:tab/>
        <w:t xml:space="preserve">'push #$1FF onto the hardware stack</w:t>
      </w:r>
    </w:p>
    <w:p w:rsidR="00000000" w:rsidDel="00000000" w:rsidP="00000000" w:rsidRDefault="00000000" w:rsidRPr="00000000" w14:paraId="0000049B">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_RET_   SETQ    #$100</w:t>
        <w:tab/>
        <w:tab/>
        <w:t xml:space="preserve">'256-long EXECF table at </w:t>
      </w:r>
      <w:r w:rsidDel="00000000" w:rsidR="00000000" w:rsidRPr="00000000">
        <w:rPr>
          <w:rFonts w:ascii="Courier New" w:cs="Courier New" w:eastAsia="Courier New" w:hAnsi="Courier New"/>
          <w:b w:val="1"/>
          <w:rtl w:val="0"/>
        </w:rPr>
        <w:t xml:space="preserve">LUT</w:t>
      </w:r>
      <w:r w:rsidDel="00000000" w:rsidR="00000000" w:rsidRPr="00000000">
        <w:rPr>
          <w:rFonts w:ascii="Courier New" w:cs="Courier New" w:eastAsia="Courier New" w:hAnsi="Courier New"/>
          <w:b w:val="1"/>
          <w:sz w:val="18"/>
          <w:szCs w:val="18"/>
          <w:rtl w:val="0"/>
        </w:rPr>
        <w:t xml:space="preserve"> $100, start XBYTE</w:t>
      </w:r>
    </w:p>
    <w:p w:rsidR="00000000" w:rsidDel="00000000" w:rsidP="00000000" w:rsidRDefault="00000000" w:rsidRPr="00000000" w14:paraId="0000049C">
      <w:pPr>
        <w:pageBreakBefore w:val="0"/>
        <w:widowControl w:val="0"/>
        <w:ind w:left="72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49D">
      <w:pPr>
        <w:pageBreakBefore w:val="0"/>
        <w:widowControl w:val="0"/>
        <w:spacing w:line="331.2" w:lineRule="auto"/>
        <w:rPr/>
      </w:pPr>
      <w:r w:rsidDel="00000000" w:rsidR="00000000" w:rsidRPr="00000000">
        <w:rPr>
          <w:rtl w:val="0"/>
        </w:rPr>
      </w:r>
    </w:p>
    <w:tbl>
      <w:tblPr>
        <w:tblStyle w:val="Table11"/>
        <w:tblW w:w="11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con _clkfreq = 10_000_000</w:t>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XBYTE Demo **</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Automatically executes bytecodes via RET/_RET_ to $1FF.</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Overhead is 6 clocks, including _RET_ at the end of each bytecode routine.</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dat             org</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asmclk</w:t>
            </w:r>
            <w:r w:rsidDel="00000000" w:rsidR="00000000" w:rsidRPr="00000000">
              <w:rPr>
                <w:rFonts w:ascii="Consolas" w:cs="Consolas" w:eastAsia="Consolas" w:hAnsi="Consolas"/>
                <w:rtl w:val="0"/>
              </w:rPr>
              <w:t xml:space="preserve">                  'set clock up</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setq2   #$FF            'load bytecode table into </w:t>
            </w:r>
            <w:r w:rsidDel="00000000" w:rsidR="00000000" w:rsidRPr="00000000">
              <w:rPr>
                <w:rFonts w:ascii="Consolas" w:cs="Consolas" w:eastAsia="Consolas" w:hAnsi="Consolas"/>
                <w:rtl w:val="0"/>
              </w:rPr>
              <w:t xml:space="preserve">LUT</w:t>
            </w:r>
            <w:r w:rsidDel="00000000" w:rsidR="00000000" w:rsidRPr="00000000">
              <w:rPr>
                <w:rFonts w:ascii="Consolas" w:cs="Consolas" w:eastAsia="Consolas" w:hAnsi="Consolas"/>
                <w:rtl w:val="0"/>
              </w:rPr>
              <w:t xml:space="preserve"> $100..$1FF</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rdlong  $100,#bytetable</w:t>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rdfast  #0,#bytecodes   'init fifo read at start of bytecodes</w:t>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push    #$1FF           'push $1FF for xbyte</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_ret_   setq    #$100           'start xbyte with </w:t>
            </w:r>
            <w:r w:rsidDel="00000000" w:rsidR="00000000" w:rsidRPr="00000000">
              <w:rPr>
                <w:rFonts w:ascii="Consolas" w:cs="Consolas" w:eastAsia="Consolas" w:hAnsi="Consolas"/>
                <w:rtl w:val="0"/>
              </w:rPr>
              <w:t xml:space="preserve">LUT</w:t>
            </w:r>
            <w:r w:rsidDel="00000000" w:rsidR="00000000" w:rsidRPr="00000000">
              <w:rPr>
                <w:rFonts w:ascii="Consolas" w:cs="Consolas" w:eastAsia="Consolas" w:hAnsi="Consolas"/>
                <w:rtl w:val="0"/>
              </w:rPr>
              <w:t xml:space="preserve"> base = $100, no stack pop</w:t>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Bytecode routines</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r0      _ret_   drvnot  #0              'toggle pin 0</w:t>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r1      _ret_   drvnot  #1              'toggle pin 1</w:t>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r2      _ret_   drvnot  #2              'toggle pin 2</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r3      _ret_   drvnot  #3              'toggle pin 3</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r4              rfvars  pa              'get offset</w:t>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add     pb,pa           'add offset</w:t>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_ret_   rdfast  #0,pb           'init fifo read at new address</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Bytecodes that form the XBYTE program in hub</w:t>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orgh</w:t>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bytecodes       byte    0                       'toggle pin 0</w:t>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byte    1                       'toggle pin 1</w:t>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byte    2                       'toggle pin 2</w:t>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byte    3                       'toggle pin 3</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byte    4,(bytecodes-$) &amp; $7F   'relative branch, loop to bytecodes</w:t>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Bytecode EXECF data, moved into lut $100..$1FF (no SKIPF patterns are used in this example)</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bytetable       long    r0                      '#0     toggle pin 0</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long    r1                      '#1     toggle pin 1</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long    r2                      '#2     toggle pin 2</w:t>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long    r3                      '#3     toggle pin 3</w:t>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long    r4                      '#4     relative branch</w:t>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clock   phase   hidden                          description</w:t>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1       go      RFBYTE byte                     last clock of instruction which is executing a</w:t>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RET/_RET_ to $1FF</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2       get     RDLUT @byte, write byte to PA   1st clock of 1st canceled instruction</w:t>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3       go      LUT long --&gt; next D             2nd clock of 1st canceled instruction</w:t>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4       get     EXECF D,                        1st clock of 2nd canceled instruction</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5       go      EXECF D, write GETPTR to PB     2nd clock of 2nd canceled instruction</w:t>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6       get     flush pipe                      1st clock of 3rd canceled instruction</w:t>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7       go      flush pipe                      2nd clock of 3rd canceled instruction</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8       get                                     1st clock of 1st instruction of bytecode routine,</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loop to (clock) 1 if _RET_</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nsolas" w:cs="Consolas" w:eastAsia="Consolas" w:hAnsi="Consolas"/>
                <w:rtl w:val="0"/>
              </w:rPr>
              <w:t xml:space="preserve">}</w:t>
            </w:r>
            <w:r w:rsidDel="00000000" w:rsidR="00000000" w:rsidRPr="00000000">
              <w:rPr>
                <w:rtl w:val="0"/>
              </w:rPr>
            </w:r>
          </w:p>
        </w:tc>
      </w:tr>
    </w:tbl>
    <w:p w:rsidR="00000000" w:rsidDel="00000000" w:rsidP="00000000" w:rsidRDefault="00000000" w:rsidRPr="00000000" w14:paraId="000004E0">
      <w:pPr>
        <w:pageBreakBefore w:val="0"/>
        <w:widowControl w:val="0"/>
        <w:spacing w:line="331.2" w:lineRule="auto"/>
        <w:rPr/>
      </w:pPr>
      <w:r w:rsidDel="00000000" w:rsidR="00000000" w:rsidRPr="00000000">
        <w:rPr>
          <w:rtl w:val="0"/>
        </w:rPr>
      </w:r>
    </w:p>
    <w:p w:rsidR="00000000" w:rsidDel="00000000" w:rsidP="00000000" w:rsidRDefault="00000000" w:rsidRPr="00000000" w14:paraId="000004E1">
      <w:pPr>
        <w:pageBreakBefore w:val="0"/>
        <w:widowControl w:val="0"/>
        <w:rPr>
          <w:sz w:val="18"/>
          <w:szCs w:val="18"/>
        </w:rPr>
      </w:pPr>
      <w:r w:rsidDel="00000000" w:rsidR="00000000" w:rsidRPr="00000000">
        <w:rPr>
          <w:rtl w:val="0"/>
        </w:rPr>
      </w:r>
    </w:p>
    <w:p w:rsidR="00000000" w:rsidDel="00000000" w:rsidP="00000000" w:rsidRDefault="00000000" w:rsidRPr="00000000" w14:paraId="000004E2">
      <w:pPr>
        <w:pageBreakBefore w:val="0"/>
        <w:widowControl w:val="0"/>
        <w:rPr/>
      </w:pPr>
      <w:r w:rsidDel="00000000" w:rsidR="00000000" w:rsidRPr="00000000">
        <w:rPr>
          <w:rtl w:val="0"/>
        </w:rPr>
        <w:t xml:space="preserve">While developing XBYTE code, you may want to single-step the bytecode execution, in order to inspect what is happening. To do this, you must simulate normal XBYTE operation using a small program. Below is an example of how to do this for the simplest case of the full-8-bit mode which doesn't write the LSBs of the LUT address to C and Z. </w:t>
      </w:r>
    </w:p>
    <w:p w:rsidR="00000000" w:rsidDel="00000000" w:rsidP="00000000" w:rsidRDefault="00000000" w:rsidRPr="00000000" w14:paraId="000004E3">
      <w:pPr>
        <w:pageBreakBefore w:val="0"/>
        <w:widowControl w:val="0"/>
        <w:rPr/>
      </w:pPr>
      <w:r w:rsidDel="00000000" w:rsidR="00000000" w:rsidRPr="00000000">
        <w:rPr>
          <w:rtl w:val="0"/>
        </w:rPr>
      </w:r>
    </w:p>
    <w:tbl>
      <w:tblPr>
        <w:tblStyle w:val="Table12"/>
        <w:tblW w:w="11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Normal XBYTE or single-step bytecode executor (must run from registers or LUT)</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commentRangeStart w:id="13"/>
            <w:r w:rsidDel="00000000" w:rsidR="00000000" w:rsidRPr="00000000">
              <w:rPr>
                <w:rFonts w:ascii="Consolas" w:cs="Consolas" w:eastAsia="Consolas" w:hAnsi="Consolas"/>
                <w:rtl w:val="0"/>
              </w:rPr>
              <w:t xml:space="preserve">rdfast    #0,bytecodes</w:t>
            </w:r>
            <w:commentRangeEnd w:id="13"/>
            <w:r w:rsidDel="00000000" w:rsidR="00000000" w:rsidRPr="00000000">
              <w:commentReference w:id="13"/>
            </w:r>
            <w:r w:rsidDel="00000000" w:rsidR="00000000" w:rsidRPr="00000000">
              <w:rPr>
                <w:rFonts w:ascii="Consolas" w:cs="Consolas" w:eastAsia="Consolas" w:hAnsi="Consolas"/>
                <w:rtl w:val="0"/>
              </w:rPr>
              <w:t xml:space="preserve">  'start FIFO read at bytecodes</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push      #$1FF         'start xbyte                      UNCOMMENT FOR NORMAL XBYTE</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_ret_  setq      #$000         '(full 8-bit lookup at LUT $000)  UNCOMMENT FOR NORMAL XBYTE</w:t>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rep       @.r,#8        'prepare to single-step by stuffing stack with </w:t>
            </w:r>
            <w:r w:rsidDel="00000000" w:rsidR="00000000" w:rsidRPr="00000000">
              <w:rPr>
                <w:rFonts w:ascii="Consolas" w:cs="Consolas" w:eastAsia="Consolas" w:hAnsi="Consolas"/>
                <w:rtl w:val="0"/>
              </w:rPr>
              <w:t xml:space="preserve">byteloop</w:t>
            </w:r>
            <w:r w:rsidDel="00000000" w:rsidR="00000000" w:rsidRPr="00000000">
              <w:rPr>
                <w:rFonts w:ascii="Consolas" w:cs="Consolas" w:eastAsia="Consolas" w:hAnsi="Consolas"/>
                <w:rtl w:val="0"/>
              </w:rPr>
              <w:t xml:space="preserve"> address</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push      ##byteloop    '(bottom stack value gets copied each _RET_ / RET)</w:t>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.r</w:t>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byteloop</w:t>
            </w:r>
            <w:r w:rsidDel="00000000" w:rsidR="00000000" w:rsidRPr="00000000">
              <w:rPr>
                <w:rFonts w:ascii="Consolas" w:cs="Consolas" w:eastAsia="Consolas" w:hAnsi="Consolas"/>
                <w:rtl w:val="0"/>
              </w:rPr>
              <w:t xml:space="preserve">  nop                     '21-NOP landing strip for any trailing skip pattern</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nop                     'that XBYTE would have canceled on _RET_ / RET</w:t>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nop</w:t>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nop</w:t>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nop</w:t>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nop</w:t>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nop</w:t>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nop</w:t>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nop</w:t>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nop</w:t>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nop</w: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nop</w:t>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nop</w:t>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nop</w:t>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nop</w:t>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nop</w:t>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nop</w:t>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nop</w:t>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nop</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nop</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nop</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rfbyte    pa                         'get next bytecode into pa</w:t>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getptr    pb                         'get next bytecode address into pb</w:t>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debug(uhex_byte(pa),uhex_long(pb))   'show bytecode and next bytecode address</w: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rdlut</w:t>
            </w:r>
            <w:r w:rsidDel="00000000" w:rsidR="00000000" w:rsidRPr="00000000">
              <w:rPr>
                <w:rFonts w:ascii="Consolas" w:cs="Consolas" w:eastAsia="Consolas" w:hAnsi="Consolas"/>
                <w:rtl w:val="0"/>
              </w:rPr>
              <w:t xml:space="preserve">     temp,pa                    'lookup EXECF long from LUT</w:t>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nsolas" w:cs="Consolas" w:eastAsia="Consolas" w:hAnsi="Consolas"/>
                <w:rtl w:val="0"/>
              </w:rPr>
              <w:t xml:space="preserve">          execf     temp                       'do EXECF to execute bytecode, returns to </w:t>
            </w:r>
            <w:r w:rsidDel="00000000" w:rsidR="00000000" w:rsidRPr="00000000">
              <w:rPr>
                <w:rFonts w:ascii="Consolas" w:cs="Consolas" w:eastAsia="Consolas" w:hAnsi="Consolas"/>
                <w:rtl w:val="0"/>
              </w:rPr>
              <w:t xml:space="preserve">byteloop</w:t>
            </w:r>
            <w:r w:rsidDel="00000000" w:rsidR="00000000" w:rsidRPr="00000000">
              <w:rPr>
                <w:rtl w:val="0"/>
              </w:rPr>
            </w:r>
          </w:p>
        </w:tc>
      </w:tr>
    </w:tbl>
    <w:p w:rsidR="00000000" w:rsidDel="00000000" w:rsidP="00000000" w:rsidRDefault="00000000" w:rsidRPr="00000000" w14:paraId="00000508">
      <w:pPr>
        <w:pageBreakBefore w:val="0"/>
        <w:widowControl w:val="0"/>
        <w:rPr/>
      </w:pPr>
      <w:r w:rsidDel="00000000" w:rsidR="00000000" w:rsidRPr="00000000">
        <w:rPr>
          <w:rtl w:val="0"/>
        </w:rPr>
      </w:r>
    </w:p>
    <w:p w:rsidR="00000000" w:rsidDel="00000000" w:rsidP="00000000" w:rsidRDefault="00000000" w:rsidRPr="00000000" w14:paraId="00000509">
      <w:pPr>
        <w:pStyle w:val="Heading2"/>
        <w:pageBreakBefore w:val="0"/>
        <w:widowControl w:val="0"/>
        <w:rPr/>
      </w:pPr>
      <w:bookmarkStart w:colFirst="0" w:colLast="0" w:name="_jro478qhsrgc" w:id="28"/>
      <w:bookmarkEnd w:id="28"/>
      <w:r w:rsidDel="00000000" w:rsidR="00000000" w:rsidRPr="00000000">
        <w:rPr>
          <w:rtl w:val="0"/>
        </w:rPr>
        <w:t xml:space="preserve">SETQ CONSIDERATIONS</w:t>
      </w:r>
    </w:p>
    <w:p w:rsidR="00000000" w:rsidDel="00000000" w:rsidP="00000000" w:rsidRDefault="00000000" w:rsidRPr="00000000" w14:paraId="0000050A">
      <w:pPr>
        <w:pageBreakBefore w:val="0"/>
        <w:widowControl w:val="0"/>
        <w:rPr/>
      </w:pPr>
      <w:r w:rsidDel="00000000" w:rsidR="00000000" w:rsidRPr="00000000">
        <w:rPr>
          <w:rtl w:val="0"/>
        </w:rPr>
      </w:r>
    </w:p>
    <w:p w:rsidR="00000000" w:rsidDel="00000000" w:rsidP="00000000" w:rsidRDefault="00000000" w:rsidRPr="00000000" w14:paraId="0000050B">
      <w:pPr>
        <w:pageBreakBefore w:val="0"/>
        <w:widowControl w:val="0"/>
        <w:rPr>
          <w:sz w:val="18"/>
          <w:szCs w:val="18"/>
        </w:rPr>
      </w:pPr>
      <w:r w:rsidDel="00000000" w:rsidR="00000000" w:rsidRPr="00000000">
        <w:rPr>
          <w:sz w:val="18"/>
          <w:szCs w:val="18"/>
          <w:rtl w:val="0"/>
        </w:rPr>
        <w:t xml:space="preserve">The SETQ and SETQ2 instructions write to the Q register and are intended to precede a companion instruction. The value written to the Q register by SETQ/SETQ2 will persist until any of these events occur:</w:t>
      </w:r>
    </w:p>
    <w:p w:rsidR="00000000" w:rsidDel="00000000" w:rsidP="00000000" w:rsidRDefault="00000000" w:rsidRPr="00000000" w14:paraId="0000050C">
      <w:pPr>
        <w:pageBreakBefore w:val="0"/>
        <w:widowControl w:val="0"/>
        <w:rPr>
          <w:sz w:val="18"/>
          <w:szCs w:val="18"/>
        </w:rPr>
      </w:pPr>
      <w:r w:rsidDel="00000000" w:rsidR="00000000" w:rsidRPr="00000000">
        <w:rPr>
          <w:rtl w:val="0"/>
        </w:rPr>
      </w:r>
    </w:p>
    <w:p w:rsidR="00000000" w:rsidDel="00000000" w:rsidP="00000000" w:rsidRDefault="00000000" w:rsidRPr="00000000" w14:paraId="0000050D">
      <w:pPr>
        <w:pageBreakBefore w:val="0"/>
        <w:widowControl w:val="0"/>
        <w:numPr>
          <w:ilvl w:val="0"/>
          <w:numId w:val="21"/>
        </w:numPr>
        <w:ind w:left="1440" w:hanging="360"/>
        <w:rPr>
          <w:sz w:val="18"/>
          <w:szCs w:val="18"/>
          <w:u w:val="none"/>
        </w:rPr>
      </w:pPr>
      <w:r w:rsidDel="00000000" w:rsidR="00000000" w:rsidRPr="00000000">
        <w:rPr>
          <w:sz w:val="18"/>
          <w:szCs w:val="18"/>
          <w:rtl w:val="0"/>
        </w:rPr>
        <w:t xml:space="preserve">XORO32 executes - Q is set to the XORO32 result.</w:t>
      </w:r>
    </w:p>
    <w:p w:rsidR="00000000" w:rsidDel="00000000" w:rsidP="00000000" w:rsidRDefault="00000000" w:rsidRPr="00000000" w14:paraId="0000050E">
      <w:pPr>
        <w:pageBreakBefore w:val="0"/>
        <w:widowControl w:val="0"/>
        <w:numPr>
          <w:ilvl w:val="0"/>
          <w:numId w:val="21"/>
        </w:numPr>
        <w:ind w:left="1440" w:hanging="360"/>
        <w:rPr>
          <w:sz w:val="18"/>
          <w:szCs w:val="18"/>
          <w:u w:val="none"/>
        </w:rPr>
      </w:pPr>
      <w:r w:rsidDel="00000000" w:rsidR="00000000" w:rsidRPr="00000000">
        <w:rPr>
          <w:sz w:val="18"/>
          <w:szCs w:val="18"/>
          <w:rtl w:val="0"/>
        </w:rPr>
        <w:t xml:space="preserve">RDLUT executes - Q is set to the data read from the lookup RAM.</w:t>
      </w:r>
    </w:p>
    <w:p w:rsidR="00000000" w:rsidDel="00000000" w:rsidP="00000000" w:rsidRDefault="00000000" w:rsidRPr="00000000" w14:paraId="0000050F">
      <w:pPr>
        <w:pageBreakBefore w:val="0"/>
        <w:widowControl w:val="0"/>
        <w:numPr>
          <w:ilvl w:val="0"/>
          <w:numId w:val="21"/>
        </w:numPr>
        <w:ind w:left="1440" w:hanging="360"/>
        <w:rPr>
          <w:sz w:val="18"/>
          <w:szCs w:val="18"/>
        </w:rPr>
      </w:pPr>
      <w:r w:rsidDel="00000000" w:rsidR="00000000" w:rsidRPr="00000000">
        <w:rPr>
          <w:sz w:val="18"/>
          <w:szCs w:val="18"/>
          <w:rtl w:val="0"/>
        </w:rPr>
        <w:t xml:space="preserve">GETXACC executes - Q is set to the Goertzel sine accumulator value.</w:t>
      </w:r>
    </w:p>
    <w:p w:rsidR="00000000" w:rsidDel="00000000" w:rsidP="00000000" w:rsidRDefault="00000000" w:rsidRPr="00000000" w14:paraId="00000510">
      <w:pPr>
        <w:pageBreakBefore w:val="0"/>
        <w:widowControl w:val="0"/>
        <w:numPr>
          <w:ilvl w:val="0"/>
          <w:numId w:val="21"/>
        </w:numPr>
        <w:ind w:left="1440" w:hanging="360"/>
        <w:rPr>
          <w:sz w:val="18"/>
          <w:szCs w:val="18"/>
        </w:rPr>
      </w:pPr>
      <w:r w:rsidDel="00000000" w:rsidR="00000000" w:rsidRPr="00000000">
        <w:rPr>
          <w:sz w:val="18"/>
          <w:szCs w:val="18"/>
          <w:rtl w:val="0"/>
        </w:rPr>
        <w:t xml:space="preserve">CRCNIB executes - Q gets shifted left by four bits.</w:t>
      </w:r>
    </w:p>
    <w:p w:rsidR="00000000" w:rsidDel="00000000" w:rsidP="00000000" w:rsidRDefault="00000000" w:rsidRPr="00000000" w14:paraId="00000511">
      <w:pPr>
        <w:pageBreakBefore w:val="0"/>
        <w:widowControl w:val="0"/>
        <w:numPr>
          <w:ilvl w:val="0"/>
          <w:numId w:val="21"/>
        </w:numPr>
        <w:ind w:left="1440" w:hanging="360"/>
        <w:rPr>
          <w:sz w:val="18"/>
          <w:szCs w:val="18"/>
          <w:u w:val="none"/>
        </w:rPr>
      </w:pPr>
      <w:r w:rsidDel="00000000" w:rsidR="00000000" w:rsidRPr="00000000">
        <w:rPr>
          <w:sz w:val="18"/>
          <w:szCs w:val="18"/>
          <w:rtl w:val="0"/>
        </w:rPr>
        <w:t xml:space="preserve">COGINIT/QDIV/QFRAC/QROTATE executes without a preceding SETQ instruction - Q is set to zero.</w:t>
      </w:r>
      <w:r w:rsidDel="00000000" w:rsidR="00000000" w:rsidRPr="00000000">
        <w:rPr>
          <w:rtl w:val="0"/>
        </w:rPr>
      </w:r>
    </w:p>
    <w:p w:rsidR="00000000" w:rsidDel="00000000" w:rsidP="00000000" w:rsidRDefault="00000000" w:rsidRPr="00000000" w14:paraId="00000512">
      <w:pPr>
        <w:pageBreakBefore w:val="0"/>
        <w:widowControl w:val="0"/>
        <w:ind w:left="0" w:firstLine="0"/>
        <w:rPr/>
      </w:pPr>
      <w:r w:rsidDel="00000000" w:rsidR="00000000" w:rsidRPr="00000000">
        <w:rPr>
          <w:rtl w:val="0"/>
        </w:rPr>
      </w:r>
    </w:p>
    <w:p w:rsidR="00000000" w:rsidDel="00000000" w:rsidP="00000000" w:rsidRDefault="00000000" w:rsidRPr="00000000" w14:paraId="00000513">
      <w:pPr>
        <w:pageBreakBefore w:val="0"/>
        <w:widowControl w:val="0"/>
        <w:ind w:left="0" w:firstLine="0"/>
        <w:rPr>
          <w:sz w:val="18"/>
          <w:szCs w:val="18"/>
        </w:rPr>
      </w:pPr>
      <w:r w:rsidDel="00000000" w:rsidR="00000000" w:rsidRPr="00000000">
        <w:rPr>
          <w:sz w:val="18"/>
          <w:szCs w:val="18"/>
          <w:rtl w:val="0"/>
        </w:rPr>
        <w:t xml:space="preserve">CRCNIB is the only instruction which both inputs Q and outputs Q, requiring it to not be disrupted between the initial SETQ and subsequent CRCNIB(s). For that reason, CRCNIB sequences should be protected from interrupts by STALLI/ALLOWI instructions or by being placed within a REP block, which is automatically shielded from interrupts, including non</w:t>
      </w:r>
      <w:r w:rsidDel="00000000" w:rsidR="00000000" w:rsidRPr="00000000">
        <w:rPr>
          <w:rtl w:val="0"/>
        </w:rPr>
        <w:t xml:space="preserve">-stallable debug</w:t>
      </w:r>
      <w:r w:rsidDel="00000000" w:rsidR="00000000" w:rsidRPr="00000000">
        <w:rPr>
          <w:sz w:val="18"/>
          <w:szCs w:val="18"/>
          <w:rtl w:val="0"/>
        </w:rPr>
        <w:t xml:space="preserve"> interrupts.</w:t>
      </w:r>
    </w:p>
    <w:p w:rsidR="00000000" w:rsidDel="00000000" w:rsidP="00000000" w:rsidRDefault="00000000" w:rsidRPr="00000000" w14:paraId="00000514">
      <w:pPr>
        <w:pageBreakBefore w:val="0"/>
        <w:widowControl w:val="0"/>
        <w:ind w:left="0" w:firstLine="0"/>
        <w:rPr>
          <w:sz w:val="18"/>
          <w:szCs w:val="18"/>
        </w:rPr>
      </w:pPr>
      <w:r w:rsidDel="00000000" w:rsidR="00000000" w:rsidRPr="00000000">
        <w:rPr>
          <w:rtl w:val="0"/>
        </w:rPr>
      </w:r>
    </w:p>
    <w:p w:rsidR="00000000" w:rsidDel="00000000" w:rsidP="00000000" w:rsidRDefault="00000000" w:rsidRPr="00000000" w14:paraId="00000515">
      <w:pPr>
        <w:pageBreakBefore w:val="0"/>
        <w:widowControl w:val="0"/>
        <w:ind w:left="0" w:firstLine="0"/>
        <w:rPr>
          <w:sz w:val="18"/>
          <w:szCs w:val="18"/>
        </w:rPr>
      </w:pPr>
      <w:r w:rsidDel="00000000" w:rsidR="00000000" w:rsidRPr="00000000">
        <w:rPr>
          <w:sz w:val="18"/>
          <w:szCs w:val="18"/>
          <w:rtl w:val="0"/>
        </w:rPr>
        <w:t xml:space="preserve">It is possible to retrieve the current Q value by the following sequence:</w:t>
      </w:r>
    </w:p>
    <w:p w:rsidR="00000000" w:rsidDel="00000000" w:rsidP="00000000" w:rsidRDefault="00000000" w:rsidRPr="00000000" w14:paraId="00000516">
      <w:pPr>
        <w:pageBreakBefore w:val="0"/>
        <w:widowControl w:val="0"/>
        <w:ind w:left="0" w:firstLine="0"/>
        <w:rPr>
          <w:sz w:val="18"/>
          <w:szCs w:val="18"/>
        </w:rPr>
      </w:pPr>
      <w:r w:rsidDel="00000000" w:rsidR="00000000" w:rsidRPr="00000000">
        <w:rPr>
          <w:rtl w:val="0"/>
        </w:rPr>
      </w:r>
    </w:p>
    <w:p w:rsidR="00000000" w:rsidDel="00000000" w:rsidP="00000000" w:rsidRDefault="00000000" w:rsidRPr="00000000" w14:paraId="00000517">
      <w:pPr>
        <w:pageBreakBefore w:val="0"/>
        <w:widowControl w:val="0"/>
        <w:ind w:left="144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MOV</w:t>
        <w:tab/>
        <w:t xml:space="preserve">qval,#0</w:t>
        <w:tab/>
        <w:tab/>
        <w:t xml:space="preserve">'reset qval</w:t>
      </w:r>
    </w:p>
    <w:p w:rsidR="00000000" w:rsidDel="00000000" w:rsidP="00000000" w:rsidRDefault="00000000" w:rsidRPr="00000000" w14:paraId="00000518">
      <w:pPr>
        <w:pageBreakBefore w:val="0"/>
        <w:widowControl w:val="0"/>
        <w:ind w:left="720"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MUXQ</w:t>
        <w:tab/>
        <w:t xml:space="preserve">qval,##$FFFFFFFF</w:t>
        <w:tab/>
        <w:t xml:space="preserve">'for each '1' bit in Q, set the same bit in qval</w:t>
      </w:r>
    </w:p>
    <w:p w:rsidR="00000000" w:rsidDel="00000000" w:rsidP="00000000" w:rsidRDefault="00000000" w:rsidRPr="00000000" w14:paraId="00000519">
      <w:pPr>
        <w:pageBreakBefore w:val="0"/>
        <w:widowControl w:val="0"/>
        <w:rPr>
          <w:sz w:val="18"/>
          <w:szCs w:val="18"/>
        </w:rPr>
      </w:pPr>
      <w:r w:rsidDel="00000000" w:rsidR="00000000" w:rsidRPr="00000000">
        <w:rPr>
          <w:rtl w:val="0"/>
        </w:rPr>
      </w:r>
    </w:p>
    <w:p w:rsidR="00000000" w:rsidDel="00000000" w:rsidP="00000000" w:rsidRDefault="00000000" w:rsidRPr="00000000" w14:paraId="0000051A">
      <w:pPr>
        <w:pageBreakBefore w:val="0"/>
        <w:widowControl w:val="0"/>
        <w:rPr>
          <w:sz w:val="18"/>
          <w:szCs w:val="18"/>
        </w:rPr>
      </w:pPr>
      <w:r w:rsidDel="00000000" w:rsidR="00000000" w:rsidRPr="00000000">
        <w:rPr>
          <w:sz w:val="18"/>
          <w:szCs w:val="18"/>
          <w:rtl w:val="0"/>
        </w:rPr>
        <w:t xml:space="preserve">SETQ/SETQ2 shields the next instruction from interruption to prevent an interrupt service routine from inadvertently altering Q before the intended instruction can utilize its value.</w:t>
      </w:r>
    </w:p>
    <w:p w:rsidR="00000000" w:rsidDel="00000000" w:rsidP="00000000" w:rsidRDefault="00000000" w:rsidRPr="00000000" w14:paraId="0000051B">
      <w:pPr>
        <w:pageBreakBefore w:val="0"/>
        <w:widowControl w:val="0"/>
        <w:rPr>
          <w:sz w:val="18"/>
          <w:szCs w:val="18"/>
        </w:rPr>
      </w:pPr>
      <w:r w:rsidDel="00000000" w:rsidR="00000000" w:rsidRPr="00000000">
        <w:rPr>
          <w:rtl w:val="0"/>
        </w:rPr>
      </w:r>
    </w:p>
    <w:p w:rsidR="00000000" w:rsidDel="00000000" w:rsidP="00000000" w:rsidRDefault="00000000" w:rsidRPr="00000000" w14:paraId="0000051C">
      <w:pPr>
        <w:pStyle w:val="Heading2"/>
        <w:pageBreakBefore w:val="0"/>
        <w:widowControl w:val="0"/>
        <w:rPr/>
      </w:pPr>
      <w:bookmarkStart w:colFirst="0" w:colLast="0" w:name="_6b3jqen3r952" w:id="29"/>
      <w:bookmarkEnd w:id="29"/>
      <w:r w:rsidDel="00000000" w:rsidR="00000000" w:rsidRPr="00000000">
        <w:rPr>
          <w:rtl w:val="0"/>
        </w:rPr>
        <w:t xml:space="preserve">PIXEL OPERATIONS</w:t>
      </w:r>
    </w:p>
    <w:p w:rsidR="00000000" w:rsidDel="00000000" w:rsidP="00000000" w:rsidRDefault="00000000" w:rsidRPr="00000000" w14:paraId="0000051D">
      <w:pPr>
        <w:pageBreakBefore w:val="0"/>
        <w:widowControl w:val="0"/>
        <w:rPr/>
      </w:pPr>
      <w:r w:rsidDel="00000000" w:rsidR="00000000" w:rsidRPr="00000000">
        <w:rPr>
          <w:rtl w:val="0"/>
        </w:rPr>
      </w:r>
    </w:p>
    <w:p w:rsidR="00000000" w:rsidDel="00000000" w:rsidP="00000000" w:rsidRDefault="00000000" w:rsidRPr="00000000" w14:paraId="0000051E">
      <w:pPr>
        <w:pageBreakBefore w:val="0"/>
        <w:widowControl w:val="0"/>
        <w:rPr>
          <w:sz w:val="18"/>
          <w:szCs w:val="18"/>
        </w:rPr>
      </w:pPr>
      <w:r w:rsidDel="00000000" w:rsidR="00000000" w:rsidRPr="00000000">
        <w:rPr>
          <w:sz w:val="18"/>
          <w:szCs w:val="18"/>
          <w:rtl w:val="0"/>
        </w:rPr>
        <w:t xml:space="preserve">Each cog has a pixel mixer which can combine one pixel with another pixel in many different ways. A pixel consists of four byte fields within a 32-bit cog register. Pixel operations occur between each pair of D and S bytes, and they take seven clock cycles to complete:</w:t>
      </w:r>
    </w:p>
    <w:p w:rsidR="00000000" w:rsidDel="00000000" w:rsidP="00000000" w:rsidRDefault="00000000" w:rsidRPr="00000000" w14:paraId="0000051F">
      <w:pPr>
        <w:pageBreakBefore w:val="0"/>
        <w:widowControl w:val="0"/>
        <w:rPr>
          <w:sz w:val="18"/>
          <w:szCs w:val="18"/>
        </w:rPr>
      </w:pPr>
      <w:r w:rsidDel="00000000" w:rsidR="00000000" w:rsidRPr="00000000">
        <w:rPr>
          <w:rtl w:val="0"/>
        </w:rPr>
      </w:r>
    </w:p>
    <w:p w:rsidR="00000000" w:rsidDel="00000000" w:rsidP="00000000" w:rsidRDefault="00000000" w:rsidRPr="00000000" w14:paraId="00000520">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ADDPIX  D,S/#</w:t>
        <w:tab/>
        <w:tab/>
        <w:tab/>
        <w:t xml:space="preserve">'add bytes with saturation</w:t>
      </w:r>
    </w:p>
    <w:p w:rsidR="00000000" w:rsidDel="00000000" w:rsidP="00000000" w:rsidRDefault="00000000" w:rsidRPr="00000000" w14:paraId="00000521">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MULPIX  D,S/#</w:t>
        <w:tab/>
        <w:tab/>
        <w:tab/>
        <w:t xml:space="preserve">'multiply bytes ($FF = 1.0)</w:t>
      </w:r>
    </w:p>
    <w:p w:rsidR="00000000" w:rsidDel="00000000" w:rsidP="00000000" w:rsidRDefault="00000000" w:rsidRPr="00000000" w14:paraId="00000522">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BLNPIX</w:t>
      </w:r>
      <w:r w:rsidDel="00000000" w:rsidR="00000000" w:rsidRPr="00000000">
        <w:rPr>
          <w:rFonts w:ascii="Courier New" w:cs="Courier New" w:eastAsia="Courier New" w:hAnsi="Courier New"/>
          <w:b w:val="1"/>
          <w:sz w:val="18"/>
          <w:szCs w:val="18"/>
          <w:rtl w:val="0"/>
        </w:rPr>
        <w:t xml:space="preserve">  D,S/#</w:t>
        <w:tab/>
        <w:tab/>
        <w:tab/>
        <w:t xml:space="preserve">'alpha-blend bytes according to </w:t>
      </w:r>
      <w:r w:rsidDel="00000000" w:rsidR="00000000" w:rsidRPr="00000000">
        <w:rPr>
          <w:rFonts w:ascii="Courier New" w:cs="Courier New" w:eastAsia="Courier New" w:hAnsi="Courier New"/>
          <w:b w:val="1"/>
          <w:sz w:val="18"/>
          <w:szCs w:val="18"/>
          <w:rtl w:val="0"/>
        </w:rPr>
        <w:t xml:space="preserve">SETPIV</w:t>
      </w:r>
      <w:r w:rsidDel="00000000" w:rsidR="00000000" w:rsidRPr="00000000">
        <w:rPr>
          <w:rFonts w:ascii="Courier New" w:cs="Courier New" w:eastAsia="Courier New" w:hAnsi="Courier New"/>
          <w:b w:val="1"/>
          <w:sz w:val="18"/>
          <w:szCs w:val="18"/>
          <w:rtl w:val="0"/>
        </w:rPr>
        <w:t xml:space="preserve"> value</w:t>
      </w:r>
    </w:p>
    <w:p w:rsidR="00000000" w:rsidDel="00000000" w:rsidP="00000000" w:rsidRDefault="00000000" w:rsidRPr="00000000" w14:paraId="00000523">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MIXPIX  D,S/#</w:t>
        <w:tab/>
        <w:tab/>
        <w:tab/>
        <w:t xml:space="preserve">'mix bytes according to SETPIX/</w:t>
      </w:r>
      <w:r w:rsidDel="00000000" w:rsidR="00000000" w:rsidRPr="00000000">
        <w:rPr>
          <w:rFonts w:ascii="Courier New" w:cs="Courier New" w:eastAsia="Courier New" w:hAnsi="Courier New"/>
          <w:b w:val="1"/>
          <w:sz w:val="18"/>
          <w:szCs w:val="18"/>
          <w:rtl w:val="0"/>
        </w:rPr>
        <w:t xml:space="preserve">SETPIV</w:t>
      </w:r>
      <w:r w:rsidDel="00000000" w:rsidR="00000000" w:rsidRPr="00000000">
        <w:rPr>
          <w:rFonts w:ascii="Courier New" w:cs="Courier New" w:eastAsia="Courier New" w:hAnsi="Courier New"/>
          <w:b w:val="1"/>
          <w:sz w:val="18"/>
          <w:szCs w:val="18"/>
          <w:rtl w:val="0"/>
        </w:rPr>
        <w:t xml:space="preserve"> value</w:t>
      </w:r>
    </w:p>
    <w:p w:rsidR="00000000" w:rsidDel="00000000" w:rsidP="00000000" w:rsidRDefault="00000000" w:rsidRPr="00000000" w14:paraId="00000524">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525">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526">
      <w:pPr>
        <w:pageBreakBefore w:val="0"/>
        <w:widowControl w:val="0"/>
        <w:rPr>
          <w:sz w:val="18"/>
          <w:szCs w:val="18"/>
        </w:rPr>
      </w:pPr>
      <w:r w:rsidDel="00000000" w:rsidR="00000000" w:rsidRPr="00000000">
        <w:rPr>
          <w:sz w:val="18"/>
          <w:szCs w:val="18"/>
          <w:rtl w:val="0"/>
        </w:rPr>
        <w:t xml:space="preserve">There are two pixel mixer setup instructions:</w:t>
      </w:r>
    </w:p>
    <w:p w:rsidR="00000000" w:rsidDel="00000000" w:rsidP="00000000" w:rsidRDefault="00000000" w:rsidRPr="00000000" w14:paraId="00000527">
      <w:pPr>
        <w:pageBreakBefore w:val="0"/>
        <w:widowControl w:val="0"/>
        <w:rPr>
          <w:sz w:val="18"/>
          <w:szCs w:val="18"/>
        </w:rPr>
      </w:pPr>
      <w:r w:rsidDel="00000000" w:rsidR="00000000" w:rsidRPr="00000000">
        <w:rPr>
          <w:rtl w:val="0"/>
        </w:rPr>
      </w:r>
    </w:p>
    <w:p w:rsidR="00000000" w:rsidDel="00000000" w:rsidP="00000000" w:rsidRDefault="00000000" w:rsidRPr="00000000" w14:paraId="00000528">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SETPIV  D/#</w:t>
        <w:tab/>
        <w:tab/>
        <w:tab/>
        <w:t xml:space="preserve">'set blend factor V[7:0] to D/#[7:0]</w:t>
      </w:r>
    </w:p>
    <w:p w:rsidR="00000000" w:rsidDel="00000000" w:rsidP="00000000" w:rsidRDefault="00000000" w:rsidRPr="00000000" w14:paraId="00000529">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SETPIX</w:t>
      </w:r>
      <w:r w:rsidDel="00000000" w:rsidR="00000000" w:rsidRPr="00000000">
        <w:rPr>
          <w:rFonts w:ascii="Courier New" w:cs="Courier New" w:eastAsia="Courier New" w:hAnsi="Courier New"/>
          <w:b w:val="1"/>
          <w:sz w:val="18"/>
          <w:szCs w:val="18"/>
          <w:rtl w:val="0"/>
        </w:rPr>
        <w:t xml:space="preserve">  D/#</w:t>
        <w:tab/>
        <w:tab/>
        <w:tab/>
        <w:t xml:space="preserve">'set MIXPIX mode M[5:0] to D/#[5:0]</w:t>
      </w:r>
    </w:p>
    <w:p w:rsidR="00000000" w:rsidDel="00000000" w:rsidP="00000000" w:rsidRDefault="00000000" w:rsidRPr="00000000" w14:paraId="0000052A">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52B">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52C">
      <w:pPr>
        <w:pageBreakBefore w:val="0"/>
        <w:widowControl w:val="0"/>
        <w:rPr>
          <w:sz w:val="18"/>
          <w:szCs w:val="18"/>
        </w:rPr>
      </w:pPr>
      <w:r w:rsidDel="00000000" w:rsidR="00000000" w:rsidRPr="00000000">
        <w:rPr>
          <w:sz w:val="18"/>
          <w:szCs w:val="18"/>
          <w:rtl w:val="0"/>
        </w:rPr>
        <w:t xml:space="preserve">When a pixel mixer instruction executes, a sum-of-products-with-saturation computation is performed on each D and S byte pair:</w:t>
      </w:r>
    </w:p>
    <w:p w:rsidR="00000000" w:rsidDel="00000000" w:rsidP="00000000" w:rsidRDefault="00000000" w:rsidRPr="00000000" w14:paraId="0000052D">
      <w:pPr>
        <w:pageBreakBefore w:val="0"/>
        <w:widowControl w:val="0"/>
        <w:rPr>
          <w:sz w:val="18"/>
          <w:szCs w:val="18"/>
        </w:rPr>
      </w:pPr>
      <w:r w:rsidDel="00000000" w:rsidR="00000000" w:rsidRPr="00000000">
        <w:rPr>
          <w:rtl w:val="0"/>
        </w:rPr>
      </w:r>
    </w:p>
    <w:p w:rsidR="00000000" w:rsidDel="00000000" w:rsidP="00000000" w:rsidRDefault="00000000" w:rsidRPr="00000000" w14:paraId="0000052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 xml:space="preserve">D[31:24] = ((D[31:24] * DMIX + S[31:24] * SMIX + $FF) &gt;&gt; 8) max $FF</w:t>
      </w:r>
    </w:p>
    <w:p w:rsidR="00000000" w:rsidDel="00000000" w:rsidP="00000000" w:rsidRDefault="00000000" w:rsidRPr="00000000" w14:paraId="0000052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 xml:space="preserve">D[23:16] = ((D[23:16] * DMIX + S[23:16] * SMIX + $FF) &gt;&gt; 8) max $FF</w:t>
      </w:r>
    </w:p>
    <w:p w:rsidR="00000000" w:rsidDel="00000000" w:rsidP="00000000" w:rsidRDefault="00000000" w:rsidRPr="00000000" w14:paraId="0000053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 xml:space="preserve">D[15:08] = ((D[15:08] * DMIX + S[15:08] * SMIX + $FF) &gt;&gt; 8) max $FF</w:t>
      </w:r>
    </w:p>
    <w:p w:rsidR="00000000" w:rsidDel="00000000" w:rsidP="00000000" w:rsidRDefault="00000000" w:rsidRPr="00000000" w14:paraId="0000053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 xml:space="preserve">D[07:00] = ((D[07:00] * DMIX + S[07:00] * SMIX + $FF) &gt;&gt; 8) max $FF</w:t>
      </w:r>
    </w:p>
    <w:p w:rsidR="00000000" w:rsidDel="00000000" w:rsidP="00000000" w:rsidRDefault="00000000" w:rsidRPr="00000000" w14:paraId="00000532">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533">
      <w:pPr>
        <w:pageBreakBefore w:val="0"/>
        <w:widowControl w:val="0"/>
        <w:rPr>
          <w:sz w:val="18"/>
          <w:szCs w:val="18"/>
        </w:rPr>
      </w:pPr>
      <w:r w:rsidDel="00000000" w:rsidR="00000000" w:rsidRPr="00000000">
        <w:rPr>
          <w:rtl w:val="0"/>
        </w:rPr>
      </w:r>
    </w:p>
    <w:p w:rsidR="00000000" w:rsidDel="00000000" w:rsidP="00000000" w:rsidRDefault="00000000" w:rsidRPr="00000000" w14:paraId="00000534">
      <w:pPr>
        <w:pageBreakBefore w:val="0"/>
        <w:widowControl w:val="0"/>
        <w:rPr>
          <w:sz w:val="18"/>
          <w:szCs w:val="18"/>
        </w:rPr>
      </w:pPr>
      <w:r w:rsidDel="00000000" w:rsidR="00000000" w:rsidRPr="00000000">
        <w:rPr>
          <w:sz w:val="18"/>
          <w:szCs w:val="18"/>
          <w:rtl w:val="0"/>
        </w:rPr>
        <w:t xml:space="preserve">Here are the DMIX and SMIX terms, according to each instruction:</w:t>
      </w:r>
    </w:p>
    <w:p w:rsidR="00000000" w:rsidDel="00000000" w:rsidP="00000000" w:rsidRDefault="00000000" w:rsidRPr="00000000" w14:paraId="00000535">
      <w:pPr>
        <w:pageBreakBefore w:val="0"/>
        <w:widowControl w:val="0"/>
        <w:rPr>
          <w:sz w:val="18"/>
          <w:szCs w:val="18"/>
        </w:rPr>
      </w:pPr>
      <w:r w:rsidDel="00000000" w:rsidR="00000000" w:rsidRPr="00000000">
        <w:rPr>
          <w:rtl w:val="0"/>
        </w:rPr>
      </w:r>
    </w:p>
    <w:tbl>
      <w:tblPr>
        <w:tblStyle w:val="Table13"/>
        <w:tblW w:w="6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2610"/>
        <w:gridCol w:w="2580"/>
        <w:tblGridChange w:id="0">
          <w:tblGrid>
            <w:gridCol w:w="1440"/>
            <w:gridCol w:w="2610"/>
            <w:gridCol w:w="25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36">
            <w:pPr>
              <w:pageBreakBefore w:val="0"/>
              <w:widowControl w:val="0"/>
              <w:spacing w:line="240" w:lineRule="auto"/>
              <w:rPr>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537">
            <w:pPr>
              <w:pageBreakBefore w:val="0"/>
              <w:widowControl w:val="0"/>
              <w:spacing w:line="240" w:lineRule="auto"/>
              <w:rPr>
                <w:sz w:val="18"/>
                <w:szCs w:val="18"/>
              </w:rPr>
            </w:pPr>
            <w:r w:rsidDel="00000000" w:rsidR="00000000" w:rsidRPr="00000000">
              <w:rPr>
                <w:sz w:val="18"/>
                <w:szCs w:val="18"/>
                <w:rtl w:val="0"/>
              </w:rPr>
              <w:t xml:space="preserve">DMIX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38">
            <w:pPr>
              <w:pageBreakBefore w:val="0"/>
              <w:widowControl w:val="0"/>
              <w:spacing w:line="240" w:lineRule="auto"/>
              <w:rPr>
                <w:sz w:val="18"/>
                <w:szCs w:val="18"/>
              </w:rPr>
            </w:pPr>
            <w:r w:rsidDel="00000000" w:rsidR="00000000" w:rsidRPr="00000000">
              <w:rPr>
                <w:sz w:val="18"/>
                <w:szCs w:val="18"/>
                <w:rtl w:val="0"/>
              </w:rPr>
              <w:t xml:space="preserve">SMIX</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39">
            <w:pPr>
              <w:pageBreakBefore w:val="0"/>
              <w:widowControl w:val="0"/>
              <w:spacing w:line="240" w:lineRule="auto"/>
              <w:rPr>
                <w:sz w:val="18"/>
                <w:szCs w:val="18"/>
              </w:rPr>
            </w:pPr>
            <w:r w:rsidDel="00000000" w:rsidR="00000000" w:rsidRPr="00000000">
              <w:rPr>
                <w:sz w:val="18"/>
                <w:szCs w:val="18"/>
                <w:rtl w:val="0"/>
              </w:rPr>
              <w:t xml:space="preserve">ADDPIX</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3A">
            <w:pPr>
              <w:pageBreakBefore w:val="0"/>
              <w:widowControl w:val="0"/>
              <w:spacing w:line="240" w:lineRule="auto"/>
              <w:rPr>
                <w:sz w:val="18"/>
                <w:szCs w:val="18"/>
              </w:rPr>
            </w:pPr>
            <w:r w:rsidDel="00000000" w:rsidR="00000000" w:rsidRPr="00000000">
              <w:rPr>
                <w:sz w:val="18"/>
                <w:szCs w:val="18"/>
                <w:rtl w:val="0"/>
              </w:rPr>
              <w:t xml:space="preserve">$FF</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3B">
            <w:pPr>
              <w:pageBreakBefore w:val="0"/>
              <w:widowControl w:val="0"/>
              <w:spacing w:line="240" w:lineRule="auto"/>
              <w:rPr>
                <w:sz w:val="18"/>
                <w:szCs w:val="18"/>
              </w:rPr>
            </w:pPr>
            <w:r w:rsidDel="00000000" w:rsidR="00000000" w:rsidRPr="00000000">
              <w:rPr>
                <w:sz w:val="18"/>
                <w:szCs w:val="18"/>
                <w:rtl w:val="0"/>
              </w:rPr>
              <w:t xml:space="preserve">$FF</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3C">
            <w:pPr>
              <w:pageBreakBefore w:val="0"/>
              <w:widowControl w:val="0"/>
              <w:spacing w:line="240" w:lineRule="auto"/>
              <w:rPr>
                <w:sz w:val="18"/>
                <w:szCs w:val="18"/>
              </w:rPr>
            </w:pPr>
            <w:r w:rsidDel="00000000" w:rsidR="00000000" w:rsidRPr="00000000">
              <w:rPr>
                <w:sz w:val="18"/>
                <w:szCs w:val="18"/>
                <w:rtl w:val="0"/>
              </w:rPr>
              <w:t xml:space="preserve">MULPIX</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3D">
            <w:pPr>
              <w:pageBreakBefore w:val="0"/>
              <w:widowControl w:val="0"/>
              <w:spacing w:line="240" w:lineRule="auto"/>
              <w:rPr>
                <w:sz w:val="18"/>
                <w:szCs w:val="18"/>
              </w:rPr>
            </w:pPr>
            <w:r w:rsidDel="00000000" w:rsidR="00000000" w:rsidRPr="00000000">
              <w:rPr>
                <w:sz w:val="18"/>
                <w:szCs w:val="18"/>
                <w:rtl w:val="0"/>
              </w:rPr>
              <w:t xml:space="preserve">S[byte]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3E">
            <w:pPr>
              <w:pageBreakBefore w:val="0"/>
              <w:widowControl w:val="0"/>
              <w:spacing w:line="240" w:lineRule="auto"/>
              <w:rPr>
                <w:sz w:val="18"/>
                <w:szCs w:val="18"/>
              </w:rPr>
            </w:pPr>
            <w:r w:rsidDel="00000000" w:rsidR="00000000" w:rsidRPr="00000000">
              <w:rPr>
                <w:sz w:val="18"/>
                <w:szCs w:val="18"/>
                <w:rtl w:val="0"/>
              </w:rPr>
              <w:t xml:space="preserve">$00</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3F">
            <w:pPr>
              <w:pageBreakBefore w:val="0"/>
              <w:widowControl w:val="0"/>
              <w:spacing w:line="240" w:lineRule="auto"/>
              <w:rPr>
                <w:sz w:val="18"/>
                <w:szCs w:val="18"/>
              </w:rPr>
            </w:pPr>
            <w:r w:rsidDel="00000000" w:rsidR="00000000" w:rsidRPr="00000000">
              <w:rPr>
                <w:sz w:val="18"/>
                <w:szCs w:val="18"/>
                <w:rtl w:val="0"/>
              </w:rPr>
              <w:t xml:space="preserve">BLNPIX</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540">
            <w:pPr>
              <w:pageBreakBefore w:val="0"/>
              <w:widowControl w:val="0"/>
              <w:spacing w:line="240" w:lineRule="auto"/>
              <w:rPr>
                <w:sz w:val="18"/>
                <w:szCs w:val="18"/>
              </w:rPr>
            </w:pPr>
            <w:r w:rsidDel="00000000" w:rsidR="00000000" w:rsidRPr="00000000">
              <w:rPr>
                <w:sz w:val="18"/>
                <w:szCs w:val="18"/>
                <w:rtl w:val="0"/>
              </w:rPr>
              <w:t xml:space="preserve">!V</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41">
            <w:pPr>
              <w:pageBreakBefore w:val="0"/>
              <w:widowControl w:val="0"/>
              <w:spacing w:line="240" w:lineRule="auto"/>
              <w:rPr>
                <w:sz w:val="18"/>
                <w:szCs w:val="18"/>
              </w:rPr>
            </w:pPr>
            <w:r w:rsidDel="00000000" w:rsidR="00000000" w:rsidRPr="00000000">
              <w:rPr>
                <w:sz w:val="18"/>
                <w:szCs w:val="18"/>
                <w:rtl w:val="0"/>
              </w:rPr>
              <w:t xml:space="preserve">V</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42">
            <w:pPr>
              <w:pageBreakBefore w:val="0"/>
              <w:widowControl w:val="0"/>
              <w:spacing w:line="240" w:lineRule="auto"/>
              <w:rPr>
                <w:sz w:val="18"/>
                <w:szCs w:val="18"/>
              </w:rPr>
            </w:pPr>
            <w:r w:rsidDel="00000000" w:rsidR="00000000" w:rsidRPr="00000000">
              <w:rPr>
                <w:sz w:val="18"/>
                <w:szCs w:val="18"/>
                <w:rtl w:val="0"/>
              </w:rPr>
              <w:t xml:space="preserve">MIXPIX</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43">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M[5:3] = %000 → $00</w:t>
            </w:r>
          </w:p>
          <w:p w:rsidR="00000000" w:rsidDel="00000000" w:rsidP="00000000" w:rsidRDefault="00000000" w:rsidRPr="00000000" w14:paraId="00000544">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M[5:3] = %001 → $FF</w:t>
            </w:r>
          </w:p>
          <w:p w:rsidR="00000000" w:rsidDel="00000000" w:rsidP="00000000" w:rsidRDefault="00000000" w:rsidRPr="00000000" w14:paraId="00000545">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M[5:3] = %010 → V</w:t>
            </w:r>
          </w:p>
          <w:p w:rsidR="00000000" w:rsidDel="00000000" w:rsidP="00000000" w:rsidRDefault="00000000" w:rsidRPr="00000000" w14:paraId="00000546">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M[5:3] = %011 → !V</w:t>
            </w:r>
          </w:p>
          <w:p w:rsidR="00000000" w:rsidDel="00000000" w:rsidP="00000000" w:rsidRDefault="00000000" w:rsidRPr="00000000" w14:paraId="00000547">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M[5:3] = %100 → S[byte]</w:t>
            </w:r>
          </w:p>
          <w:p w:rsidR="00000000" w:rsidDel="00000000" w:rsidP="00000000" w:rsidRDefault="00000000" w:rsidRPr="00000000" w14:paraId="00000548">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M[5:3] = %101 → !S[byte]</w:t>
            </w:r>
          </w:p>
          <w:p w:rsidR="00000000" w:rsidDel="00000000" w:rsidP="00000000" w:rsidRDefault="00000000" w:rsidRPr="00000000" w14:paraId="00000549">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M[5:3] = %110 → D[byte]</w:t>
            </w:r>
          </w:p>
          <w:p w:rsidR="00000000" w:rsidDel="00000000" w:rsidP="00000000" w:rsidRDefault="00000000" w:rsidRPr="00000000" w14:paraId="0000054A">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M[5:3] = %111 → !D[byte]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4B">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M[2:0] = %000 → $00</w:t>
            </w:r>
          </w:p>
          <w:p w:rsidR="00000000" w:rsidDel="00000000" w:rsidP="00000000" w:rsidRDefault="00000000" w:rsidRPr="00000000" w14:paraId="0000054C">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M[2:0] = %001 → $FF</w:t>
            </w:r>
          </w:p>
          <w:p w:rsidR="00000000" w:rsidDel="00000000" w:rsidP="00000000" w:rsidRDefault="00000000" w:rsidRPr="00000000" w14:paraId="0000054D">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M[2:0] = %010 → V</w:t>
            </w:r>
          </w:p>
          <w:p w:rsidR="00000000" w:rsidDel="00000000" w:rsidP="00000000" w:rsidRDefault="00000000" w:rsidRPr="00000000" w14:paraId="0000054E">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M[2:0] = %011 → !V</w:t>
            </w:r>
          </w:p>
          <w:p w:rsidR="00000000" w:rsidDel="00000000" w:rsidP="00000000" w:rsidRDefault="00000000" w:rsidRPr="00000000" w14:paraId="0000054F">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M[2:0] = %100 → S[byte]</w:t>
            </w:r>
          </w:p>
          <w:p w:rsidR="00000000" w:rsidDel="00000000" w:rsidP="00000000" w:rsidRDefault="00000000" w:rsidRPr="00000000" w14:paraId="00000550">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M[2:0] = %101 → !S[byte]</w:t>
            </w:r>
          </w:p>
          <w:p w:rsidR="00000000" w:rsidDel="00000000" w:rsidP="00000000" w:rsidRDefault="00000000" w:rsidRPr="00000000" w14:paraId="00000551">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M[2:0] = %110 → D[byte]</w:t>
            </w:r>
          </w:p>
          <w:p w:rsidR="00000000" w:rsidDel="00000000" w:rsidP="00000000" w:rsidRDefault="00000000" w:rsidRPr="00000000" w14:paraId="00000552">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M[2:0] = %111 → !D[byte]</w:t>
            </w:r>
          </w:p>
        </w:tc>
      </w:tr>
    </w:tbl>
    <w:p w:rsidR="00000000" w:rsidDel="00000000" w:rsidP="00000000" w:rsidRDefault="00000000" w:rsidRPr="00000000" w14:paraId="00000553">
      <w:pPr>
        <w:pageBreakBefore w:val="0"/>
        <w:widowControl w:val="0"/>
        <w:rPr>
          <w:sz w:val="18"/>
          <w:szCs w:val="18"/>
        </w:rPr>
      </w:pPr>
      <w:r w:rsidDel="00000000" w:rsidR="00000000" w:rsidRPr="00000000">
        <w:rPr>
          <w:rtl w:val="0"/>
        </w:rPr>
      </w:r>
    </w:p>
    <w:p w:rsidR="00000000" w:rsidDel="00000000" w:rsidP="00000000" w:rsidRDefault="00000000" w:rsidRPr="00000000" w14:paraId="00000554">
      <w:pPr>
        <w:pageBreakBefore w:val="0"/>
        <w:widowControl w:val="0"/>
        <w:rPr>
          <w:sz w:val="18"/>
          <w:szCs w:val="18"/>
        </w:rPr>
      </w:pPr>
      <w:r w:rsidDel="00000000" w:rsidR="00000000" w:rsidRPr="00000000">
        <w:rPr>
          <w:rtl w:val="0"/>
        </w:rPr>
      </w:r>
    </w:p>
    <w:p w:rsidR="00000000" w:rsidDel="00000000" w:rsidP="00000000" w:rsidRDefault="00000000" w:rsidRPr="00000000" w14:paraId="00000555">
      <w:pPr>
        <w:pStyle w:val="Heading2"/>
        <w:pageBreakBefore w:val="0"/>
        <w:widowControl w:val="0"/>
        <w:rPr/>
      </w:pPr>
      <w:bookmarkStart w:colFirst="0" w:colLast="0" w:name="_l59pleje11hu" w:id="30"/>
      <w:bookmarkEnd w:id="30"/>
      <w:r w:rsidDel="00000000" w:rsidR="00000000" w:rsidRPr="00000000">
        <w:rPr>
          <w:rtl w:val="0"/>
        </w:rPr>
        <w:t xml:space="preserve">DACs</w:t>
      </w:r>
    </w:p>
    <w:p w:rsidR="00000000" w:rsidDel="00000000" w:rsidP="00000000" w:rsidRDefault="00000000" w:rsidRPr="00000000" w14:paraId="00000556">
      <w:pPr>
        <w:pageBreakBefore w:val="0"/>
        <w:widowControl w:val="0"/>
        <w:rPr/>
      </w:pPr>
      <w:r w:rsidDel="00000000" w:rsidR="00000000" w:rsidRPr="00000000">
        <w:rPr>
          <w:rtl w:val="0"/>
        </w:rPr>
      </w:r>
    </w:p>
    <w:p w:rsidR="00000000" w:rsidDel="00000000" w:rsidP="00000000" w:rsidRDefault="00000000" w:rsidRPr="00000000" w14:paraId="00000557">
      <w:pPr>
        <w:pageBreakBefore w:val="0"/>
        <w:widowControl w:val="0"/>
        <w:rPr>
          <w:sz w:val="18"/>
          <w:szCs w:val="18"/>
        </w:rPr>
      </w:pPr>
      <w:r w:rsidDel="00000000" w:rsidR="00000000" w:rsidRPr="00000000">
        <w:rPr>
          <w:sz w:val="18"/>
          <w:szCs w:val="18"/>
          <w:rtl w:val="0"/>
        </w:rPr>
        <w:t xml:space="preserve">Each cog outputs four 8-bit DAC channels that can directly drive the DAC</w:t>
      </w:r>
      <w:r w:rsidDel="00000000" w:rsidR="00000000" w:rsidRPr="00000000">
        <w:rPr>
          <w:rtl w:val="0"/>
        </w:rPr>
        <w:t xml:space="preserve">s within the</w:t>
      </w:r>
      <w:r w:rsidDel="00000000" w:rsidR="00000000" w:rsidRPr="00000000">
        <w:rPr>
          <w:sz w:val="18"/>
          <w:szCs w:val="18"/>
          <w:rtl w:val="0"/>
        </w:rPr>
        <w:t xml:space="preserve"> pins. For this to work, the pins of interest</w:t>
      </w:r>
      <w:r w:rsidDel="00000000" w:rsidR="00000000" w:rsidRPr="00000000">
        <w:rPr>
          <w:rtl w:val="0"/>
        </w:rPr>
        <w:t xml:space="preserve"> will</w:t>
      </w:r>
      <w:r w:rsidDel="00000000" w:rsidR="00000000" w:rsidRPr="00000000">
        <w:rPr>
          <w:sz w:val="18"/>
          <w:szCs w:val="18"/>
          <w:rtl w:val="0"/>
        </w:rPr>
        <w:t xml:space="preserve"> need to be configured for DAC-channel output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58">
      <w:pPr>
        <w:pageBreakBefore w:val="0"/>
        <w:widowControl w:val="0"/>
        <w:rPr>
          <w:sz w:val="18"/>
          <w:szCs w:val="18"/>
        </w:rPr>
      </w:pPr>
      <w:r w:rsidDel="00000000" w:rsidR="00000000" w:rsidRPr="00000000">
        <w:rPr>
          <w:rtl w:val="0"/>
        </w:rPr>
      </w:r>
    </w:p>
    <w:p w:rsidR="00000000" w:rsidDel="00000000" w:rsidP="00000000" w:rsidRDefault="00000000" w:rsidRPr="00000000" w14:paraId="00000559">
      <w:pPr>
        <w:pageBreakBefore w:val="0"/>
        <w:widowControl w:val="0"/>
        <w:rPr>
          <w:sz w:val="18"/>
          <w:szCs w:val="18"/>
        </w:rPr>
      </w:pPr>
      <w:r w:rsidDel="00000000" w:rsidR="00000000" w:rsidRPr="00000000">
        <w:rPr>
          <w:sz w:val="18"/>
          <w:szCs w:val="18"/>
          <w:rtl w:val="0"/>
        </w:rPr>
        <w:tab/>
        <w:t xml:space="preserve">DAC0 can drive the DAC's of all pins numbered %XXXX00.</w:t>
      </w:r>
    </w:p>
    <w:p w:rsidR="00000000" w:rsidDel="00000000" w:rsidP="00000000" w:rsidRDefault="00000000" w:rsidRPr="00000000" w14:paraId="0000055A">
      <w:pPr>
        <w:pageBreakBefore w:val="0"/>
        <w:widowControl w:val="0"/>
        <w:rPr>
          <w:sz w:val="18"/>
          <w:szCs w:val="18"/>
        </w:rPr>
      </w:pPr>
      <w:r w:rsidDel="00000000" w:rsidR="00000000" w:rsidRPr="00000000">
        <w:rPr>
          <w:sz w:val="18"/>
          <w:szCs w:val="18"/>
          <w:rtl w:val="0"/>
        </w:rPr>
        <w:tab/>
        <w:t xml:space="preserve">DAC1 can drive the DAC's of all pins numbered %XXXX01.</w:t>
      </w:r>
      <w:r w:rsidDel="00000000" w:rsidR="00000000" w:rsidRPr="00000000">
        <w:rPr>
          <w:rtl w:val="0"/>
        </w:rPr>
      </w:r>
    </w:p>
    <w:p w:rsidR="00000000" w:rsidDel="00000000" w:rsidP="00000000" w:rsidRDefault="00000000" w:rsidRPr="00000000" w14:paraId="0000055B">
      <w:pPr>
        <w:pageBreakBefore w:val="0"/>
        <w:widowControl w:val="0"/>
        <w:rPr>
          <w:sz w:val="18"/>
          <w:szCs w:val="18"/>
        </w:rPr>
      </w:pPr>
      <w:r w:rsidDel="00000000" w:rsidR="00000000" w:rsidRPr="00000000">
        <w:rPr>
          <w:sz w:val="18"/>
          <w:szCs w:val="18"/>
          <w:rtl w:val="0"/>
        </w:rPr>
        <w:tab/>
        <w:t xml:space="preserve">DAC2 can drive the DAC's of all pins numbered %XXXX10.</w:t>
      </w:r>
    </w:p>
    <w:p w:rsidR="00000000" w:rsidDel="00000000" w:rsidP="00000000" w:rsidRDefault="00000000" w:rsidRPr="00000000" w14:paraId="0000055C">
      <w:pPr>
        <w:pageBreakBefore w:val="0"/>
        <w:widowControl w:val="0"/>
        <w:rPr>
          <w:sz w:val="18"/>
          <w:szCs w:val="18"/>
        </w:rPr>
      </w:pPr>
      <w:r w:rsidDel="00000000" w:rsidR="00000000" w:rsidRPr="00000000">
        <w:rPr>
          <w:sz w:val="18"/>
          <w:szCs w:val="18"/>
          <w:rtl w:val="0"/>
        </w:rPr>
        <w:tab/>
        <w:t xml:space="preserve">DAC3 can drive the DAC's of all pins numbered %XXXX11.</w:t>
      </w:r>
    </w:p>
    <w:p w:rsidR="00000000" w:rsidDel="00000000" w:rsidP="00000000" w:rsidRDefault="00000000" w:rsidRPr="00000000" w14:paraId="0000055D">
      <w:pPr>
        <w:pageBreakBefore w:val="0"/>
        <w:widowControl w:val="0"/>
        <w:rPr>
          <w:sz w:val="18"/>
          <w:szCs w:val="18"/>
        </w:rPr>
      </w:pPr>
      <w:r w:rsidDel="00000000" w:rsidR="00000000" w:rsidRPr="00000000">
        <w:rPr>
          <w:rtl w:val="0"/>
        </w:rPr>
      </w:r>
    </w:p>
    <w:p w:rsidR="00000000" w:rsidDel="00000000" w:rsidP="00000000" w:rsidRDefault="00000000" w:rsidRPr="00000000" w14:paraId="0000055E">
      <w:pPr>
        <w:pageBreakBefore w:val="0"/>
        <w:widowControl w:val="0"/>
        <w:rPr>
          <w:sz w:val="18"/>
          <w:szCs w:val="18"/>
        </w:rPr>
      </w:pPr>
      <w:r w:rsidDel="00000000" w:rsidR="00000000" w:rsidRPr="00000000">
        <w:rPr>
          <w:rtl w:val="0"/>
        </w:rPr>
      </w:r>
    </w:p>
    <w:p w:rsidR="00000000" w:rsidDel="00000000" w:rsidP="00000000" w:rsidRDefault="00000000" w:rsidRPr="00000000" w14:paraId="0000055F">
      <w:pPr>
        <w:pageBreakBefore w:val="0"/>
        <w:widowControl w:val="0"/>
        <w:rPr>
          <w:sz w:val="18"/>
          <w:szCs w:val="18"/>
        </w:rPr>
      </w:pPr>
      <w:r w:rsidDel="00000000" w:rsidR="00000000" w:rsidRPr="00000000">
        <w:rPr>
          <w:sz w:val="18"/>
          <w:szCs w:val="18"/>
          <w:rtl w:val="0"/>
        </w:rPr>
        <w:t xml:space="preserve">The background state of these four 8-bit channels can be established by SETDACS:</w:t>
      </w:r>
    </w:p>
    <w:p w:rsidR="00000000" w:rsidDel="00000000" w:rsidP="00000000" w:rsidRDefault="00000000" w:rsidRPr="00000000" w14:paraId="00000560">
      <w:pPr>
        <w:pageBreakBefore w:val="0"/>
        <w:widowControl w:val="0"/>
        <w:rPr>
          <w:sz w:val="18"/>
          <w:szCs w:val="18"/>
        </w:rPr>
      </w:pPr>
      <w:r w:rsidDel="00000000" w:rsidR="00000000" w:rsidRPr="00000000">
        <w:rPr>
          <w:rtl w:val="0"/>
        </w:rPr>
      </w:r>
    </w:p>
    <w:p w:rsidR="00000000" w:rsidDel="00000000" w:rsidP="00000000" w:rsidRDefault="00000000" w:rsidRPr="00000000" w14:paraId="00000561">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SETDACS D/#</w:t>
        <w:tab/>
        <w:tab/>
        <w:t xml:space="preserve">- Write bytes 3/2/1/0 of D/# to DAC3/DAC2/DAC1/DAC0</w:t>
      </w:r>
    </w:p>
    <w:p w:rsidR="00000000" w:rsidDel="00000000" w:rsidP="00000000" w:rsidRDefault="00000000" w:rsidRPr="00000000" w14:paraId="00000562">
      <w:pPr>
        <w:pageBreakBefore w:val="0"/>
        <w:widowControl w:val="0"/>
        <w:rPr>
          <w:sz w:val="18"/>
          <w:szCs w:val="18"/>
        </w:rPr>
      </w:pPr>
      <w:r w:rsidDel="00000000" w:rsidR="00000000" w:rsidRPr="00000000">
        <w:rPr>
          <w:rtl w:val="0"/>
        </w:rPr>
      </w:r>
    </w:p>
    <w:p w:rsidR="00000000" w:rsidDel="00000000" w:rsidP="00000000" w:rsidRDefault="00000000" w:rsidRPr="00000000" w14:paraId="00000563">
      <w:pPr>
        <w:pageBreakBefore w:val="0"/>
        <w:widowControl w:val="0"/>
        <w:rPr>
          <w:sz w:val="18"/>
          <w:szCs w:val="18"/>
        </w:rPr>
      </w:pPr>
      <w:r w:rsidDel="00000000" w:rsidR="00000000" w:rsidRPr="00000000">
        <w:rPr>
          <w:sz w:val="18"/>
          <w:szCs w:val="18"/>
          <w:rtl w:val="0"/>
        </w:rPr>
        <w:t xml:space="preserve">The DAC values established by </w:t>
      </w:r>
      <w:r w:rsidDel="00000000" w:rsidR="00000000" w:rsidRPr="00000000">
        <w:rPr>
          <w:sz w:val="18"/>
          <w:szCs w:val="18"/>
          <w:rtl w:val="0"/>
        </w:rPr>
        <w:t xml:space="preserve">SETDACS</w:t>
      </w:r>
      <w:r w:rsidDel="00000000" w:rsidR="00000000" w:rsidRPr="00000000">
        <w:rPr>
          <w:sz w:val="18"/>
          <w:szCs w:val="18"/>
          <w:rtl w:val="0"/>
        </w:rPr>
        <w:t xml:space="preserve"> will be constantly output, except at times when the streamer and/or colorspace converter override them.</w:t>
      </w:r>
    </w:p>
    <w:p w:rsidR="00000000" w:rsidDel="00000000" w:rsidP="00000000" w:rsidRDefault="00000000" w:rsidRPr="00000000" w14:paraId="00000564">
      <w:pPr>
        <w:pageBreakBefore w:val="0"/>
        <w:widowControl w:val="0"/>
        <w:rPr>
          <w:sz w:val="18"/>
          <w:szCs w:val="18"/>
        </w:rPr>
      </w:pPr>
      <w:r w:rsidDel="00000000" w:rsidR="00000000" w:rsidRPr="00000000">
        <w:rPr>
          <w:rtl w:val="0"/>
        </w:rPr>
      </w:r>
    </w:p>
    <w:p w:rsidR="00000000" w:rsidDel="00000000" w:rsidP="00000000" w:rsidRDefault="00000000" w:rsidRPr="00000000" w14:paraId="00000565">
      <w:pPr>
        <w:pageBreakBefore w:val="0"/>
        <w:widowControl w:val="0"/>
        <w:rPr>
          <w:sz w:val="18"/>
          <w:szCs w:val="18"/>
        </w:rPr>
      </w:pPr>
      <w:r w:rsidDel="00000000" w:rsidR="00000000" w:rsidRPr="00000000">
        <w:rPr>
          <w:rtl w:val="0"/>
        </w:rPr>
      </w:r>
    </w:p>
    <w:p w:rsidR="00000000" w:rsidDel="00000000" w:rsidP="00000000" w:rsidRDefault="00000000" w:rsidRPr="00000000" w14:paraId="00000566">
      <w:pPr>
        <w:pStyle w:val="Heading2"/>
        <w:pageBreakBefore w:val="0"/>
        <w:widowControl w:val="0"/>
        <w:rPr/>
      </w:pPr>
      <w:bookmarkStart w:colFirst="0" w:colLast="0" w:name="_hjdqszs77n52" w:id="31"/>
      <w:bookmarkEnd w:id="31"/>
      <w:r w:rsidDel="00000000" w:rsidR="00000000" w:rsidRPr="00000000">
        <w:rPr>
          <w:rtl w:val="0"/>
        </w:rPr>
        <w:t xml:space="preserve">STREAMER</w:t>
      </w:r>
    </w:p>
    <w:p w:rsidR="00000000" w:rsidDel="00000000" w:rsidP="00000000" w:rsidRDefault="00000000" w:rsidRPr="00000000" w14:paraId="00000567">
      <w:pPr>
        <w:pageBreakBefore w:val="0"/>
        <w:widowControl w:val="0"/>
        <w:rPr/>
      </w:pPr>
      <w:r w:rsidDel="00000000" w:rsidR="00000000" w:rsidRPr="00000000">
        <w:rPr>
          <w:rtl w:val="0"/>
        </w:rPr>
      </w:r>
    </w:p>
    <w:p w:rsidR="00000000" w:rsidDel="00000000" w:rsidP="00000000" w:rsidRDefault="00000000" w:rsidRPr="00000000" w14:paraId="00000568">
      <w:pPr>
        <w:pageBreakBefore w:val="0"/>
        <w:widowControl w:val="0"/>
        <w:rPr>
          <w:sz w:val="18"/>
          <w:szCs w:val="18"/>
        </w:rPr>
      </w:pPr>
      <w:r w:rsidDel="00000000" w:rsidR="00000000" w:rsidRPr="00000000">
        <w:rPr>
          <w:sz w:val="18"/>
          <w:szCs w:val="18"/>
          <w:rtl w:val="0"/>
        </w:rPr>
        <w:t xml:space="preserve">Each cog has a streamer which can automatically output timed state sequences to pins and DACs. It can also capture pin and ADC readings to hub RAM and perform Goertzel computations from smart pins configured as ADC's.</w:t>
      </w:r>
    </w:p>
    <w:p w:rsidR="00000000" w:rsidDel="00000000" w:rsidP="00000000" w:rsidRDefault="00000000" w:rsidRPr="00000000" w14:paraId="00000569">
      <w:pPr>
        <w:pageBreakBefore w:val="0"/>
        <w:widowControl w:val="0"/>
        <w:rPr>
          <w:b w:val="1"/>
          <w:sz w:val="28"/>
          <w:szCs w:val="28"/>
        </w:rPr>
      </w:pPr>
      <w:r w:rsidDel="00000000" w:rsidR="00000000" w:rsidRPr="00000000">
        <w:rPr>
          <w:rtl w:val="0"/>
        </w:rPr>
      </w:r>
    </w:p>
    <w:p w:rsidR="00000000" w:rsidDel="00000000" w:rsidP="00000000" w:rsidRDefault="00000000" w:rsidRPr="00000000" w14:paraId="0000056A">
      <w:pPr>
        <w:pageBreakBefore w:val="0"/>
        <w:widowControl w:val="0"/>
        <w:rPr>
          <w:sz w:val="18"/>
          <w:szCs w:val="18"/>
        </w:rPr>
      </w:pPr>
      <w:r w:rsidDel="00000000" w:rsidR="00000000" w:rsidRPr="00000000">
        <w:rPr>
          <w:sz w:val="18"/>
          <w:szCs w:val="18"/>
          <w:rtl w:val="0"/>
        </w:rPr>
        <w:t xml:space="preserve">There are five instructions directly associated with the streamer:</w:t>
      </w:r>
    </w:p>
    <w:p w:rsidR="00000000" w:rsidDel="00000000" w:rsidP="00000000" w:rsidRDefault="00000000" w:rsidRPr="00000000" w14:paraId="0000056B">
      <w:pPr>
        <w:pageBreakBefore w:val="0"/>
        <w:widowControl w:val="0"/>
        <w:rPr>
          <w:sz w:val="18"/>
          <w:szCs w:val="18"/>
        </w:rPr>
      </w:pPr>
      <w:r w:rsidDel="00000000" w:rsidR="00000000" w:rsidRPr="00000000">
        <w:rPr>
          <w:rtl w:val="0"/>
        </w:rPr>
      </w:r>
    </w:p>
    <w:p w:rsidR="00000000" w:rsidDel="00000000" w:rsidP="00000000" w:rsidRDefault="00000000" w:rsidRPr="00000000" w14:paraId="0000056C">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SETXFRQ D/#</w:t>
        <w:tab/>
        <w:tab/>
        <w:t xml:space="preserve">- Set NCO frequency</w:t>
      </w:r>
    </w:p>
    <w:p w:rsidR="00000000" w:rsidDel="00000000" w:rsidP="00000000" w:rsidRDefault="00000000" w:rsidRPr="00000000" w14:paraId="0000056D">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XINIT   D/#,S/#</w:t>
        <w:tab/>
        <w:t xml:space="preserve">- Issue command immediately, zeroing phase</w:t>
      </w:r>
    </w:p>
    <w:p w:rsidR="00000000" w:rsidDel="00000000" w:rsidP="00000000" w:rsidRDefault="00000000" w:rsidRPr="00000000" w14:paraId="0000056E">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XZERO   D/#,S/#</w:t>
        <w:tab/>
        <w:t xml:space="preserve">- Issue command on final NCO </w:t>
      </w:r>
      <w:r w:rsidDel="00000000" w:rsidR="00000000" w:rsidRPr="00000000">
        <w:rPr>
          <w:rFonts w:ascii="Courier New" w:cs="Courier New" w:eastAsia="Courier New" w:hAnsi="Courier New"/>
          <w:b w:val="1"/>
          <w:sz w:val="18"/>
          <w:szCs w:val="18"/>
          <w:rtl w:val="0"/>
        </w:rPr>
        <w:t xml:space="preserve">rollover</w:t>
      </w:r>
      <w:r w:rsidDel="00000000" w:rsidR="00000000" w:rsidRPr="00000000">
        <w:rPr>
          <w:rFonts w:ascii="Courier New" w:cs="Courier New" w:eastAsia="Courier New" w:hAnsi="Courier New"/>
          <w:b w:val="1"/>
          <w:sz w:val="18"/>
          <w:szCs w:val="18"/>
          <w:rtl w:val="0"/>
        </w:rPr>
        <w:t xml:space="preserve"> (waits), zeroing phase</w:t>
      </w:r>
    </w:p>
    <w:p w:rsidR="00000000" w:rsidDel="00000000" w:rsidP="00000000" w:rsidRDefault="00000000" w:rsidRPr="00000000" w14:paraId="0000056F">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XCONT   D/#,S/#</w:t>
        <w:tab/>
        <w:t xml:space="preserve">- Issue command on final NCO rollover</w:t>
      </w:r>
      <w:r w:rsidDel="00000000" w:rsidR="00000000" w:rsidRPr="00000000">
        <w:rPr>
          <w:rFonts w:ascii="Courier New" w:cs="Courier New" w:eastAsia="Courier New" w:hAnsi="Courier New"/>
          <w:b w:val="1"/>
          <w:rtl w:val="0"/>
        </w:rPr>
        <w:t xml:space="preserve"> (waits)</w:t>
      </w:r>
      <w:r w:rsidDel="00000000" w:rsidR="00000000" w:rsidRPr="00000000">
        <w:rPr>
          <w:rFonts w:ascii="Courier New" w:cs="Courier New" w:eastAsia="Courier New" w:hAnsi="Courier New"/>
          <w:b w:val="1"/>
          <w:sz w:val="18"/>
          <w:szCs w:val="18"/>
          <w:rtl w:val="0"/>
        </w:rPr>
        <w:t xml:space="preserve">, continuing phase</w:t>
      </w:r>
    </w:p>
    <w:p w:rsidR="00000000" w:rsidDel="00000000" w:rsidP="00000000" w:rsidRDefault="00000000" w:rsidRPr="00000000" w14:paraId="00000570">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GETXACC D</w:t>
        <w:tab/>
        <w:tab/>
        <w:t xml:space="preserve">- Get Goertzel X into D and Y into next S, clear X and Y</w:t>
      </w:r>
    </w:p>
    <w:p w:rsidR="00000000" w:rsidDel="00000000" w:rsidP="00000000" w:rsidRDefault="00000000" w:rsidRPr="00000000" w14:paraId="00000571">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572">
      <w:pPr>
        <w:pageBreakBefore w:val="0"/>
        <w:widowControl w:val="0"/>
        <w:rPr>
          <w:sz w:val="18"/>
          <w:szCs w:val="18"/>
        </w:rPr>
      </w:pPr>
      <w:r w:rsidDel="00000000" w:rsidR="00000000" w:rsidRPr="00000000">
        <w:rPr>
          <w:rtl w:val="0"/>
        </w:rPr>
      </w:r>
    </w:p>
    <w:p w:rsidR="00000000" w:rsidDel="00000000" w:rsidP="00000000" w:rsidRDefault="00000000" w:rsidRPr="00000000" w14:paraId="00000573">
      <w:pPr>
        <w:pageBreakBefore w:val="0"/>
        <w:widowControl w:val="0"/>
        <w:rPr>
          <w:sz w:val="18"/>
          <w:szCs w:val="18"/>
        </w:rPr>
      </w:pPr>
      <w:r w:rsidDel="00000000" w:rsidR="00000000" w:rsidRPr="00000000">
        <w:rPr>
          <w:sz w:val="18"/>
          <w:szCs w:val="18"/>
          <w:rtl w:val="0"/>
        </w:rPr>
        <w:t xml:space="preserve">The streamer uses a numerically-controlled oscillator (NCO) to time its operation. On every clock while the streamer is active, it adds a 32-bit frequency value into a 32-bit phase accumulator, while masking the MSB of the original phase. The NCO can be understood as such:</w:t>
      </w:r>
    </w:p>
    <w:p w:rsidR="00000000" w:rsidDel="00000000" w:rsidP="00000000" w:rsidRDefault="00000000" w:rsidRPr="00000000" w14:paraId="00000574">
      <w:pPr>
        <w:pageBreakBefore w:val="0"/>
        <w:widowControl w:val="0"/>
        <w:rPr>
          <w:sz w:val="18"/>
          <w:szCs w:val="18"/>
        </w:rPr>
      </w:pPr>
      <w:r w:rsidDel="00000000" w:rsidR="00000000" w:rsidRPr="00000000">
        <w:rPr>
          <w:rtl w:val="0"/>
        </w:rPr>
      </w:r>
    </w:p>
    <w:p w:rsidR="00000000" w:rsidDel="00000000" w:rsidP="00000000" w:rsidRDefault="00000000" w:rsidRPr="00000000" w14:paraId="00000575">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phase = (phase &amp; $7FFF_FFFF) + frequency</w:t>
      </w:r>
    </w:p>
    <w:p w:rsidR="00000000" w:rsidDel="00000000" w:rsidP="00000000" w:rsidRDefault="00000000" w:rsidRPr="00000000" w14:paraId="00000576">
      <w:pPr>
        <w:pageBreakBefore w:val="0"/>
        <w:widowControl w:val="0"/>
        <w:rPr>
          <w:sz w:val="18"/>
          <w:szCs w:val="18"/>
        </w:rPr>
      </w:pPr>
      <w:r w:rsidDel="00000000" w:rsidR="00000000" w:rsidRPr="00000000">
        <w:rPr>
          <w:rtl w:val="0"/>
        </w:rPr>
      </w:r>
    </w:p>
    <w:p w:rsidR="00000000" w:rsidDel="00000000" w:rsidP="00000000" w:rsidRDefault="00000000" w:rsidRPr="00000000" w14:paraId="00000577">
      <w:pPr>
        <w:pageBreakBefore w:val="0"/>
        <w:widowControl w:val="0"/>
        <w:rPr>
          <w:sz w:val="18"/>
          <w:szCs w:val="18"/>
        </w:rPr>
      </w:pPr>
      <w:r w:rsidDel="00000000" w:rsidR="00000000" w:rsidRPr="00000000">
        <w:rPr>
          <w:sz w:val="18"/>
          <w:szCs w:val="18"/>
          <w:rtl w:val="0"/>
        </w:rPr>
        <w:t xml:space="preserve">The MSB of the resultant phase value indicates NCO rollover and is used as a trigger to advance the state of the streamer. This is true for every mode except DDS/Goertzel, in which case the streamer runs continuously.</w:t>
      </w:r>
    </w:p>
    <w:p w:rsidR="00000000" w:rsidDel="00000000" w:rsidP="00000000" w:rsidRDefault="00000000" w:rsidRPr="00000000" w14:paraId="00000578">
      <w:pPr>
        <w:pageBreakBefore w:val="0"/>
        <w:widowControl w:val="0"/>
        <w:rPr>
          <w:sz w:val="18"/>
          <w:szCs w:val="18"/>
        </w:rPr>
      </w:pPr>
      <w:r w:rsidDel="00000000" w:rsidR="00000000" w:rsidRPr="00000000">
        <w:rPr>
          <w:rtl w:val="0"/>
        </w:rPr>
      </w:r>
    </w:p>
    <w:p w:rsidR="00000000" w:rsidDel="00000000" w:rsidP="00000000" w:rsidRDefault="00000000" w:rsidRPr="00000000" w14:paraId="00000579">
      <w:pPr>
        <w:pageBreakBefore w:val="0"/>
        <w:widowControl w:val="0"/>
        <w:rPr>
          <w:sz w:val="18"/>
          <w:szCs w:val="18"/>
        </w:rPr>
      </w:pPr>
      <w:r w:rsidDel="00000000" w:rsidR="00000000" w:rsidRPr="00000000">
        <w:rPr>
          <w:sz w:val="18"/>
          <w:szCs w:val="18"/>
          <w:rtl w:val="0"/>
        </w:rPr>
        <w:t xml:space="preserve">The frequency of the streamer's NCO rollover is set by the 'SETXFRQ D/#' instruction, where D/# expresses a fractional 0-to-1 multiplier for the system clock, which value must be multiplied by $8000_0000. Here are some system clock multipliers and the D/# values that realize them:</w:t>
      </w:r>
    </w:p>
    <w:p w:rsidR="00000000" w:rsidDel="00000000" w:rsidP="00000000" w:rsidRDefault="00000000" w:rsidRPr="00000000" w14:paraId="0000057A">
      <w:pPr>
        <w:pageBreakBefore w:val="0"/>
        <w:widowControl w:val="0"/>
        <w:rPr>
          <w:sz w:val="18"/>
          <w:szCs w:val="18"/>
        </w:rPr>
      </w:pPr>
      <w:r w:rsidDel="00000000" w:rsidR="00000000" w:rsidRPr="00000000">
        <w:rPr>
          <w:rtl w:val="0"/>
        </w:rPr>
      </w:r>
    </w:p>
    <w:p w:rsidR="00000000" w:rsidDel="00000000" w:rsidP="00000000" w:rsidRDefault="00000000" w:rsidRPr="00000000" w14:paraId="0000057B">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w:t>
        <w:tab/>
        <w:tab/>
        <w:t xml:space="preserve">$8000_0000  (default value on cog start)</w:t>
      </w:r>
    </w:p>
    <w:p w:rsidR="00000000" w:rsidDel="00000000" w:rsidP="00000000" w:rsidRDefault="00000000" w:rsidRPr="00000000" w14:paraId="0000057C">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 / 2 </w:t>
        <w:tab/>
        <w:tab/>
        <w:t xml:space="preserve">$4000_0000</w:t>
      </w:r>
    </w:p>
    <w:p w:rsidR="00000000" w:rsidDel="00000000" w:rsidP="00000000" w:rsidRDefault="00000000" w:rsidRPr="00000000" w14:paraId="0000057D">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 / 3</w:t>
        <w:tab/>
        <w:tab/>
        <w:t xml:space="preserve">$2AAA_AAAA+1 *</w:t>
      </w:r>
    </w:p>
    <w:p w:rsidR="00000000" w:rsidDel="00000000" w:rsidP="00000000" w:rsidRDefault="00000000" w:rsidRPr="00000000" w14:paraId="0000057E">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 / 4</w:t>
        <w:tab/>
        <w:tab/>
        <w:t xml:space="preserve">$2000_0000</w:t>
      </w:r>
    </w:p>
    <w:p w:rsidR="00000000" w:rsidDel="00000000" w:rsidP="00000000" w:rsidRDefault="00000000" w:rsidRPr="00000000" w14:paraId="0000057F">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 / 5</w:t>
        <w:tab/>
        <w:tab/>
        <w:t xml:space="preserve">$1999_9999+1 *</w:t>
      </w:r>
    </w:p>
    <w:p w:rsidR="00000000" w:rsidDel="00000000" w:rsidP="00000000" w:rsidRDefault="00000000" w:rsidRPr="00000000" w14:paraId="00000580">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 / 6</w:t>
        <w:tab/>
        <w:tab/>
        <w:t xml:space="preserve">$1555_5555+1 *</w:t>
      </w:r>
    </w:p>
    <w:p w:rsidR="00000000" w:rsidDel="00000000" w:rsidP="00000000" w:rsidRDefault="00000000" w:rsidRPr="00000000" w14:paraId="00000581">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 / 7</w:t>
        <w:tab/>
        <w:tab/>
        <w:t xml:space="preserve">$1249_2492+1 *</w:t>
      </w:r>
    </w:p>
    <w:p w:rsidR="00000000" w:rsidDel="00000000" w:rsidP="00000000" w:rsidRDefault="00000000" w:rsidRPr="00000000" w14:paraId="00000582">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 / 8</w:t>
        <w:tab/>
        <w:tab/>
        <w:t xml:space="preserve">$1000_0000</w:t>
      </w:r>
      <w:r w:rsidDel="00000000" w:rsidR="00000000" w:rsidRPr="00000000">
        <w:rPr>
          <w:rtl w:val="0"/>
        </w:rPr>
      </w:r>
    </w:p>
    <w:p w:rsidR="00000000" w:rsidDel="00000000" w:rsidP="00000000" w:rsidRDefault="00000000" w:rsidRPr="00000000" w14:paraId="00000583">
      <w:pPr>
        <w:pageBreakBefore w:val="0"/>
        <w:widowControl w:val="0"/>
        <w:rPr>
          <w:sz w:val="18"/>
          <w:szCs w:val="18"/>
        </w:rPr>
      </w:pPr>
      <w:r w:rsidDel="00000000" w:rsidR="00000000" w:rsidRPr="00000000">
        <w:rPr>
          <w:rtl w:val="0"/>
        </w:rPr>
      </w:r>
    </w:p>
    <w:p w:rsidR="00000000" w:rsidDel="00000000" w:rsidP="00000000" w:rsidRDefault="00000000" w:rsidRPr="00000000" w14:paraId="00000584">
      <w:pPr>
        <w:pageBreakBefore w:val="0"/>
        <w:widowControl w:val="0"/>
        <w:ind w:left="720" w:firstLine="0"/>
        <w:rPr>
          <w:sz w:val="18"/>
          <w:szCs w:val="18"/>
        </w:rPr>
      </w:pPr>
      <w:r w:rsidDel="00000000" w:rsidR="00000000" w:rsidRPr="00000000">
        <w:rPr>
          <w:sz w:val="18"/>
          <w:szCs w:val="18"/>
          <w:rtl w:val="0"/>
        </w:rPr>
        <w:t xml:space="preserve">* For fractions with remainders, the computed D/# value should be incremented, in order to produce proper initial rollover behavior.</w:t>
      </w:r>
    </w:p>
    <w:p w:rsidR="00000000" w:rsidDel="00000000" w:rsidP="00000000" w:rsidRDefault="00000000" w:rsidRPr="00000000" w14:paraId="00000585">
      <w:pPr>
        <w:pageBreakBefore w:val="0"/>
        <w:widowControl w:val="0"/>
        <w:rPr>
          <w:sz w:val="18"/>
          <w:szCs w:val="18"/>
        </w:rPr>
      </w:pPr>
      <w:r w:rsidDel="00000000" w:rsidR="00000000" w:rsidRPr="00000000">
        <w:rPr>
          <w:rtl w:val="0"/>
        </w:rPr>
      </w:r>
    </w:p>
    <w:p w:rsidR="00000000" w:rsidDel="00000000" w:rsidP="00000000" w:rsidRDefault="00000000" w:rsidRPr="00000000" w14:paraId="00000586">
      <w:pPr>
        <w:pageBreakBefore w:val="0"/>
        <w:widowControl w:val="0"/>
        <w:rPr>
          <w:sz w:val="18"/>
          <w:szCs w:val="18"/>
        </w:rPr>
      </w:pPr>
      <w:r w:rsidDel="00000000" w:rsidR="00000000" w:rsidRPr="00000000">
        <w:rPr>
          <w:sz w:val="18"/>
          <w:szCs w:val="18"/>
          <w:rtl w:val="0"/>
        </w:rPr>
        <w:t xml:space="preserve">The NCO frequency may also be set/changed via a 'SETQ D/#' instruction immediately preceding an XINIT/XZERO/XCONT instruction. When the streamer command executes, the new frequency will be set during the first clock of the command. If no SETQ is used before the instruction, the frequency will remain the same when the command executes.</w:t>
      </w:r>
    </w:p>
    <w:p w:rsidR="00000000" w:rsidDel="00000000" w:rsidP="00000000" w:rsidRDefault="00000000" w:rsidRPr="00000000" w14:paraId="00000587">
      <w:pPr>
        <w:pageBreakBefore w:val="0"/>
        <w:widowControl w:val="0"/>
        <w:rPr>
          <w:sz w:val="18"/>
          <w:szCs w:val="18"/>
        </w:rPr>
      </w:pPr>
      <w:r w:rsidDel="00000000" w:rsidR="00000000" w:rsidRPr="00000000">
        <w:rPr>
          <w:rtl w:val="0"/>
        </w:rPr>
      </w:r>
    </w:p>
    <w:p w:rsidR="00000000" w:rsidDel="00000000" w:rsidP="00000000" w:rsidRDefault="00000000" w:rsidRPr="00000000" w14:paraId="00000588">
      <w:pPr>
        <w:pageBreakBefore w:val="0"/>
        <w:widowControl w:val="0"/>
        <w:rPr>
          <w:sz w:val="18"/>
          <w:szCs w:val="18"/>
        </w:rPr>
      </w:pPr>
      <w:r w:rsidDel="00000000" w:rsidR="00000000" w:rsidRPr="00000000">
        <w:rPr>
          <w:sz w:val="18"/>
          <w:szCs w:val="18"/>
          <w:rtl w:val="0"/>
        </w:rPr>
        <w:t xml:space="preserve">The streamer may be activated by a command from an XINIT/XZERO/XCONT instruction. For these instructions, D/# expresses the streamer mode and duration, while S/# supplies various data, or is ignored, depending upon the mode expressed in D/#.</w:t>
      </w:r>
    </w:p>
    <w:p w:rsidR="00000000" w:rsidDel="00000000" w:rsidP="00000000" w:rsidRDefault="00000000" w:rsidRPr="00000000" w14:paraId="00000589">
      <w:pPr>
        <w:pageBreakBefore w:val="0"/>
        <w:widowControl w:val="0"/>
        <w:rPr>
          <w:sz w:val="18"/>
          <w:szCs w:val="18"/>
        </w:rPr>
      </w:pPr>
      <w:r w:rsidDel="00000000" w:rsidR="00000000" w:rsidRPr="00000000">
        <w:rPr>
          <w:rtl w:val="0"/>
        </w:rPr>
      </w:r>
    </w:p>
    <w:p w:rsidR="00000000" w:rsidDel="00000000" w:rsidP="00000000" w:rsidRDefault="00000000" w:rsidRPr="00000000" w14:paraId="0000058A">
      <w:pPr>
        <w:pageBreakBefore w:val="0"/>
        <w:widowControl w:val="0"/>
        <w:rPr>
          <w:sz w:val="18"/>
          <w:szCs w:val="18"/>
        </w:rPr>
      </w:pPr>
      <w:r w:rsidDel="00000000" w:rsidR="00000000" w:rsidRPr="00000000">
        <w:rPr>
          <w:sz w:val="18"/>
          <w:szCs w:val="18"/>
          <w:rtl w:val="0"/>
        </w:rPr>
        <w:t xml:space="preserve">There is a single-level command buffer in the streamer, enabling you to give it two initial commands</w:t>
      </w:r>
      <w:r w:rsidDel="00000000" w:rsidR="00000000" w:rsidRPr="00000000">
        <w:rPr>
          <w:sz w:val="18"/>
          <w:szCs w:val="18"/>
          <w:rtl w:val="0"/>
        </w:rPr>
        <w:t xml:space="preserve"> before it makes you wait for the first command to finish before accepting another.</w:t>
      </w:r>
      <w:r w:rsidDel="00000000" w:rsidR="00000000" w:rsidRPr="00000000">
        <w:rPr>
          <w:sz w:val="18"/>
          <w:szCs w:val="18"/>
          <w:rtl w:val="0"/>
        </w:rPr>
        <w:t xml:space="preserve"> This command buffer enables you to coordinate streamer activity with smart pin activity. By executing an XINIT and then an XCONT, you get time during the XINIT command to instantiate a smart pin to perform some operation which will then correlate with the queued XCONT command. Think of tossing a ball up gently, so that you can then hit it with a bat.</w:t>
      </w:r>
    </w:p>
    <w:p w:rsidR="00000000" w:rsidDel="00000000" w:rsidP="00000000" w:rsidRDefault="00000000" w:rsidRPr="00000000" w14:paraId="0000058B">
      <w:pPr>
        <w:pageBreakBefore w:val="0"/>
        <w:widowControl w:val="0"/>
        <w:rPr>
          <w:sz w:val="18"/>
          <w:szCs w:val="18"/>
        </w:rPr>
      </w:pPr>
      <w:r w:rsidDel="00000000" w:rsidR="00000000" w:rsidRPr="00000000">
        <w:rPr>
          <w:rtl w:val="0"/>
        </w:rPr>
      </w:r>
    </w:p>
    <w:p w:rsidR="00000000" w:rsidDel="00000000" w:rsidP="00000000" w:rsidRDefault="00000000" w:rsidRPr="00000000" w14:paraId="0000058C">
      <w:pPr>
        <w:pageBreakBefore w:val="0"/>
        <w:widowControl w:val="0"/>
        <w:rPr>
          <w:sz w:val="18"/>
          <w:szCs w:val="18"/>
        </w:rPr>
      </w:pPr>
      <w:r w:rsidDel="00000000" w:rsidR="00000000" w:rsidRPr="00000000">
        <w:rPr>
          <w:sz w:val="18"/>
          <w:szCs w:val="18"/>
          <w:rtl w:val="0"/>
        </w:rPr>
        <w:t xml:space="preserve">For the XINIT/XZERO/XCONT instructions, D/#[31:16] conveys the command, while D/#[15:0] conveys the number of NCO rollovers that the command will be active for. S/# is used to select sub-modes for some commands:</w:t>
      </w:r>
    </w:p>
    <w:p w:rsidR="00000000" w:rsidDel="00000000" w:rsidP="00000000" w:rsidRDefault="00000000" w:rsidRPr="00000000" w14:paraId="0000058D">
      <w:pPr>
        <w:pageBreakBefore w:val="0"/>
        <w:widowControl w:val="0"/>
        <w:rPr>
          <w:sz w:val="18"/>
          <w:szCs w:val="18"/>
        </w:rPr>
      </w:pPr>
      <w:r w:rsidDel="00000000" w:rsidR="00000000" w:rsidRPr="00000000">
        <w:rPr>
          <w:rtl w:val="0"/>
        </w:rPr>
      </w:r>
    </w:p>
    <w:p w:rsidR="00000000" w:rsidDel="00000000" w:rsidP="00000000" w:rsidRDefault="00000000" w:rsidRPr="00000000" w14:paraId="0000058E">
      <w:pPr>
        <w:pageBreakBefore w:val="0"/>
        <w:widowControl w:val="0"/>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D/#[31:16]</w:t>
      </w:r>
    </w:p>
    <w:p w:rsidR="00000000" w:rsidDel="00000000" w:rsidP="00000000" w:rsidRDefault="00000000" w:rsidRPr="00000000" w14:paraId="0000058F">
      <w:pPr>
        <w:pageBreakBefore w:val="0"/>
        <w:widowControl w:val="0"/>
        <w:rPr>
          <w:rFonts w:ascii="Courier New" w:cs="Courier New" w:eastAsia="Courier New" w:hAnsi="Courier New"/>
          <w:b w:val="1"/>
          <w:color w:val="ffffff"/>
          <w:sz w:val="15"/>
          <w:szCs w:val="15"/>
          <w:u w:val="single"/>
        </w:rPr>
      </w:pPr>
      <w:r w:rsidDel="00000000" w:rsidR="00000000" w:rsidRPr="00000000">
        <w:rPr>
          <w:rFonts w:ascii="Courier New" w:cs="Courier New" w:eastAsia="Courier New" w:hAnsi="Courier New"/>
          <w:b w:val="1"/>
          <w:sz w:val="15"/>
          <w:szCs w:val="15"/>
          <w:u w:val="single"/>
          <w:rtl w:val="0"/>
        </w:rPr>
        <w:t xml:space="preserve">Mode DACs Pins Misc   S/#      Description                      Pins     DAC Channels $X3_X2_X1_X0           </w:t>
      </w:r>
      <w:r w:rsidDel="00000000" w:rsidR="00000000" w:rsidRPr="00000000">
        <w:rPr>
          <w:rFonts w:ascii="Courier New" w:cs="Courier New" w:eastAsia="Courier New" w:hAnsi="Courier New"/>
          <w:b w:val="1"/>
          <w:color w:val="ffffff"/>
          <w:sz w:val="15"/>
          <w:szCs w:val="15"/>
          <w:u w:val="single"/>
          <w:rtl w:val="0"/>
        </w:rPr>
        <w:t xml:space="preserve">.</w:t>
      </w:r>
    </w:p>
    <w:p w:rsidR="00000000" w:rsidDel="00000000" w:rsidP="00000000" w:rsidRDefault="00000000" w:rsidRPr="00000000" w14:paraId="00000590">
      <w:pPr>
        <w:pageBreakBefore w:val="0"/>
        <w:widowControl w:val="0"/>
        <w:spacing w:line="240" w:lineRule="auto"/>
        <w:rPr>
          <w:rFonts w:ascii="Courier New" w:cs="Courier New" w:eastAsia="Courier New" w:hAnsi="Courier New"/>
          <w:b w:val="1"/>
          <w:sz w:val="15"/>
          <w:szCs w:val="15"/>
        </w:rPr>
      </w:pPr>
      <w:r w:rsidDel="00000000" w:rsidR="00000000" w:rsidRPr="00000000">
        <w:rPr>
          <w:rtl w:val="0"/>
        </w:rPr>
      </w:r>
    </w:p>
    <w:p w:rsidR="00000000" w:rsidDel="00000000" w:rsidP="00000000" w:rsidRDefault="00000000" w:rsidRPr="00000000" w14:paraId="00000591">
      <w:pPr>
        <w:pageBreakBefore w:val="0"/>
        <w:widowControl w:val="0"/>
        <w:spacing w:line="240" w:lineRule="auto"/>
        <w:rPr>
          <w:rFonts w:ascii="Courier New" w:cs="Courier New" w:eastAsia="Courier New" w:hAnsi="Courier New"/>
          <w:b w:val="1"/>
          <w:sz w:val="15"/>
          <w:szCs w:val="15"/>
          <w:u w:val="single"/>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Fira Mono" w:cs="Fira Mono" w:eastAsia="Fira Mono" w:hAnsi="Fira Mono"/>
          <w:b w:val="1"/>
          <w:sz w:val="15"/>
          <w:szCs w:val="15"/>
          <w:u w:val="single"/>
          <w:rtl w:val="0"/>
        </w:rPr>
        <w:t xml:space="preserve">Immediate ⇢ LUT ⇢ Pins/DACs</w:t>
      </w:r>
    </w:p>
    <w:p w:rsidR="00000000" w:rsidDel="00000000" w:rsidP="00000000" w:rsidRDefault="00000000" w:rsidRPr="00000000" w14:paraId="00000592">
      <w:pPr>
        <w:pageBreakBefore w:val="0"/>
        <w:widowControl w:val="0"/>
        <w:spacing w:line="240" w:lineRule="auto"/>
        <w:rPr>
          <w:rFonts w:ascii="Courier New" w:cs="Courier New" w:eastAsia="Courier New" w:hAnsi="Courier New"/>
          <w:b w:val="1"/>
          <w:sz w:val="15"/>
          <w:szCs w:val="15"/>
          <w:u w:val="single"/>
        </w:rPr>
      </w:pPr>
      <w:r w:rsidDel="00000000" w:rsidR="00000000" w:rsidRPr="00000000">
        <w:rPr>
          <w:rtl w:val="0"/>
        </w:rPr>
      </w:r>
    </w:p>
    <w:p w:rsidR="00000000" w:rsidDel="00000000" w:rsidP="00000000" w:rsidRDefault="00000000" w:rsidRPr="00000000" w14:paraId="00000593">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0000 dddd eppp bbbb   &lt;long&gt;   imm -&gt; 32 x 1-bit LUT            32 out   %PONMLKJI_HGFEDCBA_ponmlkji_hgfedcba</w:t>
      </w:r>
    </w:p>
    <w:p w:rsidR="00000000" w:rsidDel="00000000" w:rsidP="00000000" w:rsidRDefault="00000000" w:rsidRPr="00000000" w14:paraId="00000594">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0001 dddd eppp bbbb   &lt;long&gt;   imm -&gt; 16 x 2-bit LUT            32 out   %PONMLKJI_HGFEDCBA_ponmlkji_hgfedcba</w:t>
      </w:r>
    </w:p>
    <w:p w:rsidR="00000000" w:rsidDel="00000000" w:rsidP="00000000" w:rsidRDefault="00000000" w:rsidRPr="00000000" w14:paraId="00000595">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0010 dddd eppp bbbb   &lt;long&gt;   imm -&gt;  8 x 4-bit LUT            32 out   %PONMLKJI_HGFEDCBA_ponmlkji_hgfedcba</w:t>
      </w:r>
    </w:p>
    <w:p w:rsidR="00000000" w:rsidDel="00000000" w:rsidP="00000000" w:rsidRDefault="00000000" w:rsidRPr="00000000" w14:paraId="00000596">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0011 dddd eppp bbbb   &lt;long&gt;   imm -&gt;  4 x 8-bit LUT            32 out   %PONMLKJI_HGFEDCBA_ponmlkji_hgfedcba</w:t>
      </w:r>
    </w:p>
    <w:p w:rsidR="00000000" w:rsidDel="00000000" w:rsidP="00000000" w:rsidRDefault="00000000" w:rsidRPr="00000000" w14:paraId="00000597">
      <w:pPr>
        <w:pageBreakBefore w:val="0"/>
        <w:widowControl w:val="0"/>
        <w:spacing w:line="240" w:lineRule="auto"/>
        <w:rPr>
          <w:rFonts w:ascii="Courier New" w:cs="Courier New" w:eastAsia="Courier New" w:hAnsi="Courier New"/>
          <w:b w:val="1"/>
          <w:sz w:val="15"/>
          <w:szCs w:val="15"/>
        </w:rPr>
      </w:pPr>
      <w:r w:rsidDel="00000000" w:rsidR="00000000" w:rsidRPr="00000000">
        <w:rPr>
          <w:rtl w:val="0"/>
        </w:rPr>
      </w:r>
    </w:p>
    <w:p w:rsidR="00000000" w:rsidDel="00000000" w:rsidP="00000000" w:rsidRDefault="00000000" w:rsidRPr="00000000" w14:paraId="00000598">
      <w:pPr>
        <w:pageBreakBefore w:val="0"/>
        <w:widowControl w:val="0"/>
        <w:spacing w:line="240" w:lineRule="auto"/>
        <w:rPr>
          <w:rFonts w:ascii="Courier New" w:cs="Courier New" w:eastAsia="Courier New" w:hAnsi="Courier New"/>
          <w:b w:val="1"/>
          <w:sz w:val="15"/>
          <w:szCs w:val="15"/>
          <w:u w:val="single"/>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Fira Mono" w:cs="Fira Mono" w:eastAsia="Fira Mono" w:hAnsi="Fira Mono"/>
          <w:b w:val="1"/>
          <w:sz w:val="15"/>
          <w:szCs w:val="15"/>
          <w:u w:val="single"/>
          <w:rtl w:val="0"/>
        </w:rPr>
        <w:t xml:space="preserve">Immediate ⇢ Pins/DACs</w:t>
      </w:r>
    </w:p>
    <w:p w:rsidR="00000000" w:rsidDel="00000000" w:rsidP="00000000" w:rsidRDefault="00000000" w:rsidRPr="00000000" w14:paraId="00000599">
      <w:pPr>
        <w:pageBreakBefore w:val="0"/>
        <w:widowControl w:val="0"/>
        <w:spacing w:line="240" w:lineRule="auto"/>
        <w:rPr>
          <w:rFonts w:ascii="Courier New" w:cs="Courier New" w:eastAsia="Courier New" w:hAnsi="Courier New"/>
          <w:b w:val="1"/>
          <w:sz w:val="15"/>
          <w:szCs w:val="15"/>
        </w:rPr>
      </w:pPr>
      <w:r w:rsidDel="00000000" w:rsidR="00000000" w:rsidRPr="00000000">
        <w:rPr>
          <w:rtl w:val="0"/>
        </w:rPr>
      </w:r>
    </w:p>
    <w:p w:rsidR="00000000" w:rsidDel="00000000" w:rsidP="00000000" w:rsidRDefault="00000000" w:rsidRPr="00000000" w14:paraId="0000059A">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0100 dddd eppp pppa   &lt;long&gt;   imm 32 x 1  -&gt;  1-pin + 1-DAC1    1 out   %00000000_00000000_00000000_aaaaaaaa</w:t>
      </w:r>
    </w:p>
    <w:p w:rsidR="00000000" w:rsidDel="00000000" w:rsidP="00000000" w:rsidRDefault="00000000" w:rsidRPr="00000000" w14:paraId="0000059B">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0101 dddd eppp pp0a   &lt;long&gt;   imm 16 x 2  -&gt;  2-pin + 2-DAC1    2 out   %00000000_00000000_bbbbbbbb_aaaaaaaa</w:t>
      </w:r>
    </w:p>
    <w:p w:rsidR="00000000" w:rsidDel="00000000" w:rsidP="00000000" w:rsidRDefault="00000000" w:rsidRPr="00000000" w14:paraId="0000059C">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0101 dddd eppp pp1a   &lt;long&gt;   imm 16 x 2  -&gt;  2-pin + 1-DAC2    2 out   %00000000_00000000_00000000_babababa</w:t>
      </w:r>
    </w:p>
    <w:p w:rsidR="00000000" w:rsidDel="00000000" w:rsidP="00000000" w:rsidRDefault="00000000" w:rsidRPr="00000000" w14:paraId="0000059D">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0110 dddd eppp p00a   &lt;long&gt;   imm  8 x 4  -&gt;  4-pin + 4-DAC1    4 out   %dddddddd_cccccccc_bbbbbbbb_aaaaaaaa</w:t>
      </w:r>
    </w:p>
    <w:p w:rsidR="00000000" w:rsidDel="00000000" w:rsidP="00000000" w:rsidRDefault="00000000" w:rsidRPr="00000000" w14:paraId="0000059E">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0110 dddd eppp p01a   &lt;long&gt;   imm  8 x 4  -&gt;  4-pin + 2-DAC2    4 out   %00000000_00000000_dcdcdcdc_babababa</w:t>
      </w:r>
    </w:p>
    <w:p w:rsidR="00000000" w:rsidDel="00000000" w:rsidP="00000000" w:rsidRDefault="00000000" w:rsidRPr="00000000" w14:paraId="0000059F">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0110 dddd eppp p10a   &lt;long&gt;   imm  8 x 4  -&gt;  4-pin + 1-DAC4    4 out   %00000000_00000000_00000000_dcbadcba</w:t>
      </w:r>
    </w:p>
    <w:p w:rsidR="00000000" w:rsidDel="00000000" w:rsidP="00000000" w:rsidRDefault="00000000" w:rsidRPr="00000000" w14:paraId="000005A0">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0110 dddd eppp 0110   &lt;long&gt;   imm  4 x 8  -&gt;  8-pin + 4-DAC2    8 out   %hghghghg_fefefefe_dcdcdcdc_babababa</w:t>
      </w:r>
    </w:p>
    <w:p w:rsidR="00000000" w:rsidDel="00000000" w:rsidP="00000000" w:rsidRDefault="00000000" w:rsidRPr="00000000" w14:paraId="000005A1">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0110 dddd eppp 0111   &lt;long&gt;   imm  4 x 8  -&gt;  8-pin + 2-DAC4    8 out   %00000000_00000000_hgfehgfe_dcbadcba</w:t>
      </w:r>
    </w:p>
    <w:p w:rsidR="00000000" w:rsidDel="00000000" w:rsidP="00000000" w:rsidRDefault="00000000" w:rsidRPr="00000000" w14:paraId="000005A2">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0110 dddd eppp 1110   &lt;long&gt;   imm  4 x 8  -&gt;  8-pin + 1-DAC8    8 out   %00000000_00000000_00000000_hgfedcba</w:t>
      </w:r>
    </w:p>
    <w:p w:rsidR="00000000" w:rsidDel="00000000" w:rsidP="00000000" w:rsidRDefault="00000000" w:rsidRPr="00000000" w14:paraId="000005A3">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0110 dddd eppp 1111   &lt;long&gt;   imm  2 x 16 -&gt; 16-pin + 4-DAC4   16 out   %ponmponm_lkjilkji_hgfehgfe_dcbadcba</w:t>
      </w:r>
    </w:p>
    <w:p w:rsidR="00000000" w:rsidDel="00000000" w:rsidP="00000000" w:rsidRDefault="00000000" w:rsidRPr="00000000" w14:paraId="000005A4">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0111 dddd eppp 0000   &lt;long&gt;   imm  2 x 16 -&gt; 16-pin + 2-DAC8   16 out   %00000000_00000000_ponmlkji_hgfedcba</w:t>
      </w:r>
    </w:p>
    <w:p w:rsidR="00000000" w:rsidDel="00000000" w:rsidP="00000000" w:rsidRDefault="00000000" w:rsidRPr="00000000" w14:paraId="000005A5">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0111 dddd eppp 0001   &lt;long&gt;   imm  1 x 32 -&gt; 32-pin + 4-DAC8   32 out   %PONMLKJI_HGFEDCBA_ponmlkji_hgfedcba</w:t>
      </w:r>
    </w:p>
    <w:p w:rsidR="00000000" w:rsidDel="00000000" w:rsidP="00000000" w:rsidRDefault="00000000" w:rsidRPr="00000000" w14:paraId="000005A6">
      <w:pPr>
        <w:pageBreakBefore w:val="0"/>
        <w:widowControl w:val="0"/>
        <w:spacing w:line="240" w:lineRule="auto"/>
        <w:rPr>
          <w:rFonts w:ascii="Courier New" w:cs="Courier New" w:eastAsia="Courier New" w:hAnsi="Courier New"/>
          <w:b w:val="1"/>
          <w:sz w:val="15"/>
          <w:szCs w:val="15"/>
        </w:rPr>
      </w:pPr>
      <w:r w:rsidDel="00000000" w:rsidR="00000000" w:rsidRPr="00000000">
        <w:rPr>
          <w:rtl w:val="0"/>
        </w:rPr>
      </w:r>
    </w:p>
    <w:p w:rsidR="00000000" w:rsidDel="00000000" w:rsidP="00000000" w:rsidRDefault="00000000" w:rsidRPr="00000000" w14:paraId="000005A7">
      <w:pPr>
        <w:pageBreakBefore w:val="0"/>
        <w:widowControl w:val="0"/>
        <w:spacing w:line="240" w:lineRule="auto"/>
        <w:rPr>
          <w:rFonts w:ascii="Courier New" w:cs="Courier New" w:eastAsia="Courier New" w:hAnsi="Courier New"/>
          <w:b w:val="1"/>
          <w:sz w:val="15"/>
          <w:szCs w:val="15"/>
          <w:u w:val="single"/>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Fira Mono" w:cs="Fira Mono" w:eastAsia="Fira Mono" w:hAnsi="Fira Mono"/>
          <w:b w:val="1"/>
          <w:sz w:val="15"/>
          <w:szCs w:val="15"/>
          <w:u w:val="single"/>
          <w:rtl w:val="0"/>
        </w:rPr>
        <w:t xml:space="preserve">RDFAST ⇢ LUT ⇢ Pins/DACs</w:t>
      </w:r>
    </w:p>
    <w:p w:rsidR="00000000" w:rsidDel="00000000" w:rsidP="00000000" w:rsidRDefault="00000000" w:rsidRPr="00000000" w14:paraId="000005A8">
      <w:pPr>
        <w:pageBreakBefore w:val="0"/>
        <w:widowControl w:val="0"/>
        <w:spacing w:line="240" w:lineRule="auto"/>
        <w:rPr>
          <w:rFonts w:ascii="Courier New" w:cs="Courier New" w:eastAsia="Courier New" w:hAnsi="Courier New"/>
          <w:b w:val="1"/>
          <w:sz w:val="15"/>
          <w:szCs w:val="15"/>
        </w:rPr>
      </w:pPr>
      <w:r w:rsidDel="00000000" w:rsidR="00000000" w:rsidRPr="00000000">
        <w:rPr>
          <w:rtl w:val="0"/>
        </w:rPr>
      </w:r>
    </w:p>
    <w:p w:rsidR="00000000" w:rsidDel="00000000" w:rsidP="00000000" w:rsidRDefault="00000000" w:rsidRPr="00000000" w14:paraId="000005A9">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0111 dddd eppp 001a   bbbb     RFLONG -&gt; 32 x 1-bit LUT         32 out   %PONMLKJI_HGFEDCBA_ponmlkji_hgfedcba</w:t>
      </w:r>
    </w:p>
    <w:p w:rsidR="00000000" w:rsidDel="00000000" w:rsidP="00000000" w:rsidRDefault="00000000" w:rsidRPr="00000000" w14:paraId="000005AA">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0111 dddd eppp 010a   bbbb     RFLONG -&gt; 16 x 2-bit LUT         32 out   %PONMLKJI_HGFEDCBA_ponmlkji_hgfedcba</w:t>
      </w:r>
    </w:p>
    <w:p w:rsidR="00000000" w:rsidDel="00000000" w:rsidP="00000000" w:rsidRDefault="00000000" w:rsidRPr="00000000" w14:paraId="000005AB">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0111 dddd eppp 011a   bbbb     RFLONG -&gt;  8 x 4-bit LUT         32 out   %PONMLKJI_HGFEDCBA_ponmlkji_hgfedcba</w:t>
      </w:r>
    </w:p>
    <w:p w:rsidR="00000000" w:rsidDel="00000000" w:rsidP="00000000" w:rsidRDefault="00000000" w:rsidRPr="00000000" w14:paraId="000005AC">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0111 dddd eppp 1000   bbbb     RFLONG -&gt;  4 x 8-bit LUT         32 out   %PONMLKJI_HGFEDCBA_ponmlkji_hgfedcba</w:t>
      </w:r>
    </w:p>
    <w:p w:rsidR="00000000" w:rsidDel="00000000" w:rsidP="00000000" w:rsidRDefault="00000000" w:rsidRPr="00000000" w14:paraId="000005AD">
      <w:pPr>
        <w:pageBreakBefore w:val="0"/>
        <w:widowControl w:val="0"/>
        <w:spacing w:line="240" w:lineRule="auto"/>
        <w:rPr>
          <w:rFonts w:ascii="Courier New" w:cs="Courier New" w:eastAsia="Courier New" w:hAnsi="Courier New"/>
          <w:b w:val="1"/>
          <w:sz w:val="15"/>
          <w:szCs w:val="15"/>
        </w:rPr>
      </w:pPr>
      <w:r w:rsidDel="00000000" w:rsidR="00000000" w:rsidRPr="00000000">
        <w:rPr>
          <w:rtl w:val="0"/>
        </w:rPr>
      </w:r>
    </w:p>
    <w:p w:rsidR="00000000" w:rsidDel="00000000" w:rsidP="00000000" w:rsidRDefault="00000000" w:rsidRPr="00000000" w14:paraId="000005AE">
      <w:pPr>
        <w:pageBreakBefore w:val="0"/>
        <w:widowControl w:val="0"/>
        <w:spacing w:line="240" w:lineRule="auto"/>
        <w:rPr>
          <w:rFonts w:ascii="Courier New" w:cs="Courier New" w:eastAsia="Courier New" w:hAnsi="Courier New"/>
          <w:b w:val="1"/>
          <w:sz w:val="15"/>
          <w:szCs w:val="15"/>
          <w:u w:val="single"/>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Fira Mono" w:cs="Fira Mono" w:eastAsia="Fira Mono" w:hAnsi="Fira Mono"/>
          <w:b w:val="1"/>
          <w:sz w:val="15"/>
          <w:szCs w:val="15"/>
          <w:u w:val="single"/>
          <w:rtl w:val="0"/>
        </w:rPr>
        <w:t xml:space="preserve">RDFAST ⇢ Pins/DACs</w:t>
      </w:r>
    </w:p>
    <w:p w:rsidR="00000000" w:rsidDel="00000000" w:rsidP="00000000" w:rsidRDefault="00000000" w:rsidRPr="00000000" w14:paraId="000005AF">
      <w:pPr>
        <w:pageBreakBefore w:val="0"/>
        <w:widowControl w:val="0"/>
        <w:spacing w:line="240" w:lineRule="auto"/>
        <w:rPr>
          <w:rFonts w:ascii="Courier New" w:cs="Courier New" w:eastAsia="Courier New" w:hAnsi="Courier New"/>
          <w:b w:val="1"/>
          <w:sz w:val="15"/>
          <w:szCs w:val="15"/>
        </w:rPr>
      </w:pPr>
      <w:r w:rsidDel="00000000" w:rsidR="00000000" w:rsidRPr="00000000">
        <w:rPr>
          <w:rtl w:val="0"/>
        </w:rPr>
      </w:r>
    </w:p>
    <w:p w:rsidR="00000000" w:rsidDel="00000000" w:rsidP="00000000" w:rsidRDefault="00000000" w:rsidRPr="00000000" w14:paraId="000005B0">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1000 dddd eppp pppa   -    1/8 RFBYTE -&gt;  1-pin + 1-DAC1         1 out   %00000000_00000000_00000000_aaaaaaaa</w:t>
      </w:r>
    </w:p>
    <w:p w:rsidR="00000000" w:rsidDel="00000000" w:rsidP="00000000" w:rsidRDefault="00000000" w:rsidRPr="00000000" w14:paraId="000005B1">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1001 dddd eppp pp0a   -    1/4 RFBYTE -&gt;  2-pin + 2-DAC1         2 out   %00000000_00000000_bbbbbbbb_aaaaaaaa</w:t>
      </w:r>
    </w:p>
    <w:p w:rsidR="00000000" w:rsidDel="00000000" w:rsidP="00000000" w:rsidRDefault="00000000" w:rsidRPr="00000000" w14:paraId="000005B2">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1001 dddd eppp pp1a   -    1/4 RFBYTE -&gt;  2-pin + 1-DAC2         2 out   %00000000_00000000_00000000_babababa</w:t>
      </w:r>
    </w:p>
    <w:p w:rsidR="00000000" w:rsidDel="00000000" w:rsidP="00000000" w:rsidRDefault="00000000" w:rsidRPr="00000000" w14:paraId="000005B3">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1010 dddd eppp p00a   -    1/2 RFBYTE -&gt;  4-pin + 4-DAC1         4 out   %dddddddd_cccccccc_bbbbbbbb_aaaaaaaa</w:t>
      </w:r>
    </w:p>
    <w:p w:rsidR="00000000" w:rsidDel="00000000" w:rsidP="00000000" w:rsidRDefault="00000000" w:rsidRPr="00000000" w14:paraId="000005B4">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1010 dddd eppp p01a   -    1/2 RFBYTE -&gt;  4-pin + 2-DAC2         4 out   %00000000_00000000_dcdcdcdc_babababa</w:t>
      </w:r>
    </w:p>
    <w:p w:rsidR="00000000" w:rsidDel="00000000" w:rsidP="00000000" w:rsidRDefault="00000000" w:rsidRPr="00000000" w14:paraId="000005B5">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1010 dddd eppp p10a   -    1/2 RFBYTE -&gt;  4-pin + 1-DAC4         4 out   %00000000_00000000_00000000_dcbadcba</w:t>
      </w:r>
    </w:p>
    <w:p w:rsidR="00000000" w:rsidDel="00000000" w:rsidP="00000000" w:rsidRDefault="00000000" w:rsidRPr="00000000" w14:paraId="000005B6">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1010 dddd eppp 0110   -        RFBYTE -&gt;  8-pin + 4-DAC2         8 out   %hghghghg_fefefefe_dcdcdcdc_babababa</w:t>
      </w:r>
    </w:p>
    <w:p w:rsidR="00000000" w:rsidDel="00000000" w:rsidP="00000000" w:rsidRDefault="00000000" w:rsidRPr="00000000" w14:paraId="000005B7">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1010 dddd eppp 0111   -        RFBYTE -&gt;  8-pin + 2-DAC4         8 out   %00000000_00000000_hgfehgfe_dcbadcba</w:t>
      </w:r>
    </w:p>
    <w:p w:rsidR="00000000" w:rsidDel="00000000" w:rsidP="00000000" w:rsidRDefault="00000000" w:rsidRPr="00000000" w14:paraId="000005B8">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1010 dddd eppp 1110   -        RFBYTE -&gt;  8-pin + 1-DAC8         8 out   %00000000_00000000_00000000_hgfedcba</w:t>
      </w:r>
    </w:p>
    <w:p w:rsidR="00000000" w:rsidDel="00000000" w:rsidP="00000000" w:rsidRDefault="00000000" w:rsidRPr="00000000" w14:paraId="000005B9">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1010 dddd eppp 1111   -        RFWORD -&gt; 16-pin + 4-DAC4        16 out   %ponmponm_lkjilkji_hgfehgfe_dcbadcba</w:t>
      </w:r>
    </w:p>
    <w:p w:rsidR="00000000" w:rsidDel="00000000" w:rsidP="00000000" w:rsidRDefault="00000000" w:rsidRPr="00000000" w14:paraId="000005BA">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1011 dddd eppp 0000   -        RFWORD -&gt; 16-pin + 2-DAC8        16 out   %00000000_00000000_ponmlkji_hgfedcba</w:t>
      </w:r>
    </w:p>
    <w:p w:rsidR="00000000" w:rsidDel="00000000" w:rsidP="00000000" w:rsidRDefault="00000000" w:rsidRPr="00000000" w14:paraId="000005BB">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1011 dddd eppp 0001   -        RFLONG -&gt; 32-pin + 4-DAC8        32 out   %PONMLKJI_HGFEDCBA_ponmlkji_hgfedcba</w:t>
      </w:r>
    </w:p>
    <w:p w:rsidR="00000000" w:rsidDel="00000000" w:rsidP="00000000" w:rsidRDefault="00000000" w:rsidRPr="00000000" w14:paraId="000005BC">
      <w:pPr>
        <w:pageBreakBefore w:val="0"/>
        <w:widowControl w:val="0"/>
        <w:spacing w:line="240" w:lineRule="auto"/>
        <w:rPr>
          <w:rFonts w:ascii="Courier New" w:cs="Courier New" w:eastAsia="Courier New" w:hAnsi="Courier New"/>
          <w:b w:val="1"/>
          <w:sz w:val="15"/>
          <w:szCs w:val="15"/>
        </w:rPr>
      </w:pPr>
      <w:r w:rsidDel="00000000" w:rsidR="00000000" w:rsidRPr="00000000">
        <w:rPr>
          <w:rtl w:val="0"/>
        </w:rPr>
      </w:r>
    </w:p>
    <w:p w:rsidR="00000000" w:rsidDel="00000000" w:rsidP="00000000" w:rsidRDefault="00000000" w:rsidRPr="00000000" w14:paraId="000005BD">
      <w:pPr>
        <w:pageBreakBefore w:val="0"/>
        <w:widowControl w:val="0"/>
        <w:spacing w:line="240" w:lineRule="auto"/>
        <w:rPr>
          <w:rFonts w:ascii="Courier New" w:cs="Courier New" w:eastAsia="Courier New" w:hAnsi="Courier New"/>
          <w:b w:val="1"/>
          <w:sz w:val="15"/>
          <w:szCs w:val="15"/>
          <w:u w:val="single"/>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Fira Mono" w:cs="Fira Mono" w:eastAsia="Fira Mono" w:hAnsi="Fira Mono"/>
          <w:b w:val="1"/>
          <w:sz w:val="15"/>
          <w:szCs w:val="15"/>
          <w:u w:val="single"/>
          <w:rtl w:val="0"/>
        </w:rPr>
        <w:t xml:space="preserve">RDFAST ⇢ RGB ⇢ Pins/DACs</w:t>
      </w:r>
    </w:p>
    <w:p w:rsidR="00000000" w:rsidDel="00000000" w:rsidP="00000000" w:rsidRDefault="00000000" w:rsidRPr="00000000" w14:paraId="000005BE">
      <w:pPr>
        <w:pageBreakBefore w:val="0"/>
        <w:widowControl w:val="0"/>
        <w:spacing w:line="240" w:lineRule="auto"/>
        <w:rPr>
          <w:rFonts w:ascii="Courier New" w:cs="Courier New" w:eastAsia="Courier New" w:hAnsi="Courier New"/>
          <w:b w:val="1"/>
          <w:sz w:val="15"/>
          <w:szCs w:val="15"/>
        </w:rPr>
      </w:pPr>
      <w:r w:rsidDel="00000000" w:rsidR="00000000" w:rsidRPr="00000000">
        <w:rPr>
          <w:rtl w:val="0"/>
        </w:rPr>
      </w:r>
    </w:p>
    <w:p w:rsidR="00000000" w:rsidDel="00000000" w:rsidP="00000000" w:rsidRDefault="00000000" w:rsidRPr="00000000" w14:paraId="000005BF">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1011 dddd eppp 0010   rgb      RFBYTE -&gt; 24-pin + </w:t>
      </w:r>
      <w:r w:rsidDel="00000000" w:rsidR="00000000" w:rsidRPr="00000000">
        <w:rPr>
          <w:rFonts w:ascii="Courier New" w:cs="Courier New" w:eastAsia="Courier New" w:hAnsi="Courier New"/>
          <w:b w:val="1"/>
          <w:sz w:val="15"/>
          <w:szCs w:val="15"/>
          <w:rtl w:val="0"/>
        </w:rPr>
        <w:t xml:space="preserve">LUMA8</w:t>
      </w:r>
      <w:r w:rsidDel="00000000" w:rsidR="00000000" w:rsidRPr="00000000">
        <w:rPr>
          <w:rFonts w:ascii="Courier New" w:cs="Courier New" w:eastAsia="Courier New" w:hAnsi="Courier New"/>
          <w:b w:val="1"/>
          <w:sz w:val="15"/>
          <w:szCs w:val="15"/>
          <w:rtl w:val="0"/>
        </w:rPr>
        <w:t xml:space="preserve">         32 out   %rrrrrrrr_gggggggg_bbbbbbbb_00000000</w:t>
      </w:r>
    </w:p>
    <w:p w:rsidR="00000000" w:rsidDel="00000000" w:rsidP="00000000" w:rsidRDefault="00000000" w:rsidRPr="00000000" w14:paraId="000005C0">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1011 dddd eppp 0011   -        RFBYTE -&gt; 24-pin + </w:t>
      </w:r>
      <w:r w:rsidDel="00000000" w:rsidR="00000000" w:rsidRPr="00000000">
        <w:rPr>
          <w:rFonts w:ascii="Courier New" w:cs="Courier New" w:eastAsia="Courier New" w:hAnsi="Courier New"/>
          <w:b w:val="1"/>
          <w:sz w:val="15"/>
          <w:szCs w:val="15"/>
          <w:rtl w:val="0"/>
        </w:rPr>
        <w:t xml:space="preserve">RGBI8</w:t>
      </w:r>
      <w:r w:rsidDel="00000000" w:rsidR="00000000" w:rsidRPr="00000000">
        <w:rPr>
          <w:rFonts w:ascii="Courier New" w:cs="Courier New" w:eastAsia="Courier New" w:hAnsi="Courier New"/>
          <w:b w:val="1"/>
          <w:sz w:val="15"/>
          <w:szCs w:val="15"/>
          <w:rtl w:val="0"/>
        </w:rPr>
        <w:t xml:space="preserve">         32 out   %rrrrrrrr_gggggggg_bbbbbbbb_00000000</w:t>
      </w:r>
    </w:p>
    <w:p w:rsidR="00000000" w:rsidDel="00000000" w:rsidP="00000000" w:rsidRDefault="00000000" w:rsidRPr="00000000" w14:paraId="000005C1">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1011 dddd eppp 0100   -        RFBYTE -&gt; 24-pin + RGB8  (3:3:2) 32 out   %rrrrrrrr_gggggggg_bbbbbbbb_00000000</w:t>
      </w:r>
    </w:p>
    <w:p w:rsidR="00000000" w:rsidDel="00000000" w:rsidP="00000000" w:rsidRDefault="00000000" w:rsidRPr="00000000" w14:paraId="000005C2">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1011 dddd eppp 0101   -        RFWORD -&gt; 24-pin + RGB16 (5:6:5) 32 out   %rrrrrrrr_gggggggg_bbbbbbbb_00000000</w:t>
      </w:r>
    </w:p>
    <w:p w:rsidR="00000000" w:rsidDel="00000000" w:rsidP="00000000" w:rsidRDefault="00000000" w:rsidRPr="00000000" w14:paraId="000005C3">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1011 dddd eppp 0110   -        RFLONG -&gt; 24-pin + RGB24 (8:8:8) 32 out   %rrrrrrrr_gggggggg_bbbbbbbb_00000000</w:t>
      </w:r>
    </w:p>
    <w:p w:rsidR="00000000" w:rsidDel="00000000" w:rsidP="00000000" w:rsidRDefault="00000000" w:rsidRPr="00000000" w14:paraId="000005C4">
      <w:pPr>
        <w:pageBreakBefore w:val="0"/>
        <w:widowControl w:val="0"/>
        <w:spacing w:line="240" w:lineRule="auto"/>
        <w:rPr>
          <w:rFonts w:ascii="Courier New" w:cs="Courier New" w:eastAsia="Courier New" w:hAnsi="Courier New"/>
          <w:b w:val="1"/>
          <w:sz w:val="15"/>
          <w:szCs w:val="15"/>
        </w:rPr>
      </w:pPr>
      <w:r w:rsidDel="00000000" w:rsidR="00000000" w:rsidRPr="00000000">
        <w:rPr>
          <w:rtl w:val="0"/>
        </w:rPr>
      </w:r>
    </w:p>
    <w:p w:rsidR="00000000" w:rsidDel="00000000" w:rsidP="00000000" w:rsidRDefault="00000000" w:rsidRPr="00000000" w14:paraId="000005C5">
      <w:pPr>
        <w:pageBreakBefore w:val="0"/>
        <w:widowControl w:val="0"/>
        <w:spacing w:line="240" w:lineRule="auto"/>
        <w:rPr>
          <w:rFonts w:ascii="Courier New" w:cs="Courier New" w:eastAsia="Courier New" w:hAnsi="Courier New"/>
          <w:b w:val="1"/>
          <w:sz w:val="15"/>
          <w:szCs w:val="15"/>
          <w:u w:val="single"/>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Fira Mono" w:cs="Fira Mono" w:eastAsia="Fira Mono" w:hAnsi="Fira Mono"/>
          <w:b w:val="1"/>
          <w:sz w:val="15"/>
          <w:szCs w:val="15"/>
          <w:u w:val="single"/>
          <w:rtl w:val="0"/>
        </w:rPr>
        <w:t xml:space="preserve">Pins ⇢ DACs/WRFAST</w:t>
      </w:r>
    </w:p>
    <w:p w:rsidR="00000000" w:rsidDel="00000000" w:rsidP="00000000" w:rsidRDefault="00000000" w:rsidRPr="00000000" w14:paraId="000005C6">
      <w:pPr>
        <w:pageBreakBefore w:val="0"/>
        <w:widowControl w:val="0"/>
        <w:spacing w:line="240" w:lineRule="auto"/>
        <w:rPr>
          <w:rFonts w:ascii="Courier New" w:cs="Courier New" w:eastAsia="Courier New" w:hAnsi="Courier New"/>
          <w:b w:val="1"/>
          <w:sz w:val="15"/>
          <w:szCs w:val="15"/>
        </w:rPr>
      </w:pPr>
      <w:r w:rsidDel="00000000" w:rsidR="00000000" w:rsidRPr="00000000">
        <w:rPr>
          <w:rtl w:val="0"/>
        </w:rPr>
      </w:r>
    </w:p>
    <w:p w:rsidR="00000000" w:rsidDel="00000000" w:rsidP="00000000" w:rsidRDefault="00000000" w:rsidRPr="00000000" w14:paraId="000005C7">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1100 dddd wppp pppa   -         1-pin -&gt; 1-DAC1 + 1/8 WFBYTE     1 in    %00000000_00000000_00000000_aaaaaaaa</w:t>
      </w:r>
    </w:p>
    <w:p w:rsidR="00000000" w:rsidDel="00000000" w:rsidP="00000000" w:rsidRDefault="00000000" w:rsidRPr="00000000" w14:paraId="000005C8">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1101 dddd wppp pp0a   -         2-pin -&gt; 2-DAC1 + 1/4 WFBYTE     2 in    %00000000_00000000_bbbbbbbb_aaaaaaaa</w:t>
      </w:r>
    </w:p>
    <w:p w:rsidR="00000000" w:rsidDel="00000000" w:rsidP="00000000" w:rsidRDefault="00000000" w:rsidRPr="00000000" w14:paraId="000005C9">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1101 dddd wppp pp1a   -         2-pin -&gt; 1-DAC2 + 1/4 WFBYTE     2 in    %00000000_00000000_00000000_babababa</w:t>
      </w:r>
    </w:p>
    <w:p w:rsidR="00000000" w:rsidDel="00000000" w:rsidP="00000000" w:rsidRDefault="00000000" w:rsidRPr="00000000" w14:paraId="000005CA">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1110 dddd wppp p00a   -         4-pin -&gt; 4-DAC1 + 1/2 WFBYTE     4 in    %dddddddd_cccccccc_bbbbbbbb_aaaaaaaa</w:t>
      </w:r>
    </w:p>
    <w:p w:rsidR="00000000" w:rsidDel="00000000" w:rsidP="00000000" w:rsidRDefault="00000000" w:rsidRPr="00000000" w14:paraId="000005CB">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1110 dddd wppp p01a   -         4-pin -&gt; 2-DAC2 + 1/2 WFBYTE     4 in    %00000000_00000000_dcdcdcdc_babababa</w:t>
      </w:r>
    </w:p>
    <w:p w:rsidR="00000000" w:rsidDel="00000000" w:rsidP="00000000" w:rsidRDefault="00000000" w:rsidRPr="00000000" w14:paraId="000005CC">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1110 dddd wppp p10a   -         4-pin -&gt; 1-DAC4 + 1/2 WFBYTE     4 in    %00000000_00000000_00000000_dcbadcba</w:t>
      </w:r>
    </w:p>
    <w:p w:rsidR="00000000" w:rsidDel="00000000" w:rsidP="00000000" w:rsidRDefault="00000000" w:rsidRPr="00000000" w14:paraId="000005CD">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1110 dddd wppp 0110   -         8-pin -&gt; 4-DAC2 + WFBYTE         8 in    %hghghghg_fefefefe_dcdcdcdc_babababa</w:t>
      </w:r>
    </w:p>
    <w:p w:rsidR="00000000" w:rsidDel="00000000" w:rsidP="00000000" w:rsidRDefault="00000000" w:rsidRPr="00000000" w14:paraId="000005CE">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1110 dddd wppp 0111   -         8-pin -&gt; 2-DAC4 + WFBYTE         8 in    %00000000_00000000_hgfehgfe_dcbadcba</w:t>
      </w:r>
    </w:p>
    <w:p w:rsidR="00000000" w:rsidDel="00000000" w:rsidP="00000000" w:rsidRDefault="00000000" w:rsidRPr="00000000" w14:paraId="000005CF">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1110 dddd wppp 1110   -         8-pin -&gt; 1-DAC8 + WFBYTE         8 in    %00000000_00000000_00000000_hgfedcba</w:t>
      </w:r>
    </w:p>
    <w:p w:rsidR="00000000" w:rsidDel="00000000" w:rsidP="00000000" w:rsidRDefault="00000000" w:rsidRPr="00000000" w14:paraId="000005D0">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1110 dddd wppp 1111   -        16-pin -&gt; 4-DAC4 + WFWORD        16 in    %ponmponm_lkjilkji_hgfehgfe_dcbadcba</w:t>
      </w:r>
    </w:p>
    <w:p w:rsidR="00000000" w:rsidDel="00000000" w:rsidP="00000000" w:rsidRDefault="00000000" w:rsidRPr="00000000" w14:paraId="000005D1">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1111 dddd wppp 0000   -        16-pin -&gt; 2-DAC8 + WFWORD        16 in    %00000000_00000000_ponmlkji_hgfedcba</w:t>
      </w:r>
    </w:p>
    <w:p w:rsidR="00000000" w:rsidDel="00000000" w:rsidP="00000000" w:rsidRDefault="00000000" w:rsidRPr="00000000" w14:paraId="000005D2">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1111 dddd wppp 0001   -        32-pin -&gt; 4-DAC8 + WFLONG        32 in    %PONMLKJI_HGFEDCBA_ponmlkji_hgfedcba</w:t>
      </w:r>
    </w:p>
    <w:p w:rsidR="00000000" w:rsidDel="00000000" w:rsidP="00000000" w:rsidRDefault="00000000" w:rsidRPr="00000000" w14:paraId="000005D3">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p>
    <w:p w:rsidR="00000000" w:rsidDel="00000000" w:rsidP="00000000" w:rsidRDefault="00000000" w:rsidRPr="00000000" w14:paraId="000005D4">
      <w:pPr>
        <w:pageBreakBefore w:val="0"/>
        <w:widowControl w:val="0"/>
        <w:spacing w:line="240" w:lineRule="auto"/>
        <w:rPr>
          <w:rFonts w:ascii="Courier New" w:cs="Courier New" w:eastAsia="Courier New" w:hAnsi="Courier New"/>
          <w:b w:val="1"/>
          <w:sz w:val="15"/>
          <w:szCs w:val="15"/>
          <w:u w:val="single"/>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Fira Mono" w:cs="Fira Mono" w:eastAsia="Fira Mono" w:hAnsi="Fira Mono"/>
          <w:b w:val="1"/>
          <w:sz w:val="15"/>
          <w:szCs w:val="15"/>
          <w:u w:val="single"/>
          <w:rtl w:val="0"/>
        </w:rPr>
        <w:t xml:space="preserve">ADCs/Pins ⇢ DACs/WRFAST</w:t>
      </w:r>
    </w:p>
    <w:p w:rsidR="00000000" w:rsidDel="00000000" w:rsidP="00000000" w:rsidRDefault="00000000" w:rsidRPr="00000000" w14:paraId="000005D5">
      <w:pPr>
        <w:pageBreakBefore w:val="0"/>
        <w:widowControl w:val="0"/>
        <w:spacing w:line="240" w:lineRule="auto"/>
        <w:rPr>
          <w:rFonts w:ascii="Courier New" w:cs="Courier New" w:eastAsia="Courier New" w:hAnsi="Courier New"/>
          <w:b w:val="1"/>
          <w:sz w:val="15"/>
          <w:szCs w:val="15"/>
        </w:rPr>
      </w:pPr>
      <w:r w:rsidDel="00000000" w:rsidR="00000000" w:rsidRPr="00000000">
        <w:rPr>
          <w:rtl w:val="0"/>
        </w:rPr>
      </w:r>
    </w:p>
    <w:p w:rsidR="00000000" w:rsidDel="00000000" w:rsidP="00000000" w:rsidRDefault="00000000" w:rsidRPr="00000000" w14:paraId="000005D6">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1111 dddd w--- 0010   ss           1-ADC8 -&gt; 1-DAC8 + WFBYTE     8 in    %00000000_00000000_00000000_hgfedcba</w:t>
      </w:r>
    </w:p>
    <w:p w:rsidR="00000000" w:rsidDel="00000000" w:rsidP="00000000" w:rsidRDefault="00000000" w:rsidRPr="00000000" w14:paraId="000005D7">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1111 dddd wppp 0011   ss   1-ADC8 + 8-pin -&gt; 2-DAC8 + WFWORD    16 in    %00000000_00000000_ponmlkji_hgfedcba</w:t>
      </w:r>
    </w:p>
    <w:p w:rsidR="00000000" w:rsidDel="00000000" w:rsidP="00000000" w:rsidRDefault="00000000" w:rsidRPr="00000000" w14:paraId="000005D8">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1111 dddd w--- 0100   s-           2-ADC8 -&gt; </w:t>
      </w:r>
      <w:r w:rsidDel="00000000" w:rsidR="00000000" w:rsidRPr="00000000">
        <w:rPr>
          <w:rFonts w:ascii="Courier New" w:cs="Courier New" w:eastAsia="Courier New" w:hAnsi="Courier New"/>
          <w:b w:val="1"/>
          <w:sz w:val="15"/>
          <w:szCs w:val="15"/>
          <w:rtl w:val="0"/>
        </w:rPr>
        <w:t xml:space="preserve">2-DAC8</w:t>
      </w:r>
      <w:r w:rsidDel="00000000" w:rsidR="00000000" w:rsidRPr="00000000">
        <w:rPr>
          <w:rFonts w:ascii="Courier New" w:cs="Courier New" w:eastAsia="Courier New" w:hAnsi="Courier New"/>
          <w:b w:val="1"/>
          <w:sz w:val="15"/>
          <w:szCs w:val="15"/>
          <w:rtl w:val="0"/>
        </w:rPr>
        <w:t xml:space="preserve"> + WFWORD    16 in    %00000000_00000000_ponmlkji_hgfedcba</w:t>
      </w:r>
    </w:p>
    <w:p w:rsidR="00000000" w:rsidDel="00000000" w:rsidP="00000000" w:rsidRDefault="00000000" w:rsidRPr="00000000" w14:paraId="000005D9">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1111 dddd wppp 0101   s-  2-ADC8 + 16-pin -&gt; 4-DAC8 + WFLONG    32 in    %PONMLKJI_HGFEDCBA_ponmlkji_hgfedcba</w:t>
      </w:r>
    </w:p>
    <w:p w:rsidR="00000000" w:rsidDel="00000000" w:rsidP="00000000" w:rsidRDefault="00000000" w:rsidRPr="00000000" w14:paraId="000005DA">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1111 dddd w--- 0110   --           4-ADC8 -&gt; 4-DAC8 + WFLONG    32 in    %PONMLKJI_HGFEDCBA_ponmlkji_hgfedcba</w:t>
      </w:r>
    </w:p>
    <w:p w:rsidR="00000000" w:rsidDel="00000000" w:rsidP="00000000" w:rsidRDefault="00000000" w:rsidRPr="00000000" w14:paraId="000005DB">
      <w:pPr>
        <w:pageBreakBefore w:val="0"/>
        <w:widowControl w:val="0"/>
        <w:spacing w:line="240" w:lineRule="auto"/>
        <w:rPr>
          <w:rFonts w:ascii="Courier New" w:cs="Courier New" w:eastAsia="Courier New" w:hAnsi="Courier New"/>
          <w:b w:val="1"/>
          <w:sz w:val="15"/>
          <w:szCs w:val="15"/>
        </w:rPr>
      </w:pPr>
      <w:r w:rsidDel="00000000" w:rsidR="00000000" w:rsidRPr="00000000">
        <w:rPr>
          <w:rtl w:val="0"/>
        </w:rPr>
      </w:r>
    </w:p>
    <w:p w:rsidR="00000000" w:rsidDel="00000000" w:rsidP="00000000" w:rsidRDefault="00000000" w:rsidRPr="00000000" w14:paraId="000005DC">
      <w:pPr>
        <w:pageBreakBefore w:val="0"/>
        <w:widowControl w:val="0"/>
        <w:spacing w:line="240" w:lineRule="auto"/>
        <w:rPr>
          <w:rFonts w:ascii="Courier New" w:cs="Courier New" w:eastAsia="Courier New" w:hAnsi="Courier New"/>
          <w:b w:val="1"/>
          <w:sz w:val="15"/>
          <w:szCs w:val="15"/>
          <w:u w:val="single"/>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sz w:val="15"/>
          <w:szCs w:val="15"/>
          <w:u w:val="single"/>
          <w:rtl w:val="0"/>
        </w:rPr>
        <w:t xml:space="preserve">DDS/Goertzel</w:t>
      </w:r>
    </w:p>
    <w:p w:rsidR="00000000" w:rsidDel="00000000" w:rsidP="00000000" w:rsidRDefault="00000000" w:rsidRPr="00000000" w14:paraId="000005DD">
      <w:pPr>
        <w:pageBreakBefore w:val="0"/>
        <w:widowControl w:val="0"/>
        <w:spacing w:line="240" w:lineRule="auto"/>
        <w:rPr>
          <w:rFonts w:ascii="Courier New" w:cs="Courier New" w:eastAsia="Courier New" w:hAnsi="Courier New"/>
          <w:b w:val="1"/>
          <w:sz w:val="15"/>
          <w:szCs w:val="15"/>
        </w:rPr>
      </w:pPr>
      <w:r w:rsidDel="00000000" w:rsidR="00000000" w:rsidRPr="00000000">
        <w:rPr>
          <w:rtl w:val="0"/>
        </w:rPr>
      </w:r>
    </w:p>
    <w:p w:rsidR="00000000" w:rsidDel="00000000" w:rsidP="00000000" w:rsidRDefault="00000000" w:rsidRPr="00000000" w14:paraId="000005DE">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1111 dddd 0ppp p111   &lt;config&gt;     DDS/Goertzel LUT SINC1 *   4 in ADC   %PONMLKJI_HGFEDCBA_ponmlkji_hgfedcba</w:t>
      </w:r>
    </w:p>
    <w:p w:rsidR="00000000" w:rsidDel="00000000" w:rsidP="00000000" w:rsidRDefault="00000000" w:rsidRPr="00000000" w14:paraId="000005DF">
      <w:pPr>
        <w:pageBreakBefore w:val="0"/>
        <w:widowControl w:val="0"/>
        <w:spacing w:line="240"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1111 dddd 1ppp p111   &lt;config&gt;     DDS/Goertzel LUT SINC2 *   4 in ADC   %PONMLKJI_HGFEDCBA_ponmlkji_hgfedcba</w:t>
      </w:r>
    </w:p>
    <w:p w:rsidR="00000000" w:rsidDel="00000000" w:rsidP="00000000" w:rsidRDefault="00000000" w:rsidRPr="00000000" w14:paraId="000005E0">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5E1">
      <w:pPr>
        <w:pageBreakBefore w:val="0"/>
        <w:widowControl w:val="0"/>
        <w:rPr>
          <w:sz w:val="18"/>
          <w:szCs w:val="18"/>
        </w:rPr>
      </w:pPr>
      <w:r w:rsidDel="00000000" w:rsidR="00000000" w:rsidRPr="00000000">
        <w:rPr>
          <w:rtl w:val="0"/>
        </w:rPr>
      </w:r>
    </w:p>
    <w:p w:rsidR="00000000" w:rsidDel="00000000" w:rsidP="00000000" w:rsidRDefault="00000000" w:rsidRPr="00000000" w14:paraId="000005E2">
      <w:pPr>
        <w:pageBreakBefore w:val="0"/>
        <w:widowControl w:val="0"/>
        <w:rPr>
          <w:sz w:val="18"/>
          <w:szCs w:val="18"/>
        </w:rPr>
      </w:pPr>
      <w:r w:rsidDel="00000000" w:rsidR="00000000" w:rsidRPr="00000000">
        <w:rPr>
          <w:sz w:val="18"/>
          <w:szCs w:val="18"/>
          <w:rtl w:val="0"/>
        </w:rPr>
        <w:t xml:space="preserve">Each of these modes requires explanation, but there are some overlapping matters that can be covered first.</w:t>
      </w:r>
    </w:p>
    <w:p w:rsidR="00000000" w:rsidDel="00000000" w:rsidP="00000000" w:rsidRDefault="00000000" w:rsidRPr="00000000" w14:paraId="000005E3">
      <w:pPr>
        <w:pageBreakBefore w:val="0"/>
        <w:widowControl w:val="0"/>
        <w:rPr>
          <w:sz w:val="18"/>
          <w:szCs w:val="18"/>
        </w:rPr>
      </w:pPr>
      <w:r w:rsidDel="00000000" w:rsidR="00000000" w:rsidRPr="00000000">
        <w:rPr>
          <w:rtl w:val="0"/>
        </w:rPr>
      </w:r>
    </w:p>
    <w:p w:rsidR="00000000" w:rsidDel="00000000" w:rsidP="00000000" w:rsidRDefault="00000000" w:rsidRPr="00000000" w14:paraId="000005E4">
      <w:pPr>
        <w:pageBreakBefore w:val="0"/>
        <w:widowControl w:val="0"/>
        <w:rPr>
          <w:sz w:val="18"/>
          <w:szCs w:val="18"/>
        </w:rPr>
      </w:pPr>
      <w:r w:rsidDel="00000000" w:rsidR="00000000" w:rsidRPr="00000000">
        <w:rPr>
          <w:sz w:val="18"/>
          <w:szCs w:val="18"/>
          <w:rtl w:val="0"/>
        </w:rPr>
        <w:t xml:space="preserve">The 16-bit D[15:0] field expresses an initial counter value which will be decremented on each subsequent NCO rollover, with each rollover causing new streamer data to be output or input. When the counter equals 1 and the NCO is rolling over for the last time for the current command, a new command may be seamlessly begun by a buffered XZERO/XCONT instruction. If no XZERO/XCONT instruction is buffered, the counter goes to 0. When the counter reaches 0, or is set to 0, streamer operation stops and all streamer DAC overrides and streamer pin outputs cease.</w:t>
      </w:r>
    </w:p>
    <w:p w:rsidR="00000000" w:rsidDel="00000000" w:rsidP="00000000" w:rsidRDefault="00000000" w:rsidRPr="00000000" w14:paraId="000005E5">
      <w:pPr>
        <w:pageBreakBefore w:val="0"/>
        <w:widowControl w:val="0"/>
        <w:rPr>
          <w:sz w:val="18"/>
          <w:szCs w:val="18"/>
        </w:rPr>
      </w:pPr>
      <w:r w:rsidDel="00000000" w:rsidR="00000000" w:rsidRPr="00000000">
        <w:rPr>
          <w:rtl w:val="0"/>
        </w:rPr>
      </w:r>
    </w:p>
    <w:p w:rsidR="00000000" w:rsidDel="00000000" w:rsidP="00000000" w:rsidRDefault="00000000" w:rsidRPr="00000000" w14:paraId="000005E6">
      <w:pPr>
        <w:pageBreakBefore w:val="0"/>
        <w:widowControl w:val="0"/>
        <w:rPr>
          <w:sz w:val="18"/>
          <w:szCs w:val="18"/>
        </w:rPr>
      </w:pPr>
      <w:r w:rsidDel="00000000" w:rsidR="00000000" w:rsidRPr="00000000">
        <w:rPr>
          <w:sz w:val="18"/>
          <w:szCs w:val="18"/>
          <w:rtl w:val="0"/>
        </w:rPr>
        <w:t xml:space="preserve">By setting the D[15:0] count to its maximal value of $FFFF, a streamer command will run perpetually.</w:t>
      </w:r>
    </w:p>
    <w:p w:rsidR="00000000" w:rsidDel="00000000" w:rsidP="00000000" w:rsidRDefault="00000000" w:rsidRPr="00000000" w14:paraId="000005E7">
      <w:pPr>
        <w:pageBreakBefore w:val="0"/>
        <w:widowControl w:val="0"/>
        <w:rPr>
          <w:sz w:val="18"/>
          <w:szCs w:val="18"/>
        </w:rPr>
      </w:pPr>
      <w:r w:rsidDel="00000000" w:rsidR="00000000" w:rsidRPr="00000000">
        <w:rPr>
          <w:rtl w:val="0"/>
        </w:rPr>
      </w:r>
    </w:p>
    <w:p w:rsidR="00000000" w:rsidDel="00000000" w:rsidP="00000000" w:rsidRDefault="00000000" w:rsidRPr="00000000" w14:paraId="000005E8">
      <w:pPr>
        <w:pageBreakBefore w:val="0"/>
        <w:widowControl w:val="0"/>
        <w:rPr>
          <w:sz w:val="18"/>
          <w:szCs w:val="18"/>
        </w:rPr>
      </w:pPr>
      <w:r w:rsidDel="00000000" w:rsidR="00000000" w:rsidRPr="00000000">
        <w:rPr>
          <w:sz w:val="18"/>
          <w:szCs w:val="18"/>
          <w:rtl w:val="0"/>
        </w:rPr>
        <w:t xml:space="preserve">XINIT (re)starts the streamer, no matter what state it is in. '</w:t>
      </w:r>
      <w:r w:rsidDel="00000000" w:rsidR="00000000" w:rsidRPr="00000000">
        <w:rPr>
          <w:sz w:val="18"/>
          <w:szCs w:val="18"/>
          <w:rtl w:val="0"/>
        </w:rPr>
        <w:t xml:space="preserve">XINIT #0,#0</w:t>
      </w:r>
      <w:r w:rsidDel="00000000" w:rsidR="00000000" w:rsidRPr="00000000">
        <w:rPr>
          <w:sz w:val="18"/>
          <w:szCs w:val="18"/>
          <w:rtl w:val="0"/>
        </w:rPr>
        <w:t xml:space="preserve">' will always stop the streamer immediately. XSTOP (no operands) is an alias for 'XINIT #0,#0'.</w:t>
      </w:r>
    </w:p>
    <w:p w:rsidR="00000000" w:rsidDel="00000000" w:rsidP="00000000" w:rsidRDefault="00000000" w:rsidRPr="00000000" w14:paraId="000005E9">
      <w:pPr>
        <w:pageBreakBefore w:val="0"/>
        <w:widowControl w:val="0"/>
        <w:rPr>
          <w:sz w:val="18"/>
          <w:szCs w:val="18"/>
        </w:rPr>
      </w:pPr>
      <w:r w:rsidDel="00000000" w:rsidR="00000000" w:rsidRPr="00000000">
        <w:rPr>
          <w:rtl w:val="0"/>
        </w:rPr>
      </w:r>
    </w:p>
    <w:p w:rsidR="00000000" w:rsidDel="00000000" w:rsidP="00000000" w:rsidRDefault="00000000" w:rsidRPr="00000000" w14:paraId="000005EA">
      <w:pPr>
        <w:pageBreakBefore w:val="0"/>
        <w:widowControl w:val="0"/>
        <w:rPr>
          <w:sz w:val="18"/>
          <w:szCs w:val="18"/>
        </w:rPr>
      </w:pPr>
      <w:r w:rsidDel="00000000" w:rsidR="00000000" w:rsidRPr="00000000">
        <w:rPr>
          <w:sz w:val="18"/>
          <w:szCs w:val="18"/>
          <w:rtl w:val="0"/>
        </w:rPr>
        <w:t xml:space="preserve">XZERO and XCONT are used to maintain seamless streamer I/O, from command to command. They wait for the prior command's last clock cycle. If the streamer count has already run down to 0, there is no waiting. Also, if the prior command used $FFFF for its initial count, in which case the streamer is running perpetually without decrementing its counter, a new XZERO/XCONT command will only wait for the next NCO rollover, at which point the streamer will begin executing the new command.</w:t>
      </w:r>
    </w:p>
    <w:p w:rsidR="00000000" w:rsidDel="00000000" w:rsidP="00000000" w:rsidRDefault="00000000" w:rsidRPr="00000000" w14:paraId="000005EB">
      <w:pPr>
        <w:pageBreakBefore w:val="0"/>
        <w:widowControl w:val="0"/>
        <w:rPr>
          <w:sz w:val="18"/>
          <w:szCs w:val="18"/>
        </w:rPr>
      </w:pPr>
      <w:r w:rsidDel="00000000" w:rsidR="00000000" w:rsidRPr="00000000">
        <w:rPr>
          <w:rtl w:val="0"/>
        </w:rPr>
      </w:r>
    </w:p>
    <w:p w:rsidR="00000000" w:rsidDel="00000000" w:rsidP="00000000" w:rsidRDefault="00000000" w:rsidRPr="00000000" w14:paraId="000005EC">
      <w:pPr>
        <w:pageBreakBefore w:val="0"/>
        <w:widowControl w:val="0"/>
        <w:rPr>
          <w:sz w:val="18"/>
          <w:szCs w:val="18"/>
        </w:rPr>
      </w:pPr>
      <w:r w:rsidDel="00000000" w:rsidR="00000000" w:rsidRPr="00000000">
        <w:rPr>
          <w:sz w:val="18"/>
          <w:szCs w:val="18"/>
          <w:rtl w:val="0"/>
        </w:rPr>
        <w:t xml:space="preserve">XZERO clears out the phase accumulator when it executes. This clearing is desirable when, say, pixels are being output at 1/3 Fclk and and you don't want a 1-clock delay (glitch) every ~30 seconds, due to imperfect fractions like %5555_5555 = ~1/3. In such a case, it would be good to use </w:t>
      </w:r>
      <w:r w:rsidDel="00000000" w:rsidR="00000000" w:rsidRPr="00000000">
        <w:rPr>
          <w:sz w:val="18"/>
          <w:szCs w:val="18"/>
          <w:rtl w:val="0"/>
        </w:rPr>
        <w:t xml:space="preserve">XZERO</w:t>
      </w:r>
      <w:r w:rsidDel="00000000" w:rsidR="00000000" w:rsidRPr="00000000">
        <w:rPr>
          <w:sz w:val="18"/>
          <w:szCs w:val="18"/>
          <w:rtl w:val="0"/>
        </w:rPr>
        <w:t xml:space="preserve"> to initiate the horizontal sync pulse, while using XCONT everywhere else. It may also be desirable to increment such frequency values by 1, so that the initial NCO rollover occurs on the Nth clock, and not on the Nth+1 clock.</w:t>
      </w:r>
    </w:p>
    <w:p w:rsidR="00000000" w:rsidDel="00000000" w:rsidP="00000000" w:rsidRDefault="00000000" w:rsidRPr="00000000" w14:paraId="000005ED">
      <w:pPr>
        <w:pageBreakBefore w:val="0"/>
        <w:widowControl w:val="0"/>
        <w:rPr>
          <w:sz w:val="18"/>
          <w:szCs w:val="18"/>
        </w:rPr>
      </w:pPr>
      <w:r w:rsidDel="00000000" w:rsidR="00000000" w:rsidRPr="00000000">
        <w:rPr>
          <w:rtl w:val="0"/>
        </w:rPr>
      </w:r>
    </w:p>
    <w:p w:rsidR="00000000" w:rsidDel="00000000" w:rsidP="00000000" w:rsidRDefault="00000000" w:rsidRPr="00000000" w14:paraId="000005EE">
      <w:pPr>
        <w:pageBreakBefore w:val="0"/>
        <w:widowControl w:val="0"/>
        <w:rPr>
          <w:sz w:val="18"/>
          <w:szCs w:val="18"/>
        </w:rPr>
      </w:pPr>
      <w:r w:rsidDel="00000000" w:rsidR="00000000" w:rsidRPr="00000000">
        <w:rPr>
          <w:sz w:val="18"/>
          <w:szCs w:val="18"/>
          <w:rtl w:val="0"/>
        </w:rPr>
        <w:t xml:space="preserve">XCONT is like XZERO, but does not affect the phase accumulator. XCONT is useful in cases where NCO phase and frequency should be strictly maintained and streamer activity should ride along with it.</w:t>
      </w:r>
    </w:p>
    <w:p w:rsidR="00000000" w:rsidDel="00000000" w:rsidP="00000000" w:rsidRDefault="00000000" w:rsidRPr="00000000" w14:paraId="000005EF">
      <w:pPr>
        <w:pageBreakBefore w:val="0"/>
        <w:widowControl w:val="0"/>
        <w:rPr>
          <w:sz w:val="18"/>
          <w:szCs w:val="18"/>
        </w:rPr>
      </w:pPr>
      <w:r w:rsidDel="00000000" w:rsidR="00000000" w:rsidRPr="00000000">
        <w:rPr>
          <w:rtl w:val="0"/>
        </w:rPr>
      </w:r>
    </w:p>
    <w:p w:rsidR="00000000" w:rsidDel="00000000" w:rsidP="00000000" w:rsidRDefault="00000000" w:rsidRPr="00000000" w14:paraId="000005F0">
      <w:pPr>
        <w:pageBreakBefore w:val="0"/>
        <w:widowControl w:val="0"/>
        <w:rPr>
          <w:sz w:val="18"/>
          <w:szCs w:val="18"/>
        </w:rPr>
      </w:pPr>
      <w:r w:rsidDel="00000000" w:rsidR="00000000" w:rsidRPr="00000000">
        <w:rPr>
          <w:rtl w:val="0"/>
        </w:rPr>
      </w:r>
    </w:p>
    <w:p w:rsidR="00000000" w:rsidDel="00000000" w:rsidP="00000000" w:rsidRDefault="00000000" w:rsidRPr="00000000" w14:paraId="000005F1">
      <w:pPr>
        <w:pageBreakBefore w:val="0"/>
        <w:widowControl w:val="0"/>
        <w:rPr/>
      </w:pPr>
      <w:r w:rsidDel="00000000" w:rsidR="00000000" w:rsidRPr="00000000">
        <w:rPr>
          <w:sz w:val="18"/>
          <w:szCs w:val="18"/>
          <w:rtl w:val="0"/>
        </w:rPr>
        <w:t xml:space="preserve">The streamer has four DAC output channels, X0, X1, X2 and X3, which can selectively override the four SETDACS values on a per-DAC basis. </w:t>
      </w:r>
      <w:r w:rsidDel="00000000" w:rsidR="00000000" w:rsidRPr="00000000">
        <w:rPr>
          <w:rtl w:val="0"/>
        </w:rPr>
        <w:t xml:space="preserve">To bring out the data as a voltage on a pin, that pin must be set to DAC mode with the COGID embedded, via </w:t>
      </w:r>
      <w:r w:rsidDel="00000000" w:rsidR="00000000" w:rsidRPr="00000000">
        <w:rPr>
          <w:rtl w:val="0"/>
        </w:rPr>
        <w:t xml:space="preserve">WRPIN</w:t>
      </w:r>
      <w:r w:rsidDel="00000000" w:rsidR="00000000" w:rsidRPr="00000000">
        <w:rPr>
          <w:rtl w:val="0"/>
        </w:rPr>
        <w:t xml:space="preserve">, and DIR must be set high.</w:t>
      </w:r>
    </w:p>
    <w:p w:rsidR="00000000" w:rsidDel="00000000" w:rsidP="00000000" w:rsidRDefault="00000000" w:rsidRPr="00000000" w14:paraId="000005F2">
      <w:pPr>
        <w:pageBreakBefore w:val="0"/>
        <w:widowControl w:val="0"/>
        <w:rPr/>
      </w:pPr>
      <w:r w:rsidDel="00000000" w:rsidR="00000000" w:rsidRPr="00000000">
        <w:rPr>
          <w:rtl w:val="0"/>
        </w:rPr>
      </w:r>
    </w:p>
    <w:p w:rsidR="00000000" w:rsidDel="00000000" w:rsidP="00000000" w:rsidRDefault="00000000" w:rsidRPr="00000000" w14:paraId="000005F3">
      <w:pPr>
        <w:pageBreakBefore w:val="0"/>
        <w:widowControl w:val="0"/>
        <w:rPr>
          <w:sz w:val="18"/>
          <w:szCs w:val="18"/>
        </w:rPr>
      </w:pPr>
      <w:r w:rsidDel="00000000" w:rsidR="00000000" w:rsidRPr="00000000">
        <w:rPr>
          <w:sz w:val="18"/>
          <w:szCs w:val="18"/>
          <w:rtl w:val="0"/>
        </w:rPr>
        <w:t xml:space="preserve">The %dddd field in D[27:24] selects which streamer DAC channels will override which SETDACS values during active streamer operation. In the table below, "--" indicates no-override and "!" indicates one's-complement:</w:t>
      </w:r>
    </w:p>
    <w:p w:rsidR="00000000" w:rsidDel="00000000" w:rsidP="00000000" w:rsidRDefault="00000000" w:rsidRPr="00000000" w14:paraId="000005F4">
      <w:pPr>
        <w:pageBreakBefore w:val="0"/>
        <w:widowControl w:val="0"/>
        <w:rPr>
          <w:sz w:val="18"/>
          <w:szCs w:val="18"/>
        </w:rPr>
      </w:pPr>
      <w:r w:rsidDel="00000000" w:rsidR="00000000" w:rsidRPr="00000000">
        <w:rPr>
          <w:rtl w:val="0"/>
        </w:rPr>
      </w:r>
    </w:p>
    <w:p w:rsidR="00000000" w:rsidDel="00000000" w:rsidP="00000000" w:rsidRDefault="00000000" w:rsidRPr="00000000" w14:paraId="000005F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DAC Channel</w:t>
      </w:r>
    </w:p>
    <w:p w:rsidR="00000000" w:rsidDel="00000000" w:rsidP="00000000" w:rsidRDefault="00000000" w:rsidRPr="00000000" w14:paraId="000005F6">
      <w:pPr>
        <w:pageBreakBefore w:val="0"/>
        <w:widowControl w:val="0"/>
        <w:rPr>
          <w:rFonts w:ascii="Courier New" w:cs="Courier New" w:eastAsia="Courier New" w:hAnsi="Courier New"/>
          <w:b w:val="1"/>
          <w:color w:val="ffffff"/>
          <w:sz w:val="18"/>
          <w:szCs w:val="18"/>
          <w:u w:val="single"/>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u w:val="single"/>
          <w:rtl w:val="0"/>
        </w:rPr>
        <w:t xml:space="preserve">dddd     3   2   1   0      description                                          </w:t>
      </w:r>
      <w:r w:rsidDel="00000000" w:rsidR="00000000" w:rsidRPr="00000000">
        <w:rPr>
          <w:rFonts w:ascii="Courier New" w:cs="Courier New" w:eastAsia="Courier New" w:hAnsi="Courier New"/>
          <w:b w:val="1"/>
          <w:color w:val="ffffff"/>
          <w:sz w:val="18"/>
          <w:szCs w:val="18"/>
          <w:u w:val="single"/>
          <w:rtl w:val="0"/>
        </w:rPr>
        <w:t xml:space="preserve">.</w:t>
      </w:r>
    </w:p>
    <w:p w:rsidR="00000000" w:rsidDel="00000000" w:rsidP="00000000" w:rsidRDefault="00000000" w:rsidRPr="00000000" w14:paraId="000005F7">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5F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0000     --  --  --  --     no streamer DAC output</w:t>
      </w:r>
    </w:p>
    <w:p w:rsidR="00000000" w:rsidDel="00000000" w:rsidP="00000000" w:rsidRDefault="00000000" w:rsidRPr="00000000" w14:paraId="000005F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0001     X0  X0  X0  X0     output X0 on all four DAC channels</w:t>
      </w:r>
    </w:p>
    <w:p w:rsidR="00000000" w:rsidDel="00000000" w:rsidP="00000000" w:rsidRDefault="00000000" w:rsidRPr="00000000" w14:paraId="000005F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0010     --  --  X0  X0     output X0 on DAC channels 1 and 0</w:t>
      </w:r>
    </w:p>
    <w:p w:rsidR="00000000" w:rsidDel="00000000" w:rsidP="00000000" w:rsidRDefault="00000000" w:rsidRPr="00000000" w14:paraId="000005F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0011     X0  X0  --  --     output X0 on DAC channels 3 and 2</w:t>
      </w:r>
    </w:p>
    <w:p w:rsidR="00000000" w:rsidDel="00000000" w:rsidP="00000000" w:rsidRDefault="00000000" w:rsidRPr="00000000" w14:paraId="000005F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0100     --  --  --  X0     output X0 on DAC channel 0</w:t>
      </w:r>
    </w:p>
    <w:p w:rsidR="00000000" w:rsidDel="00000000" w:rsidP="00000000" w:rsidRDefault="00000000" w:rsidRPr="00000000" w14:paraId="000005F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0101     --  --  X0  --     output X0 on DAC channel 1</w:t>
      </w:r>
    </w:p>
    <w:p w:rsidR="00000000" w:rsidDel="00000000" w:rsidP="00000000" w:rsidRDefault="00000000" w:rsidRPr="00000000" w14:paraId="000005F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0110     --  X0  --  --     output X0 on DAC channel 2</w:t>
      </w:r>
    </w:p>
    <w:p w:rsidR="00000000" w:rsidDel="00000000" w:rsidP="00000000" w:rsidRDefault="00000000" w:rsidRPr="00000000" w14:paraId="000005F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0111     X0  --  --  --     output X0 on DAC channel 3</w:t>
      </w:r>
    </w:p>
    <w:p w:rsidR="00000000" w:rsidDel="00000000" w:rsidP="00000000" w:rsidRDefault="00000000" w:rsidRPr="00000000" w14:paraId="0000060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1000    !X0  X0 !X0  X0     output X0 diff pairs on all four DAC channels</w:t>
      </w:r>
    </w:p>
    <w:p w:rsidR="00000000" w:rsidDel="00000000" w:rsidP="00000000" w:rsidRDefault="00000000" w:rsidRPr="00000000" w14:paraId="0000060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1001     --  -- !X0  X0     output X0 diff pairs on DAC channels 1 and 0</w:t>
      </w:r>
    </w:p>
    <w:p w:rsidR="00000000" w:rsidDel="00000000" w:rsidP="00000000" w:rsidRDefault="00000000" w:rsidRPr="00000000" w14:paraId="0000060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1010    !X0  X0  --  --     output X0 diff pairs on DAC channels 3 and 2</w:t>
      </w:r>
    </w:p>
    <w:p w:rsidR="00000000" w:rsidDel="00000000" w:rsidP="00000000" w:rsidRDefault="00000000" w:rsidRPr="00000000" w14:paraId="0000060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1011     X1  X0  X1  X0     output X1, X0 pairs on all four DAC channels</w:t>
      </w:r>
    </w:p>
    <w:p w:rsidR="00000000" w:rsidDel="00000000" w:rsidP="00000000" w:rsidRDefault="00000000" w:rsidRPr="00000000" w14:paraId="0000060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1100     --  --  X1  X0     output X1, X0 on DAC channels 1 and 0</w:t>
      </w:r>
    </w:p>
    <w:p w:rsidR="00000000" w:rsidDel="00000000" w:rsidP="00000000" w:rsidRDefault="00000000" w:rsidRPr="00000000" w14:paraId="0000060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1101     X1  X0  --  --     output X1, X0 on DAC channels 3 and 2</w:t>
      </w:r>
    </w:p>
    <w:p w:rsidR="00000000" w:rsidDel="00000000" w:rsidP="00000000" w:rsidRDefault="00000000" w:rsidRPr="00000000" w14:paraId="0000060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1110    !X1  X1 !X0  X0     output X1, X0 diff pairs on all four DAC channels</w:t>
      </w:r>
    </w:p>
    <w:p w:rsidR="00000000" w:rsidDel="00000000" w:rsidP="00000000" w:rsidRDefault="00000000" w:rsidRPr="00000000" w14:paraId="0000060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1111     X3  X2  X1  X0     output X3, X2, X1, X0 on all four DAC channels</w:t>
      </w:r>
    </w:p>
    <w:p w:rsidR="00000000" w:rsidDel="00000000" w:rsidP="00000000" w:rsidRDefault="00000000" w:rsidRPr="00000000" w14:paraId="00000608">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609">
      <w:pPr>
        <w:pageBreakBefore w:val="0"/>
        <w:widowControl w:val="0"/>
        <w:rPr>
          <w:sz w:val="18"/>
          <w:szCs w:val="18"/>
        </w:rPr>
      </w:pPr>
      <w:r w:rsidDel="00000000" w:rsidR="00000000" w:rsidRPr="00000000">
        <w:rPr>
          <w:rtl w:val="0"/>
        </w:rPr>
      </w:r>
    </w:p>
    <w:p w:rsidR="00000000" w:rsidDel="00000000" w:rsidP="00000000" w:rsidRDefault="00000000" w:rsidRPr="00000000" w14:paraId="0000060A">
      <w:pPr>
        <w:pageBreakBefore w:val="0"/>
        <w:widowControl w:val="0"/>
        <w:rPr>
          <w:sz w:val="18"/>
          <w:szCs w:val="18"/>
        </w:rPr>
      </w:pPr>
      <w:r w:rsidDel="00000000" w:rsidR="00000000" w:rsidRPr="00000000">
        <w:rPr>
          <w:sz w:val="18"/>
          <w:szCs w:val="18"/>
          <w:rtl w:val="0"/>
        </w:rPr>
        <w:t xml:space="preserve">Modes which can output to pins OR the streamer pin-output bus with {OUTB, OUTA} to produce the final 64 pin output states on each clock for the cog. For these modes, %e in D[23] must be '1' to enable pin output.</w:t>
      </w:r>
    </w:p>
    <w:p w:rsidR="00000000" w:rsidDel="00000000" w:rsidP="00000000" w:rsidRDefault="00000000" w:rsidRPr="00000000" w14:paraId="0000060B">
      <w:pPr>
        <w:pageBreakBefore w:val="0"/>
        <w:widowControl w:val="0"/>
        <w:rPr>
          <w:sz w:val="18"/>
          <w:szCs w:val="18"/>
        </w:rPr>
      </w:pPr>
      <w:r w:rsidDel="00000000" w:rsidR="00000000" w:rsidRPr="00000000">
        <w:rPr>
          <w:rtl w:val="0"/>
        </w:rPr>
      </w:r>
    </w:p>
    <w:p w:rsidR="00000000" w:rsidDel="00000000" w:rsidP="00000000" w:rsidRDefault="00000000" w:rsidRPr="00000000" w14:paraId="0000060C">
      <w:pPr>
        <w:pageBreakBefore w:val="0"/>
        <w:widowControl w:val="0"/>
        <w:rPr>
          <w:sz w:val="18"/>
          <w:szCs w:val="18"/>
        </w:rPr>
      </w:pPr>
      <w:r w:rsidDel="00000000" w:rsidR="00000000" w:rsidRPr="00000000">
        <w:rPr>
          <w:sz w:val="18"/>
          <w:szCs w:val="18"/>
          <w:rtl w:val="0"/>
        </w:rPr>
        <w:t xml:space="preserve">Modes which input from pins read {INB, INA} and can optionally write the pin data to hub RAM. For these modes, %w in D[23] must be '1' to enable automatic </w:t>
      </w:r>
      <w:r w:rsidDel="00000000" w:rsidR="00000000" w:rsidRPr="00000000">
        <w:rPr>
          <w:sz w:val="18"/>
          <w:szCs w:val="18"/>
          <w:rtl w:val="0"/>
        </w:rPr>
        <w:t xml:space="preserve">WFBYTE</w:t>
      </w:r>
      <w:r w:rsidDel="00000000" w:rsidR="00000000" w:rsidRPr="00000000">
        <w:rPr>
          <w:sz w:val="18"/>
          <w:szCs w:val="18"/>
          <w:rtl w:val="0"/>
        </w:rPr>
        <w:t xml:space="preserve">/WFWORD/WFLONG operations.</w:t>
      </w:r>
    </w:p>
    <w:p w:rsidR="00000000" w:rsidDel="00000000" w:rsidP="00000000" w:rsidRDefault="00000000" w:rsidRPr="00000000" w14:paraId="0000060D">
      <w:pPr>
        <w:pageBreakBefore w:val="0"/>
        <w:widowControl w:val="0"/>
        <w:rPr>
          <w:sz w:val="18"/>
          <w:szCs w:val="18"/>
        </w:rPr>
      </w:pPr>
      <w:r w:rsidDel="00000000" w:rsidR="00000000" w:rsidRPr="00000000">
        <w:rPr>
          <w:rtl w:val="0"/>
        </w:rPr>
      </w:r>
    </w:p>
    <w:p w:rsidR="00000000" w:rsidDel="00000000" w:rsidP="00000000" w:rsidRDefault="00000000" w:rsidRPr="00000000" w14:paraId="0000060E">
      <w:pPr>
        <w:pageBreakBefore w:val="0"/>
        <w:widowControl w:val="0"/>
        <w:rPr>
          <w:sz w:val="18"/>
          <w:szCs w:val="18"/>
        </w:rPr>
      </w:pPr>
      <w:r w:rsidDel="00000000" w:rsidR="00000000" w:rsidRPr="00000000">
        <w:rPr>
          <w:sz w:val="18"/>
          <w:szCs w:val="18"/>
          <w:rtl w:val="0"/>
        </w:rPr>
        <w:t xml:space="preserve">In </w:t>
      </w:r>
      <w:commentRangeStart w:id="14"/>
      <w:r w:rsidDel="00000000" w:rsidR="00000000" w:rsidRPr="00000000">
        <w:rPr>
          <w:sz w:val="18"/>
          <w:szCs w:val="18"/>
          <w:rtl w:val="0"/>
        </w:rPr>
        <w:t xml:space="preserve">every mode</w:t>
      </w:r>
      <w:commentRangeEnd w:id="14"/>
      <w:r w:rsidDel="00000000" w:rsidR="00000000" w:rsidRPr="00000000">
        <w:commentReference w:id="14"/>
      </w:r>
      <w:r w:rsidDel="00000000" w:rsidR="00000000" w:rsidRPr="00000000">
        <w:rPr>
          <w:sz w:val="18"/>
          <w:szCs w:val="18"/>
          <w:rtl w:val="0"/>
        </w:rPr>
        <w:t xml:space="preserve">, the three %ppp bits in D[22:20] select the pin group, in 8-pin increments, which will be used as outputs or inputs, for up to 32-pin transfers. The selection wraps around:</w:t>
      </w:r>
    </w:p>
    <w:p w:rsidR="00000000" w:rsidDel="00000000" w:rsidP="00000000" w:rsidRDefault="00000000" w:rsidRPr="00000000" w14:paraId="0000060F">
      <w:pPr>
        <w:pageBreakBefore w:val="0"/>
        <w:widowControl w:val="0"/>
        <w:rPr>
          <w:sz w:val="18"/>
          <w:szCs w:val="18"/>
        </w:rPr>
      </w:pPr>
      <w:r w:rsidDel="00000000" w:rsidR="00000000" w:rsidRPr="00000000">
        <w:rPr>
          <w:rtl w:val="0"/>
        </w:rPr>
      </w:r>
    </w:p>
    <w:p w:rsidR="00000000" w:rsidDel="00000000" w:rsidP="00000000" w:rsidRDefault="00000000" w:rsidRPr="00000000" w14:paraId="0000061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 xml:space="preserve"> %ppp : 000 = select pins 31..0</w:t>
      </w:r>
    </w:p>
    <w:p w:rsidR="00000000" w:rsidDel="00000000" w:rsidP="00000000" w:rsidRDefault="00000000" w:rsidRPr="00000000" w14:paraId="0000061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 xml:space="preserve">        001 = select pins 39..8</w:t>
      </w:r>
    </w:p>
    <w:p w:rsidR="00000000" w:rsidDel="00000000" w:rsidP="00000000" w:rsidRDefault="00000000" w:rsidRPr="00000000" w14:paraId="0000061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 xml:space="preserve">        010 = select pins 47..16</w:t>
      </w:r>
    </w:p>
    <w:p w:rsidR="00000000" w:rsidDel="00000000" w:rsidP="00000000" w:rsidRDefault="00000000" w:rsidRPr="00000000" w14:paraId="0000061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 xml:space="preserve">        011 = select pins 55..24</w:t>
      </w:r>
    </w:p>
    <w:p w:rsidR="00000000" w:rsidDel="00000000" w:rsidP="00000000" w:rsidRDefault="00000000" w:rsidRPr="00000000" w14:paraId="0000061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 xml:space="preserve">        100 = select pins 63..32</w:t>
      </w:r>
    </w:p>
    <w:p w:rsidR="00000000" w:rsidDel="00000000" w:rsidP="00000000" w:rsidRDefault="00000000" w:rsidRPr="00000000" w14:paraId="0000061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 xml:space="preserve">        101 = select pins 7..0, 63..40</w:t>
      </w:r>
    </w:p>
    <w:p w:rsidR="00000000" w:rsidDel="00000000" w:rsidP="00000000" w:rsidRDefault="00000000" w:rsidRPr="00000000" w14:paraId="0000061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 xml:space="preserve">        110 = select pins 15..0, 63..48</w:t>
      </w:r>
    </w:p>
    <w:p w:rsidR="00000000" w:rsidDel="00000000" w:rsidP="00000000" w:rsidRDefault="00000000" w:rsidRPr="00000000" w14:paraId="0000061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 xml:space="preserve">        111 = select pins 23..0, 63..56</w:t>
      </w:r>
    </w:p>
    <w:p w:rsidR="00000000" w:rsidDel="00000000" w:rsidP="00000000" w:rsidRDefault="00000000" w:rsidRPr="00000000" w14:paraId="00000618">
      <w:pPr>
        <w:pageBreakBefore w:val="0"/>
        <w:widowControl w:val="0"/>
        <w:rPr>
          <w:sz w:val="18"/>
          <w:szCs w:val="18"/>
        </w:rPr>
      </w:pPr>
      <w:r w:rsidDel="00000000" w:rsidR="00000000" w:rsidRPr="00000000">
        <w:rPr>
          <w:rtl w:val="0"/>
        </w:rPr>
      </w:r>
    </w:p>
    <w:p w:rsidR="00000000" w:rsidDel="00000000" w:rsidP="00000000" w:rsidRDefault="00000000" w:rsidRPr="00000000" w14:paraId="00000619">
      <w:pPr>
        <w:pageBreakBefore w:val="0"/>
        <w:widowControl w:val="0"/>
        <w:rPr>
          <w:sz w:val="18"/>
          <w:szCs w:val="18"/>
        </w:rPr>
      </w:pPr>
      <w:r w:rsidDel="00000000" w:rsidR="00000000" w:rsidRPr="00000000">
        <w:rPr>
          <w:sz w:val="18"/>
          <w:szCs w:val="18"/>
          <w:rtl w:val="0"/>
        </w:rPr>
        <w:t xml:space="preserve">For modes which involve less than 8 pins, lower-order %p bit(s) in D[19:19..17] are used to further </w:t>
      </w:r>
      <w:commentRangeStart w:id="15"/>
      <w:r w:rsidDel="00000000" w:rsidR="00000000" w:rsidRPr="00000000">
        <w:rPr>
          <w:sz w:val="18"/>
          <w:szCs w:val="18"/>
          <w:rtl w:val="0"/>
        </w:rPr>
        <w:t xml:space="preserve">resolve the pin number(s)</w:t>
      </w:r>
      <w:commentRangeEnd w:id="15"/>
      <w:r w:rsidDel="00000000" w:rsidR="00000000" w:rsidRPr="00000000">
        <w:commentReference w:id="15"/>
      </w:r>
      <w:r w:rsidDel="00000000" w:rsidR="00000000" w:rsidRPr="00000000">
        <w:rPr>
          <w:sz w:val="18"/>
          <w:szCs w:val="18"/>
          <w:rtl w:val="0"/>
        </w:rPr>
        <w:t xml:space="preserve">.</w:t>
      </w:r>
    </w:p>
    <w:p w:rsidR="00000000" w:rsidDel="00000000" w:rsidP="00000000" w:rsidRDefault="00000000" w:rsidRPr="00000000" w14:paraId="0000061A">
      <w:pPr>
        <w:pageBreakBefore w:val="0"/>
        <w:widowControl w:val="0"/>
        <w:rPr>
          <w:sz w:val="18"/>
          <w:szCs w:val="18"/>
        </w:rPr>
      </w:pPr>
      <w:r w:rsidDel="00000000" w:rsidR="00000000" w:rsidRPr="00000000">
        <w:rPr>
          <w:rtl w:val="0"/>
        </w:rPr>
      </w:r>
    </w:p>
    <w:p w:rsidR="00000000" w:rsidDel="00000000" w:rsidP="00000000" w:rsidRDefault="00000000" w:rsidRPr="00000000" w14:paraId="0000061B">
      <w:pPr>
        <w:pageBreakBefore w:val="0"/>
        <w:widowControl w:val="0"/>
        <w:rPr>
          <w:sz w:val="18"/>
          <w:szCs w:val="18"/>
        </w:rPr>
      </w:pPr>
      <w:r w:rsidDel="00000000" w:rsidR="00000000" w:rsidRPr="00000000">
        <w:rPr>
          <w:sz w:val="18"/>
          <w:szCs w:val="18"/>
          <w:rtl w:val="0"/>
        </w:rPr>
        <w:t xml:space="preserve">Modes which shift data use bit</w:t>
      </w:r>
      <w:r w:rsidDel="00000000" w:rsidR="00000000" w:rsidRPr="00000000">
        <w:rPr>
          <w:rtl w:val="0"/>
        </w:rPr>
        <w:t xml:space="preserve">s</w:t>
      </w:r>
      <w:r w:rsidDel="00000000" w:rsidR="00000000" w:rsidRPr="00000000">
        <w:rPr>
          <w:sz w:val="18"/>
          <w:szCs w:val="18"/>
          <w:rtl w:val="0"/>
        </w:rPr>
        <w:t xml:space="preserve"> bottom-first, by default. Some of these modes have the %a bit in D[16] to reorder the data sequence within the individual bytes to</w:t>
      </w:r>
      <w:commentRangeStart w:id="16"/>
      <w:r w:rsidDel="00000000" w:rsidR="00000000" w:rsidRPr="00000000">
        <w:rPr>
          <w:sz w:val="18"/>
          <w:szCs w:val="18"/>
          <w:rtl w:val="0"/>
        </w:rPr>
        <w:t xml:space="preserve"> top-first when %a = 1</w:t>
      </w:r>
      <w:commentRangeEnd w:id="16"/>
      <w:r w:rsidDel="00000000" w:rsidR="00000000" w:rsidRPr="00000000">
        <w:commentReference w:id="16"/>
      </w:r>
      <w:r w:rsidDel="00000000" w:rsidR="00000000" w:rsidRPr="00000000">
        <w:rPr>
          <w:sz w:val="18"/>
          <w:szCs w:val="18"/>
          <w:rtl w:val="0"/>
        </w:rPr>
        <w:t xml:space="preserve">.</w:t>
      </w:r>
    </w:p>
    <w:p w:rsidR="00000000" w:rsidDel="00000000" w:rsidP="00000000" w:rsidRDefault="00000000" w:rsidRPr="00000000" w14:paraId="0000061C">
      <w:pPr>
        <w:pageBreakBefore w:val="0"/>
        <w:widowControl w:val="0"/>
        <w:rPr>
          <w:sz w:val="18"/>
          <w:szCs w:val="18"/>
        </w:rPr>
      </w:pPr>
      <w:r w:rsidDel="00000000" w:rsidR="00000000" w:rsidRPr="00000000">
        <w:rPr>
          <w:rtl w:val="0"/>
        </w:rPr>
      </w:r>
    </w:p>
    <w:p w:rsidR="00000000" w:rsidDel="00000000" w:rsidP="00000000" w:rsidRDefault="00000000" w:rsidRPr="00000000" w14:paraId="0000061D">
      <w:pPr>
        <w:pageBreakBefore w:val="0"/>
        <w:widowControl w:val="0"/>
        <w:rPr>
          <w:sz w:val="18"/>
          <w:szCs w:val="18"/>
        </w:rPr>
      </w:pPr>
      <w:r w:rsidDel="00000000" w:rsidR="00000000" w:rsidRPr="00000000">
        <w:rPr>
          <w:sz w:val="18"/>
          <w:szCs w:val="18"/>
          <w:rtl w:val="0"/>
        </w:rPr>
        <w:t xml:space="preserve">For RDFAST modes, it is necessary to do a RDFAST sometime beforehand, to ensure that the hub RAM FIFO is ready to deliver data.</w:t>
      </w:r>
    </w:p>
    <w:p w:rsidR="00000000" w:rsidDel="00000000" w:rsidP="00000000" w:rsidRDefault="00000000" w:rsidRPr="00000000" w14:paraId="0000061E">
      <w:pPr>
        <w:pageBreakBefore w:val="0"/>
        <w:widowControl w:val="0"/>
        <w:rPr>
          <w:sz w:val="18"/>
          <w:szCs w:val="18"/>
        </w:rPr>
      </w:pPr>
      <w:r w:rsidDel="00000000" w:rsidR="00000000" w:rsidRPr="00000000">
        <w:rPr>
          <w:rtl w:val="0"/>
        </w:rPr>
      </w:r>
    </w:p>
    <w:p w:rsidR="00000000" w:rsidDel="00000000" w:rsidP="00000000" w:rsidRDefault="00000000" w:rsidRPr="00000000" w14:paraId="0000061F">
      <w:pPr>
        <w:pageBreakBefore w:val="0"/>
        <w:widowControl w:val="0"/>
        <w:rPr>
          <w:sz w:val="18"/>
          <w:szCs w:val="18"/>
        </w:rPr>
      </w:pPr>
      <w:r w:rsidDel="00000000" w:rsidR="00000000" w:rsidRPr="00000000">
        <w:rPr>
          <w:sz w:val="18"/>
          <w:szCs w:val="18"/>
          <w:rtl w:val="0"/>
        </w:rPr>
        <w:t xml:space="preserve">For WRFAST modes, it is necessary to do a WRFAST sometime beforehand, to ensure that the hub RAM FIFO is ready to receive data.</w:t>
      </w:r>
    </w:p>
    <w:p w:rsidR="00000000" w:rsidDel="00000000" w:rsidP="00000000" w:rsidRDefault="00000000" w:rsidRPr="00000000" w14:paraId="00000620">
      <w:pPr>
        <w:pageBreakBefore w:val="0"/>
        <w:widowControl w:val="0"/>
        <w:rPr>
          <w:sz w:val="18"/>
          <w:szCs w:val="18"/>
        </w:rPr>
      </w:pPr>
      <w:r w:rsidDel="00000000" w:rsidR="00000000" w:rsidRPr="00000000">
        <w:rPr>
          <w:rtl w:val="0"/>
        </w:rPr>
      </w:r>
    </w:p>
    <w:p w:rsidR="00000000" w:rsidDel="00000000" w:rsidP="00000000" w:rsidRDefault="00000000" w:rsidRPr="00000000" w14:paraId="00000621">
      <w:pPr>
        <w:pStyle w:val="Heading3"/>
        <w:pageBreakBefore w:val="0"/>
        <w:rPr/>
      </w:pPr>
      <w:bookmarkStart w:colFirst="0" w:colLast="0" w:name="_9mbno5mtcqep" w:id="32"/>
      <w:bookmarkEnd w:id="32"/>
      <w:r w:rsidDel="00000000" w:rsidR="00000000" w:rsidRPr="00000000">
        <w:rPr>
          <w:rFonts w:ascii="Arial Unicode MS" w:cs="Arial Unicode MS" w:eastAsia="Arial Unicode MS" w:hAnsi="Arial Unicode MS"/>
          <w:rtl w:val="0"/>
        </w:rPr>
        <w:t xml:space="preserve">Immediate ⇢ LUT ⇢ Pins/DACs</w:t>
      </w:r>
    </w:p>
    <w:p w:rsidR="00000000" w:rsidDel="00000000" w:rsidP="00000000" w:rsidRDefault="00000000" w:rsidRPr="00000000" w14:paraId="00000622">
      <w:pPr>
        <w:pageBreakBefore w:val="0"/>
        <w:widowControl w:val="0"/>
        <w:rPr>
          <w:sz w:val="18"/>
          <w:szCs w:val="18"/>
        </w:rPr>
      </w:pPr>
      <w:r w:rsidDel="00000000" w:rsidR="00000000" w:rsidRPr="00000000">
        <w:rPr>
          <w:rtl w:val="0"/>
        </w:rPr>
      </w:r>
    </w:p>
    <w:p w:rsidR="00000000" w:rsidDel="00000000" w:rsidP="00000000" w:rsidRDefault="00000000" w:rsidRPr="00000000" w14:paraId="00000623">
      <w:pPr>
        <w:pageBreakBefore w:val="0"/>
        <w:widowControl w:val="0"/>
        <w:rPr>
          <w:sz w:val="18"/>
          <w:szCs w:val="18"/>
        </w:rPr>
      </w:pPr>
      <w:r w:rsidDel="00000000" w:rsidR="00000000" w:rsidRPr="00000000">
        <w:rPr>
          <w:sz w:val="18"/>
          <w:szCs w:val="18"/>
          <w:rtl w:val="0"/>
        </w:rPr>
        <w:t xml:space="preserve">S/# supplies 32 bits of data which form a set of 1/2/4/8-bit values that are shifted by 1/2/4/8 bits on each subsequent NCO rollover, with the last value repeating. Each value gets used as an offset address into lookup RAM, with the %bbbb bits in D[19:16] furnishing the base address of %bbbb00000. The resulting 32 bits of data read from lookup RAM (at %bbbb00000 + 1/2/4/8-bit value) are output.</w:t>
      </w:r>
    </w:p>
    <w:p w:rsidR="00000000" w:rsidDel="00000000" w:rsidP="00000000" w:rsidRDefault="00000000" w:rsidRPr="00000000" w14:paraId="00000624">
      <w:pPr>
        <w:pageBreakBefore w:val="0"/>
        <w:widowControl w:val="0"/>
        <w:rPr>
          <w:sz w:val="18"/>
          <w:szCs w:val="18"/>
        </w:rPr>
      </w:pPr>
      <w:r w:rsidDel="00000000" w:rsidR="00000000" w:rsidRPr="00000000">
        <w:rPr>
          <w:rtl w:val="0"/>
        </w:rPr>
      </w:r>
    </w:p>
    <w:p w:rsidR="00000000" w:rsidDel="00000000" w:rsidP="00000000" w:rsidRDefault="00000000" w:rsidRPr="00000000" w14:paraId="00000625">
      <w:pPr>
        <w:pStyle w:val="Heading3"/>
        <w:pageBreakBefore w:val="0"/>
        <w:rPr/>
      </w:pPr>
      <w:bookmarkStart w:colFirst="0" w:colLast="0" w:name="_qj70ji4e9lb" w:id="33"/>
      <w:bookmarkEnd w:id="33"/>
      <w:r w:rsidDel="00000000" w:rsidR="00000000" w:rsidRPr="00000000">
        <w:rPr>
          <w:rFonts w:ascii="Arial Unicode MS" w:cs="Arial Unicode MS" w:eastAsia="Arial Unicode MS" w:hAnsi="Arial Unicode MS"/>
          <w:rtl w:val="0"/>
        </w:rPr>
        <w:t xml:space="preserve">Immediate ⇢ Pins/DACs</w:t>
      </w:r>
    </w:p>
    <w:p w:rsidR="00000000" w:rsidDel="00000000" w:rsidP="00000000" w:rsidRDefault="00000000" w:rsidRPr="00000000" w14:paraId="00000626">
      <w:pPr>
        <w:pageBreakBefore w:val="0"/>
        <w:widowControl w:val="0"/>
        <w:rPr>
          <w:sz w:val="18"/>
          <w:szCs w:val="18"/>
        </w:rPr>
      </w:pPr>
      <w:r w:rsidDel="00000000" w:rsidR="00000000" w:rsidRPr="00000000">
        <w:rPr>
          <w:rtl w:val="0"/>
        </w:rPr>
      </w:r>
    </w:p>
    <w:p w:rsidR="00000000" w:rsidDel="00000000" w:rsidP="00000000" w:rsidRDefault="00000000" w:rsidRPr="00000000" w14:paraId="00000627">
      <w:pPr>
        <w:pageBreakBefore w:val="0"/>
        <w:widowControl w:val="0"/>
        <w:rPr>
          <w:sz w:val="18"/>
          <w:szCs w:val="18"/>
        </w:rPr>
      </w:pPr>
      <w:r w:rsidDel="00000000" w:rsidR="00000000" w:rsidRPr="00000000">
        <w:rPr>
          <w:sz w:val="18"/>
          <w:szCs w:val="18"/>
          <w:rtl w:val="0"/>
        </w:rPr>
        <w:t xml:space="preserve">S/# supplies 32 bits of data which form a set of 1/2/4/8/16-bit values that are shifted by 1/2/4/8/16/32 bits on each subsequent NCO rollover, with the last value repeating. Each value is output in sequence.</w:t>
      </w:r>
    </w:p>
    <w:p w:rsidR="00000000" w:rsidDel="00000000" w:rsidP="00000000" w:rsidRDefault="00000000" w:rsidRPr="00000000" w14:paraId="00000628">
      <w:pPr>
        <w:pageBreakBefore w:val="0"/>
        <w:widowControl w:val="0"/>
        <w:rPr>
          <w:sz w:val="18"/>
          <w:szCs w:val="18"/>
        </w:rPr>
      </w:pPr>
      <w:r w:rsidDel="00000000" w:rsidR="00000000" w:rsidRPr="00000000">
        <w:rPr>
          <w:rtl w:val="0"/>
        </w:rPr>
      </w:r>
    </w:p>
    <w:p w:rsidR="00000000" w:rsidDel="00000000" w:rsidP="00000000" w:rsidRDefault="00000000" w:rsidRPr="00000000" w14:paraId="00000629">
      <w:pPr>
        <w:pStyle w:val="Heading3"/>
        <w:pageBreakBefore w:val="0"/>
        <w:rPr/>
      </w:pPr>
      <w:bookmarkStart w:colFirst="0" w:colLast="0" w:name="_x45qkjl70z0d" w:id="34"/>
      <w:bookmarkEnd w:id="34"/>
      <w:r w:rsidDel="00000000" w:rsidR="00000000" w:rsidRPr="00000000">
        <w:rPr>
          <w:rFonts w:ascii="Arial Unicode MS" w:cs="Arial Unicode MS" w:eastAsia="Arial Unicode MS" w:hAnsi="Arial Unicode MS"/>
          <w:rtl w:val="0"/>
        </w:rPr>
        <w:t xml:space="preserve">RDFAST ⇢ LUT ⇢ Pins/DACs</w:t>
      </w:r>
    </w:p>
    <w:p w:rsidR="00000000" w:rsidDel="00000000" w:rsidP="00000000" w:rsidRDefault="00000000" w:rsidRPr="00000000" w14:paraId="0000062A">
      <w:pPr>
        <w:pageBreakBefore w:val="0"/>
        <w:widowControl w:val="0"/>
        <w:rPr>
          <w:sz w:val="18"/>
          <w:szCs w:val="18"/>
        </w:rPr>
      </w:pPr>
      <w:r w:rsidDel="00000000" w:rsidR="00000000" w:rsidRPr="00000000">
        <w:rPr>
          <w:rtl w:val="0"/>
        </w:rPr>
      </w:r>
    </w:p>
    <w:p w:rsidR="00000000" w:rsidDel="00000000" w:rsidP="00000000" w:rsidRDefault="00000000" w:rsidRPr="00000000" w14:paraId="0000062B">
      <w:pPr>
        <w:pageBreakBefore w:val="0"/>
        <w:widowControl w:val="0"/>
        <w:rPr>
          <w:sz w:val="18"/>
          <w:szCs w:val="18"/>
        </w:rPr>
      </w:pPr>
      <w:r w:rsidDel="00000000" w:rsidR="00000000" w:rsidRPr="00000000">
        <w:rPr>
          <w:sz w:val="18"/>
          <w:szCs w:val="18"/>
          <w:rtl w:val="0"/>
        </w:rPr>
        <w:t xml:space="preserve">Automatic RFLONG operations are done to read 32 bits at a time from hub RAM. The data are treated as a set of 1/2/4/8-bit values that are shifted by 1/2/4/8 bits on each subsequent NCO rollover, with the last value triggering a new RFLONG. Each value gets used as an offset address into lookup RAM, with the %bbbb bits in S[3:0] furnishing the base address of %bbbb00000. The resultant 32 bits of data read from lookup RAM (at %bbbb00000 + 1/2/4/8-bit value) are output.</w:t>
      </w:r>
    </w:p>
    <w:p w:rsidR="00000000" w:rsidDel="00000000" w:rsidP="00000000" w:rsidRDefault="00000000" w:rsidRPr="00000000" w14:paraId="0000062C">
      <w:pPr>
        <w:pageBreakBefore w:val="0"/>
        <w:widowControl w:val="0"/>
        <w:rPr>
          <w:sz w:val="18"/>
          <w:szCs w:val="18"/>
        </w:rPr>
      </w:pPr>
      <w:r w:rsidDel="00000000" w:rsidR="00000000" w:rsidRPr="00000000">
        <w:rPr>
          <w:rtl w:val="0"/>
        </w:rPr>
      </w:r>
    </w:p>
    <w:p w:rsidR="00000000" w:rsidDel="00000000" w:rsidP="00000000" w:rsidRDefault="00000000" w:rsidRPr="00000000" w14:paraId="0000062D">
      <w:pPr>
        <w:pStyle w:val="Heading3"/>
        <w:pageBreakBefore w:val="0"/>
        <w:rPr/>
      </w:pPr>
      <w:bookmarkStart w:colFirst="0" w:colLast="0" w:name="_g65kpgf0plb1" w:id="35"/>
      <w:bookmarkEnd w:id="35"/>
      <w:r w:rsidDel="00000000" w:rsidR="00000000" w:rsidRPr="00000000">
        <w:rPr>
          <w:rFonts w:ascii="Arial Unicode MS" w:cs="Arial Unicode MS" w:eastAsia="Arial Unicode MS" w:hAnsi="Arial Unicode MS"/>
          <w:rtl w:val="0"/>
        </w:rPr>
        <w:t xml:space="preserve">RDFAST ⇢ Pins/DACs</w:t>
      </w:r>
    </w:p>
    <w:p w:rsidR="00000000" w:rsidDel="00000000" w:rsidP="00000000" w:rsidRDefault="00000000" w:rsidRPr="00000000" w14:paraId="0000062E">
      <w:pPr>
        <w:pageBreakBefore w:val="0"/>
        <w:widowControl w:val="0"/>
        <w:rPr>
          <w:sz w:val="18"/>
          <w:szCs w:val="18"/>
        </w:rPr>
      </w:pPr>
      <w:r w:rsidDel="00000000" w:rsidR="00000000" w:rsidRPr="00000000">
        <w:rPr>
          <w:rtl w:val="0"/>
        </w:rPr>
      </w:r>
    </w:p>
    <w:p w:rsidR="00000000" w:rsidDel="00000000" w:rsidP="00000000" w:rsidRDefault="00000000" w:rsidRPr="00000000" w14:paraId="0000062F">
      <w:pPr>
        <w:pageBreakBefore w:val="0"/>
        <w:widowControl w:val="0"/>
        <w:rPr>
          <w:sz w:val="18"/>
          <w:szCs w:val="18"/>
        </w:rPr>
      </w:pPr>
      <w:r w:rsidDel="00000000" w:rsidR="00000000" w:rsidRPr="00000000">
        <w:rPr>
          <w:sz w:val="18"/>
          <w:szCs w:val="18"/>
          <w:rtl w:val="0"/>
        </w:rPr>
        <w:t xml:space="preserve">Automatic RFBYTE/RFWORD/RFLONG operations are done to read 8/16/32 bits at a time from hub RAM. The data are treated as a set of 1/2/4/8/16/32-bit values that are shifted by 1/2/4/8/16/32 bits on each subsequent NCO rollover, with the last value triggering a new RFBYTE/RFWORD/RFLONG. Each value is output in sequence.</w:t>
      </w:r>
    </w:p>
    <w:p w:rsidR="00000000" w:rsidDel="00000000" w:rsidP="00000000" w:rsidRDefault="00000000" w:rsidRPr="00000000" w14:paraId="00000630">
      <w:pPr>
        <w:pageBreakBefore w:val="0"/>
        <w:widowControl w:val="0"/>
        <w:rPr>
          <w:sz w:val="18"/>
          <w:szCs w:val="18"/>
        </w:rPr>
      </w:pPr>
      <w:r w:rsidDel="00000000" w:rsidR="00000000" w:rsidRPr="00000000">
        <w:rPr>
          <w:rtl w:val="0"/>
        </w:rPr>
      </w:r>
    </w:p>
    <w:p w:rsidR="00000000" w:rsidDel="00000000" w:rsidP="00000000" w:rsidRDefault="00000000" w:rsidRPr="00000000" w14:paraId="00000631">
      <w:pPr>
        <w:pStyle w:val="Heading3"/>
        <w:pageBreakBefore w:val="0"/>
        <w:rPr/>
      </w:pPr>
      <w:bookmarkStart w:colFirst="0" w:colLast="0" w:name="_4d4lh4m9t3j5" w:id="36"/>
      <w:bookmarkEnd w:id="36"/>
      <w:r w:rsidDel="00000000" w:rsidR="00000000" w:rsidRPr="00000000">
        <w:rPr>
          <w:rFonts w:ascii="Arial Unicode MS" w:cs="Arial Unicode MS" w:eastAsia="Arial Unicode MS" w:hAnsi="Arial Unicode MS"/>
          <w:rtl w:val="0"/>
        </w:rPr>
        <w:t xml:space="preserve">RDFAST ⇢ RGB ⇢ Pins/DACs</w:t>
      </w:r>
    </w:p>
    <w:p w:rsidR="00000000" w:rsidDel="00000000" w:rsidP="00000000" w:rsidRDefault="00000000" w:rsidRPr="00000000" w14:paraId="00000632">
      <w:pPr>
        <w:pageBreakBefore w:val="0"/>
        <w:widowControl w:val="0"/>
        <w:rPr>
          <w:sz w:val="18"/>
          <w:szCs w:val="18"/>
        </w:rPr>
      </w:pPr>
      <w:r w:rsidDel="00000000" w:rsidR="00000000" w:rsidRPr="00000000">
        <w:rPr>
          <w:rtl w:val="0"/>
        </w:rPr>
      </w:r>
    </w:p>
    <w:p w:rsidR="00000000" w:rsidDel="00000000" w:rsidP="00000000" w:rsidRDefault="00000000" w:rsidRPr="00000000" w14:paraId="00000633">
      <w:pPr>
        <w:pageBreakBefore w:val="0"/>
        <w:widowControl w:val="0"/>
        <w:rPr>
          <w:sz w:val="18"/>
          <w:szCs w:val="18"/>
        </w:rPr>
      </w:pPr>
      <w:r w:rsidDel="00000000" w:rsidR="00000000" w:rsidRPr="00000000">
        <w:rPr>
          <w:sz w:val="18"/>
          <w:szCs w:val="18"/>
          <w:rtl w:val="0"/>
        </w:rPr>
        <w:t xml:space="preserve">RFBYTE/RFWORD/RFLONG operations, done initially and on each subsequent NCO rollover, read 8/16/32-bit pixel values from hub RAM. The pixel values P[31/15/7:0] are translated into {R[7:0], G[7:0], B[7:0], 8'b0} values and output to X3, X2, X1, and X0.</w:t>
      </w:r>
    </w:p>
    <w:p w:rsidR="00000000" w:rsidDel="00000000" w:rsidP="00000000" w:rsidRDefault="00000000" w:rsidRPr="00000000" w14:paraId="00000634">
      <w:pPr>
        <w:pageBreakBefore w:val="0"/>
        <w:widowControl w:val="0"/>
        <w:rPr>
          <w:sz w:val="18"/>
          <w:szCs w:val="18"/>
        </w:rPr>
      </w:pPr>
      <w:r w:rsidDel="00000000" w:rsidR="00000000" w:rsidRPr="00000000">
        <w:rPr>
          <w:rtl w:val="0"/>
        </w:rPr>
      </w:r>
    </w:p>
    <w:p w:rsidR="00000000" w:rsidDel="00000000" w:rsidP="00000000" w:rsidRDefault="00000000" w:rsidRPr="00000000" w14:paraId="00000635">
      <w:pPr>
        <w:pageBreakBefore w:val="0"/>
        <w:widowControl w:val="0"/>
        <w:rPr>
          <w:sz w:val="18"/>
          <w:szCs w:val="18"/>
        </w:rPr>
      </w:pPr>
      <w:r w:rsidDel="00000000" w:rsidR="00000000" w:rsidRPr="00000000">
        <w:rPr>
          <w:sz w:val="18"/>
          <w:szCs w:val="18"/>
          <w:rtl w:val="0"/>
        </w:rPr>
        <w:t xml:space="preserve">LUMA8 mode uses three bits in S[2:0] as colors and the 8-bit pixels as luminance values:</w:t>
      </w:r>
    </w:p>
    <w:p w:rsidR="00000000" w:rsidDel="00000000" w:rsidP="00000000" w:rsidRDefault="00000000" w:rsidRPr="00000000" w14:paraId="00000636">
      <w:pPr>
        <w:pageBreakBefore w:val="0"/>
        <w:widowControl w:val="0"/>
        <w:rPr>
          <w:sz w:val="18"/>
          <w:szCs w:val="18"/>
        </w:rPr>
      </w:pPr>
      <w:r w:rsidDel="00000000" w:rsidR="00000000" w:rsidRPr="00000000">
        <w:rPr>
          <w:rtl w:val="0"/>
        </w:rPr>
      </w:r>
    </w:p>
    <w:tbl>
      <w:tblPr>
        <w:tblStyle w:val="Table14"/>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440"/>
        <w:gridCol w:w="1440"/>
        <w:gridCol w:w="1440"/>
        <w:gridCol w:w="1440"/>
        <w:gridCol w:w="1440"/>
        <w:tblGridChange w:id="0">
          <w:tblGrid>
            <w:gridCol w:w="1440"/>
            <w:gridCol w:w="1440"/>
            <w:gridCol w:w="1440"/>
            <w:gridCol w:w="1440"/>
            <w:gridCol w:w="1440"/>
            <w:gridCol w:w="144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37">
            <w:pPr>
              <w:pageBreakBefore w:val="0"/>
              <w:widowControl w:val="0"/>
              <w:spacing w:line="240" w:lineRule="auto"/>
              <w:jc w:val="center"/>
              <w:rPr>
                <w:b w:val="1"/>
                <w:sz w:val="18"/>
                <w:szCs w:val="18"/>
              </w:rPr>
            </w:pPr>
            <w:r w:rsidDel="00000000" w:rsidR="00000000" w:rsidRPr="00000000">
              <w:rPr>
                <w:b w:val="1"/>
                <w:sz w:val="18"/>
                <w:szCs w:val="18"/>
                <w:rtl w:val="0"/>
              </w:rPr>
              <w:t xml:space="preserve">S[2:0]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38">
            <w:pPr>
              <w:pageBreakBefore w:val="0"/>
              <w:widowControl w:val="0"/>
              <w:spacing w:line="240" w:lineRule="auto"/>
              <w:jc w:val="center"/>
              <w:rPr>
                <w:b w:val="1"/>
                <w:sz w:val="18"/>
                <w:szCs w:val="18"/>
              </w:rPr>
            </w:pPr>
            <w:r w:rsidDel="00000000" w:rsidR="00000000" w:rsidRPr="00000000">
              <w:rPr>
                <w:b w:val="1"/>
                <w:sz w:val="18"/>
                <w:szCs w:val="18"/>
                <w:rtl w:val="0"/>
              </w:rPr>
              <w:t xml:space="preserve">Color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39">
            <w:pPr>
              <w:pageBreakBefore w:val="0"/>
              <w:widowControl w:val="0"/>
              <w:spacing w:line="240" w:lineRule="auto"/>
              <w:jc w:val="center"/>
              <w:rPr>
                <w:b w:val="1"/>
                <w:sz w:val="18"/>
                <w:szCs w:val="18"/>
              </w:rPr>
            </w:pPr>
            <w:r w:rsidDel="00000000" w:rsidR="00000000" w:rsidRPr="00000000">
              <w:rPr>
                <w:b w:val="1"/>
                <w:sz w:val="18"/>
                <w:szCs w:val="18"/>
                <w:rtl w:val="0"/>
              </w:rPr>
              <w:t xml:space="preserve">X3</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3A">
            <w:pPr>
              <w:pageBreakBefore w:val="0"/>
              <w:widowControl w:val="0"/>
              <w:spacing w:line="240" w:lineRule="auto"/>
              <w:jc w:val="center"/>
              <w:rPr>
                <w:b w:val="1"/>
                <w:sz w:val="18"/>
                <w:szCs w:val="18"/>
              </w:rPr>
            </w:pPr>
            <w:r w:rsidDel="00000000" w:rsidR="00000000" w:rsidRPr="00000000">
              <w:rPr>
                <w:b w:val="1"/>
                <w:sz w:val="18"/>
                <w:szCs w:val="18"/>
                <w:rtl w:val="0"/>
              </w:rPr>
              <w:t xml:space="preserve">X2</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3B">
            <w:pPr>
              <w:pageBreakBefore w:val="0"/>
              <w:widowControl w:val="0"/>
              <w:spacing w:line="240" w:lineRule="auto"/>
              <w:jc w:val="center"/>
              <w:rPr>
                <w:b w:val="1"/>
                <w:sz w:val="18"/>
                <w:szCs w:val="18"/>
              </w:rPr>
            </w:pPr>
            <w:r w:rsidDel="00000000" w:rsidR="00000000" w:rsidRPr="00000000">
              <w:rPr>
                <w:b w:val="1"/>
                <w:sz w:val="18"/>
                <w:szCs w:val="18"/>
                <w:rtl w:val="0"/>
              </w:rPr>
              <w:t xml:space="preserve">X1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3C">
            <w:pPr>
              <w:pageBreakBefore w:val="0"/>
              <w:widowControl w:val="0"/>
              <w:spacing w:line="240" w:lineRule="auto"/>
              <w:jc w:val="center"/>
              <w:rPr>
                <w:b w:val="1"/>
                <w:sz w:val="18"/>
                <w:szCs w:val="18"/>
              </w:rPr>
            </w:pPr>
            <w:r w:rsidDel="00000000" w:rsidR="00000000" w:rsidRPr="00000000">
              <w:rPr>
                <w:b w:val="1"/>
                <w:sz w:val="18"/>
                <w:szCs w:val="18"/>
                <w:rtl w:val="0"/>
              </w:rPr>
              <w:t xml:space="preserve">X0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pageBreakBefore w:val="0"/>
              <w:widowControl w:val="0"/>
              <w:spacing w:line="240" w:lineRule="auto"/>
              <w:jc w:val="center"/>
              <w:rPr>
                <w:sz w:val="18"/>
                <w:szCs w:val="18"/>
              </w:rPr>
            </w:pPr>
            <w:r w:rsidDel="00000000" w:rsidR="00000000" w:rsidRPr="00000000">
              <w:rPr>
                <w:sz w:val="18"/>
                <w:szCs w:val="18"/>
                <w:rtl w:val="0"/>
              </w:rPr>
              <w:t xml:space="preserve">%000</w:t>
            </w:r>
          </w:p>
        </w:tc>
        <w:tc>
          <w:tcPr>
            <w:shd w:fill="ff9900" w:val="clear"/>
            <w:tcMar>
              <w:top w:w="100.0" w:type="dxa"/>
              <w:left w:w="100.0" w:type="dxa"/>
              <w:bottom w:w="100.0" w:type="dxa"/>
              <w:right w:w="100.0" w:type="dxa"/>
            </w:tcMar>
            <w:vAlign w:val="top"/>
          </w:tcPr>
          <w:p w:rsidR="00000000" w:rsidDel="00000000" w:rsidP="00000000" w:rsidRDefault="00000000" w:rsidRPr="00000000" w14:paraId="0000063E">
            <w:pPr>
              <w:pageBreakBefore w:val="0"/>
              <w:widowControl w:val="0"/>
              <w:spacing w:line="240" w:lineRule="auto"/>
              <w:jc w:val="center"/>
              <w:rPr>
                <w:sz w:val="18"/>
                <w:szCs w:val="18"/>
              </w:rPr>
            </w:pPr>
            <w:r w:rsidDel="00000000" w:rsidR="00000000" w:rsidRPr="00000000">
              <w:rPr>
                <w:sz w:val="18"/>
                <w:szCs w:val="18"/>
                <w:rtl w:val="0"/>
              </w:rPr>
              <w:t xml:space="preserve">Orange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pageBreakBefore w:val="0"/>
              <w:widowControl w:val="0"/>
              <w:spacing w:line="240" w:lineRule="auto"/>
              <w:jc w:val="center"/>
              <w:rPr>
                <w:sz w:val="18"/>
                <w:szCs w:val="18"/>
              </w:rPr>
            </w:pPr>
            <w:r w:rsidDel="00000000" w:rsidR="00000000" w:rsidRPr="00000000">
              <w:rPr>
                <w:sz w:val="18"/>
                <w:szCs w:val="18"/>
                <w:rtl w:val="0"/>
              </w:rPr>
              <w:t xml:space="preserve">P[7:0]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pageBreakBefore w:val="0"/>
              <w:widowControl w:val="0"/>
              <w:spacing w:line="240" w:lineRule="auto"/>
              <w:jc w:val="center"/>
              <w:rPr>
                <w:sz w:val="18"/>
                <w:szCs w:val="18"/>
              </w:rPr>
            </w:pPr>
            <w:r w:rsidDel="00000000" w:rsidR="00000000" w:rsidRPr="00000000">
              <w:rPr>
                <w:sz w:val="18"/>
                <w:szCs w:val="18"/>
                <w:rtl w:val="0"/>
              </w:rPr>
              <w:t xml:space="preserve">%0, P[7:1]</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pageBreakBefore w:val="0"/>
              <w:widowControl w:val="0"/>
              <w:spacing w:line="240" w:lineRule="auto"/>
              <w:jc w:val="center"/>
              <w:rPr>
                <w:sz w:val="18"/>
                <w:szCs w:val="18"/>
              </w:rPr>
            </w:pPr>
            <w:r w:rsidDel="00000000" w:rsidR="00000000" w:rsidRPr="00000000">
              <w:rPr>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pageBreakBefore w:val="0"/>
              <w:widowControl w:val="0"/>
              <w:spacing w:line="240" w:lineRule="auto"/>
              <w:jc w:val="center"/>
              <w:rPr>
                <w:sz w:val="18"/>
                <w:szCs w:val="18"/>
              </w:rPr>
            </w:pPr>
            <w:r w:rsidDel="00000000" w:rsidR="00000000" w:rsidRPr="00000000">
              <w:rPr>
                <w:sz w:val="18"/>
                <w:szCs w:val="18"/>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3">
            <w:pPr>
              <w:pageBreakBefore w:val="0"/>
              <w:widowControl w:val="0"/>
              <w:spacing w:line="240" w:lineRule="auto"/>
              <w:jc w:val="center"/>
              <w:rPr>
                <w:sz w:val="18"/>
                <w:szCs w:val="18"/>
              </w:rPr>
            </w:pPr>
            <w:r w:rsidDel="00000000" w:rsidR="00000000" w:rsidRPr="00000000">
              <w:rPr>
                <w:sz w:val="18"/>
                <w:szCs w:val="18"/>
                <w:rtl w:val="0"/>
              </w:rPr>
              <w:t xml:space="preserve">%001</w:t>
            </w:r>
          </w:p>
        </w:tc>
        <w:tc>
          <w:tcPr>
            <w:shd w:fill="1155cc" w:val="clear"/>
            <w:tcMar>
              <w:top w:w="100.0" w:type="dxa"/>
              <w:left w:w="100.0" w:type="dxa"/>
              <w:bottom w:w="100.0" w:type="dxa"/>
              <w:right w:w="100.0" w:type="dxa"/>
            </w:tcMar>
            <w:vAlign w:val="top"/>
          </w:tcPr>
          <w:p w:rsidR="00000000" w:rsidDel="00000000" w:rsidP="00000000" w:rsidRDefault="00000000" w:rsidRPr="00000000" w14:paraId="00000644">
            <w:pPr>
              <w:pageBreakBefore w:val="0"/>
              <w:widowControl w:val="0"/>
              <w:spacing w:line="240" w:lineRule="auto"/>
              <w:jc w:val="center"/>
              <w:rPr>
                <w:sz w:val="18"/>
                <w:szCs w:val="18"/>
              </w:rPr>
            </w:pPr>
            <w:r w:rsidDel="00000000" w:rsidR="00000000" w:rsidRPr="00000000">
              <w:rPr>
                <w:sz w:val="18"/>
                <w:szCs w:val="18"/>
                <w:rtl w:val="0"/>
              </w:rPr>
              <w:t xml:space="preserve">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pageBreakBefore w:val="0"/>
              <w:widowControl w:val="0"/>
              <w:spacing w:line="240" w:lineRule="auto"/>
              <w:jc w:val="center"/>
              <w:rPr>
                <w:sz w:val="18"/>
                <w:szCs w:val="18"/>
              </w:rPr>
            </w:pPr>
            <w:r w:rsidDel="00000000" w:rsidR="00000000" w:rsidRPr="00000000">
              <w:rPr>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pageBreakBefore w:val="0"/>
              <w:widowControl w:val="0"/>
              <w:spacing w:line="240" w:lineRule="auto"/>
              <w:jc w:val="center"/>
              <w:rPr>
                <w:sz w:val="18"/>
                <w:szCs w:val="18"/>
              </w:rPr>
            </w:pPr>
            <w:r w:rsidDel="00000000" w:rsidR="00000000" w:rsidRPr="00000000">
              <w:rPr>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pageBreakBefore w:val="0"/>
              <w:widowControl w:val="0"/>
              <w:spacing w:line="240" w:lineRule="auto"/>
              <w:jc w:val="center"/>
              <w:rPr>
                <w:sz w:val="18"/>
                <w:szCs w:val="18"/>
              </w:rPr>
            </w:pPr>
            <w:r w:rsidDel="00000000" w:rsidR="00000000" w:rsidRPr="00000000">
              <w:rPr>
                <w:sz w:val="18"/>
                <w:szCs w:val="18"/>
                <w:rtl w:val="0"/>
              </w:rPr>
              <w:t xml:space="preserve">P[7:0]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pageBreakBefore w:val="0"/>
              <w:widowControl w:val="0"/>
              <w:spacing w:line="240" w:lineRule="auto"/>
              <w:jc w:val="center"/>
              <w:rPr>
                <w:sz w:val="18"/>
                <w:szCs w:val="18"/>
              </w:rPr>
            </w:pPr>
            <w:r w:rsidDel="00000000" w:rsidR="00000000" w:rsidRPr="00000000">
              <w:rPr>
                <w:sz w:val="18"/>
                <w:szCs w:val="18"/>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9">
            <w:pPr>
              <w:pageBreakBefore w:val="0"/>
              <w:widowControl w:val="0"/>
              <w:spacing w:line="240" w:lineRule="auto"/>
              <w:jc w:val="center"/>
              <w:rPr>
                <w:sz w:val="18"/>
                <w:szCs w:val="18"/>
              </w:rPr>
            </w:pPr>
            <w:r w:rsidDel="00000000" w:rsidR="00000000" w:rsidRPr="00000000">
              <w:rPr>
                <w:sz w:val="18"/>
                <w:szCs w:val="18"/>
                <w:rtl w:val="0"/>
              </w:rPr>
              <w:t xml:space="preserve">%010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64A">
            <w:pPr>
              <w:pageBreakBefore w:val="0"/>
              <w:widowControl w:val="0"/>
              <w:spacing w:line="240" w:lineRule="auto"/>
              <w:jc w:val="center"/>
              <w:rPr>
                <w:sz w:val="18"/>
                <w:szCs w:val="18"/>
              </w:rPr>
            </w:pPr>
            <w:r w:rsidDel="00000000" w:rsidR="00000000" w:rsidRPr="00000000">
              <w:rPr>
                <w:sz w:val="18"/>
                <w:szCs w:val="18"/>
                <w:rtl w:val="0"/>
              </w:rPr>
              <w:t xml:space="preserve">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pageBreakBefore w:val="0"/>
              <w:widowControl w:val="0"/>
              <w:spacing w:line="240" w:lineRule="auto"/>
              <w:jc w:val="center"/>
              <w:rPr>
                <w:sz w:val="18"/>
                <w:szCs w:val="18"/>
              </w:rPr>
            </w:pPr>
            <w:r w:rsidDel="00000000" w:rsidR="00000000" w:rsidRPr="00000000">
              <w:rPr>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pageBreakBefore w:val="0"/>
              <w:widowControl w:val="0"/>
              <w:spacing w:line="240" w:lineRule="auto"/>
              <w:jc w:val="center"/>
              <w:rPr>
                <w:sz w:val="18"/>
                <w:szCs w:val="18"/>
              </w:rPr>
            </w:pPr>
            <w:r w:rsidDel="00000000" w:rsidR="00000000" w:rsidRPr="00000000">
              <w:rPr>
                <w:sz w:val="18"/>
                <w:szCs w:val="18"/>
                <w:rtl w:val="0"/>
              </w:rPr>
              <w:t xml:space="preserve">P[7:0]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pageBreakBefore w:val="0"/>
              <w:widowControl w:val="0"/>
              <w:spacing w:line="240" w:lineRule="auto"/>
              <w:jc w:val="center"/>
              <w:rPr>
                <w:sz w:val="18"/>
                <w:szCs w:val="18"/>
              </w:rPr>
            </w:pPr>
            <w:r w:rsidDel="00000000" w:rsidR="00000000" w:rsidRPr="00000000">
              <w:rPr>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pageBreakBefore w:val="0"/>
              <w:widowControl w:val="0"/>
              <w:spacing w:line="240" w:lineRule="auto"/>
              <w:jc w:val="center"/>
              <w:rPr>
                <w:sz w:val="18"/>
                <w:szCs w:val="18"/>
              </w:rPr>
            </w:pPr>
            <w:r w:rsidDel="00000000" w:rsidR="00000000" w:rsidRPr="00000000">
              <w:rPr>
                <w:sz w:val="18"/>
                <w:szCs w:val="18"/>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F">
            <w:pPr>
              <w:pageBreakBefore w:val="0"/>
              <w:widowControl w:val="0"/>
              <w:spacing w:line="240" w:lineRule="auto"/>
              <w:jc w:val="center"/>
              <w:rPr>
                <w:sz w:val="18"/>
                <w:szCs w:val="18"/>
              </w:rPr>
            </w:pPr>
            <w:r w:rsidDel="00000000" w:rsidR="00000000" w:rsidRPr="00000000">
              <w:rPr>
                <w:sz w:val="18"/>
                <w:szCs w:val="18"/>
                <w:rtl w:val="0"/>
              </w:rPr>
              <w:t xml:space="preserve">%011</w:t>
            </w:r>
          </w:p>
        </w:tc>
        <w:tc>
          <w:tcPr>
            <w:shd w:fill="00ffff" w:val="clear"/>
            <w:tcMar>
              <w:top w:w="100.0" w:type="dxa"/>
              <w:left w:w="100.0" w:type="dxa"/>
              <w:bottom w:w="100.0" w:type="dxa"/>
              <w:right w:w="100.0" w:type="dxa"/>
            </w:tcMar>
            <w:vAlign w:val="top"/>
          </w:tcPr>
          <w:p w:rsidR="00000000" w:rsidDel="00000000" w:rsidP="00000000" w:rsidRDefault="00000000" w:rsidRPr="00000000" w14:paraId="00000650">
            <w:pPr>
              <w:pageBreakBefore w:val="0"/>
              <w:widowControl w:val="0"/>
              <w:spacing w:line="240" w:lineRule="auto"/>
              <w:jc w:val="center"/>
              <w:rPr>
                <w:sz w:val="18"/>
                <w:szCs w:val="18"/>
              </w:rPr>
            </w:pPr>
            <w:r w:rsidDel="00000000" w:rsidR="00000000" w:rsidRPr="00000000">
              <w:rPr>
                <w:sz w:val="18"/>
                <w:szCs w:val="18"/>
                <w:rtl w:val="0"/>
              </w:rPr>
              <w:t xml:space="preserve">Cyan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pageBreakBefore w:val="0"/>
              <w:widowControl w:val="0"/>
              <w:spacing w:line="240" w:lineRule="auto"/>
              <w:jc w:val="center"/>
              <w:rPr>
                <w:sz w:val="18"/>
                <w:szCs w:val="18"/>
              </w:rPr>
            </w:pPr>
            <w:r w:rsidDel="00000000" w:rsidR="00000000" w:rsidRPr="00000000">
              <w:rPr>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pageBreakBefore w:val="0"/>
              <w:widowControl w:val="0"/>
              <w:spacing w:line="240" w:lineRule="auto"/>
              <w:jc w:val="center"/>
              <w:rPr>
                <w:sz w:val="18"/>
                <w:szCs w:val="18"/>
              </w:rPr>
            </w:pPr>
            <w:r w:rsidDel="00000000" w:rsidR="00000000" w:rsidRPr="00000000">
              <w:rPr>
                <w:sz w:val="18"/>
                <w:szCs w:val="18"/>
                <w:rtl w:val="0"/>
              </w:rPr>
              <w:t xml:space="preserve">P[7:0]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pageBreakBefore w:val="0"/>
              <w:widowControl w:val="0"/>
              <w:spacing w:line="240" w:lineRule="auto"/>
              <w:jc w:val="center"/>
              <w:rPr>
                <w:sz w:val="18"/>
                <w:szCs w:val="18"/>
              </w:rPr>
            </w:pPr>
            <w:r w:rsidDel="00000000" w:rsidR="00000000" w:rsidRPr="00000000">
              <w:rPr>
                <w:sz w:val="18"/>
                <w:szCs w:val="18"/>
                <w:rtl w:val="0"/>
              </w:rPr>
              <w:t xml:space="preserve">P[7:0]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pageBreakBefore w:val="0"/>
              <w:widowControl w:val="0"/>
              <w:spacing w:line="240" w:lineRule="auto"/>
              <w:jc w:val="center"/>
              <w:rPr>
                <w:sz w:val="18"/>
                <w:szCs w:val="18"/>
              </w:rPr>
            </w:pPr>
            <w:r w:rsidDel="00000000" w:rsidR="00000000" w:rsidRPr="00000000">
              <w:rPr>
                <w:sz w:val="18"/>
                <w:szCs w:val="18"/>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5">
            <w:pPr>
              <w:pageBreakBefore w:val="0"/>
              <w:widowControl w:val="0"/>
              <w:spacing w:line="240" w:lineRule="auto"/>
              <w:jc w:val="center"/>
              <w:rPr>
                <w:sz w:val="18"/>
                <w:szCs w:val="18"/>
              </w:rPr>
            </w:pPr>
            <w:r w:rsidDel="00000000" w:rsidR="00000000" w:rsidRPr="00000000">
              <w:rPr>
                <w:sz w:val="18"/>
                <w:szCs w:val="18"/>
                <w:rtl w:val="0"/>
              </w:rPr>
              <w:t xml:space="preserve">%100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656">
            <w:pPr>
              <w:pageBreakBefore w:val="0"/>
              <w:widowControl w:val="0"/>
              <w:spacing w:line="240" w:lineRule="auto"/>
              <w:jc w:val="center"/>
              <w:rPr>
                <w:sz w:val="18"/>
                <w:szCs w:val="18"/>
              </w:rPr>
            </w:pPr>
            <w:r w:rsidDel="00000000" w:rsidR="00000000" w:rsidRPr="00000000">
              <w:rPr>
                <w:sz w:val="18"/>
                <w:szCs w:val="18"/>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pageBreakBefore w:val="0"/>
              <w:widowControl w:val="0"/>
              <w:spacing w:line="240" w:lineRule="auto"/>
              <w:jc w:val="center"/>
              <w:rPr>
                <w:sz w:val="18"/>
                <w:szCs w:val="18"/>
              </w:rPr>
            </w:pPr>
            <w:r w:rsidDel="00000000" w:rsidR="00000000" w:rsidRPr="00000000">
              <w:rPr>
                <w:sz w:val="18"/>
                <w:szCs w:val="18"/>
                <w:rtl w:val="0"/>
              </w:rPr>
              <w:t xml:space="preserve">P[7:0]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pageBreakBefore w:val="0"/>
              <w:widowControl w:val="0"/>
              <w:spacing w:line="240" w:lineRule="auto"/>
              <w:jc w:val="center"/>
              <w:rPr>
                <w:sz w:val="18"/>
                <w:szCs w:val="18"/>
              </w:rPr>
            </w:pPr>
            <w:r w:rsidDel="00000000" w:rsidR="00000000" w:rsidRPr="00000000">
              <w:rPr>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pageBreakBefore w:val="0"/>
              <w:widowControl w:val="0"/>
              <w:spacing w:line="240" w:lineRule="auto"/>
              <w:jc w:val="center"/>
              <w:rPr>
                <w:sz w:val="18"/>
                <w:szCs w:val="18"/>
              </w:rPr>
            </w:pPr>
            <w:r w:rsidDel="00000000" w:rsidR="00000000" w:rsidRPr="00000000">
              <w:rPr>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pageBreakBefore w:val="0"/>
              <w:widowControl w:val="0"/>
              <w:spacing w:line="240" w:lineRule="auto"/>
              <w:jc w:val="center"/>
              <w:rPr>
                <w:sz w:val="18"/>
                <w:szCs w:val="18"/>
              </w:rPr>
            </w:pPr>
            <w:r w:rsidDel="00000000" w:rsidR="00000000" w:rsidRPr="00000000">
              <w:rPr>
                <w:sz w:val="18"/>
                <w:szCs w:val="18"/>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B">
            <w:pPr>
              <w:pageBreakBefore w:val="0"/>
              <w:widowControl w:val="0"/>
              <w:spacing w:line="240" w:lineRule="auto"/>
              <w:jc w:val="center"/>
              <w:rPr>
                <w:sz w:val="18"/>
                <w:szCs w:val="18"/>
              </w:rPr>
            </w:pPr>
            <w:r w:rsidDel="00000000" w:rsidR="00000000" w:rsidRPr="00000000">
              <w:rPr>
                <w:sz w:val="18"/>
                <w:szCs w:val="18"/>
                <w:rtl w:val="0"/>
              </w:rPr>
              <w:t xml:space="preserve">%101</w:t>
            </w:r>
          </w:p>
        </w:tc>
        <w:tc>
          <w:tcPr>
            <w:shd w:fill="ff00ff" w:val="clear"/>
            <w:tcMar>
              <w:top w:w="100.0" w:type="dxa"/>
              <w:left w:w="100.0" w:type="dxa"/>
              <w:bottom w:w="100.0" w:type="dxa"/>
              <w:right w:w="100.0" w:type="dxa"/>
            </w:tcMar>
            <w:vAlign w:val="top"/>
          </w:tcPr>
          <w:p w:rsidR="00000000" w:rsidDel="00000000" w:rsidP="00000000" w:rsidRDefault="00000000" w:rsidRPr="00000000" w14:paraId="0000065C">
            <w:pPr>
              <w:pageBreakBefore w:val="0"/>
              <w:widowControl w:val="0"/>
              <w:spacing w:line="240" w:lineRule="auto"/>
              <w:jc w:val="center"/>
              <w:rPr>
                <w:sz w:val="18"/>
                <w:szCs w:val="18"/>
              </w:rPr>
            </w:pPr>
            <w:r w:rsidDel="00000000" w:rsidR="00000000" w:rsidRPr="00000000">
              <w:rPr>
                <w:sz w:val="18"/>
                <w:szCs w:val="18"/>
                <w:rtl w:val="0"/>
              </w:rPr>
              <w:t xml:space="preserve">Magenta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pageBreakBefore w:val="0"/>
              <w:widowControl w:val="0"/>
              <w:spacing w:line="240" w:lineRule="auto"/>
              <w:jc w:val="center"/>
              <w:rPr>
                <w:sz w:val="18"/>
                <w:szCs w:val="18"/>
              </w:rPr>
            </w:pPr>
            <w:r w:rsidDel="00000000" w:rsidR="00000000" w:rsidRPr="00000000">
              <w:rPr>
                <w:sz w:val="18"/>
                <w:szCs w:val="18"/>
                <w:rtl w:val="0"/>
              </w:rPr>
              <w:t xml:space="preserve">P[7:0]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pageBreakBefore w:val="0"/>
              <w:widowControl w:val="0"/>
              <w:spacing w:line="240" w:lineRule="auto"/>
              <w:jc w:val="center"/>
              <w:rPr>
                <w:sz w:val="18"/>
                <w:szCs w:val="18"/>
              </w:rPr>
            </w:pPr>
            <w:r w:rsidDel="00000000" w:rsidR="00000000" w:rsidRPr="00000000">
              <w:rPr>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pageBreakBefore w:val="0"/>
              <w:widowControl w:val="0"/>
              <w:spacing w:line="240" w:lineRule="auto"/>
              <w:jc w:val="center"/>
              <w:rPr>
                <w:sz w:val="18"/>
                <w:szCs w:val="18"/>
              </w:rPr>
            </w:pPr>
            <w:r w:rsidDel="00000000" w:rsidR="00000000" w:rsidRPr="00000000">
              <w:rPr>
                <w:sz w:val="18"/>
                <w:szCs w:val="18"/>
                <w:rtl w:val="0"/>
              </w:rPr>
              <w:t xml:space="preserve">P[7:0]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pageBreakBefore w:val="0"/>
              <w:widowControl w:val="0"/>
              <w:spacing w:line="240" w:lineRule="auto"/>
              <w:jc w:val="center"/>
              <w:rPr>
                <w:sz w:val="18"/>
                <w:szCs w:val="18"/>
              </w:rPr>
            </w:pPr>
            <w:r w:rsidDel="00000000" w:rsidR="00000000" w:rsidRPr="00000000">
              <w:rPr>
                <w:sz w:val="18"/>
                <w:szCs w:val="18"/>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1">
            <w:pPr>
              <w:pageBreakBefore w:val="0"/>
              <w:widowControl w:val="0"/>
              <w:spacing w:line="240" w:lineRule="auto"/>
              <w:jc w:val="center"/>
              <w:rPr>
                <w:sz w:val="18"/>
                <w:szCs w:val="18"/>
              </w:rPr>
            </w:pPr>
            <w:r w:rsidDel="00000000" w:rsidR="00000000" w:rsidRPr="00000000">
              <w:rPr>
                <w:sz w:val="18"/>
                <w:szCs w:val="18"/>
                <w:rtl w:val="0"/>
              </w:rPr>
              <w:t xml:space="preserve">%110</w:t>
            </w:r>
          </w:p>
        </w:tc>
        <w:tc>
          <w:tcPr>
            <w:shd w:fill="ffff00" w:val="clear"/>
            <w:tcMar>
              <w:top w:w="100.0" w:type="dxa"/>
              <w:left w:w="100.0" w:type="dxa"/>
              <w:bottom w:w="100.0" w:type="dxa"/>
              <w:right w:w="100.0" w:type="dxa"/>
            </w:tcMar>
            <w:vAlign w:val="top"/>
          </w:tcPr>
          <w:p w:rsidR="00000000" w:rsidDel="00000000" w:rsidP="00000000" w:rsidRDefault="00000000" w:rsidRPr="00000000" w14:paraId="00000662">
            <w:pPr>
              <w:pageBreakBefore w:val="0"/>
              <w:widowControl w:val="0"/>
              <w:spacing w:line="240" w:lineRule="auto"/>
              <w:jc w:val="center"/>
              <w:rPr>
                <w:sz w:val="18"/>
                <w:szCs w:val="18"/>
              </w:rPr>
            </w:pPr>
            <w:r w:rsidDel="00000000" w:rsidR="00000000" w:rsidRPr="00000000">
              <w:rPr>
                <w:sz w:val="18"/>
                <w:szCs w:val="18"/>
                <w:rtl w:val="0"/>
              </w:rPr>
              <w:t xml:space="preserve">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pageBreakBefore w:val="0"/>
              <w:widowControl w:val="0"/>
              <w:spacing w:line="240" w:lineRule="auto"/>
              <w:jc w:val="center"/>
              <w:rPr>
                <w:sz w:val="18"/>
                <w:szCs w:val="18"/>
              </w:rPr>
            </w:pPr>
            <w:r w:rsidDel="00000000" w:rsidR="00000000" w:rsidRPr="00000000">
              <w:rPr>
                <w:sz w:val="18"/>
                <w:szCs w:val="18"/>
                <w:rtl w:val="0"/>
              </w:rPr>
              <w:t xml:space="preserve">P[7:0]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pageBreakBefore w:val="0"/>
              <w:widowControl w:val="0"/>
              <w:spacing w:line="240" w:lineRule="auto"/>
              <w:jc w:val="center"/>
              <w:rPr>
                <w:sz w:val="18"/>
                <w:szCs w:val="18"/>
              </w:rPr>
            </w:pPr>
            <w:r w:rsidDel="00000000" w:rsidR="00000000" w:rsidRPr="00000000">
              <w:rPr>
                <w:sz w:val="18"/>
                <w:szCs w:val="18"/>
                <w:rtl w:val="0"/>
              </w:rPr>
              <w:t xml:space="preserve">P[7:0]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pageBreakBefore w:val="0"/>
              <w:widowControl w:val="0"/>
              <w:spacing w:line="240" w:lineRule="auto"/>
              <w:jc w:val="center"/>
              <w:rPr>
                <w:sz w:val="18"/>
                <w:szCs w:val="18"/>
              </w:rPr>
            </w:pPr>
            <w:r w:rsidDel="00000000" w:rsidR="00000000" w:rsidRPr="00000000">
              <w:rPr>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pageBreakBefore w:val="0"/>
              <w:widowControl w:val="0"/>
              <w:spacing w:line="240" w:lineRule="auto"/>
              <w:jc w:val="center"/>
              <w:rPr>
                <w:sz w:val="18"/>
                <w:szCs w:val="18"/>
              </w:rPr>
            </w:pPr>
            <w:r w:rsidDel="00000000" w:rsidR="00000000" w:rsidRPr="00000000">
              <w:rPr>
                <w:sz w:val="18"/>
                <w:szCs w:val="18"/>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pageBreakBefore w:val="0"/>
              <w:widowControl w:val="0"/>
              <w:spacing w:line="240" w:lineRule="auto"/>
              <w:jc w:val="center"/>
              <w:rPr>
                <w:sz w:val="18"/>
                <w:szCs w:val="18"/>
              </w:rPr>
            </w:pPr>
            <w:r w:rsidDel="00000000" w:rsidR="00000000" w:rsidRPr="00000000">
              <w:rPr>
                <w:sz w:val="18"/>
                <w:szCs w:val="18"/>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pageBreakBefore w:val="0"/>
              <w:widowControl w:val="0"/>
              <w:spacing w:line="240" w:lineRule="auto"/>
              <w:jc w:val="center"/>
              <w:rPr>
                <w:sz w:val="18"/>
                <w:szCs w:val="18"/>
              </w:rPr>
            </w:pPr>
            <w:r w:rsidDel="00000000" w:rsidR="00000000" w:rsidRPr="00000000">
              <w:rPr>
                <w:sz w:val="18"/>
                <w:szCs w:val="18"/>
                <w:rtl w:val="0"/>
              </w:rPr>
              <w:t xml:space="preserve">White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pageBreakBefore w:val="0"/>
              <w:widowControl w:val="0"/>
              <w:spacing w:line="240" w:lineRule="auto"/>
              <w:jc w:val="center"/>
              <w:rPr>
                <w:sz w:val="18"/>
                <w:szCs w:val="18"/>
              </w:rPr>
            </w:pPr>
            <w:r w:rsidDel="00000000" w:rsidR="00000000" w:rsidRPr="00000000">
              <w:rPr>
                <w:sz w:val="18"/>
                <w:szCs w:val="18"/>
                <w:rtl w:val="0"/>
              </w:rPr>
              <w:t xml:space="preserve">P[7:0]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pageBreakBefore w:val="0"/>
              <w:widowControl w:val="0"/>
              <w:spacing w:line="240" w:lineRule="auto"/>
              <w:jc w:val="center"/>
              <w:rPr>
                <w:sz w:val="18"/>
                <w:szCs w:val="18"/>
              </w:rPr>
            </w:pPr>
            <w:r w:rsidDel="00000000" w:rsidR="00000000" w:rsidRPr="00000000">
              <w:rPr>
                <w:sz w:val="18"/>
                <w:szCs w:val="18"/>
                <w:rtl w:val="0"/>
              </w:rPr>
              <w:t xml:space="preserve">P[7:0]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pageBreakBefore w:val="0"/>
              <w:widowControl w:val="0"/>
              <w:spacing w:line="240" w:lineRule="auto"/>
              <w:jc w:val="center"/>
              <w:rPr>
                <w:sz w:val="18"/>
                <w:szCs w:val="18"/>
              </w:rPr>
            </w:pPr>
            <w:r w:rsidDel="00000000" w:rsidR="00000000" w:rsidRPr="00000000">
              <w:rPr>
                <w:sz w:val="18"/>
                <w:szCs w:val="18"/>
                <w:rtl w:val="0"/>
              </w:rPr>
              <w:t xml:space="preserve">P[7:0]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pageBreakBefore w:val="0"/>
              <w:widowControl w:val="0"/>
              <w:spacing w:line="240" w:lineRule="auto"/>
              <w:jc w:val="center"/>
              <w:rPr>
                <w:sz w:val="18"/>
                <w:szCs w:val="18"/>
              </w:rPr>
            </w:pPr>
            <w:r w:rsidDel="00000000" w:rsidR="00000000" w:rsidRPr="00000000">
              <w:rPr>
                <w:sz w:val="18"/>
                <w:szCs w:val="18"/>
                <w:rtl w:val="0"/>
              </w:rPr>
              <w:t xml:space="preserve">$00</w:t>
            </w:r>
          </w:p>
        </w:tc>
      </w:tr>
    </w:tbl>
    <w:p w:rsidR="00000000" w:rsidDel="00000000" w:rsidP="00000000" w:rsidRDefault="00000000" w:rsidRPr="00000000" w14:paraId="0000066D">
      <w:pPr>
        <w:pageBreakBefore w:val="0"/>
        <w:widowControl w:val="0"/>
        <w:rPr>
          <w:sz w:val="18"/>
          <w:szCs w:val="18"/>
        </w:rPr>
      </w:pPr>
      <w:r w:rsidDel="00000000" w:rsidR="00000000" w:rsidRPr="00000000">
        <w:rPr>
          <w:rtl w:val="0"/>
        </w:rPr>
      </w:r>
    </w:p>
    <w:p w:rsidR="00000000" w:rsidDel="00000000" w:rsidP="00000000" w:rsidRDefault="00000000" w:rsidRPr="00000000" w14:paraId="0000066E">
      <w:pPr>
        <w:pageBreakBefore w:val="0"/>
        <w:widowControl w:val="0"/>
        <w:rPr>
          <w:sz w:val="18"/>
          <w:szCs w:val="18"/>
        </w:rPr>
      </w:pPr>
      <w:r w:rsidDel="00000000" w:rsidR="00000000" w:rsidRPr="00000000">
        <w:rPr>
          <w:rtl w:val="0"/>
        </w:rPr>
      </w:r>
    </w:p>
    <w:p w:rsidR="00000000" w:rsidDel="00000000" w:rsidP="00000000" w:rsidRDefault="00000000" w:rsidRPr="00000000" w14:paraId="0000066F">
      <w:pPr>
        <w:pageBreakBefore w:val="0"/>
        <w:widowControl w:val="0"/>
        <w:rPr>
          <w:sz w:val="18"/>
          <w:szCs w:val="18"/>
        </w:rPr>
      </w:pPr>
      <w:r w:rsidDel="00000000" w:rsidR="00000000" w:rsidRPr="00000000">
        <w:rPr>
          <w:sz w:val="18"/>
          <w:szCs w:val="18"/>
          <w:rtl w:val="0"/>
        </w:rPr>
        <w:t xml:space="preserve">RGBI8</w:t>
      </w:r>
      <w:r w:rsidDel="00000000" w:rsidR="00000000" w:rsidRPr="00000000">
        <w:rPr>
          <w:sz w:val="18"/>
          <w:szCs w:val="18"/>
          <w:rtl w:val="0"/>
        </w:rPr>
        <w:t xml:space="preserve"> mode uses the top three bits of the 8-bit pixel values as colors and the bottom 5 bits as luminance values:</w:t>
      </w:r>
    </w:p>
    <w:p w:rsidR="00000000" w:rsidDel="00000000" w:rsidP="00000000" w:rsidRDefault="00000000" w:rsidRPr="00000000" w14:paraId="00000670">
      <w:pPr>
        <w:pageBreakBefore w:val="0"/>
        <w:widowControl w:val="0"/>
        <w:rPr>
          <w:sz w:val="18"/>
          <w:szCs w:val="18"/>
        </w:rPr>
      </w:pPr>
      <w:r w:rsidDel="00000000" w:rsidR="00000000" w:rsidRPr="00000000">
        <w:rPr>
          <w:rtl w:val="0"/>
        </w:rPr>
      </w:r>
    </w:p>
    <w:tbl>
      <w:tblPr>
        <w:tblStyle w:val="Table15"/>
        <w:tblW w:w="9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440"/>
        <w:gridCol w:w="1800"/>
        <w:gridCol w:w="2160"/>
        <w:gridCol w:w="1800"/>
        <w:gridCol w:w="863.9999999999999"/>
        <w:tblGridChange w:id="0">
          <w:tblGrid>
            <w:gridCol w:w="1440"/>
            <w:gridCol w:w="1440"/>
            <w:gridCol w:w="1800"/>
            <w:gridCol w:w="2160"/>
            <w:gridCol w:w="1800"/>
            <w:gridCol w:w="863.9999999999999"/>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71">
            <w:pPr>
              <w:pageBreakBefore w:val="0"/>
              <w:widowControl w:val="0"/>
              <w:spacing w:line="240" w:lineRule="auto"/>
              <w:jc w:val="center"/>
              <w:rPr>
                <w:b w:val="1"/>
                <w:sz w:val="18"/>
                <w:szCs w:val="18"/>
              </w:rPr>
            </w:pPr>
            <w:r w:rsidDel="00000000" w:rsidR="00000000" w:rsidRPr="00000000">
              <w:rPr>
                <w:b w:val="1"/>
                <w:sz w:val="18"/>
                <w:szCs w:val="18"/>
                <w:rtl w:val="0"/>
              </w:rPr>
              <w:t xml:space="preserve">P[7:5]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72">
            <w:pPr>
              <w:pageBreakBefore w:val="0"/>
              <w:widowControl w:val="0"/>
              <w:spacing w:line="240" w:lineRule="auto"/>
              <w:jc w:val="center"/>
              <w:rPr>
                <w:b w:val="1"/>
                <w:sz w:val="18"/>
                <w:szCs w:val="18"/>
              </w:rPr>
            </w:pPr>
            <w:r w:rsidDel="00000000" w:rsidR="00000000" w:rsidRPr="00000000">
              <w:rPr>
                <w:b w:val="1"/>
                <w:sz w:val="18"/>
                <w:szCs w:val="18"/>
                <w:rtl w:val="0"/>
              </w:rPr>
              <w:t xml:space="preserve">Color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73">
            <w:pPr>
              <w:pageBreakBefore w:val="0"/>
              <w:widowControl w:val="0"/>
              <w:spacing w:line="240" w:lineRule="auto"/>
              <w:jc w:val="center"/>
              <w:rPr>
                <w:b w:val="1"/>
                <w:sz w:val="18"/>
                <w:szCs w:val="18"/>
              </w:rPr>
            </w:pPr>
            <w:r w:rsidDel="00000000" w:rsidR="00000000" w:rsidRPr="00000000">
              <w:rPr>
                <w:b w:val="1"/>
                <w:sz w:val="18"/>
                <w:szCs w:val="18"/>
                <w:rtl w:val="0"/>
              </w:rPr>
              <w:t xml:space="preserve">X3</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74">
            <w:pPr>
              <w:pageBreakBefore w:val="0"/>
              <w:widowControl w:val="0"/>
              <w:spacing w:line="240" w:lineRule="auto"/>
              <w:jc w:val="center"/>
              <w:rPr>
                <w:b w:val="1"/>
                <w:sz w:val="18"/>
                <w:szCs w:val="18"/>
              </w:rPr>
            </w:pPr>
            <w:r w:rsidDel="00000000" w:rsidR="00000000" w:rsidRPr="00000000">
              <w:rPr>
                <w:b w:val="1"/>
                <w:sz w:val="18"/>
                <w:szCs w:val="18"/>
                <w:rtl w:val="0"/>
              </w:rPr>
              <w:t xml:space="preserve">X2</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75">
            <w:pPr>
              <w:pageBreakBefore w:val="0"/>
              <w:widowControl w:val="0"/>
              <w:spacing w:line="240" w:lineRule="auto"/>
              <w:jc w:val="center"/>
              <w:rPr>
                <w:b w:val="1"/>
                <w:sz w:val="18"/>
                <w:szCs w:val="18"/>
              </w:rPr>
            </w:pPr>
            <w:r w:rsidDel="00000000" w:rsidR="00000000" w:rsidRPr="00000000">
              <w:rPr>
                <w:b w:val="1"/>
                <w:sz w:val="18"/>
                <w:szCs w:val="18"/>
                <w:rtl w:val="0"/>
              </w:rPr>
              <w:t xml:space="preserve">X1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76">
            <w:pPr>
              <w:pageBreakBefore w:val="0"/>
              <w:widowControl w:val="0"/>
              <w:spacing w:line="240" w:lineRule="auto"/>
              <w:jc w:val="center"/>
              <w:rPr>
                <w:b w:val="1"/>
                <w:sz w:val="18"/>
                <w:szCs w:val="18"/>
              </w:rPr>
            </w:pPr>
            <w:r w:rsidDel="00000000" w:rsidR="00000000" w:rsidRPr="00000000">
              <w:rPr>
                <w:b w:val="1"/>
                <w:sz w:val="18"/>
                <w:szCs w:val="18"/>
                <w:rtl w:val="0"/>
              </w:rPr>
              <w:t xml:space="preserve">X0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7">
            <w:pPr>
              <w:pageBreakBefore w:val="0"/>
              <w:widowControl w:val="0"/>
              <w:spacing w:line="240" w:lineRule="auto"/>
              <w:jc w:val="center"/>
              <w:rPr>
                <w:sz w:val="18"/>
                <w:szCs w:val="18"/>
              </w:rPr>
            </w:pPr>
            <w:r w:rsidDel="00000000" w:rsidR="00000000" w:rsidRPr="00000000">
              <w:rPr>
                <w:sz w:val="18"/>
                <w:szCs w:val="18"/>
                <w:rtl w:val="0"/>
              </w:rPr>
              <w:t xml:space="preserve">%000</w:t>
            </w:r>
          </w:p>
        </w:tc>
        <w:tc>
          <w:tcPr>
            <w:shd w:fill="ff9900" w:val="clear"/>
            <w:tcMar>
              <w:top w:w="100.0" w:type="dxa"/>
              <w:left w:w="100.0" w:type="dxa"/>
              <w:bottom w:w="100.0" w:type="dxa"/>
              <w:right w:w="100.0" w:type="dxa"/>
            </w:tcMar>
            <w:vAlign w:val="top"/>
          </w:tcPr>
          <w:p w:rsidR="00000000" w:rsidDel="00000000" w:rsidP="00000000" w:rsidRDefault="00000000" w:rsidRPr="00000000" w14:paraId="00000678">
            <w:pPr>
              <w:pageBreakBefore w:val="0"/>
              <w:widowControl w:val="0"/>
              <w:spacing w:line="240" w:lineRule="auto"/>
              <w:jc w:val="center"/>
              <w:rPr>
                <w:sz w:val="18"/>
                <w:szCs w:val="18"/>
              </w:rPr>
            </w:pPr>
            <w:r w:rsidDel="00000000" w:rsidR="00000000" w:rsidRPr="00000000">
              <w:rPr>
                <w:sz w:val="18"/>
                <w:szCs w:val="18"/>
                <w:rtl w:val="0"/>
              </w:rPr>
              <w:t xml:space="preserve">Orange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pageBreakBefore w:val="0"/>
              <w:widowControl w:val="0"/>
              <w:spacing w:line="240" w:lineRule="auto"/>
              <w:jc w:val="center"/>
              <w:rPr>
                <w:sz w:val="18"/>
                <w:szCs w:val="18"/>
              </w:rPr>
            </w:pPr>
            <w:r w:rsidDel="00000000" w:rsidR="00000000" w:rsidRPr="00000000">
              <w:rPr>
                <w:sz w:val="18"/>
                <w:szCs w:val="18"/>
                <w:rtl w:val="0"/>
              </w:rPr>
              <w:t xml:space="preserve">P[4,3,2,1,0,4,3,2]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pageBreakBefore w:val="0"/>
              <w:widowControl w:val="0"/>
              <w:spacing w:line="240" w:lineRule="auto"/>
              <w:jc w:val="center"/>
              <w:rPr>
                <w:sz w:val="18"/>
                <w:szCs w:val="18"/>
              </w:rPr>
            </w:pPr>
            <w:r w:rsidDel="00000000" w:rsidR="00000000" w:rsidRPr="00000000">
              <w:rPr>
                <w:sz w:val="18"/>
                <w:szCs w:val="18"/>
                <w:rtl w:val="0"/>
              </w:rPr>
              <w:t xml:space="preserve">%0, P[4,3,2,1,0,4,3]</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pageBreakBefore w:val="0"/>
              <w:widowControl w:val="0"/>
              <w:spacing w:line="240" w:lineRule="auto"/>
              <w:jc w:val="center"/>
              <w:rPr>
                <w:sz w:val="18"/>
                <w:szCs w:val="18"/>
              </w:rPr>
            </w:pPr>
            <w:r w:rsidDel="00000000" w:rsidR="00000000" w:rsidRPr="00000000">
              <w:rPr>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pageBreakBefore w:val="0"/>
              <w:widowControl w:val="0"/>
              <w:spacing w:line="240" w:lineRule="auto"/>
              <w:jc w:val="center"/>
              <w:rPr>
                <w:sz w:val="18"/>
                <w:szCs w:val="18"/>
              </w:rPr>
            </w:pPr>
            <w:r w:rsidDel="00000000" w:rsidR="00000000" w:rsidRPr="00000000">
              <w:rPr>
                <w:sz w:val="18"/>
                <w:szCs w:val="18"/>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D">
            <w:pPr>
              <w:pageBreakBefore w:val="0"/>
              <w:widowControl w:val="0"/>
              <w:spacing w:line="240" w:lineRule="auto"/>
              <w:jc w:val="center"/>
              <w:rPr>
                <w:sz w:val="18"/>
                <w:szCs w:val="18"/>
              </w:rPr>
            </w:pPr>
            <w:r w:rsidDel="00000000" w:rsidR="00000000" w:rsidRPr="00000000">
              <w:rPr>
                <w:sz w:val="18"/>
                <w:szCs w:val="18"/>
                <w:rtl w:val="0"/>
              </w:rPr>
              <w:t xml:space="preserve">%001</w:t>
            </w:r>
          </w:p>
        </w:tc>
        <w:tc>
          <w:tcPr>
            <w:shd w:fill="1155cc" w:val="clear"/>
            <w:tcMar>
              <w:top w:w="100.0" w:type="dxa"/>
              <w:left w:w="100.0" w:type="dxa"/>
              <w:bottom w:w="100.0" w:type="dxa"/>
              <w:right w:w="100.0" w:type="dxa"/>
            </w:tcMar>
            <w:vAlign w:val="top"/>
          </w:tcPr>
          <w:p w:rsidR="00000000" w:rsidDel="00000000" w:rsidP="00000000" w:rsidRDefault="00000000" w:rsidRPr="00000000" w14:paraId="0000067E">
            <w:pPr>
              <w:pageBreakBefore w:val="0"/>
              <w:widowControl w:val="0"/>
              <w:spacing w:line="240" w:lineRule="auto"/>
              <w:jc w:val="center"/>
              <w:rPr>
                <w:sz w:val="18"/>
                <w:szCs w:val="18"/>
              </w:rPr>
            </w:pPr>
            <w:r w:rsidDel="00000000" w:rsidR="00000000" w:rsidRPr="00000000">
              <w:rPr>
                <w:sz w:val="18"/>
                <w:szCs w:val="18"/>
                <w:rtl w:val="0"/>
              </w:rPr>
              <w:t xml:space="preserve">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pageBreakBefore w:val="0"/>
              <w:widowControl w:val="0"/>
              <w:spacing w:line="240" w:lineRule="auto"/>
              <w:jc w:val="center"/>
              <w:rPr>
                <w:sz w:val="18"/>
                <w:szCs w:val="18"/>
              </w:rPr>
            </w:pPr>
            <w:r w:rsidDel="00000000" w:rsidR="00000000" w:rsidRPr="00000000">
              <w:rPr>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pageBreakBefore w:val="0"/>
              <w:widowControl w:val="0"/>
              <w:spacing w:line="240" w:lineRule="auto"/>
              <w:jc w:val="center"/>
              <w:rPr>
                <w:sz w:val="18"/>
                <w:szCs w:val="18"/>
              </w:rPr>
            </w:pPr>
            <w:r w:rsidDel="00000000" w:rsidR="00000000" w:rsidRPr="00000000">
              <w:rPr>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pageBreakBefore w:val="0"/>
              <w:widowControl w:val="0"/>
              <w:spacing w:line="240" w:lineRule="auto"/>
              <w:jc w:val="center"/>
              <w:rPr>
                <w:sz w:val="18"/>
                <w:szCs w:val="18"/>
              </w:rPr>
            </w:pPr>
            <w:r w:rsidDel="00000000" w:rsidR="00000000" w:rsidRPr="00000000">
              <w:rPr>
                <w:sz w:val="18"/>
                <w:szCs w:val="18"/>
                <w:rtl w:val="0"/>
              </w:rPr>
              <w:t xml:space="preserve">P[4,3,2,1,0,4,3,2]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pageBreakBefore w:val="0"/>
              <w:widowControl w:val="0"/>
              <w:spacing w:line="240" w:lineRule="auto"/>
              <w:jc w:val="center"/>
              <w:rPr>
                <w:sz w:val="18"/>
                <w:szCs w:val="18"/>
              </w:rPr>
            </w:pPr>
            <w:r w:rsidDel="00000000" w:rsidR="00000000" w:rsidRPr="00000000">
              <w:rPr>
                <w:sz w:val="18"/>
                <w:szCs w:val="18"/>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3">
            <w:pPr>
              <w:pageBreakBefore w:val="0"/>
              <w:widowControl w:val="0"/>
              <w:spacing w:line="240" w:lineRule="auto"/>
              <w:jc w:val="center"/>
              <w:rPr>
                <w:sz w:val="18"/>
                <w:szCs w:val="18"/>
              </w:rPr>
            </w:pPr>
            <w:r w:rsidDel="00000000" w:rsidR="00000000" w:rsidRPr="00000000">
              <w:rPr>
                <w:sz w:val="18"/>
                <w:szCs w:val="18"/>
                <w:rtl w:val="0"/>
              </w:rPr>
              <w:t xml:space="preserve">%010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684">
            <w:pPr>
              <w:pageBreakBefore w:val="0"/>
              <w:widowControl w:val="0"/>
              <w:spacing w:line="240" w:lineRule="auto"/>
              <w:jc w:val="center"/>
              <w:rPr>
                <w:sz w:val="18"/>
                <w:szCs w:val="18"/>
              </w:rPr>
            </w:pPr>
            <w:r w:rsidDel="00000000" w:rsidR="00000000" w:rsidRPr="00000000">
              <w:rPr>
                <w:sz w:val="18"/>
                <w:szCs w:val="18"/>
                <w:rtl w:val="0"/>
              </w:rPr>
              <w:t xml:space="preserve">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pageBreakBefore w:val="0"/>
              <w:widowControl w:val="0"/>
              <w:spacing w:line="240" w:lineRule="auto"/>
              <w:jc w:val="center"/>
              <w:rPr>
                <w:sz w:val="18"/>
                <w:szCs w:val="18"/>
              </w:rPr>
            </w:pPr>
            <w:r w:rsidDel="00000000" w:rsidR="00000000" w:rsidRPr="00000000">
              <w:rPr>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pageBreakBefore w:val="0"/>
              <w:widowControl w:val="0"/>
              <w:spacing w:line="240" w:lineRule="auto"/>
              <w:jc w:val="center"/>
              <w:rPr>
                <w:sz w:val="18"/>
                <w:szCs w:val="18"/>
              </w:rPr>
            </w:pPr>
            <w:r w:rsidDel="00000000" w:rsidR="00000000" w:rsidRPr="00000000">
              <w:rPr>
                <w:sz w:val="18"/>
                <w:szCs w:val="18"/>
                <w:rtl w:val="0"/>
              </w:rPr>
              <w:t xml:space="preserve">P[4,3,2,1,0,4,3,2]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pageBreakBefore w:val="0"/>
              <w:widowControl w:val="0"/>
              <w:spacing w:line="240" w:lineRule="auto"/>
              <w:jc w:val="center"/>
              <w:rPr>
                <w:sz w:val="18"/>
                <w:szCs w:val="18"/>
              </w:rPr>
            </w:pPr>
            <w:r w:rsidDel="00000000" w:rsidR="00000000" w:rsidRPr="00000000">
              <w:rPr>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pageBreakBefore w:val="0"/>
              <w:widowControl w:val="0"/>
              <w:spacing w:line="240" w:lineRule="auto"/>
              <w:jc w:val="center"/>
              <w:rPr>
                <w:sz w:val="18"/>
                <w:szCs w:val="18"/>
              </w:rPr>
            </w:pPr>
            <w:r w:rsidDel="00000000" w:rsidR="00000000" w:rsidRPr="00000000">
              <w:rPr>
                <w:sz w:val="18"/>
                <w:szCs w:val="18"/>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9">
            <w:pPr>
              <w:pageBreakBefore w:val="0"/>
              <w:widowControl w:val="0"/>
              <w:spacing w:line="240" w:lineRule="auto"/>
              <w:jc w:val="center"/>
              <w:rPr>
                <w:sz w:val="18"/>
                <w:szCs w:val="18"/>
              </w:rPr>
            </w:pPr>
            <w:r w:rsidDel="00000000" w:rsidR="00000000" w:rsidRPr="00000000">
              <w:rPr>
                <w:sz w:val="18"/>
                <w:szCs w:val="18"/>
                <w:rtl w:val="0"/>
              </w:rPr>
              <w:t xml:space="preserve">%011</w:t>
            </w:r>
          </w:p>
        </w:tc>
        <w:tc>
          <w:tcPr>
            <w:shd w:fill="00ffff" w:val="clear"/>
            <w:tcMar>
              <w:top w:w="100.0" w:type="dxa"/>
              <w:left w:w="100.0" w:type="dxa"/>
              <w:bottom w:w="100.0" w:type="dxa"/>
              <w:right w:w="100.0" w:type="dxa"/>
            </w:tcMar>
            <w:vAlign w:val="top"/>
          </w:tcPr>
          <w:p w:rsidR="00000000" w:rsidDel="00000000" w:rsidP="00000000" w:rsidRDefault="00000000" w:rsidRPr="00000000" w14:paraId="0000068A">
            <w:pPr>
              <w:pageBreakBefore w:val="0"/>
              <w:widowControl w:val="0"/>
              <w:spacing w:line="240" w:lineRule="auto"/>
              <w:jc w:val="center"/>
              <w:rPr>
                <w:sz w:val="18"/>
                <w:szCs w:val="18"/>
              </w:rPr>
            </w:pPr>
            <w:r w:rsidDel="00000000" w:rsidR="00000000" w:rsidRPr="00000000">
              <w:rPr>
                <w:sz w:val="18"/>
                <w:szCs w:val="18"/>
                <w:rtl w:val="0"/>
              </w:rPr>
              <w:t xml:space="preserve">Cyan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pageBreakBefore w:val="0"/>
              <w:widowControl w:val="0"/>
              <w:spacing w:line="240" w:lineRule="auto"/>
              <w:jc w:val="center"/>
              <w:rPr>
                <w:sz w:val="18"/>
                <w:szCs w:val="18"/>
              </w:rPr>
            </w:pPr>
            <w:r w:rsidDel="00000000" w:rsidR="00000000" w:rsidRPr="00000000">
              <w:rPr>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pageBreakBefore w:val="0"/>
              <w:widowControl w:val="0"/>
              <w:spacing w:line="240" w:lineRule="auto"/>
              <w:jc w:val="center"/>
              <w:rPr>
                <w:sz w:val="18"/>
                <w:szCs w:val="18"/>
              </w:rPr>
            </w:pPr>
            <w:r w:rsidDel="00000000" w:rsidR="00000000" w:rsidRPr="00000000">
              <w:rPr>
                <w:sz w:val="18"/>
                <w:szCs w:val="18"/>
                <w:rtl w:val="0"/>
              </w:rPr>
              <w:t xml:space="preserve">P[4,3,2,1,0,4,3,2]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pageBreakBefore w:val="0"/>
              <w:widowControl w:val="0"/>
              <w:spacing w:line="240" w:lineRule="auto"/>
              <w:jc w:val="center"/>
              <w:rPr>
                <w:sz w:val="18"/>
                <w:szCs w:val="18"/>
              </w:rPr>
            </w:pPr>
            <w:r w:rsidDel="00000000" w:rsidR="00000000" w:rsidRPr="00000000">
              <w:rPr>
                <w:sz w:val="18"/>
                <w:szCs w:val="18"/>
                <w:rtl w:val="0"/>
              </w:rPr>
              <w:t xml:space="preserve">P[4,3,2,1,0,4,3,2]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pageBreakBefore w:val="0"/>
              <w:widowControl w:val="0"/>
              <w:spacing w:line="240" w:lineRule="auto"/>
              <w:jc w:val="center"/>
              <w:rPr>
                <w:sz w:val="18"/>
                <w:szCs w:val="18"/>
              </w:rPr>
            </w:pPr>
            <w:r w:rsidDel="00000000" w:rsidR="00000000" w:rsidRPr="00000000">
              <w:rPr>
                <w:sz w:val="18"/>
                <w:szCs w:val="18"/>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F">
            <w:pPr>
              <w:pageBreakBefore w:val="0"/>
              <w:widowControl w:val="0"/>
              <w:spacing w:line="240" w:lineRule="auto"/>
              <w:jc w:val="center"/>
              <w:rPr>
                <w:sz w:val="18"/>
                <w:szCs w:val="18"/>
              </w:rPr>
            </w:pPr>
            <w:r w:rsidDel="00000000" w:rsidR="00000000" w:rsidRPr="00000000">
              <w:rPr>
                <w:sz w:val="18"/>
                <w:szCs w:val="18"/>
                <w:rtl w:val="0"/>
              </w:rPr>
              <w:t xml:space="preserve">%100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690">
            <w:pPr>
              <w:pageBreakBefore w:val="0"/>
              <w:widowControl w:val="0"/>
              <w:spacing w:line="240" w:lineRule="auto"/>
              <w:jc w:val="center"/>
              <w:rPr>
                <w:sz w:val="18"/>
                <w:szCs w:val="18"/>
              </w:rPr>
            </w:pPr>
            <w:r w:rsidDel="00000000" w:rsidR="00000000" w:rsidRPr="00000000">
              <w:rPr>
                <w:sz w:val="18"/>
                <w:szCs w:val="18"/>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pageBreakBefore w:val="0"/>
              <w:widowControl w:val="0"/>
              <w:spacing w:line="240" w:lineRule="auto"/>
              <w:jc w:val="center"/>
              <w:rPr>
                <w:sz w:val="18"/>
                <w:szCs w:val="18"/>
              </w:rPr>
            </w:pPr>
            <w:r w:rsidDel="00000000" w:rsidR="00000000" w:rsidRPr="00000000">
              <w:rPr>
                <w:sz w:val="18"/>
                <w:szCs w:val="18"/>
                <w:rtl w:val="0"/>
              </w:rPr>
              <w:t xml:space="preserve">P[4,3,2,1,0,4,3,2]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pageBreakBefore w:val="0"/>
              <w:widowControl w:val="0"/>
              <w:spacing w:line="240" w:lineRule="auto"/>
              <w:jc w:val="center"/>
              <w:rPr>
                <w:sz w:val="18"/>
                <w:szCs w:val="18"/>
              </w:rPr>
            </w:pPr>
            <w:r w:rsidDel="00000000" w:rsidR="00000000" w:rsidRPr="00000000">
              <w:rPr>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pageBreakBefore w:val="0"/>
              <w:widowControl w:val="0"/>
              <w:spacing w:line="240" w:lineRule="auto"/>
              <w:jc w:val="center"/>
              <w:rPr>
                <w:sz w:val="18"/>
                <w:szCs w:val="18"/>
              </w:rPr>
            </w:pPr>
            <w:r w:rsidDel="00000000" w:rsidR="00000000" w:rsidRPr="00000000">
              <w:rPr>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pageBreakBefore w:val="0"/>
              <w:widowControl w:val="0"/>
              <w:spacing w:line="240" w:lineRule="auto"/>
              <w:jc w:val="center"/>
              <w:rPr>
                <w:sz w:val="18"/>
                <w:szCs w:val="18"/>
              </w:rPr>
            </w:pPr>
            <w:r w:rsidDel="00000000" w:rsidR="00000000" w:rsidRPr="00000000">
              <w:rPr>
                <w:sz w:val="18"/>
                <w:szCs w:val="18"/>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5">
            <w:pPr>
              <w:pageBreakBefore w:val="0"/>
              <w:widowControl w:val="0"/>
              <w:spacing w:line="240" w:lineRule="auto"/>
              <w:jc w:val="center"/>
              <w:rPr>
                <w:sz w:val="18"/>
                <w:szCs w:val="18"/>
              </w:rPr>
            </w:pPr>
            <w:r w:rsidDel="00000000" w:rsidR="00000000" w:rsidRPr="00000000">
              <w:rPr>
                <w:sz w:val="18"/>
                <w:szCs w:val="18"/>
                <w:rtl w:val="0"/>
              </w:rPr>
              <w:t xml:space="preserve">%101</w:t>
            </w:r>
          </w:p>
        </w:tc>
        <w:tc>
          <w:tcPr>
            <w:shd w:fill="ff00ff" w:val="clear"/>
            <w:tcMar>
              <w:top w:w="100.0" w:type="dxa"/>
              <w:left w:w="100.0" w:type="dxa"/>
              <w:bottom w:w="100.0" w:type="dxa"/>
              <w:right w:w="100.0" w:type="dxa"/>
            </w:tcMar>
            <w:vAlign w:val="top"/>
          </w:tcPr>
          <w:p w:rsidR="00000000" w:rsidDel="00000000" w:rsidP="00000000" w:rsidRDefault="00000000" w:rsidRPr="00000000" w14:paraId="00000696">
            <w:pPr>
              <w:pageBreakBefore w:val="0"/>
              <w:widowControl w:val="0"/>
              <w:spacing w:line="240" w:lineRule="auto"/>
              <w:jc w:val="center"/>
              <w:rPr>
                <w:sz w:val="18"/>
                <w:szCs w:val="18"/>
              </w:rPr>
            </w:pPr>
            <w:r w:rsidDel="00000000" w:rsidR="00000000" w:rsidRPr="00000000">
              <w:rPr>
                <w:sz w:val="18"/>
                <w:szCs w:val="18"/>
                <w:rtl w:val="0"/>
              </w:rPr>
              <w:t xml:space="preserve">Magenta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pageBreakBefore w:val="0"/>
              <w:widowControl w:val="0"/>
              <w:spacing w:line="240" w:lineRule="auto"/>
              <w:jc w:val="center"/>
              <w:rPr>
                <w:sz w:val="18"/>
                <w:szCs w:val="18"/>
              </w:rPr>
            </w:pPr>
            <w:r w:rsidDel="00000000" w:rsidR="00000000" w:rsidRPr="00000000">
              <w:rPr>
                <w:sz w:val="18"/>
                <w:szCs w:val="18"/>
                <w:rtl w:val="0"/>
              </w:rPr>
              <w:t xml:space="preserve">P[4,3,2,1,0,4,3,2]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pageBreakBefore w:val="0"/>
              <w:widowControl w:val="0"/>
              <w:spacing w:line="240" w:lineRule="auto"/>
              <w:jc w:val="center"/>
              <w:rPr>
                <w:sz w:val="18"/>
                <w:szCs w:val="18"/>
              </w:rPr>
            </w:pPr>
            <w:r w:rsidDel="00000000" w:rsidR="00000000" w:rsidRPr="00000000">
              <w:rPr>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pageBreakBefore w:val="0"/>
              <w:widowControl w:val="0"/>
              <w:spacing w:line="240" w:lineRule="auto"/>
              <w:jc w:val="center"/>
              <w:rPr>
                <w:sz w:val="18"/>
                <w:szCs w:val="18"/>
              </w:rPr>
            </w:pPr>
            <w:r w:rsidDel="00000000" w:rsidR="00000000" w:rsidRPr="00000000">
              <w:rPr>
                <w:sz w:val="18"/>
                <w:szCs w:val="18"/>
                <w:rtl w:val="0"/>
              </w:rPr>
              <w:t xml:space="preserve">P[4,3,2,1,0,4,3,2]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pageBreakBefore w:val="0"/>
              <w:widowControl w:val="0"/>
              <w:spacing w:line="240" w:lineRule="auto"/>
              <w:jc w:val="center"/>
              <w:rPr>
                <w:sz w:val="18"/>
                <w:szCs w:val="18"/>
              </w:rPr>
            </w:pPr>
            <w:r w:rsidDel="00000000" w:rsidR="00000000" w:rsidRPr="00000000">
              <w:rPr>
                <w:sz w:val="18"/>
                <w:szCs w:val="18"/>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B">
            <w:pPr>
              <w:pageBreakBefore w:val="0"/>
              <w:widowControl w:val="0"/>
              <w:spacing w:line="240" w:lineRule="auto"/>
              <w:jc w:val="center"/>
              <w:rPr>
                <w:sz w:val="18"/>
                <w:szCs w:val="18"/>
              </w:rPr>
            </w:pPr>
            <w:r w:rsidDel="00000000" w:rsidR="00000000" w:rsidRPr="00000000">
              <w:rPr>
                <w:sz w:val="18"/>
                <w:szCs w:val="18"/>
                <w:rtl w:val="0"/>
              </w:rPr>
              <w:t xml:space="preserve">%110</w:t>
            </w:r>
          </w:p>
        </w:tc>
        <w:tc>
          <w:tcPr>
            <w:shd w:fill="ffff00" w:val="clear"/>
            <w:tcMar>
              <w:top w:w="100.0" w:type="dxa"/>
              <w:left w:w="100.0" w:type="dxa"/>
              <w:bottom w:w="100.0" w:type="dxa"/>
              <w:right w:w="100.0" w:type="dxa"/>
            </w:tcMar>
            <w:vAlign w:val="top"/>
          </w:tcPr>
          <w:p w:rsidR="00000000" w:rsidDel="00000000" w:rsidP="00000000" w:rsidRDefault="00000000" w:rsidRPr="00000000" w14:paraId="0000069C">
            <w:pPr>
              <w:pageBreakBefore w:val="0"/>
              <w:widowControl w:val="0"/>
              <w:spacing w:line="240" w:lineRule="auto"/>
              <w:jc w:val="center"/>
              <w:rPr>
                <w:sz w:val="18"/>
                <w:szCs w:val="18"/>
              </w:rPr>
            </w:pPr>
            <w:r w:rsidDel="00000000" w:rsidR="00000000" w:rsidRPr="00000000">
              <w:rPr>
                <w:sz w:val="18"/>
                <w:szCs w:val="18"/>
                <w:rtl w:val="0"/>
              </w:rPr>
              <w:t xml:space="preserve">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pageBreakBefore w:val="0"/>
              <w:widowControl w:val="0"/>
              <w:spacing w:line="240" w:lineRule="auto"/>
              <w:jc w:val="center"/>
              <w:rPr>
                <w:sz w:val="18"/>
                <w:szCs w:val="18"/>
              </w:rPr>
            </w:pPr>
            <w:r w:rsidDel="00000000" w:rsidR="00000000" w:rsidRPr="00000000">
              <w:rPr>
                <w:sz w:val="18"/>
                <w:szCs w:val="18"/>
                <w:rtl w:val="0"/>
              </w:rPr>
              <w:t xml:space="preserve">P[4,3,2,1,0,4,3,2]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pageBreakBefore w:val="0"/>
              <w:widowControl w:val="0"/>
              <w:spacing w:line="240" w:lineRule="auto"/>
              <w:jc w:val="center"/>
              <w:rPr>
                <w:sz w:val="18"/>
                <w:szCs w:val="18"/>
              </w:rPr>
            </w:pPr>
            <w:r w:rsidDel="00000000" w:rsidR="00000000" w:rsidRPr="00000000">
              <w:rPr>
                <w:sz w:val="18"/>
                <w:szCs w:val="18"/>
                <w:rtl w:val="0"/>
              </w:rPr>
              <w:t xml:space="preserve">P[4,3,2,1,0,4,3,2]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pageBreakBefore w:val="0"/>
              <w:widowControl w:val="0"/>
              <w:spacing w:line="240" w:lineRule="auto"/>
              <w:jc w:val="center"/>
              <w:rPr>
                <w:sz w:val="18"/>
                <w:szCs w:val="18"/>
              </w:rPr>
            </w:pPr>
            <w:r w:rsidDel="00000000" w:rsidR="00000000" w:rsidRPr="00000000">
              <w:rPr>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pageBreakBefore w:val="0"/>
              <w:widowControl w:val="0"/>
              <w:spacing w:line="240" w:lineRule="auto"/>
              <w:jc w:val="center"/>
              <w:rPr>
                <w:sz w:val="18"/>
                <w:szCs w:val="18"/>
              </w:rPr>
            </w:pPr>
            <w:r w:rsidDel="00000000" w:rsidR="00000000" w:rsidRPr="00000000">
              <w:rPr>
                <w:sz w:val="18"/>
                <w:szCs w:val="18"/>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1">
            <w:pPr>
              <w:pageBreakBefore w:val="0"/>
              <w:widowControl w:val="0"/>
              <w:spacing w:line="240" w:lineRule="auto"/>
              <w:jc w:val="center"/>
              <w:rPr>
                <w:sz w:val="18"/>
                <w:szCs w:val="18"/>
              </w:rPr>
            </w:pPr>
            <w:r w:rsidDel="00000000" w:rsidR="00000000" w:rsidRPr="00000000">
              <w:rPr>
                <w:sz w:val="18"/>
                <w:szCs w:val="18"/>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pageBreakBefore w:val="0"/>
              <w:widowControl w:val="0"/>
              <w:spacing w:line="240" w:lineRule="auto"/>
              <w:jc w:val="center"/>
              <w:rPr>
                <w:sz w:val="18"/>
                <w:szCs w:val="18"/>
              </w:rPr>
            </w:pPr>
            <w:r w:rsidDel="00000000" w:rsidR="00000000" w:rsidRPr="00000000">
              <w:rPr>
                <w:sz w:val="18"/>
                <w:szCs w:val="18"/>
                <w:rtl w:val="0"/>
              </w:rPr>
              <w:t xml:space="preserve">White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pageBreakBefore w:val="0"/>
              <w:widowControl w:val="0"/>
              <w:spacing w:line="240" w:lineRule="auto"/>
              <w:jc w:val="center"/>
              <w:rPr>
                <w:sz w:val="18"/>
                <w:szCs w:val="18"/>
              </w:rPr>
            </w:pPr>
            <w:r w:rsidDel="00000000" w:rsidR="00000000" w:rsidRPr="00000000">
              <w:rPr>
                <w:sz w:val="18"/>
                <w:szCs w:val="18"/>
                <w:rtl w:val="0"/>
              </w:rPr>
              <w:t xml:space="preserve">P[4,3,2,1,0,4,3,2]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pageBreakBefore w:val="0"/>
              <w:widowControl w:val="0"/>
              <w:spacing w:line="240" w:lineRule="auto"/>
              <w:jc w:val="center"/>
              <w:rPr>
                <w:sz w:val="18"/>
                <w:szCs w:val="18"/>
              </w:rPr>
            </w:pPr>
            <w:r w:rsidDel="00000000" w:rsidR="00000000" w:rsidRPr="00000000">
              <w:rPr>
                <w:sz w:val="18"/>
                <w:szCs w:val="18"/>
                <w:rtl w:val="0"/>
              </w:rPr>
              <w:t xml:space="preserve">P[4,3,2,1,0,4,3,2]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pageBreakBefore w:val="0"/>
              <w:widowControl w:val="0"/>
              <w:spacing w:line="240" w:lineRule="auto"/>
              <w:jc w:val="center"/>
              <w:rPr>
                <w:sz w:val="18"/>
                <w:szCs w:val="18"/>
              </w:rPr>
            </w:pPr>
            <w:r w:rsidDel="00000000" w:rsidR="00000000" w:rsidRPr="00000000">
              <w:rPr>
                <w:sz w:val="18"/>
                <w:szCs w:val="18"/>
                <w:rtl w:val="0"/>
              </w:rPr>
              <w:t xml:space="preserve">P[4,3,2,1,0,4,3,2]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pageBreakBefore w:val="0"/>
              <w:widowControl w:val="0"/>
              <w:spacing w:line="240" w:lineRule="auto"/>
              <w:jc w:val="center"/>
              <w:rPr>
                <w:sz w:val="18"/>
                <w:szCs w:val="18"/>
              </w:rPr>
            </w:pPr>
            <w:r w:rsidDel="00000000" w:rsidR="00000000" w:rsidRPr="00000000">
              <w:rPr>
                <w:sz w:val="18"/>
                <w:szCs w:val="18"/>
                <w:rtl w:val="0"/>
              </w:rPr>
              <w:t xml:space="preserve">$00</w:t>
            </w:r>
          </w:p>
        </w:tc>
      </w:tr>
    </w:tbl>
    <w:p w:rsidR="00000000" w:rsidDel="00000000" w:rsidP="00000000" w:rsidRDefault="00000000" w:rsidRPr="00000000" w14:paraId="000006A7">
      <w:pPr>
        <w:pageBreakBefore w:val="0"/>
        <w:widowControl w:val="0"/>
        <w:rPr>
          <w:sz w:val="18"/>
          <w:szCs w:val="18"/>
        </w:rPr>
      </w:pPr>
      <w:r w:rsidDel="00000000" w:rsidR="00000000" w:rsidRPr="00000000">
        <w:rPr>
          <w:rtl w:val="0"/>
        </w:rPr>
      </w:r>
    </w:p>
    <w:p w:rsidR="00000000" w:rsidDel="00000000" w:rsidP="00000000" w:rsidRDefault="00000000" w:rsidRPr="00000000" w14:paraId="000006A8">
      <w:pPr>
        <w:pageBreakBefore w:val="0"/>
        <w:widowControl w:val="0"/>
        <w:rPr>
          <w:sz w:val="18"/>
          <w:szCs w:val="18"/>
        </w:rPr>
      </w:pPr>
      <w:r w:rsidDel="00000000" w:rsidR="00000000" w:rsidRPr="00000000">
        <w:rPr>
          <w:rtl w:val="0"/>
        </w:rPr>
      </w:r>
    </w:p>
    <w:p w:rsidR="00000000" w:rsidDel="00000000" w:rsidP="00000000" w:rsidRDefault="00000000" w:rsidRPr="00000000" w14:paraId="000006A9">
      <w:pPr>
        <w:pageBreakBefore w:val="0"/>
        <w:widowControl w:val="0"/>
        <w:rPr>
          <w:sz w:val="18"/>
          <w:szCs w:val="18"/>
        </w:rPr>
      </w:pPr>
      <w:r w:rsidDel="00000000" w:rsidR="00000000" w:rsidRPr="00000000">
        <w:rPr>
          <w:sz w:val="18"/>
          <w:szCs w:val="18"/>
          <w:rtl w:val="0"/>
        </w:rPr>
        <w:t xml:space="preserve">RGB8 mode uses the top three bits of the 8-bit pixel values for red, the next three for green, and the last two for blue:</w:t>
      </w:r>
    </w:p>
    <w:p w:rsidR="00000000" w:rsidDel="00000000" w:rsidP="00000000" w:rsidRDefault="00000000" w:rsidRPr="00000000" w14:paraId="000006AA">
      <w:pPr>
        <w:pageBreakBefore w:val="0"/>
        <w:widowControl w:val="0"/>
        <w:rPr>
          <w:sz w:val="18"/>
          <w:szCs w:val="18"/>
        </w:rPr>
      </w:pPr>
      <w:r w:rsidDel="00000000" w:rsidR="00000000" w:rsidRPr="00000000">
        <w:rPr>
          <w:rtl w:val="0"/>
        </w:rPr>
      </w:r>
    </w:p>
    <w:tbl>
      <w:tblPr>
        <w:tblStyle w:val="Table16"/>
        <w:tblW w:w="7488.00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0000000000002"/>
        <w:gridCol w:w="1872.0000000000002"/>
        <w:gridCol w:w="1872.0000000000002"/>
        <w:gridCol w:w="1872.0000000000002"/>
        <w:tblGridChange w:id="0">
          <w:tblGrid>
            <w:gridCol w:w="1872.0000000000002"/>
            <w:gridCol w:w="1872.0000000000002"/>
            <w:gridCol w:w="1872.0000000000002"/>
            <w:gridCol w:w="1872.0000000000002"/>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AB">
            <w:pPr>
              <w:pageBreakBefore w:val="0"/>
              <w:widowControl w:val="0"/>
              <w:spacing w:line="240" w:lineRule="auto"/>
              <w:jc w:val="center"/>
              <w:rPr>
                <w:b w:val="1"/>
                <w:sz w:val="18"/>
                <w:szCs w:val="18"/>
              </w:rPr>
            </w:pPr>
            <w:r w:rsidDel="00000000" w:rsidR="00000000" w:rsidRPr="00000000">
              <w:rPr>
                <w:b w:val="1"/>
                <w:sz w:val="18"/>
                <w:szCs w:val="18"/>
                <w:rtl w:val="0"/>
              </w:rPr>
              <w:t xml:space="preserve">X3</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AC">
            <w:pPr>
              <w:pageBreakBefore w:val="0"/>
              <w:widowControl w:val="0"/>
              <w:spacing w:line="240" w:lineRule="auto"/>
              <w:jc w:val="center"/>
              <w:rPr>
                <w:b w:val="1"/>
                <w:sz w:val="18"/>
                <w:szCs w:val="18"/>
              </w:rPr>
            </w:pPr>
            <w:r w:rsidDel="00000000" w:rsidR="00000000" w:rsidRPr="00000000">
              <w:rPr>
                <w:b w:val="1"/>
                <w:sz w:val="18"/>
                <w:szCs w:val="18"/>
                <w:rtl w:val="0"/>
              </w:rPr>
              <w:t xml:space="preserve">X2</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AD">
            <w:pPr>
              <w:pageBreakBefore w:val="0"/>
              <w:widowControl w:val="0"/>
              <w:spacing w:line="240" w:lineRule="auto"/>
              <w:jc w:val="center"/>
              <w:rPr>
                <w:b w:val="1"/>
                <w:sz w:val="18"/>
                <w:szCs w:val="18"/>
              </w:rPr>
            </w:pPr>
            <w:r w:rsidDel="00000000" w:rsidR="00000000" w:rsidRPr="00000000">
              <w:rPr>
                <w:b w:val="1"/>
                <w:sz w:val="18"/>
                <w:szCs w:val="18"/>
                <w:rtl w:val="0"/>
              </w:rPr>
              <w:t xml:space="preserve">X1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AE">
            <w:pPr>
              <w:pageBreakBefore w:val="0"/>
              <w:widowControl w:val="0"/>
              <w:spacing w:line="240" w:lineRule="auto"/>
              <w:jc w:val="center"/>
              <w:rPr>
                <w:b w:val="1"/>
                <w:sz w:val="18"/>
                <w:szCs w:val="18"/>
              </w:rPr>
            </w:pPr>
            <w:r w:rsidDel="00000000" w:rsidR="00000000" w:rsidRPr="00000000">
              <w:rPr>
                <w:b w:val="1"/>
                <w:sz w:val="18"/>
                <w:szCs w:val="18"/>
                <w:rtl w:val="0"/>
              </w:rPr>
              <w:t xml:space="preserve">X0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F">
            <w:pPr>
              <w:pageBreakBefore w:val="0"/>
              <w:widowControl w:val="0"/>
              <w:spacing w:line="240" w:lineRule="auto"/>
              <w:jc w:val="center"/>
              <w:rPr>
                <w:sz w:val="18"/>
                <w:szCs w:val="18"/>
              </w:rPr>
            </w:pPr>
            <w:r w:rsidDel="00000000" w:rsidR="00000000" w:rsidRPr="00000000">
              <w:rPr>
                <w:sz w:val="18"/>
                <w:szCs w:val="18"/>
                <w:rtl w:val="0"/>
              </w:rPr>
              <w:t xml:space="preserve">P[7,6,5,7,6,5,7,6]</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pageBreakBefore w:val="0"/>
              <w:widowControl w:val="0"/>
              <w:spacing w:line="240" w:lineRule="auto"/>
              <w:jc w:val="center"/>
              <w:rPr>
                <w:sz w:val="18"/>
                <w:szCs w:val="18"/>
              </w:rPr>
            </w:pPr>
            <w:r w:rsidDel="00000000" w:rsidR="00000000" w:rsidRPr="00000000">
              <w:rPr>
                <w:sz w:val="18"/>
                <w:szCs w:val="18"/>
                <w:rtl w:val="0"/>
              </w:rPr>
              <w:t xml:space="preserve">P[4,3,2,4,3,2,4,3]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pageBreakBefore w:val="0"/>
              <w:widowControl w:val="0"/>
              <w:spacing w:line="240" w:lineRule="auto"/>
              <w:jc w:val="center"/>
              <w:rPr>
                <w:sz w:val="18"/>
                <w:szCs w:val="18"/>
              </w:rPr>
            </w:pPr>
            <w:r w:rsidDel="00000000" w:rsidR="00000000" w:rsidRPr="00000000">
              <w:rPr>
                <w:sz w:val="18"/>
                <w:szCs w:val="18"/>
                <w:rtl w:val="0"/>
              </w:rPr>
              <w:t xml:space="preserve">P[1,0,1,0,1,0,1,0]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pageBreakBefore w:val="0"/>
              <w:widowControl w:val="0"/>
              <w:spacing w:line="240" w:lineRule="auto"/>
              <w:jc w:val="center"/>
              <w:rPr>
                <w:sz w:val="18"/>
                <w:szCs w:val="18"/>
              </w:rPr>
            </w:pPr>
            <w:r w:rsidDel="00000000" w:rsidR="00000000" w:rsidRPr="00000000">
              <w:rPr>
                <w:sz w:val="18"/>
                <w:szCs w:val="18"/>
                <w:rtl w:val="0"/>
              </w:rPr>
              <w:t xml:space="preserve">$00</w:t>
            </w:r>
          </w:p>
        </w:tc>
      </w:tr>
    </w:tbl>
    <w:p w:rsidR="00000000" w:rsidDel="00000000" w:rsidP="00000000" w:rsidRDefault="00000000" w:rsidRPr="00000000" w14:paraId="000006B3">
      <w:pPr>
        <w:pageBreakBefore w:val="0"/>
        <w:widowControl w:val="0"/>
        <w:rPr>
          <w:sz w:val="18"/>
          <w:szCs w:val="18"/>
        </w:rPr>
      </w:pPr>
      <w:r w:rsidDel="00000000" w:rsidR="00000000" w:rsidRPr="00000000">
        <w:rPr>
          <w:rtl w:val="0"/>
        </w:rPr>
      </w:r>
    </w:p>
    <w:p w:rsidR="00000000" w:rsidDel="00000000" w:rsidP="00000000" w:rsidRDefault="00000000" w:rsidRPr="00000000" w14:paraId="000006B4">
      <w:pPr>
        <w:pageBreakBefore w:val="0"/>
        <w:widowControl w:val="0"/>
        <w:rPr>
          <w:sz w:val="18"/>
          <w:szCs w:val="18"/>
        </w:rPr>
      </w:pPr>
      <w:r w:rsidDel="00000000" w:rsidR="00000000" w:rsidRPr="00000000">
        <w:rPr>
          <w:sz w:val="18"/>
          <w:szCs w:val="18"/>
          <w:rtl w:val="0"/>
        </w:rPr>
        <w:t xml:space="preserve">RGB16 mode uses the top five bits of the 16-bit pixel values for red, the next six for green, and the last five for blue:</w:t>
      </w:r>
    </w:p>
    <w:p w:rsidR="00000000" w:rsidDel="00000000" w:rsidP="00000000" w:rsidRDefault="00000000" w:rsidRPr="00000000" w14:paraId="000006B5">
      <w:pPr>
        <w:pageBreakBefore w:val="0"/>
        <w:widowControl w:val="0"/>
        <w:rPr>
          <w:sz w:val="18"/>
          <w:szCs w:val="18"/>
        </w:rPr>
      </w:pPr>
      <w:r w:rsidDel="00000000" w:rsidR="00000000" w:rsidRPr="00000000">
        <w:rPr>
          <w:rtl w:val="0"/>
        </w:rPr>
      </w:r>
    </w:p>
    <w:tbl>
      <w:tblPr>
        <w:tblStyle w:val="Table17"/>
        <w:tblW w:w="7488.00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0000000000002"/>
        <w:gridCol w:w="1872.0000000000002"/>
        <w:gridCol w:w="1872.0000000000002"/>
        <w:gridCol w:w="1872.0000000000002"/>
        <w:tblGridChange w:id="0">
          <w:tblGrid>
            <w:gridCol w:w="1872.0000000000002"/>
            <w:gridCol w:w="1872.0000000000002"/>
            <w:gridCol w:w="1872.0000000000002"/>
            <w:gridCol w:w="1872.0000000000002"/>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B6">
            <w:pPr>
              <w:pageBreakBefore w:val="0"/>
              <w:widowControl w:val="0"/>
              <w:spacing w:line="240" w:lineRule="auto"/>
              <w:jc w:val="center"/>
              <w:rPr>
                <w:b w:val="1"/>
                <w:sz w:val="18"/>
                <w:szCs w:val="18"/>
              </w:rPr>
            </w:pPr>
            <w:r w:rsidDel="00000000" w:rsidR="00000000" w:rsidRPr="00000000">
              <w:rPr>
                <w:b w:val="1"/>
                <w:sz w:val="18"/>
                <w:szCs w:val="18"/>
                <w:rtl w:val="0"/>
              </w:rPr>
              <w:t xml:space="preserve">X3</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B7">
            <w:pPr>
              <w:pageBreakBefore w:val="0"/>
              <w:widowControl w:val="0"/>
              <w:spacing w:line="240" w:lineRule="auto"/>
              <w:jc w:val="center"/>
              <w:rPr>
                <w:b w:val="1"/>
                <w:sz w:val="18"/>
                <w:szCs w:val="18"/>
              </w:rPr>
            </w:pPr>
            <w:r w:rsidDel="00000000" w:rsidR="00000000" w:rsidRPr="00000000">
              <w:rPr>
                <w:b w:val="1"/>
                <w:sz w:val="18"/>
                <w:szCs w:val="18"/>
                <w:rtl w:val="0"/>
              </w:rPr>
              <w:t xml:space="preserve">X2</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B8">
            <w:pPr>
              <w:pageBreakBefore w:val="0"/>
              <w:widowControl w:val="0"/>
              <w:spacing w:line="240" w:lineRule="auto"/>
              <w:jc w:val="center"/>
              <w:rPr>
                <w:b w:val="1"/>
                <w:sz w:val="18"/>
                <w:szCs w:val="18"/>
              </w:rPr>
            </w:pPr>
            <w:r w:rsidDel="00000000" w:rsidR="00000000" w:rsidRPr="00000000">
              <w:rPr>
                <w:b w:val="1"/>
                <w:sz w:val="18"/>
                <w:szCs w:val="18"/>
                <w:rtl w:val="0"/>
              </w:rPr>
              <w:t xml:space="preserve">X1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B9">
            <w:pPr>
              <w:pageBreakBefore w:val="0"/>
              <w:widowControl w:val="0"/>
              <w:spacing w:line="240" w:lineRule="auto"/>
              <w:jc w:val="center"/>
              <w:rPr>
                <w:b w:val="1"/>
                <w:sz w:val="18"/>
                <w:szCs w:val="18"/>
              </w:rPr>
            </w:pPr>
            <w:r w:rsidDel="00000000" w:rsidR="00000000" w:rsidRPr="00000000">
              <w:rPr>
                <w:b w:val="1"/>
                <w:sz w:val="18"/>
                <w:szCs w:val="18"/>
                <w:rtl w:val="0"/>
              </w:rPr>
              <w:t xml:space="preserve">X0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A">
            <w:pPr>
              <w:pageBreakBefore w:val="0"/>
              <w:widowControl w:val="0"/>
              <w:spacing w:line="240" w:lineRule="auto"/>
              <w:jc w:val="center"/>
              <w:rPr>
                <w:sz w:val="18"/>
                <w:szCs w:val="18"/>
              </w:rPr>
            </w:pPr>
            <w:r w:rsidDel="00000000" w:rsidR="00000000" w:rsidRPr="00000000">
              <w:rPr>
                <w:sz w:val="18"/>
                <w:szCs w:val="18"/>
                <w:rtl w:val="0"/>
              </w:rPr>
              <w:t xml:space="preserve">P[15:11], P[15:13]</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pageBreakBefore w:val="0"/>
              <w:widowControl w:val="0"/>
              <w:spacing w:line="240" w:lineRule="auto"/>
              <w:jc w:val="center"/>
              <w:rPr>
                <w:sz w:val="18"/>
                <w:szCs w:val="18"/>
              </w:rPr>
            </w:pPr>
            <w:r w:rsidDel="00000000" w:rsidR="00000000" w:rsidRPr="00000000">
              <w:rPr>
                <w:sz w:val="18"/>
                <w:szCs w:val="18"/>
                <w:rtl w:val="0"/>
              </w:rPr>
              <w:t xml:space="preserve">P[10:5], P[10:9]</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pageBreakBefore w:val="0"/>
              <w:widowControl w:val="0"/>
              <w:spacing w:line="240" w:lineRule="auto"/>
              <w:jc w:val="center"/>
              <w:rPr>
                <w:sz w:val="18"/>
                <w:szCs w:val="18"/>
              </w:rPr>
            </w:pPr>
            <w:r w:rsidDel="00000000" w:rsidR="00000000" w:rsidRPr="00000000">
              <w:rPr>
                <w:sz w:val="18"/>
                <w:szCs w:val="18"/>
                <w:rtl w:val="0"/>
              </w:rPr>
              <w:t xml:space="preserve">P[4:0], P[4:2]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pageBreakBefore w:val="0"/>
              <w:widowControl w:val="0"/>
              <w:spacing w:line="240" w:lineRule="auto"/>
              <w:jc w:val="center"/>
              <w:rPr>
                <w:sz w:val="18"/>
                <w:szCs w:val="18"/>
              </w:rPr>
            </w:pPr>
            <w:r w:rsidDel="00000000" w:rsidR="00000000" w:rsidRPr="00000000">
              <w:rPr>
                <w:sz w:val="18"/>
                <w:szCs w:val="18"/>
                <w:rtl w:val="0"/>
              </w:rPr>
              <w:t xml:space="preserve">$00</w:t>
            </w:r>
          </w:p>
        </w:tc>
      </w:tr>
    </w:tbl>
    <w:p w:rsidR="00000000" w:rsidDel="00000000" w:rsidP="00000000" w:rsidRDefault="00000000" w:rsidRPr="00000000" w14:paraId="000006BE">
      <w:pPr>
        <w:pageBreakBefore w:val="0"/>
        <w:widowControl w:val="0"/>
        <w:rPr>
          <w:sz w:val="18"/>
          <w:szCs w:val="18"/>
        </w:rPr>
      </w:pPr>
      <w:r w:rsidDel="00000000" w:rsidR="00000000" w:rsidRPr="00000000">
        <w:rPr>
          <w:rtl w:val="0"/>
        </w:rPr>
      </w:r>
    </w:p>
    <w:p w:rsidR="00000000" w:rsidDel="00000000" w:rsidP="00000000" w:rsidRDefault="00000000" w:rsidRPr="00000000" w14:paraId="000006BF">
      <w:pPr>
        <w:pageBreakBefore w:val="0"/>
        <w:widowControl w:val="0"/>
        <w:rPr>
          <w:sz w:val="18"/>
          <w:szCs w:val="18"/>
        </w:rPr>
      </w:pPr>
      <w:r w:rsidDel="00000000" w:rsidR="00000000" w:rsidRPr="00000000">
        <w:rPr>
          <w:sz w:val="18"/>
          <w:szCs w:val="18"/>
          <w:rtl w:val="0"/>
        </w:rPr>
        <w:t xml:space="preserve">RGB24 mode uses the top three bytes of the 32-bit pixel values for red, green, and blue:</w:t>
      </w:r>
    </w:p>
    <w:p w:rsidR="00000000" w:rsidDel="00000000" w:rsidP="00000000" w:rsidRDefault="00000000" w:rsidRPr="00000000" w14:paraId="000006C0">
      <w:pPr>
        <w:pageBreakBefore w:val="0"/>
        <w:widowControl w:val="0"/>
        <w:rPr>
          <w:sz w:val="18"/>
          <w:szCs w:val="18"/>
        </w:rPr>
      </w:pPr>
      <w:r w:rsidDel="00000000" w:rsidR="00000000" w:rsidRPr="00000000">
        <w:rPr>
          <w:rtl w:val="0"/>
        </w:rPr>
      </w:r>
    </w:p>
    <w:tbl>
      <w:tblPr>
        <w:tblStyle w:val="Table18"/>
        <w:tblW w:w="7488.00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0000000000002"/>
        <w:gridCol w:w="1872.0000000000002"/>
        <w:gridCol w:w="1872.0000000000002"/>
        <w:gridCol w:w="1872.0000000000002"/>
        <w:tblGridChange w:id="0">
          <w:tblGrid>
            <w:gridCol w:w="1872.0000000000002"/>
            <w:gridCol w:w="1872.0000000000002"/>
            <w:gridCol w:w="1872.0000000000002"/>
            <w:gridCol w:w="1872.0000000000002"/>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C1">
            <w:pPr>
              <w:pageBreakBefore w:val="0"/>
              <w:widowControl w:val="0"/>
              <w:spacing w:line="240" w:lineRule="auto"/>
              <w:jc w:val="center"/>
              <w:rPr>
                <w:b w:val="1"/>
                <w:sz w:val="18"/>
                <w:szCs w:val="18"/>
              </w:rPr>
            </w:pPr>
            <w:r w:rsidDel="00000000" w:rsidR="00000000" w:rsidRPr="00000000">
              <w:rPr>
                <w:b w:val="1"/>
                <w:sz w:val="18"/>
                <w:szCs w:val="18"/>
                <w:rtl w:val="0"/>
              </w:rPr>
              <w:t xml:space="preserve">X3</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C2">
            <w:pPr>
              <w:pageBreakBefore w:val="0"/>
              <w:widowControl w:val="0"/>
              <w:spacing w:line="240" w:lineRule="auto"/>
              <w:jc w:val="center"/>
              <w:rPr>
                <w:b w:val="1"/>
                <w:sz w:val="18"/>
                <w:szCs w:val="18"/>
              </w:rPr>
            </w:pPr>
            <w:r w:rsidDel="00000000" w:rsidR="00000000" w:rsidRPr="00000000">
              <w:rPr>
                <w:b w:val="1"/>
                <w:sz w:val="18"/>
                <w:szCs w:val="18"/>
                <w:rtl w:val="0"/>
              </w:rPr>
              <w:t xml:space="preserve">X2</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C3">
            <w:pPr>
              <w:pageBreakBefore w:val="0"/>
              <w:widowControl w:val="0"/>
              <w:spacing w:line="240" w:lineRule="auto"/>
              <w:jc w:val="center"/>
              <w:rPr>
                <w:b w:val="1"/>
                <w:sz w:val="18"/>
                <w:szCs w:val="18"/>
              </w:rPr>
            </w:pPr>
            <w:r w:rsidDel="00000000" w:rsidR="00000000" w:rsidRPr="00000000">
              <w:rPr>
                <w:b w:val="1"/>
                <w:sz w:val="18"/>
                <w:szCs w:val="18"/>
                <w:rtl w:val="0"/>
              </w:rPr>
              <w:t xml:space="preserve">X1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C4">
            <w:pPr>
              <w:pageBreakBefore w:val="0"/>
              <w:widowControl w:val="0"/>
              <w:spacing w:line="240" w:lineRule="auto"/>
              <w:jc w:val="center"/>
              <w:rPr>
                <w:b w:val="1"/>
                <w:sz w:val="18"/>
                <w:szCs w:val="18"/>
              </w:rPr>
            </w:pPr>
            <w:r w:rsidDel="00000000" w:rsidR="00000000" w:rsidRPr="00000000">
              <w:rPr>
                <w:b w:val="1"/>
                <w:sz w:val="18"/>
                <w:szCs w:val="18"/>
                <w:rtl w:val="0"/>
              </w:rPr>
              <w:t xml:space="preserve">X0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5">
            <w:pPr>
              <w:pageBreakBefore w:val="0"/>
              <w:widowControl w:val="0"/>
              <w:spacing w:line="240" w:lineRule="auto"/>
              <w:jc w:val="center"/>
              <w:rPr>
                <w:sz w:val="18"/>
                <w:szCs w:val="18"/>
              </w:rPr>
            </w:pPr>
            <w:r w:rsidDel="00000000" w:rsidR="00000000" w:rsidRPr="00000000">
              <w:rPr>
                <w:sz w:val="18"/>
                <w:szCs w:val="18"/>
                <w:rtl w:val="0"/>
              </w:rPr>
              <w:t xml:space="preserve">P[31:24]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pageBreakBefore w:val="0"/>
              <w:widowControl w:val="0"/>
              <w:spacing w:line="240" w:lineRule="auto"/>
              <w:jc w:val="center"/>
              <w:rPr>
                <w:sz w:val="18"/>
                <w:szCs w:val="18"/>
              </w:rPr>
            </w:pPr>
            <w:r w:rsidDel="00000000" w:rsidR="00000000" w:rsidRPr="00000000">
              <w:rPr>
                <w:sz w:val="18"/>
                <w:szCs w:val="18"/>
                <w:rtl w:val="0"/>
              </w:rPr>
              <w:t xml:space="preserve">P[23:16]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pageBreakBefore w:val="0"/>
              <w:widowControl w:val="0"/>
              <w:spacing w:line="240" w:lineRule="auto"/>
              <w:jc w:val="center"/>
              <w:rPr>
                <w:sz w:val="18"/>
                <w:szCs w:val="18"/>
              </w:rPr>
            </w:pPr>
            <w:r w:rsidDel="00000000" w:rsidR="00000000" w:rsidRPr="00000000">
              <w:rPr>
                <w:sz w:val="18"/>
                <w:szCs w:val="18"/>
                <w:rtl w:val="0"/>
              </w:rPr>
              <w:t xml:space="preserve">P[15:8]</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pageBreakBefore w:val="0"/>
              <w:widowControl w:val="0"/>
              <w:spacing w:line="240" w:lineRule="auto"/>
              <w:jc w:val="center"/>
              <w:rPr>
                <w:sz w:val="18"/>
                <w:szCs w:val="18"/>
              </w:rPr>
            </w:pPr>
            <w:r w:rsidDel="00000000" w:rsidR="00000000" w:rsidRPr="00000000">
              <w:rPr>
                <w:sz w:val="18"/>
                <w:szCs w:val="18"/>
                <w:rtl w:val="0"/>
              </w:rPr>
              <w:t xml:space="preserve">$00</w:t>
            </w:r>
          </w:p>
        </w:tc>
      </w:tr>
    </w:tbl>
    <w:p w:rsidR="00000000" w:rsidDel="00000000" w:rsidP="00000000" w:rsidRDefault="00000000" w:rsidRPr="00000000" w14:paraId="000006C9">
      <w:pPr>
        <w:pageBreakBefore w:val="0"/>
        <w:widowControl w:val="0"/>
        <w:rPr>
          <w:sz w:val="18"/>
          <w:szCs w:val="18"/>
        </w:rPr>
      </w:pPr>
      <w:r w:rsidDel="00000000" w:rsidR="00000000" w:rsidRPr="00000000">
        <w:rPr>
          <w:rtl w:val="0"/>
        </w:rPr>
      </w:r>
    </w:p>
    <w:p w:rsidR="00000000" w:rsidDel="00000000" w:rsidP="00000000" w:rsidRDefault="00000000" w:rsidRPr="00000000" w14:paraId="000006CA">
      <w:pPr>
        <w:pStyle w:val="Heading3"/>
        <w:pageBreakBefore w:val="0"/>
        <w:rPr/>
      </w:pPr>
      <w:bookmarkStart w:colFirst="0" w:colLast="0" w:name="_smqa38ofw26p" w:id="37"/>
      <w:bookmarkEnd w:id="37"/>
      <w:r w:rsidDel="00000000" w:rsidR="00000000" w:rsidRPr="00000000">
        <w:rPr>
          <w:rFonts w:ascii="Arial Unicode MS" w:cs="Arial Unicode MS" w:eastAsia="Arial Unicode MS" w:hAnsi="Arial Unicode MS"/>
          <w:rtl w:val="0"/>
        </w:rPr>
        <w:t xml:space="preserve">Pins ⇢ DACs/WRFAST</w:t>
      </w:r>
    </w:p>
    <w:p w:rsidR="00000000" w:rsidDel="00000000" w:rsidP="00000000" w:rsidRDefault="00000000" w:rsidRPr="00000000" w14:paraId="000006CB">
      <w:pPr>
        <w:pageBreakBefore w:val="0"/>
        <w:widowControl w:val="0"/>
        <w:rPr>
          <w:sz w:val="18"/>
          <w:szCs w:val="18"/>
        </w:rPr>
      </w:pPr>
      <w:r w:rsidDel="00000000" w:rsidR="00000000" w:rsidRPr="00000000">
        <w:rPr>
          <w:rtl w:val="0"/>
        </w:rPr>
      </w:r>
    </w:p>
    <w:p w:rsidR="00000000" w:rsidDel="00000000" w:rsidP="00000000" w:rsidRDefault="00000000" w:rsidRPr="00000000" w14:paraId="000006CC">
      <w:pPr>
        <w:pageBreakBefore w:val="0"/>
        <w:widowControl w:val="0"/>
        <w:rPr>
          <w:sz w:val="18"/>
          <w:szCs w:val="18"/>
        </w:rPr>
      </w:pPr>
      <w:r w:rsidDel="00000000" w:rsidR="00000000" w:rsidRPr="00000000">
        <w:rPr>
          <w:sz w:val="18"/>
          <w:szCs w:val="18"/>
          <w:rtl w:val="0"/>
        </w:rPr>
        <w:t xml:space="preserve">Initially, and on each subsequent NCO rollover, 1/2/4/8/16/32 pins are read from {INB, INA} and X3, X2, X1, and X0 are updated using the read data. If the %w bit in D[23] is high, </w:t>
      </w:r>
      <w:r w:rsidDel="00000000" w:rsidR="00000000" w:rsidRPr="00000000">
        <w:rPr>
          <w:sz w:val="18"/>
          <w:szCs w:val="18"/>
          <w:rtl w:val="0"/>
        </w:rPr>
        <w:t xml:space="preserve">WFBYTE</w:t>
      </w:r>
      <w:r w:rsidDel="00000000" w:rsidR="00000000" w:rsidRPr="00000000">
        <w:rPr>
          <w:sz w:val="18"/>
          <w:szCs w:val="18"/>
          <w:rtl w:val="0"/>
        </w:rPr>
        <w:t xml:space="preserve">/WFWORD/WFLONG operations will be done automatically to record the pin data. In the case of 1/2/4-pin modes, a WFBYTE will be done each time 8 bits of pin data accrue.</w:t>
      </w:r>
    </w:p>
    <w:p w:rsidR="00000000" w:rsidDel="00000000" w:rsidP="00000000" w:rsidRDefault="00000000" w:rsidRPr="00000000" w14:paraId="000006CD">
      <w:pPr>
        <w:pageBreakBefore w:val="0"/>
        <w:widowControl w:val="0"/>
        <w:rPr>
          <w:sz w:val="18"/>
          <w:szCs w:val="18"/>
        </w:rPr>
      </w:pPr>
      <w:r w:rsidDel="00000000" w:rsidR="00000000" w:rsidRPr="00000000">
        <w:rPr>
          <w:rtl w:val="0"/>
        </w:rPr>
      </w:r>
    </w:p>
    <w:p w:rsidR="00000000" w:rsidDel="00000000" w:rsidP="00000000" w:rsidRDefault="00000000" w:rsidRPr="00000000" w14:paraId="000006CE">
      <w:pPr>
        <w:pStyle w:val="Heading3"/>
        <w:pageBreakBefore w:val="0"/>
        <w:rPr/>
      </w:pPr>
      <w:bookmarkStart w:colFirst="0" w:colLast="0" w:name="_m4mixr4qs6kr" w:id="38"/>
      <w:bookmarkEnd w:id="38"/>
      <w:r w:rsidDel="00000000" w:rsidR="00000000" w:rsidRPr="00000000">
        <w:rPr>
          <w:rFonts w:ascii="Arial Unicode MS" w:cs="Arial Unicode MS" w:eastAsia="Arial Unicode MS" w:hAnsi="Arial Unicode MS"/>
          <w:rtl w:val="0"/>
        </w:rPr>
        <w:t xml:space="preserve">ADCs/Pins ⇢ DACs/WRFAST</w:t>
      </w:r>
    </w:p>
    <w:p w:rsidR="00000000" w:rsidDel="00000000" w:rsidP="00000000" w:rsidRDefault="00000000" w:rsidRPr="00000000" w14:paraId="000006CF">
      <w:pPr>
        <w:pageBreakBefore w:val="0"/>
        <w:widowControl w:val="0"/>
        <w:rPr>
          <w:sz w:val="18"/>
          <w:szCs w:val="18"/>
        </w:rPr>
      </w:pPr>
      <w:r w:rsidDel="00000000" w:rsidR="00000000" w:rsidRPr="00000000">
        <w:rPr>
          <w:rtl w:val="0"/>
        </w:rPr>
      </w:r>
    </w:p>
    <w:p w:rsidR="00000000" w:rsidDel="00000000" w:rsidP="00000000" w:rsidRDefault="00000000" w:rsidRPr="00000000" w14:paraId="000006D0">
      <w:pPr>
        <w:pageBreakBefore w:val="0"/>
        <w:widowControl w:val="0"/>
        <w:rPr>
          <w:sz w:val="18"/>
          <w:szCs w:val="18"/>
        </w:rPr>
      </w:pPr>
      <w:r w:rsidDel="00000000" w:rsidR="00000000" w:rsidRPr="00000000">
        <w:rPr>
          <w:sz w:val="18"/>
          <w:szCs w:val="18"/>
          <w:rtl w:val="0"/>
        </w:rPr>
        <w:t xml:space="preserve">This mode captures SCOPE channel data, along with optional pin data from {INB, INA}.</w:t>
      </w:r>
    </w:p>
    <w:p w:rsidR="00000000" w:rsidDel="00000000" w:rsidP="00000000" w:rsidRDefault="00000000" w:rsidRPr="00000000" w14:paraId="000006D1">
      <w:pPr>
        <w:pageBreakBefore w:val="0"/>
        <w:widowControl w:val="0"/>
        <w:rPr>
          <w:sz w:val="18"/>
          <w:szCs w:val="18"/>
        </w:rPr>
      </w:pPr>
      <w:r w:rsidDel="00000000" w:rsidR="00000000" w:rsidRPr="00000000">
        <w:rPr>
          <w:rtl w:val="0"/>
        </w:rPr>
      </w:r>
    </w:p>
    <w:p w:rsidR="00000000" w:rsidDel="00000000" w:rsidP="00000000" w:rsidRDefault="00000000" w:rsidRPr="00000000" w14:paraId="000006D2">
      <w:pPr>
        <w:pageBreakBefore w:val="0"/>
        <w:widowControl w:val="0"/>
        <w:rPr>
          <w:sz w:val="18"/>
          <w:szCs w:val="18"/>
        </w:rPr>
      </w:pPr>
      <w:r w:rsidDel="00000000" w:rsidR="00000000" w:rsidRPr="00000000">
        <w:rPr>
          <w:sz w:val="18"/>
          <w:szCs w:val="18"/>
          <w:rtl w:val="0"/>
        </w:rPr>
        <w:t xml:space="preserve">It will be necessary to use the SETSCP instruction beforehand to select the block of four pins which will feed the four 8-bit SCOPE channels. Any pins, within that block of four, that will be used as the ADC8 input(s) for this mode, must be put into "ADC sample" or "ADC scope" smart pin mode and enabled.</w:t>
      </w:r>
    </w:p>
    <w:p w:rsidR="00000000" w:rsidDel="00000000" w:rsidP="00000000" w:rsidRDefault="00000000" w:rsidRPr="00000000" w14:paraId="000006D3">
      <w:pPr>
        <w:pageBreakBefore w:val="0"/>
        <w:widowControl w:val="0"/>
        <w:rPr>
          <w:sz w:val="18"/>
          <w:szCs w:val="18"/>
        </w:rPr>
      </w:pPr>
      <w:r w:rsidDel="00000000" w:rsidR="00000000" w:rsidRPr="00000000">
        <w:rPr>
          <w:rtl w:val="0"/>
        </w:rPr>
      </w:r>
    </w:p>
    <w:p w:rsidR="00000000" w:rsidDel="00000000" w:rsidP="00000000" w:rsidRDefault="00000000" w:rsidRPr="00000000" w14:paraId="000006D4">
      <w:pPr>
        <w:pageBreakBefore w:val="0"/>
        <w:widowControl w:val="0"/>
        <w:rPr>
          <w:sz w:val="18"/>
          <w:szCs w:val="18"/>
        </w:rPr>
      </w:pPr>
      <w:r w:rsidDel="00000000" w:rsidR="00000000" w:rsidRPr="00000000">
        <w:rPr>
          <w:sz w:val="18"/>
          <w:szCs w:val="18"/>
          <w:rtl w:val="0"/>
        </w:rPr>
        <w:t xml:space="preserve">For the 1-ADC8 modes, where one of four SCOPE channels will be captured, the %ss bits in S[1:0] select the channel.</w:t>
      </w:r>
    </w:p>
    <w:p w:rsidR="00000000" w:rsidDel="00000000" w:rsidP="00000000" w:rsidRDefault="00000000" w:rsidRPr="00000000" w14:paraId="000006D5">
      <w:pPr>
        <w:pageBreakBefore w:val="0"/>
        <w:widowControl w:val="0"/>
        <w:rPr>
          <w:sz w:val="18"/>
          <w:szCs w:val="18"/>
        </w:rPr>
      </w:pPr>
      <w:r w:rsidDel="00000000" w:rsidR="00000000" w:rsidRPr="00000000">
        <w:rPr>
          <w:rtl w:val="0"/>
        </w:rPr>
      </w:r>
    </w:p>
    <w:p w:rsidR="00000000" w:rsidDel="00000000" w:rsidP="00000000" w:rsidRDefault="00000000" w:rsidRPr="00000000" w14:paraId="000006D6">
      <w:pPr>
        <w:pageBreakBefore w:val="0"/>
        <w:widowControl w:val="0"/>
        <w:rPr>
          <w:sz w:val="18"/>
          <w:szCs w:val="18"/>
        </w:rPr>
      </w:pPr>
      <w:r w:rsidDel="00000000" w:rsidR="00000000" w:rsidRPr="00000000">
        <w:rPr>
          <w:sz w:val="18"/>
          <w:szCs w:val="18"/>
          <w:rtl w:val="0"/>
        </w:rPr>
        <w:t xml:space="preserve">For the 2-ADC8 modes, where two of four SCOPE channels will be captured, the %s bit in S[1] selects the upper two or lower two channels.</w:t>
      </w:r>
    </w:p>
    <w:p w:rsidR="00000000" w:rsidDel="00000000" w:rsidP="00000000" w:rsidRDefault="00000000" w:rsidRPr="00000000" w14:paraId="000006D7">
      <w:pPr>
        <w:pageBreakBefore w:val="0"/>
        <w:widowControl w:val="0"/>
        <w:rPr>
          <w:sz w:val="18"/>
          <w:szCs w:val="18"/>
        </w:rPr>
      </w:pPr>
      <w:r w:rsidDel="00000000" w:rsidR="00000000" w:rsidRPr="00000000">
        <w:rPr>
          <w:rtl w:val="0"/>
        </w:rPr>
      </w:r>
    </w:p>
    <w:p w:rsidR="00000000" w:rsidDel="00000000" w:rsidP="00000000" w:rsidRDefault="00000000" w:rsidRPr="00000000" w14:paraId="000006D8">
      <w:pPr>
        <w:pageBreakBefore w:val="0"/>
        <w:widowControl w:val="0"/>
        <w:rPr>
          <w:sz w:val="18"/>
          <w:szCs w:val="18"/>
        </w:rPr>
      </w:pPr>
      <w:r w:rsidDel="00000000" w:rsidR="00000000" w:rsidRPr="00000000">
        <w:rPr>
          <w:sz w:val="18"/>
          <w:szCs w:val="18"/>
          <w:rtl w:val="0"/>
        </w:rPr>
        <w:t xml:space="preserve">For the 4-ADC8 mode, all four SCOPE channels will be captured.</w:t>
      </w:r>
    </w:p>
    <w:p w:rsidR="00000000" w:rsidDel="00000000" w:rsidP="00000000" w:rsidRDefault="00000000" w:rsidRPr="00000000" w14:paraId="000006D9">
      <w:pPr>
        <w:pageBreakBefore w:val="0"/>
        <w:widowControl w:val="0"/>
        <w:rPr>
          <w:sz w:val="18"/>
          <w:szCs w:val="18"/>
        </w:rPr>
      </w:pPr>
      <w:r w:rsidDel="00000000" w:rsidR="00000000" w:rsidRPr="00000000">
        <w:rPr>
          <w:rtl w:val="0"/>
        </w:rPr>
      </w:r>
    </w:p>
    <w:p w:rsidR="00000000" w:rsidDel="00000000" w:rsidP="00000000" w:rsidRDefault="00000000" w:rsidRPr="00000000" w14:paraId="000006DA">
      <w:pPr>
        <w:pageBreakBefore w:val="0"/>
        <w:widowControl w:val="0"/>
        <w:rPr>
          <w:sz w:val="18"/>
          <w:szCs w:val="18"/>
        </w:rPr>
      </w:pPr>
      <w:r w:rsidDel="00000000" w:rsidR="00000000" w:rsidRPr="00000000">
        <w:rPr>
          <w:sz w:val="18"/>
          <w:szCs w:val="18"/>
          <w:rtl w:val="0"/>
        </w:rPr>
        <w:t xml:space="preserve">For modes which also capture pin data, the lower 8 or 16 pins of the 32 pins selected by the %ppp bits in D[22:20] will be captured and placed into the lower half of the word/long, while the one or two SCOPE channels will be placed into the upper half.</w:t>
      </w:r>
    </w:p>
    <w:p w:rsidR="00000000" w:rsidDel="00000000" w:rsidP="00000000" w:rsidRDefault="00000000" w:rsidRPr="00000000" w14:paraId="000006DB">
      <w:pPr>
        <w:pageBreakBefore w:val="0"/>
        <w:widowControl w:val="0"/>
        <w:rPr>
          <w:sz w:val="18"/>
          <w:szCs w:val="18"/>
        </w:rPr>
      </w:pPr>
      <w:r w:rsidDel="00000000" w:rsidR="00000000" w:rsidRPr="00000000">
        <w:rPr>
          <w:rtl w:val="0"/>
        </w:rPr>
      </w:r>
    </w:p>
    <w:p w:rsidR="00000000" w:rsidDel="00000000" w:rsidP="00000000" w:rsidRDefault="00000000" w:rsidRPr="00000000" w14:paraId="000006DC">
      <w:pPr>
        <w:pageBreakBefore w:val="0"/>
        <w:widowControl w:val="0"/>
        <w:rPr>
          <w:sz w:val="18"/>
          <w:szCs w:val="18"/>
        </w:rPr>
      </w:pPr>
      <w:r w:rsidDel="00000000" w:rsidR="00000000" w:rsidRPr="00000000">
        <w:rPr>
          <w:sz w:val="18"/>
          <w:szCs w:val="18"/>
          <w:rtl w:val="0"/>
        </w:rPr>
        <w:t xml:space="preserve">Initially, and on each subsequent NCO rollover, SCOPE channel data and optional pin data are read and X3, X2, X1, and X0 are updated. If the %w bit in D[23] is high, </w:t>
      </w:r>
      <w:r w:rsidDel="00000000" w:rsidR="00000000" w:rsidRPr="00000000">
        <w:rPr>
          <w:sz w:val="18"/>
          <w:szCs w:val="18"/>
          <w:rtl w:val="0"/>
        </w:rPr>
        <w:t xml:space="preserve">WFBYTE</w:t>
      </w:r>
      <w:r w:rsidDel="00000000" w:rsidR="00000000" w:rsidRPr="00000000">
        <w:rPr>
          <w:sz w:val="18"/>
          <w:szCs w:val="18"/>
          <w:rtl w:val="0"/>
        </w:rPr>
        <w:t xml:space="preserve">/WFWORD/WFLONG operations will be done automatically to record the ADC and optional pin data.</w:t>
      </w:r>
    </w:p>
    <w:p w:rsidR="00000000" w:rsidDel="00000000" w:rsidP="00000000" w:rsidRDefault="00000000" w:rsidRPr="00000000" w14:paraId="000006DD">
      <w:pPr>
        <w:pageBreakBefore w:val="0"/>
        <w:widowControl w:val="0"/>
        <w:rPr>
          <w:sz w:val="18"/>
          <w:szCs w:val="18"/>
        </w:rPr>
      </w:pPr>
      <w:r w:rsidDel="00000000" w:rsidR="00000000" w:rsidRPr="00000000">
        <w:rPr>
          <w:rtl w:val="0"/>
        </w:rPr>
      </w:r>
    </w:p>
    <w:p w:rsidR="00000000" w:rsidDel="00000000" w:rsidP="00000000" w:rsidRDefault="00000000" w:rsidRPr="00000000" w14:paraId="000006DE">
      <w:pPr>
        <w:pStyle w:val="Heading3"/>
        <w:pageBreakBefore w:val="0"/>
        <w:rPr>
          <w:sz w:val="18"/>
          <w:szCs w:val="18"/>
        </w:rPr>
      </w:pPr>
      <w:bookmarkStart w:colFirst="0" w:colLast="0" w:name="_j77hg4xypiev" w:id="39"/>
      <w:bookmarkEnd w:id="39"/>
      <w:r w:rsidDel="00000000" w:rsidR="00000000" w:rsidRPr="00000000">
        <w:rPr>
          <w:rtl w:val="0"/>
        </w:rPr>
        <w:t xml:space="preserve">DDS/Goertzel</w:t>
      </w:r>
      <w:r w:rsidDel="00000000" w:rsidR="00000000" w:rsidRPr="00000000">
        <w:rPr>
          <w:rtl w:val="0"/>
        </w:rPr>
      </w:r>
    </w:p>
    <w:p w:rsidR="00000000" w:rsidDel="00000000" w:rsidP="00000000" w:rsidRDefault="00000000" w:rsidRPr="00000000" w14:paraId="000006DF">
      <w:pPr>
        <w:pageBreakBefore w:val="0"/>
        <w:widowControl w:val="0"/>
        <w:rPr>
          <w:sz w:val="18"/>
          <w:szCs w:val="18"/>
        </w:rPr>
      </w:pPr>
      <w:r w:rsidDel="00000000" w:rsidR="00000000" w:rsidRPr="00000000">
        <w:rPr>
          <w:rtl w:val="0"/>
        </w:rPr>
      </w:r>
    </w:p>
    <w:p w:rsidR="00000000" w:rsidDel="00000000" w:rsidP="00000000" w:rsidRDefault="00000000" w:rsidRPr="00000000" w14:paraId="000006E0">
      <w:pPr>
        <w:pageBreakBefore w:val="0"/>
        <w:widowControl w:val="0"/>
        <w:rPr>
          <w:sz w:val="18"/>
          <w:szCs w:val="18"/>
        </w:rPr>
      </w:pPr>
      <w:r w:rsidDel="00000000" w:rsidR="00000000" w:rsidRPr="00000000">
        <w:rPr>
          <w:sz w:val="18"/>
          <w:szCs w:val="18"/>
          <w:rtl w:val="0"/>
        </w:rPr>
        <w:t xml:space="preserve">This mode is unique, in that it outputs and inputs on every clock in which the command is active. Its purpose is to perform direct digital synthesis (DDS) on up to four DAC channels and/or to perform simultaneous Goertzel analysis on up to four ADC bit streams summed together.</w:t>
      </w:r>
    </w:p>
    <w:p w:rsidR="00000000" w:rsidDel="00000000" w:rsidP="00000000" w:rsidRDefault="00000000" w:rsidRPr="00000000" w14:paraId="000006E1">
      <w:pPr>
        <w:pageBreakBefore w:val="0"/>
        <w:widowControl w:val="0"/>
        <w:rPr>
          <w:sz w:val="18"/>
          <w:szCs w:val="18"/>
        </w:rPr>
      </w:pPr>
      <w:r w:rsidDel="00000000" w:rsidR="00000000" w:rsidRPr="00000000">
        <w:rPr>
          <w:rtl w:val="0"/>
        </w:rPr>
      </w:r>
    </w:p>
    <w:p w:rsidR="00000000" w:rsidDel="00000000" w:rsidP="00000000" w:rsidRDefault="00000000" w:rsidRPr="00000000" w14:paraId="000006E2">
      <w:pPr>
        <w:pageBreakBefore w:val="0"/>
        <w:widowControl w:val="0"/>
        <w:rPr>
          <w:sz w:val="18"/>
          <w:szCs w:val="18"/>
        </w:rPr>
      </w:pPr>
      <w:r w:rsidDel="00000000" w:rsidR="00000000" w:rsidRPr="00000000">
        <w:rPr>
          <w:sz w:val="18"/>
          <w:szCs w:val="18"/>
          <w:rtl w:val="0"/>
        </w:rPr>
        <w:t xml:space="preserve">On each clock, the upper bits of the NCO are used as an index to read a long containing four signed bytes from lookup RAM. The four bytes are output to X3, X2, X1, and X0 with their MSBs inverted, so that they may drive the unsigned DACs. The top two bytes from lookup RAM are also used as sine and cosine inputs to the Goertzel analyzer, where they are each multiplied by the sum of up to four ADC bitstreams and then separately accumulated.</w:t>
      </w:r>
    </w:p>
    <w:p w:rsidR="00000000" w:rsidDel="00000000" w:rsidP="00000000" w:rsidRDefault="00000000" w:rsidRPr="00000000" w14:paraId="000006E3">
      <w:pPr>
        <w:pageBreakBefore w:val="0"/>
        <w:widowControl w:val="0"/>
        <w:rPr>
          <w:sz w:val="18"/>
          <w:szCs w:val="18"/>
        </w:rPr>
      </w:pPr>
      <w:r w:rsidDel="00000000" w:rsidR="00000000" w:rsidRPr="00000000">
        <w:rPr>
          <w:rtl w:val="0"/>
        </w:rPr>
      </w:r>
    </w:p>
    <w:p w:rsidR="00000000" w:rsidDel="00000000" w:rsidP="00000000" w:rsidRDefault="00000000" w:rsidRPr="00000000" w14:paraId="000006E4">
      <w:pPr>
        <w:pageBreakBefore w:val="0"/>
        <w:widowControl w:val="0"/>
        <w:rPr>
          <w:sz w:val="18"/>
          <w:szCs w:val="18"/>
        </w:rPr>
      </w:pPr>
      <w:r w:rsidDel="00000000" w:rsidR="00000000" w:rsidRPr="00000000">
        <w:rPr>
          <w:sz w:val="18"/>
          <w:szCs w:val="18"/>
          <w:rtl w:val="0"/>
        </w:rPr>
        <w:t xml:space="preserve">Goertzel analysis can be thought of as a single slice of a Fourier transform, in which energy of a single frequency is measured amid potential noise for some number of NCO cycles. Goertzel analysis returns sine and cosine accumulations which can be converted into polar coordinates using the QVECTOR instruction, yielding power and phase information.</w:t>
      </w:r>
    </w:p>
    <w:p w:rsidR="00000000" w:rsidDel="00000000" w:rsidP="00000000" w:rsidRDefault="00000000" w:rsidRPr="00000000" w14:paraId="000006E5">
      <w:pPr>
        <w:pageBreakBefore w:val="0"/>
        <w:widowControl w:val="0"/>
        <w:rPr>
          <w:sz w:val="18"/>
          <w:szCs w:val="18"/>
        </w:rPr>
      </w:pPr>
      <w:r w:rsidDel="00000000" w:rsidR="00000000" w:rsidRPr="00000000">
        <w:rPr>
          <w:rtl w:val="0"/>
        </w:rPr>
      </w:r>
    </w:p>
    <w:p w:rsidR="00000000" w:rsidDel="00000000" w:rsidP="00000000" w:rsidRDefault="00000000" w:rsidRPr="00000000" w14:paraId="000006E6">
      <w:pPr>
        <w:pageBreakBefore w:val="0"/>
        <w:widowControl w:val="0"/>
        <w:rPr>
          <w:sz w:val="18"/>
          <w:szCs w:val="18"/>
        </w:rPr>
      </w:pPr>
      <w:r w:rsidDel="00000000" w:rsidR="00000000" w:rsidRPr="00000000">
        <w:rPr>
          <w:sz w:val="18"/>
          <w:szCs w:val="18"/>
          <w:rtl w:val="0"/>
        </w:rPr>
        <w:t xml:space="preserve">By incorporating DDS output with simultaneous Goertzel input, many interactive real-world measurements can be made to determine things like time-of-flight and resonance.</w:t>
      </w:r>
    </w:p>
    <w:p w:rsidR="00000000" w:rsidDel="00000000" w:rsidP="00000000" w:rsidRDefault="00000000" w:rsidRPr="00000000" w14:paraId="000006E7">
      <w:pPr>
        <w:pageBreakBefore w:val="0"/>
        <w:widowControl w:val="0"/>
        <w:rPr>
          <w:sz w:val="18"/>
          <w:szCs w:val="18"/>
        </w:rPr>
      </w:pPr>
      <w:r w:rsidDel="00000000" w:rsidR="00000000" w:rsidRPr="00000000">
        <w:rPr>
          <w:rtl w:val="0"/>
        </w:rPr>
      </w:r>
    </w:p>
    <w:p w:rsidR="00000000" w:rsidDel="00000000" w:rsidP="00000000" w:rsidRDefault="00000000" w:rsidRPr="00000000" w14:paraId="000006E8">
      <w:pPr>
        <w:pageBreakBefore w:val="0"/>
        <w:widowControl w:val="0"/>
        <w:rPr>
          <w:sz w:val="18"/>
          <w:szCs w:val="18"/>
        </w:rPr>
      </w:pPr>
      <w:r w:rsidDel="00000000" w:rsidR="00000000" w:rsidRPr="00000000">
        <w:rPr>
          <w:sz w:val="18"/>
          <w:szCs w:val="18"/>
          <w:rtl w:val="0"/>
        </w:rPr>
        <w:t xml:space="preserve">The four-pin input block is selected by the %pppp bits in D/#[22:19], where %pppp*4 is the base pin. One to four of these pins should be configured for ADC mode, so that their IN signals are raw delta-sigma bit streams, with no smart pin mode selected. For IN bitstream summation, '0' values are treated as -1 and '1' values are treated as +1. For cases of two or four input channels summed together, the sum is always even, so it is shifted right by one bit to </w:t>
      </w:r>
      <w:r w:rsidDel="00000000" w:rsidR="00000000" w:rsidRPr="00000000">
        <w:rPr>
          <w:rtl w:val="0"/>
        </w:rPr>
        <w:t xml:space="preserve">conserve multiplication</w:t>
      </w:r>
      <w:r w:rsidDel="00000000" w:rsidR="00000000" w:rsidRPr="00000000">
        <w:rPr>
          <w:sz w:val="18"/>
          <w:szCs w:val="18"/>
          <w:rtl w:val="0"/>
        </w:rPr>
        <w:t xml:space="preserve"> and accumulator resources.</w:t>
      </w:r>
    </w:p>
    <w:p w:rsidR="00000000" w:rsidDel="00000000" w:rsidP="00000000" w:rsidRDefault="00000000" w:rsidRPr="00000000" w14:paraId="000006E9">
      <w:pPr>
        <w:pageBreakBefore w:val="0"/>
        <w:widowControl w:val="0"/>
        <w:rPr>
          <w:sz w:val="18"/>
          <w:szCs w:val="18"/>
        </w:rPr>
      </w:pPr>
      <w:r w:rsidDel="00000000" w:rsidR="00000000" w:rsidRPr="00000000">
        <w:rPr>
          <w:rtl w:val="0"/>
        </w:rPr>
      </w:r>
    </w:p>
    <w:p w:rsidR="00000000" w:rsidDel="00000000" w:rsidP="00000000" w:rsidRDefault="00000000" w:rsidRPr="00000000" w14:paraId="000006EA">
      <w:pPr>
        <w:pageBreakBefore w:val="0"/>
        <w:widowControl w:val="0"/>
        <w:rPr>
          <w:sz w:val="18"/>
          <w:szCs w:val="18"/>
        </w:rPr>
      </w:pPr>
      <w:r w:rsidDel="00000000" w:rsidR="00000000" w:rsidRPr="00000000">
        <w:rPr>
          <w:sz w:val="18"/>
          <w:szCs w:val="18"/>
          <w:rtl w:val="0"/>
        </w:rPr>
        <w:t xml:space="preserve">S[19:0] supplies a 20-bit value which is used to configure the DDS/Goertzel mode. S[19:16] selects which of the four input pins are to be inverted, allowing for both addition and subtraction of particular input channels, while S[15:12] selects which of the four pins are to be included in the summation:</w:t>
      </w:r>
    </w:p>
    <w:p w:rsidR="00000000" w:rsidDel="00000000" w:rsidP="00000000" w:rsidRDefault="00000000" w:rsidRPr="00000000" w14:paraId="000006EB">
      <w:pPr>
        <w:pageBreakBefore w:val="0"/>
        <w:widowControl w:val="0"/>
        <w:rPr>
          <w:sz w:val="18"/>
          <w:szCs w:val="18"/>
        </w:rPr>
      </w:pPr>
      <w:r w:rsidDel="00000000" w:rsidR="00000000" w:rsidRPr="00000000">
        <w:rPr>
          <w:rtl w:val="0"/>
        </w:rPr>
      </w:r>
    </w:p>
    <w:p w:rsidR="00000000" w:rsidDel="00000000" w:rsidP="00000000" w:rsidRDefault="00000000" w:rsidRPr="00000000" w14:paraId="000006EC">
      <w:pPr>
        <w:pageBreakBefore w:val="0"/>
        <w:widowControl w:val="0"/>
        <w:rPr>
          <w:sz w:val="18"/>
          <w:szCs w:val="18"/>
        </w:rPr>
      </w:pPr>
      <w:r w:rsidDel="00000000" w:rsidR="00000000" w:rsidRPr="00000000">
        <w:rPr>
          <w:sz w:val="18"/>
          <w:szCs w:val="18"/>
          <w:rtl w:val="0"/>
        </w:rPr>
        <w:tab/>
        <w:t xml:space="preserve">S[19:12]</w:t>
        <w:tab/>
        <w:tab/>
        <w:t xml:space="preserve">Effect</w:t>
      </w:r>
    </w:p>
    <w:p w:rsidR="00000000" w:rsidDel="00000000" w:rsidP="00000000" w:rsidRDefault="00000000" w:rsidRPr="00000000" w14:paraId="000006ED">
      <w:pPr>
        <w:pageBreakBefore w:val="0"/>
        <w:widowControl w:val="0"/>
        <w:rPr>
          <w:sz w:val="18"/>
          <w:szCs w:val="18"/>
        </w:rPr>
      </w:pPr>
      <w:r w:rsidDel="00000000" w:rsidR="00000000" w:rsidRPr="00000000">
        <w:rPr>
          <w:rtl w:val="0"/>
        </w:rPr>
      </w:r>
    </w:p>
    <w:p w:rsidR="00000000" w:rsidDel="00000000" w:rsidP="00000000" w:rsidRDefault="00000000" w:rsidRPr="00000000" w14:paraId="000006EE">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%xxxx_xxx0</w:t>
        <w:tab/>
        <w:t xml:space="preserve">Base pin +0 is ignored</w:t>
      </w:r>
    </w:p>
    <w:p w:rsidR="00000000" w:rsidDel="00000000" w:rsidP="00000000" w:rsidRDefault="00000000" w:rsidRPr="00000000" w14:paraId="000006EF">
      <w:pPr>
        <w:pageBreakBefore w:val="0"/>
        <w:widowControl w:val="0"/>
        <w:ind w:firstLine="720"/>
        <w:rPr>
          <w:rFonts w:ascii="Courier New" w:cs="Courier New" w:eastAsia="Courier New" w:hAnsi="Courier New"/>
          <w:b w:val="1"/>
          <w:sz w:val="18"/>
          <w:szCs w:val="18"/>
        </w:rPr>
      </w:pPr>
      <w:r w:rsidDel="00000000" w:rsidR="00000000" w:rsidRPr="00000000">
        <w:rPr>
          <w:rFonts w:ascii="Fira Mono" w:cs="Fira Mono" w:eastAsia="Fira Mono" w:hAnsi="Fira Mono"/>
          <w:b w:val="1"/>
          <w:sz w:val="18"/>
          <w:szCs w:val="18"/>
          <w:rtl w:val="0"/>
        </w:rPr>
        <w:t xml:space="preserve">%xxx0_xxx1</w:t>
        <w:tab/>
        <w:t xml:space="preserve">Base pin +0 is summed                (0 ⇢ -1, 1 ⇢ +1)</w:t>
      </w:r>
    </w:p>
    <w:p w:rsidR="00000000" w:rsidDel="00000000" w:rsidP="00000000" w:rsidRDefault="00000000" w:rsidRPr="00000000" w14:paraId="000006F0">
      <w:pPr>
        <w:pageBreakBefore w:val="0"/>
        <w:widowControl w:val="0"/>
        <w:ind w:firstLine="720"/>
        <w:rPr>
          <w:rFonts w:ascii="Courier New" w:cs="Courier New" w:eastAsia="Courier New" w:hAnsi="Courier New"/>
          <w:b w:val="1"/>
          <w:sz w:val="18"/>
          <w:szCs w:val="18"/>
        </w:rPr>
      </w:pPr>
      <w:r w:rsidDel="00000000" w:rsidR="00000000" w:rsidRPr="00000000">
        <w:rPr>
          <w:rFonts w:ascii="Fira Mono" w:cs="Fira Mono" w:eastAsia="Fira Mono" w:hAnsi="Fira Mono"/>
          <w:b w:val="1"/>
          <w:sz w:val="18"/>
          <w:szCs w:val="18"/>
          <w:rtl w:val="0"/>
        </w:rPr>
        <w:t xml:space="preserve">%xxx1_xxx1</w:t>
        <w:tab/>
        <w:t xml:space="preserve">Base pin +0 is inverted and summed   (0 ⇢ +1, 1 ⇢ -1)</w:t>
      </w:r>
    </w:p>
    <w:p w:rsidR="00000000" w:rsidDel="00000000" w:rsidP="00000000" w:rsidRDefault="00000000" w:rsidRPr="00000000" w14:paraId="000006F1">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6F2">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%xxxx_xx0x</w:t>
        <w:tab/>
        <w:t xml:space="preserve">Base pin +1 is ignored</w:t>
      </w:r>
    </w:p>
    <w:p w:rsidR="00000000" w:rsidDel="00000000" w:rsidP="00000000" w:rsidRDefault="00000000" w:rsidRPr="00000000" w14:paraId="000006F3">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%xx0x_xx1x</w:t>
        <w:tab/>
        <w:t xml:space="preserve">Base pin +1 is summed</w:t>
      </w:r>
    </w:p>
    <w:p w:rsidR="00000000" w:rsidDel="00000000" w:rsidP="00000000" w:rsidRDefault="00000000" w:rsidRPr="00000000" w14:paraId="000006F4">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%xx1x_xx1x</w:t>
        <w:tab/>
        <w:t xml:space="preserve">Base pin +1 is inverted and summed</w:t>
      </w:r>
    </w:p>
    <w:p w:rsidR="00000000" w:rsidDel="00000000" w:rsidP="00000000" w:rsidRDefault="00000000" w:rsidRPr="00000000" w14:paraId="000006F5">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6F6">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%xxxx_x0xx</w:t>
        <w:tab/>
        <w:t xml:space="preserve">Base pin +2 is ignored</w:t>
      </w:r>
    </w:p>
    <w:p w:rsidR="00000000" w:rsidDel="00000000" w:rsidP="00000000" w:rsidRDefault="00000000" w:rsidRPr="00000000" w14:paraId="000006F7">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%x0xx_x1xx</w:t>
        <w:tab/>
        <w:t xml:space="preserve">Base pin +2 is summed</w:t>
      </w:r>
    </w:p>
    <w:p w:rsidR="00000000" w:rsidDel="00000000" w:rsidP="00000000" w:rsidRDefault="00000000" w:rsidRPr="00000000" w14:paraId="000006F8">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%x1xx_x1xx</w:t>
        <w:tab/>
        <w:t xml:space="preserve">Base pin +2 is inverted and summed</w:t>
      </w:r>
    </w:p>
    <w:p w:rsidR="00000000" w:rsidDel="00000000" w:rsidP="00000000" w:rsidRDefault="00000000" w:rsidRPr="00000000" w14:paraId="000006F9">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6FA">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%xxxx_0xxx</w:t>
        <w:tab/>
        <w:t xml:space="preserve">Base pin +3 is ignored</w:t>
      </w:r>
    </w:p>
    <w:p w:rsidR="00000000" w:rsidDel="00000000" w:rsidP="00000000" w:rsidRDefault="00000000" w:rsidRPr="00000000" w14:paraId="000006FB">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%0xxx_1xxx</w:t>
        <w:tab/>
        <w:t xml:space="preserve">Base pin +3 is summed</w:t>
      </w:r>
    </w:p>
    <w:p w:rsidR="00000000" w:rsidDel="00000000" w:rsidP="00000000" w:rsidRDefault="00000000" w:rsidRPr="00000000" w14:paraId="000006FC">
      <w:pPr>
        <w:pageBreakBefore w:val="0"/>
        <w:widowControl w:val="0"/>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%1xxx_1xxx</w:t>
        <w:tab/>
        <w:t xml:space="preserve">Base pin +3 is inverted and summed</w:t>
      </w:r>
    </w:p>
    <w:p w:rsidR="00000000" w:rsidDel="00000000" w:rsidP="00000000" w:rsidRDefault="00000000" w:rsidRPr="00000000" w14:paraId="000006FD">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6FE">
      <w:pPr>
        <w:pageBreakBefore w:val="0"/>
        <w:widowControl w:val="0"/>
        <w:rPr>
          <w:sz w:val="18"/>
          <w:szCs w:val="18"/>
        </w:rPr>
      </w:pPr>
      <w:r w:rsidDel="00000000" w:rsidR="00000000" w:rsidRPr="00000000">
        <w:rPr>
          <w:rtl w:val="0"/>
        </w:rPr>
      </w:r>
    </w:p>
    <w:p w:rsidR="00000000" w:rsidDel="00000000" w:rsidP="00000000" w:rsidRDefault="00000000" w:rsidRPr="00000000" w14:paraId="000006FF">
      <w:pPr>
        <w:pageBreakBefore w:val="0"/>
        <w:widowControl w:val="0"/>
        <w:rPr>
          <w:sz w:val="18"/>
          <w:szCs w:val="18"/>
        </w:rPr>
      </w:pPr>
      <w:r w:rsidDel="00000000" w:rsidR="00000000" w:rsidRPr="00000000">
        <w:rPr>
          <w:sz w:val="18"/>
          <w:szCs w:val="18"/>
          <w:rtl w:val="0"/>
        </w:rPr>
        <w:t xml:space="preserve">S[11:0] selects how much and what part of the lookup RAM will be used, along with an offset:</w:t>
      </w:r>
    </w:p>
    <w:p w:rsidR="00000000" w:rsidDel="00000000" w:rsidP="00000000" w:rsidRDefault="00000000" w:rsidRPr="00000000" w14:paraId="00000700">
      <w:pPr>
        <w:pageBreakBefore w:val="0"/>
        <w:widowControl w:val="0"/>
        <w:rPr>
          <w:sz w:val="18"/>
          <w:szCs w:val="18"/>
        </w:rPr>
      </w:pPr>
      <w:r w:rsidDel="00000000" w:rsidR="00000000" w:rsidRPr="00000000">
        <w:rPr>
          <w:rtl w:val="0"/>
        </w:rPr>
      </w:r>
    </w:p>
    <w:p w:rsidR="00000000" w:rsidDel="00000000" w:rsidP="00000000" w:rsidRDefault="00000000" w:rsidRPr="00000000" w14:paraId="00000701">
      <w:pPr>
        <w:pageBreakBefore w:val="0"/>
        <w:widowControl w:val="0"/>
        <w:ind w:left="720" w:firstLine="0"/>
        <w:rPr>
          <w:sz w:val="18"/>
          <w:szCs w:val="18"/>
        </w:rPr>
      </w:pPr>
      <w:r w:rsidDel="00000000" w:rsidR="00000000" w:rsidRPr="00000000">
        <w:rPr>
          <w:sz w:val="18"/>
          <w:szCs w:val="18"/>
          <w:rtl w:val="0"/>
        </w:rPr>
        <w:t xml:space="preserve">S[11:0]</w:t>
        <w:tab/>
        <w:tab/>
        <w:tab/>
        <w:t xml:space="preserve">Loop Size</w:t>
        <w:tab/>
        <w:t xml:space="preserve">NCO Bits</w:t>
        <w:tab/>
        <w:t xml:space="preserve">LUT Range</w:t>
      </w:r>
    </w:p>
    <w:p w:rsidR="00000000" w:rsidDel="00000000" w:rsidP="00000000" w:rsidRDefault="00000000" w:rsidRPr="00000000" w14:paraId="00000702">
      <w:pPr>
        <w:pageBreakBefore w:val="0"/>
        <w:widowControl w:val="0"/>
        <w:ind w:left="720" w:firstLine="0"/>
        <w:rPr>
          <w:sz w:val="18"/>
          <w:szCs w:val="18"/>
        </w:rPr>
      </w:pPr>
      <w:r w:rsidDel="00000000" w:rsidR="00000000" w:rsidRPr="00000000">
        <w:rPr>
          <w:rtl w:val="0"/>
        </w:rPr>
      </w:r>
    </w:p>
    <w:p w:rsidR="00000000" w:rsidDel="00000000" w:rsidP="00000000" w:rsidRDefault="00000000" w:rsidRPr="00000000" w14:paraId="00000703">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%000_TTTTTTTTT</w:t>
        <w:tab/>
        <w:t xml:space="preserve">512</w:t>
        <w:tab/>
        <w:tab/>
        <w:t xml:space="preserve">30..22</w:t>
        <w:tab/>
        <w:tab/>
        <w:t xml:space="preserve">%000000000..%111111111</w:t>
      </w:r>
    </w:p>
    <w:p w:rsidR="00000000" w:rsidDel="00000000" w:rsidP="00000000" w:rsidRDefault="00000000" w:rsidRPr="00000000" w14:paraId="00000704">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%001_ATTTTTTTT</w:t>
        <w:tab/>
        <w:t xml:space="preserve">256</w:t>
        <w:tab/>
        <w:tab/>
        <w:t xml:space="preserve">30..23</w:t>
        <w:tab/>
        <w:tab/>
        <w:t xml:space="preserve">%A00000000..%A11111111</w:t>
      </w:r>
    </w:p>
    <w:p w:rsidR="00000000" w:rsidDel="00000000" w:rsidP="00000000" w:rsidRDefault="00000000" w:rsidRPr="00000000" w14:paraId="00000705">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%010_AATTTTTTT</w:t>
        <w:tab/>
        <w:t xml:space="preserve">128</w:t>
        <w:tab/>
        <w:tab/>
        <w:t xml:space="preserve">30..24</w:t>
        <w:tab/>
        <w:tab/>
        <w:t xml:space="preserve">%AA0000000..%AA1111111</w:t>
      </w:r>
    </w:p>
    <w:p w:rsidR="00000000" w:rsidDel="00000000" w:rsidP="00000000" w:rsidRDefault="00000000" w:rsidRPr="00000000" w14:paraId="00000706">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%011_AAATTTTTT</w:t>
        <w:tab/>
        <w:t xml:space="preserve">64</w:t>
        <w:tab/>
        <w:tab/>
        <w:t xml:space="preserve">30..25</w:t>
        <w:tab/>
        <w:tab/>
        <w:t xml:space="preserve">%AAA000000..%AAA111111</w:t>
      </w:r>
    </w:p>
    <w:p w:rsidR="00000000" w:rsidDel="00000000" w:rsidP="00000000" w:rsidRDefault="00000000" w:rsidRPr="00000000" w14:paraId="00000707">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%100_AAAATTTTT</w:t>
        <w:tab/>
        <w:t xml:space="preserve">32</w:t>
        <w:tab/>
        <w:tab/>
        <w:t xml:space="preserve">30..26</w:t>
        <w:tab/>
        <w:tab/>
        <w:t xml:space="preserve">%AAAA00000..%AAAA11111</w:t>
      </w:r>
    </w:p>
    <w:p w:rsidR="00000000" w:rsidDel="00000000" w:rsidP="00000000" w:rsidRDefault="00000000" w:rsidRPr="00000000" w14:paraId="00000708">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%101_AAAAATTTT</w:t>
        <w:tab/>
        <w:t xml:space="preserve">16</w:t>
        <w:tab/>
        <w:tab/>
        <w:t xml:space="preserve">30..27</w:t>
        <w:tab/>
        <w:tab/>
        <w:t xml:space="preserve">%AAAAA0000..</w:t>
      </w:r>
      <w:r w:rsidDel="00000000" w:rsidR="00000000" w:rsidRPr="00000000">
        <w:rPr>
          <w:rFonts w:ascii="Courier New" w:cs="Courier New" w:eastAsia="Courier New" w:hAnsi="Courier New"/>
          <w:b w:val="1"/>
          <w:sz w:val="18"/>
          <w:szCs w:val="18"/>
          <w:rtl w:val="0"/>
        </w:rPr>
        <w:t xml:space="preserve">%AAAAA1111</w:t>
      </w:r>
      <w:r w:rsidDel="00000000" w:rsidR="00000000" w:rsidRPr="00000000">
        <w:rPr>
          <w:rtl w:val="0"/>
        </w:rPr>
      </w:r>
    </w:p>
    <w:p w:rsidR="00000000" w:rsidDel="00000000" w:rsidP="00000000" w:rsidRDefault="00000000" w:rsidRPr="00000000" w14:paraId="00000709">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%110_AAAAAATTT</w:t>
        <w:tab/>
        <w:t xml:space="preserve">8</w:t>
        <w:tab/>
        <w:tab/>
        <w:t xml:space="preserve">30..28</w:t>
        <w:tab/>
        <w:tab/>
        <w:t xml:space="preserve">%AAAAAA000..%AAAAAA111</w:t>
      </w:r>
    </w:p>
    <w:p w:rsidR="00000000" w:rsidDel="00000000" w:rsidP="00000000" w:rsidRDefault="00000000" w:rsidRPr="00000000" w14:paraId="0000070A">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%111_AAAAAAATT</w:t>
        <w:tab/>
        <w:t xml:space="preserve">4</w:t>
        <w:tab/>
        <w:tab/>
        <w:t xml:space="preserve">30..29</w:t>
        <w:tab/>
        <w:tab/>
        <w:t xml:space="preserve">%AAAAAAA00..%AAAAAAA11</w:t>
      </w:r>
    </w:p>
    <w:p w:rsidR="00000000" w:rsidDel="00000000" w:rsidP="00000000" w:rsidRDefault="00000000" w:rsidRPr="00000000" w14:paraId="0000070B">
      <w:pPr>
        <w:pageBreakBefore w:val="0"/>
        <w:widowControl w:val="0"/>
        <w:rPr>
          <w:sz w:val="18"/>
          <w:szCs w:val="18"/>
        </w:rPr>
      </w:pPr>
      <w:r w:rsidDel="00000000" w:rsidR="00000000" w:rsidRPr="00000000">
        <w:rPr>
          <w:rtl w:val="0"/>
        </w:rPr>
      </w:r>
    </w:p>
    <w:p w:rsidR="00000000" w:rsidDel="00000000" w:rsidP="00000000" w:rsidRDefault="00000000" w:rsidRPr="00000000" w14:paraId="0000070C">
      <w:pPr>
        <w:pageBreakBefore w:val="0"/>
        <w:widowControl w:val="0"/>
        <w:rPr>
          <w:sz w:val="18"/>
          <w:szCs w:val="18"/>
        </w:rPr>
      </w:pPr>
      <w:r w:rsidDel="00000000" w:rsidR="00000000" w:rsidRPr="00000000">
        <w:rPr>
          <w:rtl w:val="0"/>
        </w:rPr>
      </w:r>
    </w:p>
    <w:p w:rsidR="00000000" w:rsidDel="00000000" w:rsidP="00000000" w:rsidRDefault="00000000" w:rsidRPr="00000000" w14:paraId="0000070D">
      <w:pPr>
        <w:pageBreakBefore w:val="0"/>
        <w:widowControl w:val="0"/>
        <w:rPr>
          <w:sz w:val="18"/>
          <w:szCs w:val="18"/>
        </w:rPr>
      </w:pPr>
      <w:r w:rsidDel="00000000" w:rsidR="00000000" w:rsidRPr="00000000">
        <w:rPr>
          <w:sz w:val="18"/>
          <w:szCs w:val="18"/>
          <w:rtl w:val="0"/>
        </w:rPr>
        <w:t xml:space="preserve">On each clock, the lookup RAM is read at the 9-bit location bound by the %A bits, with the lower bits being the sum of the %</w:t>
      </w:r>
      <w:r w:rsidDel="00000000" w:rsidR="00000000" w:rsidRPr="00000000">
        <w:rPr>
          <w:sz w:val="18"/>
          <w:szCs w:val="18"/>
          <w:rtl w:val="0"/>
        </w:rPr>
        <w:t xml:space="preserve">T bits</w:t>
      </w:r>
      <w:r w:rsidDel="00000000" w:rsidR="00000000" w:rsidRPr="00000000">
        <w:rPr>
          <w:sz w:val="18"/>
          <w:szCs w:val="18"/>
          <w:rtl w:val="0"/>
        </w:rPr>
        <w:t xml:space="preserve"> and the topmost NCO bits. This a</w:t>
      </w:r>
      <w:r w:rsidDel="00000000" w:rsidR="00000000" w:rsidRPr="00000000">
        <w:rPr>
          <w:rtl w:val="0"/>
        </w:rPr>
        <w:t xml:space="preserve">llows you to set bounded areas within the LUT and to shift or modulate the phase of playback.</w:t>
      </w:r>
      <w:r w:rsidDel="00000000" w:rsidR="00000000" w:rsidRPr="00000000">
        <w:rPr>
          <w:rtl w:val="0"/>
        </w:rPr>
      </w:r>
    </w:p>
    <w:p w:rsidR="00000000" w:rsidDel="00000000" w:rsidP="00000000" w:rsidRDefault="00000000" w:rsidRPr="00000000" w14:paraId="0000070E">
      <w:pPr>
        <w:pageBreakBefore w:val="0"/>
        <w:widowControl w:val="0"/>
        <w:rPr>
          <w:sz w:val="18"/>
          <w:szCs w:val="18"/>
        </w:rPr>
      </w:pPr>
      <w:r w:rsidDel="00000000" w:rsidR="00000000" w:rsidRPr="00000000">
        <w:rPr>
          <w:rtl w:val="0"/>
        </w:rPr>
      </w:r>
    </w:p>
    <w:p w:rsidR="00000000" w:rsidDel="00000000" w:rsidP="00000000" w:rsidRDefault="00000000" w:rsidRPr="00000000" w14:paraId="0000070F">
      <w:pPr>
        <w:pageBreakBefore w:val="0"/>
        <w:widowControl w:val="0"/>
        <w:rPr>
          <w:sz w:val="18"/>
          <w:szCs w:val="18"/>
        </w:rPr>
      </w:pPr>
      <w:r w:rsidDel="00000000" w:rsidR="00000000" w:rsidRPr="00000000">
        <w:rPr>
          <w:sz w:val="18"/>
          <w:szCs w:val="18"/>
          <w:rtl w:val="0"/>
        </w:rPr>
        <w:t xml:space="preserve">The 8-bit sine (byte 3) and cosine (byte 2) values from the lookup RAM will each be multiplied by the bitstream sum (an integer from -3 to +3) and then added into their respective 32-bit accumulators.</w:t>
      </w:r>
    </w:p>
    <w:p w:rsidR="00000000" w:rsidDel="00000000" w:rsidP="00000000" w:rsidRDefault="00000000" w:rsidRPr="00000000" w14:paraId="00000710">
      <w:pPr>
        <w:pageBreakBefore w:val="0"/>
        <w:widowControl w:val="0"/>
        <w:rPr>
          <w:sz w:val="18"/>
          <w:szCs w:val="18"/>
        </w:rPr>
      </w:pPr>
      <w:r w:rsidDel="00000000" w:rsidR="00000000" w:rsidRPr="00000000">
        <w:rPr>
          <w:rtl w:val="0"/>
        </w:rPr>
      </w:r>
    </w:p>
    <w:p w:rsidR="00000000" w:rsidDel="00000000" w:rsidP="00000000" w:rsidRDefault="00000000" w:rsidRPr="00000000" w14:paraId="00000711">
      <w:pPr>
        <w:pageBreakBefore w:val="0"/>
        <w:widowControl w:val="0"/>
        <w:rPr>
          <w:sz w:val="18"/>
          <w:szCs w:val="18"/>
        </w:rPr>
      </w:pPr>
      <w:r w:rsidDel="00000000" w:rsidR="00000000" w:rsidRPr="00000000">
        <w:rPr>
          <w:sz w:val="18"/>
          <w:szCs w:val="18"/>
          <w:rtl w:val="0"/>
        </w:rPr>
        <w:t xml:space="preserve">After some number of complete NCO cycles, both accumulators can be simultaneously </w:t>
      </w:r>
      <w:r w:rsidDel="00000000" w:rsidR="00000000" w:rsidRPr="00000000">
        <w:rPr>
          <w:sz w:val="18"/>
          <w:szCs w:val="18"/>
          <w:rtl w:val="0"/>
        </w:rPr>
        <w:t xml:space="preserve">captured</w:t>
      </w:r>
      <w:r w:rsidDel="00000000" w:rsidR="00000000" w:rsidRPr="00000000">
        <w:rPr>
          <w:sz w:val="18"/>
          <w:szCs w:val="18"/>
          <w:rtl w:val="0"/>
        </w:rPr>
        <w:t xml:space="preserve"> into </w:t>
      </w:r>
      <w:r w:rsidDel="00000000" w:rsidR="00000000" w:rsidRPr="00000000">
        <w:rPr>
          <w:rtl w:val="0"/>
        </w:rPr>
        <w:t xml:space="preserve">holding registers </w:t>
      </w:r>
      <w:r w:rsidDel="00000000" w:rsidR="00000000" w:rsidRPr="00000000">
        <w:rPr>
          <w:sz w:val="18"/>
          <w:szCs w:val="18"/>
          <w:rtl w:val="0"/>
        </w:rPr>
        <w:t xml:space="preserve">and cleared using the GETXACC instruction. GETXACC writes the captured cosine accumulation into D and places the captured sine accumulation into the next instruction's S value. </w:t>
      </w:r>
      <w:r w:rsidDel="00000000" w:rsidR="00000000" w:rsidRPr="00000000">
        <w:rPr>
          <w:rtl w:val="0"/>
        </w:rPr>
        <w:t xml:space="preserve">Subsequent </w:t>
      </w:r>
      <w:r w:rsidDel="00000000" w:rsidR="00000000" w:rsidRPr="00000000">
        <w:rPr>
          <w:sz w:val="18"/>
          <w:szCs w:val="18"/>
          <w:rtl w:val="0"/>
        </w:rPr>
        <w:t xml:space="preserve">GETXACC </w:t>
      </w:r>
      <w:r w:rsidDel="00000000" w:rsidR="00000000" w:rsidRPr="00000000">
        <w:rPr>
          <w:rtl w:val="0"/>
        </w:rPr>
        <w:t xml:space="preserve">instructions will return the same values until a new streamer command executes. </w:t>
      </w:r>
      <w:r w:rsidDel="00000000" w:rsidR="00000000" w:rsidRPr="00000000">
        <w:rPr>
          <w:rtl w:val="0"/>
        </w:rPr>
      </w:r>
    </w:p>
    <w:p w:rsidR="00000000" w:rsidDel="00000000" w:rsidP="00000000" w:rsidRDefault="00000000" w:rsidRPr="00000000" w14:paraId="00000712">
      <w:pPr>
        <w:pageBreakBefore w:val="0"/>
        <w:widowControl w:val="0"/>
        <w:rPr>
          <w:sz w:val="18"/>
          <w:szCs w:val="18"/>
        </w:rPr>
      </w:pPr>
      <w:r w:rsidDel="00000000" w:rsidR="00000000" w:rsidRPr="00000000">
        <w:rPr>
          <w:rtl w:val="0"/>
        </w:rPr>
      </w:r>
    </w:p>
    <w:p w:rsidR="00000000" w:rsidDel="00000000" w:rsidP="00000000" w:rsidRDefault="00000000" w:rsidRPr="00000000" w14:paraId="00000713">
      <w:pPr>
        <w:pageBreakBefore w:val="0"/>
        <w:widowControl w:val="0"/>
        <w:rPr>
          <w:sz w:val="18"/>
          <w:szCs w:val="18"/>
        </w:rPr>
      </w:pPr>
      <w:r w:rsidDel="00000000" w:rsidR="00000000" w:rsidRPr="00000000">
        <w:rPr>
          <w:sz w:val="18"/>
          <w:szCs w:val="18"/>
          <w:rtl w:val="0"/>
        </w:rPr>
        <w:t xml:space="preserve">D[23] selects between </w:t>
      </w:r>
      <w:r w:rsidDel="00000000" w:rsidR="00000000" w:rsidRPr="00000000">
        <w:rPr>
          <w:sz w:val="18"/>
          <w:szCs w:val="18"/>
          <w:rtl w:val="0"/>
        </w:rPr>
        <w:t xml:space="preserve">SINC1</w:t>
      </w:r>
      <w:r w:rsidDel="00000000" w:rsidR="00000000" w:rsidRPr="00000000">
        <w:rPr>
          <w:sz w:val="18"/>
          <w:szCs w:val="18"/>
          <w:rtl w:val="0"/>
        </w:rPr>
        <w:t xml:space="preserve"> and </w:t>
      </w:r>
      <w:r w:rsidDel="00000000" w:rsidR="00000000" w:rsidRPr="00000000">
        <w:rPr>
          <w:sz w:val="18"/>
          <w:szCs w:val="18"/>
          <w:rtl w:val="0"/>
        </w:rPr>
        <w:t xml:space="preserve">SINC2</w:t>
      </w:r>
      <w:r w:rsidDel="00000000" w:rsidR="00000000" w:rsidRPr="00000000">
        <w:rPr>
          <w:sz w:val="18"/>
          <w:szCs w:val="18"/>
          <w:rtl w:val="0"/>
        </w:rPr>
        <w:t xml:space="preserve"> accumulation modes:</w:t>
      </w:r>
    </w:p>
    <w:p w:rsidR="00000000" w:rsidDel="00000000" w:rsidP="00000000" w:rsidRDefault="00000000" w:rsidRPr="00000000" w14:paraId="00000714">
      <w:pPr>
        <w:pageBreakBefore w:val="0"/>
        <w:widowControl w:val="0"/>
        <w:rPr>
          <w:sz w:val="18"/>
          <w:szCs w:val="18"/>
        </w:rPr>
      </w:pPr>
      <w:r w:rsidDel="00000000" w:rsidR="00000000" w:rsidRPr="00000000">
        <w:rPr>
          <w:rtl w:val="0"/>
        </w:rPr>
      </w:r>
    </w:p>
    <w:p w:rsidR="00000000" w:rsidDel="00000000" w:rsidP="00000000" w:rsidRDefault="00000000" w:rsidRPr="00000000" w14:paraId="00000715">
      <w:pPr>
        <w:pageBreakBefore w:val="0"/>
        <w:widowControl w:val="0"/>
        <w:ind w:left="720" w:firstLine="0"/>
        <w:rPr>
          <w:sz w:val="18"/>
          <w:szCs w:val="18"/>
        </w:rPr>
      </w:pPr>
      <w:r w:rsidDel="00000000" w:rsidR="00000000" w:rsidRPr="00000000">
        <w:rPr>
          <w:sz w:val="18"/>
          <w:szCs w:val="18"/>
          <w:rtl w:val="0"/>
        </w:rPr>
        <w:t xml:space="preserve">D[23]</w:t>
        <w:tab/>
        <w:t xml:space="preserve">Mode</w:t>
        <w:tab/>
        <w:tab/>
        <w:t xml:space="preserve">Accumulations (SIN_ACC/COS_ACC are read and cleared by GETXACC)</w:t>
      </w:r>
    </w:p>
    <w:p w:rsidR="00000000" w:rsidDel="00000000" w:rsidP="00000000" w:rsidRDefault="00000000" w:rsidRPr="00000000" w14:paraId="00000716">
      <w:pPr>
        <w:pageBreakBefore w:val="0"/>
        <w:widowControl w:val="0"/>
        <w:ind w:left="720" w:firstLine="0"/>
        <w:rPr>
          <w:sz w:val="18"/>
          <w:szCs w:val="18"/>
        </w:rPr>
      </w:pPr>
      <w:r w:rsidDel="00000000" w:rsidR="00000000" w:rsidRPr="00000000">
        <w:rPr>
          <w:rtl w:val="0"/>
        </w:rPr>
      </w:r>
    </w:p>
    <w:p w:rsidR="00000000" w:rsidDel="00000000" w:rsidP="00000000" w:rsidRDefault="00000000" w:rsidRPr="00000000" w14:paraId="00000717">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w:t>
        <w:tab/>
        <w:t xml:space="preserve">SINC1</w:t>
        <w:tab/>
        <w:tab/>
        <w:t xml:space="preserve">SIN_MUL = bitstream_sum * lookup_sin</w:t>
      </w:r>
    </w:p>
    <w:p w:rsidR="00000000" w:rsidDel="00000000" w:rsidP="00000000" w:rsidRDefault="00000000" w:rsidRPr="00000000" w14:paraId="00000718">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ab/>
        <w:tab/>
        <w:t xml:space="preserve">COS_MUL = bitstream_sum * lookup_cos</w:t>
      </w:r>
    </w:p>
    <w:p w:rsidR="00000000" w:rsidDel="00000000" w:rsidP="00000000" w:rsidRDefault="00000000" w:rsidRPr="00000000" w14:paraId="00000719">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ab/>
        <w:tab/>
        <w:t xml:space="preserve">SIN_ACC += SIN_MUL</w:t>
      </w:r>
    </w:p>
    <w:p w:rsidR="00000000" w:rsidDel="00000000" w:rsidP="00000000" w:rsidRDefault="00000000" w:rsidRPr="00000000" w14:paraId="0000071A">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ab/>
        <w:tab/>
        <w:t xml:space="preserve">COS_ACC += COS_MUL</w:t>
      </w:r>
    </w:p>
    <w:p w:rsidR="00000000" w:rsidDel="00000000" w:rsidP="00000000" w:rsidRDefault="00000000" w:rsidRPr="00000000" w14:paraId="0000071B">
      <w:pPr>
        <w:pageBreakBefore w:val="0"/>
        <w:widowControl w:val="0"/>
        <w:ind w:left="72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71C">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w:t>
        <w:tab/>
        <w:t xml:space="preserve">SINC2</w:t>
        <w:tab/>
        <w:tab/>
        <w:t xml:space="preserve">SIN_MUL += bitstream_sum * lookup_sin</w:t>
      </w:r>
    </w:p>
    <w:p w:rsidR="00000000" w:rsidDel="00000000" w:rsidP="00000000" w:rsidRDefault="00000000" w:rsidRPr="00000000" w14:paraId="0000071D">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ab/>
        <w:tab/>
        <w:t xml:space="preserve">COS_MUL += bitstream_sum * lookup_cos</w:t>
      </w:r>
    </w:p>
    <w:p w:rsidR="00000000" w:rsidDel="00000000" w:rsidP="00000000" w:rsidRDefault="00000000" w:rsidRPr="00000000" w14:paraId="0000071E">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ab/>
        <w:tab/>
        <w:t xml:space="preserve">SIN_ACC += SIN_MUL</w:t>
      </w:r>
    </w:p>
    <w:p w:rsidR="00000000" w:rsidDel="00000000" w:rsidP="00000000" w:rsidRDefault="00000000" w:rsidRPr="00000000" w14:paraId="0000071F">
      <w:pPr>
        <w:pageBreakBefore w:val="0"/>
        <w:widowControl w:val="0"/>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ab/>
        <w:tab/>
        <w:t xml:space="preserve">COS_ACC += COS_MUL</w:t>
      </w:r>
    </w:p>
    <w:p w:rsidR="00000000" w:rsidDel="00000000" w:rsidP="00000000" w:rsidRDefault="00000000" w:rsidRPr="00000000" w14:paraId="00000720">
      <w:pPr>
        <w:pageBreakBefore w:val="0"/>
        <w:widowControl w:val="0"/>
        <w:rPr>
          <w:sz w:val="18"/>
          <w:szCs w:val="18"/>
        </w:rPr>
      </w:pPr>
      <w:r w:rsidDel="00000000" w:rsidR="00000000" w:rsidRPr="00000000">
        <w:rPr>
          <w:rtl w:val="0"/>
        </w:rPr>
      </w:r>
    </w:p>
    <w:p w:rsidR="00000000" w:rsidDel="00000000" w:rsidP="00000000" w:rsidRDefault="00000000" w:rsidRPr="00000000" w14:paraId="00000721">
      <w:pPr>
        <w:pageBreakBefore w:val="0"/>
        <w:widowControl w:val="0"/>
        <w:rPr>
          <w:sz w:val="18"/>
          <w:szCs w:val="18"/>
        </w:rPr>
      </w:pPr>
      <w:r w:rsidDel="00000000" w:rsidR="00000000" w:rsidRPr="00000000">
        <w:rPr>
          <w:rtl w:val="0"/>
        </w:rPr>
      </w:r>
    </w:p>
    <w:p w:rsidR="00000000" w:rsidDel="00000000" w:rsidP="00000000" w:rsidRDefault="00000000" w:rsidRPr="00000000" w14:paraId="00000722">
      <w:pPr>
        <w:pageBreakBefore w:val="0"/>
        <w:widowControl w:val="0"/>
        <w:rPr>
          <w:sz w:val="18"/>
          <w:szCs w:val="18"/>
        </w:rPr>
      </w:pPr>
      <w:r w:rsidDel="00000000" w:rsidR="00000000" w:rsidRPr="00000000">
        <w:rPr>
          <w:sz w:val="18"/>
          <w:szCs w:val="18"/>
          <w:rtl w:val="0"/>
        </w:rPr>
        <w:t xml:space="preserve">The program below demonstrates both </w:t>
      </w:r>
      <w:r w:rsidDel="00000000" w:rsidR="00000000" w:rsidRPr="00000000">
        <w:rPr>
          <w:sz w:val="18"/>
          <w:szCs w:val="18"/>
          <w:rtl w:val="0"/>
        </w:rPr>
        <w:t xml:space="preserve">SINC1</w:t>
      </w:r>
      <w:r w:rsidDel="00000000" w:rsidR="00000000" w:rsidRPr="00000000">
        <w:rPr>
          <w:sz w:val="18"/>
          <w:szCs w:val="18"/>
          <w:rtl w:val="0"/>
        </w:rPr>
        <w:t xml:space="preserve"> and </w:t>
      </w:r>
      <w:r w:rsidDel="00000000" w:rsidR="00000000" w:rsidRPr="00000000">
        <w:rPr>
          <w:sz w:val="18"/>
          <w:szCs w:val="18"/>
          <w:rtl w:val="0"/>
        </w:rPr>
        <w:t xml:space="preserve">SINC2</w:t>
      </w:r>
      <w:r w:rsidDel="00000000" w:rsidR="00000000" w:rsidRPr="00000000">
        <w:rPr>
          <w:sz w:val="18"/>
          <w:szCs w:val="18"/>
          <w:rtl w:val="0"/>
        </w:rPr>
        <w:t xml:space="preserve"> modes in a looped Goertzel measurement of 100 cycles of 1MHz, taking 100us per measurement. The 4th line of the program must be changed to "sinc2 = 1" to select SINC2 mode:</w:t>
      </w:r>
    </w:p>
    <w:p w:rsidR="00000000" w:rsidDel="00000000" w:rsidP="00000000" w:rsidRDefault="00000000" w:rsidRPr="00000000" w14:paraId="00000723">
      <w:pPr>
        <w:pageBreakBefore w:val="0"/>
        <w:widowControl w:val="0"/>
        <w:rPr>
          <w:sz w:val="18"/>
          <w:szCs w:val="18"/>
        </w:rPr>
      </w:pPr>
      <w:r w:rsidDel="00000000" w:rsidR="00000000" w:rsidRPr="00000000">
        <w:rPr>
          <w:rtl w:val="0"/>
        </w:rPr>
      </w:r>
    </w:p>
    <w:tbl>
      <w:tblPr>
        <w:tblStyle w:val="Table19"/>
        <w:tblW w:w="11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f0ffff" w:val="clear"/>
            <w:tcMar>
              <w:top w:w="100.0" w:type="dxa"/>
              <w:left w:w="100.0" w:type="dxa"/>
              <w:bottom w:w="100.0" w:type="dxa"/>
              <w:right w:w="100.0" w:type="dxa"/>
            </w:tcMar>
            <w:vAlign w:val="top"/>
          </w:tcPr>
          <w:p w:rsidR="00000000" w:rsidDel="00000000" w:rsidP="00000000" w:rsidRDefault="00000000" w:rsidRPr="00000000" w14:paraId="00000724">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Goertzel input and display</w:t>
            </w:r>
          </w:p>
          <w:p w:rsidR="00000000" w:rsidDel="00000000" w:rsidP="00000000" w:rsidRDefault="00000000" w:rsidRPr="00000000" w14:paraId="00000725">
            <w:pPr>
              <w:pageBreakBefore w:val="0"/>
              <w:widowControl w:val="0"/>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26">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con             </w:t>
            </w:r>
            <w:r w:rsidDel="00000000" w:rsidR="00000000" w:rsidRPr="00000000">
              <w:rPr>
                <w:rFonts w:ascii="Courier New" w:cs="Courier New" w:eastAsia="Courier New" w:hAnsi="Courier New"/>
                <w:b w:val="1"/>
                <w:sz w:val="16"/>
                <w:szCs w:val="16"/>
                <w:rtl w:val="0"/>
              </w:rPr>
              <w:t xml:space="preserve">adcpin</w:t>
            </w:r>
            <w:r w:rsidDel="00000000" w:rsidR="00000000" w:rsidRPr="00000000">
              <w:rPr>
                <w:rFonts w:ascii="Courier New" w:cs="Courier New" w:eastAsia="Courier New" w:hAnsi="Courier New"/>
                <w:b w:val="1"/>
                <w:sz w:val="16"/>
                <w:szCs w:val="16"/>
                <w:rtl w:val="0"/>
              </w:rPr>
              <w:t xml:space="preserve">  = 0</w:t>
            </w:r>
          </w:p>
          <w:p w:rsidR="00000000" w:rsidDel="00000000" w:rsidP="00000000" w:rsidRDefault="00000000" w:rsidRPr="00000000" w14:paraId="00000727">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dacpin  = 1</w:t>
            </w:r>
          </w:p>
          <w:p w:rsidR="00000000" w:rsidDel="00000000" w:rsidP="00000000" w:rsidRDefault="00000000" w:rsidRPr="00000000" w14:paraId="00000728">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cycles  = 100                   'number of cycles to measure</w:t>
            </w:r>
          </w:p>
          <w:p w:rsidR="00000000" w:rsidDel="00000000" w:rsidP="00000000" w:rsidRDefault="00000000" w:rsidRPr="00000000" w14:paraId="00000729">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sinc2   = 0                     '0 for </w:t>
            </w:r>
            <w:r w:rsidDel="00000000" w:rsidR="00000000" w:rsidRPr="00000000">
              <w:rPr>
                <w:rFonts w:ascii="Courier New" w:cs="Courier New" w:eastAsia="Courier New" w:hAnsi="Courier New"/>
                <w:b w:val="1"/>
                <w:sz w:val="16"/>
                <w:szCs w:val="16"/>
                <w:rtl w:val="0"/>
              </w:rPr>
              <w:t xml:space="preserve">SINC1</w:t>
            </w:r>
            <w:r w:rsidDel="00000000" w:rsidR="00000000" w:rsidRPr="00000000">
              <w:rPr>
                <w:rFonts w:ascii="Courier New" w:cs="Courier New" w:eastAsia="Courier New" w:hAnsi="Courier New"/>
                <w:b w:val="1"/>
                <w:sz w:val="16"/>
                <w:szCs w:val="16"/>
                <w:rtl w:val="0"/>
              </w:rPr>
              <w:t xml:space="preserve">, 1 for SINC2</w:t>
            </w:r>
          </w:p>
          <w:p w:rsidR="00000000" w:rsidDel="00000000" w:rsidP="00000000" w:rsidRDefault="00000000" w:rsidRPr="00000000" w14:paraId="0000072A">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ampl    = sinc2 ? 10 : 127      'small sin/cos amplitude for SINC2</w:t>
            </w:r>
          </w:p>
          <w:p w:rsidR="00000000" w:rsidDel="00000000" w:rsidP="00000000" w:rsidRDefault="00000000" w:rsidRPr="00000000" w14:paraId="0000072B">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shifts  = sinc2 ? 23 : 12       'more right-shifts for SINC2 acc's</w:t>
            </w:r>
          </w:p>
          <w:p w:rsidR="00000000" w:rsidDel="00000000" w:rsidP="00000000" w:rsidRDefault="00000000" w:rsidRPr="00000000" w14:paraId="0000072C">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_clkfreq = 256_000_000</w:t>
            </w:r>
          </w:p>
          <w:p w:rsidR="00000000" w:rsidDel="00000000" w:rsidP="00000000" w:rsidRDefault="00000000" w:rsidRPr="00000000" w14:paraId="0000072D">
            <w:pPr>
              <w:pageBreakBefore w:val="0"/>
              <w:widowControl w:val="0"/>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2E">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Setup</w:t>
            </w:r>
          </w:p>
          <w:p w:rsidR="00000000" w:rsidDel="00000000" w:rsidP="00000000" w:rsidRDefault="00000000" w:rsidRPr="00000000" w14:paraId="0000072F">
            <w:pPr>
              <w:pageBreakBefore w:val="0"/>
              <w:widowControl w:val="0"/>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30">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dat             org</w:t>
            </w:r>
          </w:p>
          <w:p w:rsidR="00000000" w:rsidDel="00000000" w:rsidP="00000000" w:rsidRDefault="00000000" w:rsidRPr="00000000" w14:paraId="00000731">
            <w:pPr>
              <w:pageBreakBefore w:val="0"/>
              <w:widowControl w:val="0"/>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32">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r w:rsidDel="00000000" w:rsidR="00000000" w:rsidRPr="00000000">
              <w:rPr>
                <w:rFonts w:ascii="Courier New" w:cs="Courier New" w:eastAsia="Courier New" w:hAnsi="Courier New"/>
                <w:b w:val="1"/>
                <w:sz w:val="16"/>
                <w:szCs w:val="16"/>
                <w:rtl w:val="0"/>
              </w:rPr>
              <w:t xml:space="preserve">wrpin   adcmode</w:t>
            </w:r>
            <w:r w:rsidDel="00000000" w:rsidR="00000000" w:rsidRPr="00000000">
              <w:rPr>
                <w:rFonts w:ascii="Courier New" w:cs="Courier New" w:eastAsia="Courier New" w:hAnsi="Courier New"/>
                <w:b w:val="1"/>
                <w:sz w:val="16"/>
                <w:szCs w:val="16"/>
                <w:rtl w:val="0"/>
              </w:rPr>
              <w:t xml:space="preserve">,#</w:t>
            </w:r>
            <w:r w:rsidDel="00000000" w:rsidR="00000000" w:rsidRPr="00000000">
              <w:rPr>
                <w:rFonts w:ascii="Courier New" w:cs="Courier New" w:eastAsia="Courier New" w:hAnsi="Courier New"/>
                <w:b w:val="1"/>
                <w:sz w:val="16"/>
                <w:szCs w:val="16"/>
                <w:rtl w:val="0"/>
              </w:rPr>
              <w:t xml:space="preserve">adcpin</w:t>
            </w:r>
            <w:r w:rsidDel="00000000" w:rsidR="00000000" w:rsidRPr="00000000">
              <w:rPr>
                <w:rFonts w:ascii="Courier New" w:cs="Courier New" w:eastAsia="Courier New" w:hAnsi="Courier New"/>
                <w:b w:val="1"/>
                <w:sz w:val="16"/>
                <w:szCs w:val="16"/>
                <w:rtl w:val="0"/>
              </w:rPr>
              <w:t xml:space="preserve">         'init ADC pin</w:t>
            </w:r>
          </w:p>
          <w:p w:rsidR="00000000" w:rsidDel="00000000" w:rsidP="00000000" w:rsidRDefault="00000000" w:rsidRPr="00000000" w14:paraId="00000733">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dirh    #</w:t>
            </w:r>
            <w:r w:rsidDel="00000000" w:rsidR="00000000" w:rsidRPr="00000000">
              <w:rPr>
                <w:rFonts w:ascii="Courier New" w:cs="Courier New" w:eastAsia="Courier New" w:hAnsi="Courier New"/>
                <w:b w:val="1"/>
                <w:sz w:val="16"/>
                <w:szCs w:val="16"/>
                <w:rtl w:val="0"/>
              </w:rPr>
              <w:t xml:space="preserve">dacpin</w:t>
            </w:r>
            <w:r w:rsidDel="00000000" w:rsidR="00000000" w:rsidRPr="00000000">
              <w:rPr>
                <w:rFonts w:ascii="Courier New" w:cs="Courier New" w:eastAsia="Courier New" w:hAnsi="Courier New"/>
                <w:b w:val="1"/>
                <w:sz w:val="16"/>
                <w:szCs w:val="16"/>
                <w:rtl w:val="0"/>
              </w:rPr>
              <w:t xml:space="preserve">                 'enable DAC pin</w:t>
            </w:r>
          </w:p>
          <w:p w:rsidR="00000000" w:rsidDel="00000000" w:rsidP="00000000" w:rsidRDefault="00000000" w:rsidRPr="00000000" w14:paraId="00000734">
            <w:pPr>
              <w:pageBreakBefore w:val="0"/>
              <w:widowControl w:val="0"/>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35">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setxfrq freq                    'set streamer NCO frequency</w:t>
            </w:r>
          </w:p>
          <w:p w:rsidR="00000000" w:rsidDel="00000000" w:rsidP="00000000" w:rsidRDefault="00000000" w:rsidRPr="00000000" w14:paraId="00000736">
            <w:pPr>
              <w:pageBreakBefore w:val="0"/>
              <w:widowControl w:val="0"/>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37">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Make sine and cosine tables in LUT bytes 3 and 2</w:t>
            </w:r>
          </w:p>
          <w:p w:rsidR="00000000" w:rsidDel="00000000" w:rsidP="00000000" w:rsidRDefault="00000000" w:rsidRPr="00000000" w14:paraId="00000738">
            <w:pPr>
              <w:pageBreakBefore w:val="0"/>
              <w:widowControl w:val="0"/>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39">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mov     z,#$1FF                 'make 512-sample sin/cos table in LUT</w:t>
            </w:r>
          </w:p>
          <w:p w:rsidR="00000000" w:rsidDel="00000000" w:rsidP="00000000" w:rsidRDefault="00000000" w:rsidRPr="00000000" w14:paraId="0000073A">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sincos          shl     z,#32-9                 'get angle into top 9 bits of z</w:t>
            </w:r>
          </w:p>
          <w:p w:rsidR="00000000" w:rsidDel="00000000" w:rsidP="00000000" w:rsidRDefault="00000000" w:rsidRPr="00000000" w14:paraId="0000073B">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qrotate #ampl,z                 'rotate (ampl,0) by z</w:t>
            </w:r>
          </w:p>
          <w:p w:rsidR="00000000" w:rsidDel="00000000" w:rsidP="00000000" w:rsidRDefault="00000000" w:rsidRPr="00000000" w14:paraId="0000073C">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shr     z,#32-9                 'restore z</w:t>
            </w:r>
          </w:p>
          <w:p w:rsidR="00000000" w:rsidDel="00000000" w:rsidP="00000000" w:rsidRDefault="00000000" w:rsidRPr="00000000" w14:paraId="0000073D">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getqy   y                       'get y</w:t>
            </w:r>
          </w:p>
          <w:p w:rsidR="00000000" w:rsidDel="00000000" w:rsidP="00000000" w:rsidRDefault="00000000" w:rsidRPr="00000000" w14:paraId="0000073E">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getqx   x                       'get x</w:t>
            </w:r>
          </w:p>
          <w:p w:rsidR="00000000" w:rsidDel="00000000" w:rsidP="00000000" w:rsidRDefault="00000000" w:rsidRPr="00000000" w14:paraId="0000073F">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shl     y,#24                   'y into byte3</w:t>
            </w:r>
          </w:p>
          <w:p w:rsidR="00000000" w:rsidDel="00000000" w:rsidP="00000000" w:rsidRDefault="00000000" w:rsidRPr="00000000" w14:paraId="00000740">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setbyte y,x,#2                  'x into byte2</w:t>
            </w:r>
          </w:p>
          <w:p w:rsidR="00000000" w:rsidDel="00000000" w:rsidP="00000000" w:rsidRDefault="00000000" w:rsidRPr="00000000" w14:paraId="00000741">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wrlut   y,z                     'write sin:cos:0:0 into LUT</w:t>
            </w:r>
          </w:p>
          <w:p w:rsidR="00000000" w:rsidDel="00000000" w:rsidP="00000000" w:rsidRDefault="00000000" w:rsidRPr="00000000" w14:paraId="00000742">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djnf    z,#sincos               'loop until 512 samples</w:t>
            </w:r>
          </w:p>
          <w:p w:rsidR="00000000" w:rsidDel="00000000" w:rsidP="00000000" w:rsidRDefault="00000000" w:rsidRPr="00000000" w14:paraId="00000743">
            <w:pPr>
              <w:pageBreakBefore w:val="0"/>
              <w:widowControl w:val="0"/>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44">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Input Goertzel measurements from </w:t>
            </w:r>
            <w:r w:rsidDel="00000000" w:rsidR="00000000" w:rsidRPr="00000000">
              <w:rPr>
                <w:rFonts w:ascii="Courier New" w:cs="Courier New" w:eastAsia="Courier New" w:hAnsi="Courier New"/>
                <w:b w:val="1"/>
                <w:sz w:val="16"/>
                <w:szCs w:val="16"/>
                <w:rtl w:val="0"/>
              </w:rPr>
              <w:t xml:space="preserve">adcpin</w:t>
            </w:r>
            <w:r w:rsidDel="00000000" w:rsidR="00000000" w:rsidRPr="00000000">
              <w:rPr>
                <w:rFonts w:ascii="Courier New" w:cs="Courier New" w:eastAsia="Courier New" w:hAnsi="Courier New"/>
                <w:b w:val="1"/>
                <w:sz w:val="16"/>
                <w:szCs w:val="16"/>
                <w:rtl w:val="0"/>
              </w:rPr>
              <w:t xml:space="preserve"> and output power level to </w:t>
            </w:r>
            <w:r w:rsidDel="00000000" w:rsidR="00000000" w:rsidRPr="00000000">
              <w:rPr>
                <w:rFonts w:ascii="Courier New" w:cs="Courier New" w:eastAsia="Courier New" w:hAnsi="Courier New"/>
                <w:b w:val="1"/>
                <w:sz w:val="16"/>
                <w:szCs w:val="16"/>
                <w:rtl w:val="0"/>
              </w:rPr>
              <w:t xml:space="preserve">dacpin</w:t>
            </w:r>
            <w:r w:rsidDel="00000000" w:rsidR="00000000" w:rsidRPr="00000000">
              <w:rPr>
                <w:rtl w:val="0"/>
              </w:rPr>
            </w:r>
          </w:p>
          <w:p w:rsidR="00000000" w:rsidDel="00000000" w:rsidP="00000000" w:rsidRDefault="00000000" w:rsidRPr="00000000" w14:paraId="00000745">
            <w:pPr>
              <w:pageBreakBefore w:val="0"/>
              <w:widowControl w:val="0"/>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46">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loop            xcont   dds_d,dds_s             'issue Goertzel command</w:t>
            </w:r>
          </w:p>
          <w:p w:rsidR="00000000" w:rsidDel="00000000" w:rsidP="00000000" w:rsidRDefault="00000000" w:rsidRPr="00000000" w14:paraId="00000747">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getxacc x                       'get prior Goertzel acc's, cos first</w:t>
            </w:r>
          </w:p>
          <w:p w:rsidR="00000000" w:rsidDel="00000000" w:rsidP="00000000" w:rsidRDefault="00000000" w:rsidRPr="00000000" w14:paraId="00000748">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mov     y,0                     '..then sin</w:t>
            </w:r>
          </w:p>
          <w:p w:rsidR="00000000" w:rsidDel="00000000" w:rsidP="00000000" w:rsidRDefault="00000000" w:rsidRPr="00000000" w14:paraId="00000749">
            <w:pPr>
              <w:pageBreakBefore w:val="0"/>
              <w:widowControl w:val="0"/>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4A">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modc    sinc2 * %1111   wc      'if SINC2, get differences</w:t>
            </w:r>
          </w:p>
          <w:p w:rsidR="00000000" w:rsidDel="00000000" w:rsidP="00000000" w:rsidRDefault="00000000" w:rsidRPr="00000000" w14:paraId="0000074B">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if_c    sub     x,xdiff</w:t>
            </w:r>
          </w:p>
          <w:p w:rsidR="00000000" w:rsidDel="00000000" w:rsidP="00000000" w:rsidRDefault="00000000" w:rsidRPr="00000000" w14:paraId="0000074C">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if_c    add     xdiff,x</w:t>
            </w:r>
          </w:p>
          <w:p w:rsidR="00000000" w:rsidDel="00000000" w:rsidP="00000000" w:rsidRDefault="00000000" w:rsidRPr="00000000" w14:paraId="0000074D">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if_c    sub     y,ydiff</w:t>
            </w:r>
          </w:p>
          <w:p w:rsidR="00000000" w:rsidDel="00000000" w:rsidP="00000000" w:rsidRDefault="00000000" w:rsidRPr="00000000" w14:paraId="0000074E">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if_c    add     ydiff,y</w:t>
            </w:r>
          </w:p>
          <w:p w:rsidR="00000000" w:rsidDel="00000000" w:rsidP="00000000" w:rsidRDefault="00000000" w:rsidRPr="00000000" w14:paraId="0000074F">
            <w:pPr>
              <w:pageBreakBefore w:val="0"/>
              <w:widowControl w:val="0"/>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50">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qvector x,y                     'convert (x,y) to (rho,theta)</w:t>
            </w:r>
          </w:p>
          <w:p w:rsidR="00000000" w:rsidDel="00000000" w:rsidP="00000000" w:rsidRDefault="00000000" w:rsidRPr="00000000" w14:paraId="00000751">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getqx   x                       'get rho (power measurement)</w:t>
            </w:r>
          </w:p>
          <w:p w:rsidR="00000000" w:rsidDel="00000000" w:rsidP="00000000" w:rsidRDefault="00000000" w:rsidRPr="00000000" w14:paraId="00000752">
            <w:pPr>
              <w:pageBreakBefore w:val="0"/>
              <w:widowControl w:val="0"/>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53">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shr     x,#shifts               'shift power down to byte</w:t>
            </w:r>
          </w:p>
          <w:p w:rsidR="00000000" w:rsidDel="00000000" w:rsidP="00000000" w:rsidRDefault="00000000" w:rsidRPr="00000000" w14:paraId="00000754">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r w:rsidDel="00000000" w:rsidR="00000000" w:rsidRPr="00000000">
              <w:rPr>
                <w:rFonts w:ascii="Courier New" w:cs="Courier New" w:eastAsia="Courier New" w:hAnsi="Courier New"/>
                <w:b w:val="1"/>
                <w:sz w:val="16"/>
                <w:szCs w:val="16"/>
                <w:rtl w:val="0"/>
              </w:rPr>
              <w:t xml:space="preserve">setbyte</w:t>
            </w:r>
            <w:r w:rsidDel="00000000" w:rsidR="00000000" w:rsidRPr="00000000">
              <w:rPr>
                <w:rFonts w:ascii="Courier New" w:cs="Courier New" w:eastAsia="Courier New" w:hAnsi="Courier New"/>
                <w:b w:val="1"/>
                <w:sz w:val="16"/>
                <w:szCs w:val="16"/>
                <w:rtl w:val="0"/>
              </w:rPr>
              <w:t xml:space="preserve"> </w:t>
            </w:r>
            <w:r w:rsidDel="00000000" w:rsidR="00000000" w:rsidRPr="00000000">
              <w:rPr>
                <w:rFonts w:ascii="Courier New" w:cs="Courier New" w:eastAsia="Courier New" w:hAnsi="Courier New"/>
                <w:b w:val="1"/>
                <w:sz w:val="16"/>
                <w:szCs w:val="16"/>
                <w:rtl w:val="0"/>
              </w:rPr>
              <w:t xml:space="preserve">dacmode</w:t>
            </w:r>
            <w:r w:rsidDel="00000000" w:rsidR="00000000" w:rsidRPr="00000000">
              <w:rPr>
                <w:rFonts w:ascii="Courier New" w:cs="Courier New" w:eastAsia="Courier New" w:hAnsi="Courier New"/>
                <w:b w:val="1"/>
                <w:sz w:val="16"/>
                <w:szCs w:val="16"/>
                <w:rtl w:val="0"/>
              </w:rPr>
              <w:t xml:space="preserve">,x,#1            'insert into </w:t>
            </w:r>
            <w:r w:rsidDel="00000000" w:rsidR="00000000" w:rsidRPr="00000000">
              <w:rPr>
                <w:rFonts w:ascii="Courier New" w:cs="Courier New" w:eastAsia="Courier New" w:hAnsi="Courier New"/>
                <w:b w:val="1"/>
                <w:sz w:val="16"/>
                <w:szCs w:val="16"/>
                <w:rtl w:val="0"/>
              </w:rPr>
              <w:t xml:space="preserve">dacmode</w:t>
            </w:r>
            <w:r w:rsidDel="00000000" w:rsidR="00000000" w:rsidRPr="00000000">
              <w:rPr>
                <w:rtl w:val="0"/>
              </w:rPr>
            </w:r>
          </w:p>
          <w:p w:rsidR="00000000" w:rsidDel="00000000" w:rsidP="00000000" w:rsidRDefault="00000000" w:rsidRPr="00000000" w14:paraId="00000755">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r w:rsidDel="00000000" w:rsidR="00000000" w:rsidRPr="00000000">
              <w:rPr>
                <w:rFonts w:ascii="Courier New" w:cs="Courier New" w:eastAsia="Courier New" w:hAnsi="Courier New"/>
                <w:b w:val="1"/>
                <w:sz w:val="16"/>
                <w:szCs w:val="16"/>
                <w:rtl w:val="0"/>
              </w:rPr>
              <w:t xml:space="preserve">wrpin</w:t>
            </w:r>
            <w:r w:rsidDel="00000000" w:rsidR="00000000" w:rsidRPr="00000000">
              <w:rPr>
                <w:rFonts w:ascii="Courier New" w:cs="Courier New" w:eastAsia="Courier New" w:hAnsi="Courier New"/>
                <w:b w:val="1"/>
                <w:sz w:val="16"/>
                <w:szCs w:val="16"/>
                <w:rtl w:val="0"/>
              </w:rPr>
              <w:t xml:space="preserve">   </w:t>
            </w:r>
            <w:r w:rsidDel="00000000" w:rsidR="00000000" w:rsidRPr="00000000">
              <w:rPr>
                <w:rFonts w:ascii="Courier New" w:cs="Courier New" w:eastAsia="Courier New" w:hAnsi="Courier New"/>
                <w:b w:val="1"/>
                <w:sz w:val="16"/>
                <w:szCs w:val="16"/>
                <w:rtl w:val="0"/>
              </w:rPr>
              <w:t xml:space="preserve">dacmode</w:t>
            </w:r>
            <w:r w:rsidDel="00000000" w:rsidR="00000000" w:rsidRPr="00000000">
              <w:rPr>
                <w:rFonts w:ascii="Courier New" w:cs="Courier New" w:eastAsia="Courier New" w:hAnsi="Courier New"/>
                <w:b w:val="1"/>
                <w:sz w:val="16"/>
                <w:szCs w:val="16"/>
                <w:rtl w:val="0"/>
              </w:rPr>
              <w:t xml:space="preserve">,#</w:t>
            </w:r>
            <w:r w:rsidDel="00000000" w:rsidR="00000000" w:rsidRPr="00000000">
              <w:rPr>
                <w:rFonts w:ascii="Courier New" w:cs="Courier New" w:eastAsia="Courier New" w:hAnsi="Courier New"/>
                <w:b w:val="1"/>
                <w:sz w:val="16"/>
                <w:szCs w:val="16"/>
                <w:rtl w:val="0"/>
              </w:rPr>
              <w:t xml:space="preserve">dacpin</w:t>
            </w:r>
            <w:r w:rsidDel="00000000" w:rsidR="00000000" w:rsidRPr="00000000">
              <w:rPr>
                <w:rFonts w:ascii="Courier New" w:cs="Courier New" w:eastAsia="Courier New" w:hAnsi="Courier New"/>
                <w:b w:val="1"/>
                <w:sz w:val="16"/>
                <w:szCs w:val="16"/>
                <w:rtl w:val="0"/>
              </w:rPr>
              <w:t xml:space="preserve">         'update DAC pin</w:t>
            </w:r>
          </w:p>
          <w:p w:rsidR="00000000" w:rsidDel="00000000" w:rsidP="00000000" w:rsidRDefault="00000000" w:rsidRPr="00000000" w14:paraId="00000756">
            <w:pPr>
              <w:pageBreakBefore w:val="0"/>
              <w:widowControl w:val="0"/>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57">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jmp     #loop                   'loop</w:t>
            </w:r>
          </w:p>
          <w:p w:rsidR="00000000" w:rsidDel="00000000" w:rsidP="00000000" w:rsidRDefault="00000000" w:rsidRPr="00000000" w14:paraId="00000758">
            <w:pPr>
              <w:pageBreakBefore w:val="0"/>
              <w:widowControl w:val="0"/>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59">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'Data</w:t>
            </w:r>
          </w:p>
          <w:p w:rsidR="00000000" w:rsidDel="00000000" w:rsidP="00000000" w:rsidRDefault="00000000" w:rsidRPr="00000000" w14:paraId="0000075A">
            <w:pPr>
              <w:pageBreakBefore w:val="0"/>
              <w:widowControl w:val="0"/>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5B">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adcmode</w:t>
            </w:r>
            <w:r w:rsidDel="00000000" w:rsidR="00000000" w:rsidRPr="00000000">
              <w:rPr>
                <w:rFonts w:ascii="Courier New" w:cs="Courier New" w:eastAsia="Courier New" w:hAnsi="Courier New"/>
                <w:b w:val="1"/>
                <w:sz w:val="16"/>
                <w:szCs w:val="16"/>
                <w:rtl w:val="0"/>
              </w:rPr>
              <w:t xml:space="preserve">         long    %0000_0000_000_100011_0000000_00_00000_0        'ADC mode</w:t>
            </w:r>
          </w:p>
          <w:p w:rsidR="00000000" w:rsidDel="00000000" w:rsidP="00000000" w:rsidRDefault="00000000" w:rsidRPr="00000000" w14:paraId="0000075C">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dacmode</w:t>
            </w:r>
            <w:r w:rsidDel="00000000" w:rsidR="00000000" w:rsidRPr="00000000">
              <w:rPr>
                <w:rFonts w:ascii="Courier New" w:cs="Courier New" w:eastAsia="Courier New" w:hAnsi="Courier New"/>
                <w:b w:val="1"/>
                <w:sz w:val="16"/>
                <w:szCs w:val="16"/>
                <w:rtl w:val="0"/>
              </w:rPr>
              <w:t xml:space="preserve">         long    %0000_0000_000_10110_00000000_00_00000_0        'DAC mode</w:t>
            </w:r>
          </w:p>
          <w:p w:rsidR="00000000" w:rsidDel="00000000" w:rsidP="00000000" w:rsidRDefault="00000000" w:rsidRPr="00000000" w14:paraId="0000075D">
            <w:pPr>
              <w:pageBreakBefore w:val="0"/>
              <w:widowControl w:val="0"/>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5E">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freq            long    round(1_000_000.0/256_000_000.0 * 65536.0 * 32768.0)    '1.000000 MHz</w:t>
            </w:r>
          </w:p>
          <w:p w:rsidR="00000000" w:rsidDel="00000000" w:rsidP="00000000" w:rsidRDefault="00000000" w:rsidRPr="00000000" w14:paraId="0000075F">
            <w:pPr>
              <w:pageBreakBefore w:val="0"/>
              <w:widowControl w:val="0"/>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60">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dds_d           long    %1111_0000_0000_0111&lt;&lt;16 + sinc2&lt;&lt;23 + cycles   'Goertzel mode, pin 0..3 in</w:t>
            </w:r>
          </w:p>
          <w:p w:rsidR="00000000" w:rsidDel="00000000" w:rsidP="00000000" w:rsidRDefault="00000000" w:rsidRPr="00000000" w14:paraId="00000761">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dds_s           long    %0000_0001_000_000000000                        'input on pin +0, 512 table</w:t>
            </w:r>
          </w:p>
          <w:p w:rsidR="00000000" w:rsidDel="00000000" w:rsidP="00000000" w:rsidRDefault="00000000" w:rsidRPr="00000000" w14:paraId="00000762">
            <w:pPr>
              <w:pageBreakBefore w:val="0"/>
              <w:widowControl w:val="0"/>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63">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x               res     1</w:t>
            </w:r>
          </w:p>
          <w:p w:rsidR="00000000" w:rsidDel="00000000" w:rsidP="00000000" w:rsidRDefault="00000000" w:rsidRPr="00000000" w14:paraId="00000764">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y               res     1</w:t>
            </w:r>
          </w:p>
          <w:p w:rsidR="00000000" w:rsidDel="00000000" w:rsidP="00000000" w:rsidRDefault="00000000" w:rsidRPr="00000000" w14:paraId="00000765">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z               res     1</w:t>
            </w:r>
          </w:p>
          <w:p w:rsidR="00000000" w:rsidDel="00000000" w:rsidP="00000000" w:rsidRDefault="00000000" w:rsidRPr="00000000" w14:paraId="00000766">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xdiff           res     1</w:t>
            </w:r>
          </w:p>
          <w:p w:rsidR="00000000" w:rsidDel="00000000" w:rsidP="00000000" w:rsidRDefault="00000000" w:rsidRPr="00000000" w14:paraId="00000767">
            <w:pPr>
              <w:pageBreakBefore w:val="0"/>
              <w:widowControl w:val="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ydiff           res     1</w:t>
            </w:r>
          </w:p>
        </w:tc>
      </w:tr>
    </w:tbl>
    <w:p w:rsidR="00000000" w:rsidDel="00000000" w:rsidP="00000000" w:rsidRDefault="00000000" w:rsidRPr="00000000" w14:paraId="00000768">
      <w:pPr>
        <w:pageBreakBefore w:val="0"/>
        <w:widowControl w:val="0"/>
        <w:rPr>
          <w:sz w:val="18"/>
          <w:szCs w:val="18"/>
        </w:rPr>
      </w:pPr>
      <w:r w:rsidDel="00000000" w:rsidR="00000000" w:rsidRPr="00000000">
        <w:rPr>
          <w:rtl w:val="0"/>
        </w:rPr>
      </w:r>
    </w:p>
    <w:p w:rsidR="00000000" w:rsidDel="00000000" w:rsidP="00000000" w:rsidRDefault="00000000" w:rsidRPr="00000000" w14:paraId="00000769">
      <w:pPr>
        <w:pageBreakBefore w:val="0"/>
        <w:widowControl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76A">
      <w:pPr>
        <w:pageBreakBefore w:val="0"/>
        <w:widowControl w:val="0"/>
        <w:rPr>
          <w:rFonts w:ascii="Courier New" w:cs="Courier New" w:eastAsia="Courier New" w:hAnsi="Courier New"/>
          <w:sz w:val="18"/>
          <w:szCs w:val="18"/>
        </w:rPr>
      </w:pPr>
      <w:r w:rsidDel="00000000" w:rsidR="00000000" w:rsidRPr="00000000">
        <w:rPr>
          <w:sz w:val="18"/>
          <w:szCs w:val="18"/>
          <w:rtl w:val="0"/>
        </w:rPr>
        <w:t xml:space="preserve">In the pictures that follow, you can see the program's DAC output pin while a function generator drives a 0-3.3V frequen</w:t>
      </w:r>
      <w:r w:rsidDel="00000000" w:rsidR="00000000" w:rsidRPr="00000000">
        <w:rPr>
          <w:rtl w:val="0"/>
        </w:rPr>
        <w:t xml:space="preserve">cy-swept</w:t>
      </w:r>
      <w:r w:rsidDel="00000000" w:rsidR="00000000" w:rsidRPr="00000000">
        <w:rPr>
          <w:sz w:val="18"/>
          <w:szCs w:val="18"/>
          <w:rtl w:val="0"/>
        </w:rPr>
        <w:t xml:space="preserve"> sine wave into the ADC input pin, </w:t>
      </w:r>
      <w:r w:rsidDel="00000000" w:rsidR="00000000" w:rsidRPr="00000000">
        <w:rPr>
          <w:rtl w:val="0"/>
        </w:rPr>
        <w:t xml:space="preserve">going </w:t>
      </w:r>
      <w:r w:rsidDel="00000000" w:rsidR="00000000" w:rsidRPr="00000000">
        <w:rPr>
          <w:sz w:val="18"/>
          <w:szCs w:val="18"/>
          <w:rtl w:val="0"/>
        </w:rPr>
        <w:t xml:space="preserve">from 950-1050KHz over 12ms</w:t>
      </w:r>
      <w:r w:rsidDel="00000000" w:rsidR="00000000" w:rsidRPr="00000000">
        <w:rPr>
          <w:rtl w:val="0"/>
        </w:rPr>
        <w:t xml:space="preserve">, while the program measures the energy level at 1MHz</w:t>
      </w: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76B">
      <w:pPr>
        <w:pageBreakBefore w:val="0"/>
        <w:widowControl w:val="0"/>
        <w:rPr>
          <w:sz w:val="18"/>
          <w:szCs w:val="18"/>
        </w:rPr>
      </w:pPr>
      <w:r w:rsidDel="00000000" w:rsidR="00000000" w:rsidRPr="00000000">
        <w:rPr>
          <w:rtl w:val="0"/>
        </w:rPr>
      </w:r>
    </w:p>
    <w:p w:rsidR="00000000" w:rsidDel="00000000" w:rsidP="00000000" w:rsidRDefault="00000000" w:rsidRPr="00000000" w14:paraId="0000076C">
      <w:pPr>
        <w:pageBreakBefore w:val="0"/>
        <w:widowControl w:val="0"/>
        <w:rPr>
          <w:sz w:val="18"/>
          <w:szCs w:val="18"/>
        </w:rPr>
      </w:pPr>
      <w:r w:rsidDel="00000000" w:rsidR="00000000" w:rsidRPr="00000000">
        <w:rPr>
          <w:sz w:val="18"/>
          <w:szCs w:val="18"/>
        </w:rPr>
        <w:drawing>
          <wp:inline distB="114300" distT="114300" distL="114300" distR="114300">
            <wp:extent cx="5029200" cy="3419475"/>
            <wp:effectExtent b="0" l="0" r="0" t="0"/>
            <wp:docPr id="15"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502920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pageBreakBefore w:val="0"/>
        <w:widowControl w:val="0"/>
        <w:rPr>
          <w:sz w:val="18"/>
          <w:szCs w:val="18"/>
        </w:rPr>
      </w:pPr>
      <w:r w:rsidDel="00000000" w:rsidR="00000000" w:rsidRPr="00000000">
        <w:rPr>
          <w:rtl w:val="0"/>
        </w:rPr>
      </w:r>
    </w:p>
    <w:p w:rsidR="00000000" w:rsidDel="00000000" w:rsidP="00000000" w:rsidRDefault="00000000" w:rsidRPr="00000000" w14:paraId="0000076E">
      <w:pPr>
        <w:pageBreakBefore w:val="0"/>
        <w:widowControl w:val="0"/>
        <w:rPr>
          <w:sz w:val="18"/>
          <w:szCs w:val="18"/>
        </w:rPr>
      </w:pPr>
      <w:r w:rsidDel="00000000" w:rsidR="00000000" w:rsidRPr="00000000">
        <w:rPr>
          <w:sz w:val="18"/>
          <w:szCs w:val="18"/>
        </w:rPr>
        <w:drawing>
          <wp:inline distB="114300" distT="114300" distL="114300" distR="114300">
            <wp:extent cx="5114925" cy="3476625"/>
            <wp:effectExtent b="0" l="0" r="0" t="0"/>
            <wp:docPr id="21" name="image21.jpg"/>
            <a:graphic>
              <a:graphicData uri="http://schemas.openxmlformats.org/drawingml/2006/picture">
                <pic:pic>
                  <pic:nvPicPr>
                    <pic:cNvPr id="0" name="image21.jpg"/>
                    <pic:cNvPicPr preferRelativeResize="0"/>
                  </pic:nvPicPr>
                  <pic:blipFill>
                    <a:blip r:embed="rId11"/>
                    <a:srcRect b="0" l="0" r="0" t="0"/>
                    <a:stretch>
                      <a:fillRect/>
                    </a:stretch>
                  </pic:blipFill>
                  <pic:spPr>
                    <a:xfrm>
                      <a:off x="0" y="0"/>
                      <a:ext cx="511492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pageBreakBefore w:val="0"/>
        <w:widowControl w:val="0"/>
        <w:rPr>
          <w:sz w:val="18"/>
          <w:szCs w:val="18"/>
        </w:rPr>
      </w:pPr>
      <w:r w:rsidDel="00000000" w:rsidR="00000000" w:rsidRPr="00000000">
        <w:rPr>
          <w:rtl w:val="0"/>
        </w:rPr>
      </w:r>
    </w:p>
    <w:p w:rsidR="00000000" w:rsidDel="00000000" w:rsidP="00000000" w:rsidRDefault="00000000" w:rsidRPr="00000000" w14:paraId="00000770">
      <w:pPr>
        <w:pageBreakBefore w:val="0"/>
        <w:widowControl w:val="0"/>
        <w:rPr>
          <w:sz w:val="18"/>
          <w:szCs w:val="18"/>
        </w:rPr>
      </w:pPr>
      <w:r w:rsidDel="00000000" w:rsidR="00000000" w:rsidRPr="00000000">
        <w:rPr>
          <w:sz w:val="18"/>
          <w:szCs w:val="18"/>
          <w:rtl w:val="0"/>
        </w:rPr>
        <w:t xml:space="preserve">You can see that SINC2 mode has a higher Q than SINC1 mode. Due to rapid (X,Y) accumulator growth, SINC2 may require the sine/cosine table to be reduced in amplitude to avoid (X,Y) accumulator overflow. This was done in the example program above, where it was reduced from ±127 for SINC1 to ±10 for SINC2.</w:t>
      </w:r>
    </w:p>
    <w:p w:rsidR="00000000" w:rsidDel="00000000" w:rsidP="00000000" w:rsidRDefault="00000000" w:rsidRPr="00000000" w14:paraId="00000771">
      <w:pPr>
        <w:pageBreakBefore w:val="0"/>
        <w:widowControl w:val="0"/>
        <w:rPr/>
      </w:pPr>
      <w:r w:rsidDel="00000000" w:rsidR="00000000" w:rsidRPr="00000000">
        <w:rPr>
          <w:rtl w:val="0"/>
        </w:rPr>
      </w:r>
    </w:p>
    <w:p w:rsidR="00000000" w:rsidDel="00000000" w:rsidP="00000000" w:rsidRDefault="00000000" w:rsidRPr="00000000" w14:paraId="00000772">
      <w:pPr>
        <w:pageBreakBefore w:val="0"/>
        <w:widowControl w:val="0"/>
        <w:rPr>
          <w:color w:val="980000"/>
        </w:rPr>
      </w:pPr>
      <w:r w:rsidDel="00000000" w:rsidR="00000000" w:rsidRPr="00000000">
        <w:rPr>
          <w:color w:val="980000"/>
          <w:rtl w:val="0"/>
        </w:rPr>
        <w:t xml:space="preserve">NOTE ABOUT GOERTZEL SINC2 MODE (2024.12.16)</w:t>
      </w:r>
    </w:p>
    <w:p w:rsidR="00000000" w:rsidDel="00000000" w:rsidP="00000000" w:rsidRDefault="00000000" w:rsidRPr="00000000" w14:paraId="00000773">
      <w:pPr>
        <w:pageBreakBefore w:val="0"/>
        <w:widowControl w:val="0"/>
        <w:rPr/>
      </w:pPr>
      <w:r w:rsidDel="00000000" w:rsidR="00000000" w:rsidRPr="00000000">
        <w:rPr>
          <w:rtl w:val="0"/>
        </w:rPr>
        <w:t xml:space="preserve">It has just been discovered that the Goertzel SINC2 mode generates periodic problematic GETXACC readings when the number of iterations in a Goertzel cycle varies, due to SETXFREQ's D being a non-power-of-two value. The example code above was modified so that the clock frequency is now 256 MHz, instead of 250 MHz, so that the 1MHz being listened to will always take 256 clocks per Goertzel cycle. This causes the double-integrating accumulators in SINC2 mode to always have the same number of iterations before a GETXACC instruction executes and captures the double accumulations. Being off by a single clock cycle will corrupt the current and next samples.</w:t>
      </w:r>
      <w:r w:rsidDel="00000000" w:rsidR="00000000" w:rsidRPr="00000000">
        <w:rPr>
          <w:rtl w:val="0"/>
        </w:rPr>
      </w:r>
    </w:p>
    <w:p w:rsidR="00000000" w:rsidDel="00000000" w:rsidP="00000000" w:rsidRDefault="00000000" w:rsidRPr="00000000" w14:paraId="00000774">
      <w:pPr>
        <w:pageBreakBefore w:val="0"/>
        <w:widowControl w:val="0"/>
        <w:rPr>
          <w:sz w:val="18"/>
          <w:szCs w:val="18"/>
        </w:rPr>
      </w:pPr>
      <w:r w:rsidDel="00000000" w:rsidR="00000000" w:rsidRPr="00000000">
        <w:rPr>
          <w:rtl w:val="0"/>
        </w:rPr>
      </w:r>
    </w:p>
    <w:p w:rsidR="00000000" w:rsidDel="00000000" w:rsidP="00000000" w:rsidRDefault="00000000" w:rsidRPr="00000000" w14:paraId="00000775">
      <w:pPr>
        <w:pStyle w:val="Heading3"/>
        <w:pageBreakBefore w:val="0"/>
        <w:rPr>
          <w:sz w:val="18"/>
          <w:szCs w:val="18"/>
          <w:shd w:fill="ea9999" w:val="clear"/>
        </w:rPr>
      </w:pPr>
      <w:bookmarkStart w:colFirst="0" w:colLast="0" w:name="_mbkr76b5dwg0" w:id="40"/>
      <w:bookmarkEnd w:id="40"/>
      <w:r w:rsidDel="00000000" w:rsidR="00000000" w:rsidRPr="00000000">
        <w:rPr>
          <w:shd w:fill="ea9999" w:val="clear"/>
          <w:rtl w:val="0"/>
        </w:rPr>
        <w:t xml:space="preserve">Digital Video Output (DVI/HDMI)</w:t>
      </w:r>
      <w:r w:rsidDel="00000000" w:rsidR="00000000" w:rsidRPr="00000000">
        <w:rPr>
          <w:rtl w:val="0"/>
        </w:rPr>
      </w:r>
    </w:p>
    <w:p w:rsidR="00000000" w:rsidDel="00000000" w:rsidP="00000000" w:rsidRDefault="00000000" w:rsidRPr="00000000" w14:paraId="00000776">
      <w:pPr>
        <w:pageBreakBefore w:val="0"/>
        <w:widowControl w:val="0"/>
        <w:rPr>
          <w:sz w:val="18"/>
          <w:szCs w:val="18"/>
        </w:rPr>
      </w:pPr>
      <w:r w:rsidDel="00000000" w:rsidR="00000000" w:rsidRPr="00000000">
        <w:rPr>
          <w:rtl w:val="0"/>
        </w:rPr>
      </w:r>
    </w:p>
    <w:p w:rsidR="00000000" w:rsidDel="00000000" w:rsidP="00000000" w:rsidRDefault="00000000" w:rsidRPr="00000000" w14:paraId="00000777">
      <w:pPr>
        <w:pageBreakBefore w:val="0"/>
        <w:widowControl w:val="0"/>
        <w:rPr>
          <w:sz w:val="18"/>
          <w:szCs w:val="18"/>
        </w:rPr>
      </w:pPr>
      <w:r w:rsidDel="00000000" w:rsidR="00000000" w:rsidRPr="00000000">
        <w:rPr>
          <w:sz w:val="18"/>
          <w:szCs w:val="18"/>
          <w:rtl w:val="0"/>
        </w:rPr>
        <w:t xml:space="preserve">The streamer can serialize its internal 32 pin output data P[31:0] into 8-pin/10-bit digital video format, where the 32-pin output becomes $000000xx with $xx being a reversible pattern of RED, GRN, BLU, and CLK differential pairs.</w:t>
      </w:r>
    </w:p>
    <w:p w:rsidR="00000000" w:rsidDel="00000000" w:rsidP="00000000" w:rsidRDefault="00000000" w:rsidRPr="00000000" w14:paraId="00000778">
      <w:pPr>
        <w:pageBreakBefore w:val="0"/>
        <w:widowControl w:val="0"/>
        <w:rPr>
          <w:sz w:val="18"/>
          <w:szCs w:val="18"/>
        </w:rPr>
      </w:pPr>
      <w:r w:rsidDel="00000000" w:rsidR="00000000" w:rsidRPr="00000000">
        <w:rPr>
          <w:rtl w:val="0"/>
        </w:rPr>
      </w:r>
    </w:p>
    <w:p w:rsidR="00000000" w:rsidDel="00000000" w:rsidP="00000000" w:rsidRDefault="00000000" w:rsidRPr="00000000" w14:paraId="00000779">
      <w:pPr>
        <w:pageBreakBefore w:val="0"/>
        <w:widowControl w:val="0"/>
        <w:rPr>
          <w:sz w:val="18"/>
          <w:szCs w:val="18"/>
        </w:rPr>
      </w:pPr>
      <w:r w:rsidDel="00000000" w:rsidR="00000000" w:rsidRPr="00000000">
        <w:rPr>
          <w:sz w:val="18"/>
          <w:szCs w:val="18"/>
          <w:rtl w:val="0"/>
        </w:rPr>
        <w:t xml:space="preserve">The SETCMOD instruction is used to write bits 8:7 of the CMOD register to set digital video mode:</w:t>
      </w:r>
    </w:p>
    <w:p w:rsidR="00000000" w:rsidDel="00000000" w:rsidP="00000000" w:rsidRDefault="00000000" w:rsidRPr="00000000" w14:paraId="0000077A">
      <w:pPr>
        <w:pageBreakBefore w:val="0"/>
        <w:widowControl w:val="0"/>
        <w:jc w:val="center"/>
        <w:rPr>
          <w:sz w:val="18"/>
          <w:szCs w:val="18"/>
        </w:rPr>
      </w:pPr>
      <w:r w:rsidDel="00000000" w:rsidR="00000000" w:rsidRPr="00000000">
        <w:rPr>
          <w:rtl w:val="0"/>
        </w:rPr>
      </w:r>
    </w:p>
    <w:tbl>
      <w:tblPr>
        <w:tblStyle w:val="Table20"/>
        <w:tblW w:w="9904.0370238519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55.9629761480958"/>
        <w:gridCol w:w="1080"/>
        <w:gridCol w:w="1022.7127091491636"/>
        <w:gridCol w:w="818.1701673193309"/>
        <w:gridCol w:w="818.1701673193309"/>
        <w:gridCol w:w="818.1701673193309"/>
        <w:gridCol w:w="818.1701673193309"/>
        <w:gridCol w:w="818.1701673193309"/>
        <w:gridCol w:w="818.1701673193309"/>
        <w:gridCol w:w="818.1701673193309"/>
        <w:gridCol w:w="818.1701673193309"/>
        <w:tblGridChange w:id="0">
          <w:tblGrid>
            <w:gridCol w:w="1255.9629761480958"/>
            <w:gridCol w:w="1080"/>
            <w:gridCol w:w="1022.7127091491636"/>
            <w:gridCol w:w="818.1701673193309"/>
            <w:gridCol w:w="818.1701673193309"/>
            <w:gridCol w:w="818.1701673193309"/>
            <w:gridCol w:w="818.1701673193309"/>
            <w:gridCol w:w="818.1701673193309"/>
            <w:gridCol w:w="818.1701673193309"/>
            <w:gridCol w:w="818.1701673193309"/>
            <w:gridCol w:w="818.1701673193309"/>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7B">
            <w:pPr>
              <w:pageBreakBefore w:val="0"/>
              <w:widowControl w:val="0"/>
              <w:spacing w:line="240" w:lineRule="auto"/>
              <w:jc w:val="center"/>
              <w:rPr>
                <w:b w:val="1"/>
                <w:sz w:val="18"/>
                <w:szCs w:val="18"/>
              </w:rPr>
            </w:pPr>
            <w:r w:rsidDel="00000000" w:rsidR="00000000" w:rsidRPr="00000000">
              <w:rPr>
                <w:b w:val="1"/>
                <w:sz w:val="18"/>
                <w:szCs w:val="18"/>
                <w:rtl w:val="0"/>
              </w:rPr>
              <w:t xml:space="preserve">CMOD[8:7]</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7C">
            <w:pPr>
              <w:pageBreakBefore w:val="0"/>
              <w:widowControl w:val="0"/>
              <w:spacing w:line="240" w:lineRule="auto"/>
              <w:jc w:val="center"/>
              <w:rPr>
                <w:b w:val="1"/>
                <w:sz w:val="18"/>
                <w:szCs w:val="18"/>
              </w:rPr>
            </w:pPr>
            <w:r w:rsidDel="00000000" w:rsidR="00000000" w:rsidRPr="00000000">
              <w:rPr>
                <w:b w:val="1"/>
                <w:sz w:val="18"/>
                <w:szCs w:val="18"/>
                <w:rtl w:val="0"/>
              </w:rPr>
              <w:t xml:space="preserve">Mode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7D">
            <w:pPr>
              <w:pageBreakBefore w:val="0"/>
              <w:widowControl w:val="0"/>
              <w:spacing w:line="240" w:lineRule="auto"/>
              <w:jc w:val="center"/>
              <w:rPr>
                <w:b w:val="1"/>
                <w:sz w:val="18"/>
                <w:szCs w:val="18"/>
              </w:rPr>
            </w:pPr>
            <w:r w:rsidDel="00000000" w:rsidR="00000000" w:rsidRPr="00000000">
              <w:rPr>
                <w:b w:val="1"/>
                <w:sz w:val="18"/>
                <w:szCs w:val="18"/>
                <w:rtl w:val="0"/>
              </w:rPr>
              <w:t xml:space="preserve">Pin +31:8</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7E">
            <w:pPr>
              <w:pageBreakBefore w:val="0"/>
              <w:widowControl w:val="0"/>
              <w:spacing w:line="240" w:lineRule="auto"/>
              <w:jc w:val="center"/>
              <w:rPr>
                <w:b w:val="1"/>
                <w:sz w:val="18"/>
                <w:szCs w:val="18"/>
              </w:rPr>
            </w:pPr>
            <w:r w:rsidDel="00000000" w:rsidR="00000000" w:rsidRPr="00000000">
              <w:rPr>
                <w:b w:val="1"/>
                <w:sz w:val="18"/>
                <w:szCs w:val="18"/>
                <w:rtl w:val="0"/>
              </w:rPr>
              <w:t xml:space="preserve">Pin +7</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7F">
            <w:pPr>
              <w:pageBreakBefore w:val="0"/>
              <w:widowControl w:val="0"/>
              <w:spacing w:line="240" w:lineRule="auto"/>
              <w:jc w:val="center"/>
              <w:rPr>
                <w:b w:val="1"/>
                <w:sz w:val="18"/>
                <w:szCs w:val="18"/>
              </w:rPr>
            </w:pPr>
            <w:r w:rsidDel="00000000" w:rsidR="00000000" w:rsidRPr="00000000">
              <w:rPr>
                <w:b w:val="1"/>
                <w:sz w:val="18"/>
                <w:szCs w:val="18"/>
                <w:rtl w:val="0"/>
              </w:rPr>
              <w:t xml:space="preserve">Pin +6</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80">
            <w:pPr>
              <w:pageBreakBefore w:val="0"/>
              <w:widowControl w:val="0"/>
              <w:spacing w:line="240" w:lineRule="auto"/>
              <w:jc w:val="center"/>
              <w:rPr>
                <w:b w:val="1"/>
                <w:sz w:val="18"/>
                <w:szCs w:val="18"/>
              </w:rPr>
            </w:pPr>
            <w:r w:rsidDel="00000000" w:rsidR="00000000" w:rsidRPr="00000000">
              <w:rPr>
                <w:b w:val="1"/>
                <w:sz w:val="18"/>
                <w:szCs w:val="18"/>
                <w:rtl w:val="0"/>
              </w:rPr>
              <w:t xml:space="preserve">Pin +5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81">
            <w:pPr>
              <w:pageBreakBefore w:val="0"/>
              <w:widowControl w:val="0"/>
              <w:spacing w:line="240" w:lineRule="auto"/>
              <w:jc w:val="center"/>
              <w:rPr>
                <w:b w:val="1"/>
                <w:sz w:val="18"/>
                <w:szCs w:val="18"/>
              </w:rPr>
            </w:pPr>
            <w:r w:rsidDel="00000000" w:rsidR="00000000" w:rsidRPr="00000000">
              <w:rPr>
                <w:b w:val="1"/>
                <w:sz w:val="18"/>
                <w:szCs w:val="18"/>
                <w:rtl w:val="0"/>
              </w:rPr>
              <w:t xml:space="preserve">Pin +4</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82">
            <w:pPr>
              <w:pageBreakBefore w:val="0"/>
              <w:widowControl w:val="0"/>
              <w:spacing w:line="240" w:lineRule="auto"/>
              <w:jc w:val="center"/>
              <w:rPr>
                <w:b w:val="1"/>
                <w:sz w:val="18"/>
                <w:szCs w:val="18"/>
              </w:rPr>
            </w:pPr>
            <w:r w:rsidDel="00000000" w:rsidR="00000000" w:rsidRPr="00000000">
              <w:rPr>
                <w:b w:val="1"/>
                <w:sz w:val="18"/>
                <w:szCs w:val="18"/>
                <w:rtl w:val="0"/>
              </w:rPr>
              <w:t xml:space="preserve">Pin +3</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83">
            <w:pPr>
              <w:pageBreakBefore w:val="0"/>
              <w:widowControl w:val="0"/>
              <w:spacing w:line="240" w:lineRule="auto"/>
              <w:jc w:val="center"/>
              <w:rPr>
                <w:b w:val="1"/>
                <w:sz w:val="18"/>
                <w:szCs w:val="18"/>
              </w:rPr>
            </w:pPr>
            <w:r w:rsidDel="00000000" w:rsidR="00000000" w:rsidRPr="00000000">
              <w:rPr>
                <w:b w:val="1"/>
                <w:sz w:val="18"/>
                <w:szCs w:val="18"/>
                <w:rtl w:val="0"/>
              </w:rPr>
              <w:t xml:space="preserve">Pin +2</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84">
            <w:pPr>
              <w:pageBreakBefore w:val="0"/>
              <w:widowControl w:val="0"/>
              <w:spacing w:line="240" w:lineRule="auto"/>
              <w:jc w:val="center"/>
              <w:rPr>
                <w:b w:val="1"/>
                <w:sz w:val="18"/>
                <w:szCs w:val="18"/>
              </w:rPr>
            </w:pPr>
            <w:r w:rsidDel="00000000" w:rsidR="00000000" w:rsidRPr="00000000">
              <w:rPr>
                <w:b w:val="1"/>
                <w:sz w:val="18"/>
                <w:szCs w:val="18"/>
                <w:rtl w:val="0"/>
              </w:rPr>
              <w:t xml:space="preserve">Pin +1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85">
            <w:pPr>
              <w:pageBreakBefore w:val="0"/>
              <w:widowControl w:val="0"/>
              <w:spacing w:line="240" w:lineRule="auto"/>
              <w:jc w:val="center"/>
              <w:rPr>
                <w:b w:val="1"/>
                <w:sz w:val="18"/>
                <w:szCs w:val="18"/>
              </w:rPr>
            </w:pPr>
            <w:r w:rsidDel="00000000" w:rsidR="00000000" w:rsidRPr="00000000">
              <w:rPr>
                <w:b w:val="1"/>
                <w:sz w:val="18"/>
                <w:szCs w:val="18"/>
                <w:rtl w:val="0"/>
              </w:rPr>
              <w:t xml:space="preserve">Pin +0</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86">
            <w:pPr>
              <w:pageBreakBefore w:val="0"/>
              <w:widowControl w:val="0"/>
              <w:spacing w:line="240" w:lineRule="auto"/>
              <w:jc w:val="center"/>
              <w:rPr>
                <w:b w:val="1"/>
                <w:sz w:val="18"/>
                <w:szCs w:val="18"/>
              </w:rPr>
            </w:pPr>
            <w:r w:rsidDel="00000000" w:rsidR="00000000" w:rsidRPr="00000000">
              <w:rPr>
                <w:b w:val="1"/>
                <w:sz w:val="18"/>
                <w:szCs w:val="18"/>
                <w:rtl w:val="0"/>
              </w:rPr>
              <w:t xml:space="preserve">%0x</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pageBreakBefore w:val="0"/>
              <w:widowControl w:val="0"/>
              <w:spacing w:line="240" w:lineRule="auto"/>
              <w:jc w:val="center"/>
              <w:rPr>
                <w:sz w:val="18"/>
                <w:szCs w:val="18"/>
              </w:rPr>
            </w:pPr>
            <w:r w:rsidDel="00000000" w:rsidR="00000000" w:rsidRPr="00000000">
              <w:rPr>
                <w:sz w:val="18"/>
                <w:szCs w:val="18"/>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pageBreakBefore w:val="0"/>
              <w:widowControl w:val="0"/>
              <w:spacing w:line="240" w:lineRule="auto"/>
              <w:jc w:val="center"/>
              <w:rPr>
                <w:sz w:val="18"/>
                <w:szCs w:val="18"/>
              </w:rPr>
            </w:pPr>
            <w:r w:rsidDel="00000000" w:rsidR="00000000" w:rsidRPr="00000000">
              <w:rPr>
                <w:sz w:val="18"/>
                <w:szCs w:val="18"/>
                <w:rtl w:val="0"/>
              </w:rPr>
              <w:t xml:space="preserve">P[31:8]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pageBreakBefore w:val="0"/>
              <w:widowControl w:val="0"/>
              <w:spacing w:line="240" w:lineRule="auto"/>
              <w:jc w:val="center"/>
              <w:rPr>
                <w:sz w:val="18"/>
                <w:szCs w:val="18"/>
              </w:rPr>
            </w:pPr>
            <w:r w:rsidDel="00000000" w:rsidR="00000000" w:rsidRPr="00000000">
              <w:rPr>
                <w:sz w:val="18"/>
                <w:szCs w:val="18"/>
                <w:rtl w:val="0"/>
              </w:rPr>
              <w:t xml:space="preserve">P[7]</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pageBreakBefore w:val="0"/>
              <w:widowControl w:val="0"/>
              <w:spacing w:line="240" w:lineRule="auto"/>
              <w:jc w:val="center"/>
              <w:rPr>
                <w:sz w:val="18"/>
                <w:szCs w:val="18"/>
              </w:rPr>
            </w:pPr>
            <w:r w:rsidDel="00000000" w:rsidR="00000000" w:rsidRPr="00000000">
              <w:rPr>
                <w:sz w:val="18"/>
                <w:szCs w:val="18"/>
                <w:rtl w:val="0"/>
              </w:rPr>
              <w:t xml:space="preserve">P[6]</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pageBreakBefore w:val="0"/>
              <w:widowControl w:val="0"/>
              <w:spacing w:line="240" w:lineRule="auto"/>
              <w:jc w:val="center"/>
              <w:rPr>
                <w:sz w:val="18"/>
                <w:szCs w:val="18"/>
              </w:rPr>
            </w:pPr>
            <w:r w:rsidDel="00000000" w:rsidR="00000000" w:rsidRPr="00000000">
              <w:rPr>
                <w:sz w:val="18"/>
                <w:szCs w:val="18"/>
                <w:rtl w:val="0"/>
              </w:rPr>
              <w:t xml:space="preserve">P[5]</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pageBreakBefore w:val="0"/>
              <w:widowControl w:val="0"/>
              <w:spacing w:line="240" w:lineRule="auto"/>
              <w:jc w:val="center"/>
              <w:rPr>
                <w:sz w:val="18"/>
                <w:szCs w:val="18"/>
              </w:rPr>
            </w:pPr>
            <w:r w:rsidDel="00000000" w:rsidR="00000000" w:rsidRPr="00000000">
              <w:rPr>
                <w:sz w:val="18"/>
                <w:szCs w:val="18"/>
                <w:rtl w:val="0"/>
              </w:rPr>
              <w:t xml:space="preserve">P[4]</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pageBreakBefore w:val="0"/>
              <w:widowControl w:val="0"/>
              <w:spacing w:line="240" w:lineRule="auto"/>
              <w:jc w:val="center"/>
              <w:rPr>
                <w:sz w:val="18"/>
                <w:szCs w:val="18"/>
              </w:rPr>
            </w:pPr>
            <w:r w:rsidDel="00000000" w:rsidR="00000000" w:rsidRPr="00000000">
              <w:rPr>
                <w:sz w:val="18"/>
                <w:szCs w:val="18"/>
                <w:rtl w:val="0"/>
              </w:rPr>
              <w:t xml:space="preserve">P[3]</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pageBreakBefore w:val="0"/>
              <w:widowControl w:val="0"/>
              <w:spacing w:line="240" w:lineRule="auto"/>
              <w:jc w:val="center"/>
              <w:rPr>
                <w:sz w:val="18"/>
                <w:szCs w:val="18"/>
              </w:rPr>
            </w:pPr>
            <w:r w:rsidDel="00000000" w:rsidR="00000000" w:rsidRPr="00000000">
              <w:rPr>
                <w:sz w:val="18"/>
                <w:szCs w:val="18"/>
                <w:rtl w:val="0"/>
              </w:rPr>
              <w:t xml:space="preserve">P[2]</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pageBreakBefore w:val="0"/>
              <w:widowControl w:val="0"/>
              <w:spacing w:line="240" w:lineRule="auto"/>
              <w:jc w:val="center"/>
              <w:rPr>
                <w:sz w:val="18"/>
                <w:szCs w:val="18"/>
              </w:rPr>
            </w:pPr>
            <w:r w:rsidDel="00000000" w:rsidR="00000000" w:rsidRPr="00000000">
              <w:rPr>
                <w:sz w:val="18"/>
                <w:szCs w:val="18"/>
                <w:rtl w:val="0"/>
              </w:rPr>
              <w:t xml:space="preserve">P[1]</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pageBreakBefore w:val="0"/>
              <w:widowControl w:val="0"/>
              <w:spacing w:line="240" w:lineRule="auto"/>
              <w:jc w:val="center"/>
              <w:rPr>
                <w:sz w:val="18"/>
                <w:szCs w:val="18"/>
              </w:rPr>
            </w:pPr>
            <w:r w:rsidDel="00000000" w:rsidR="00000000" w:rsidRPr="00000000">
              <w:rPr>
                <w:sz w:val="18"/>
                <w:szCs w:val="18"/>
                <w:rtl w:val="0"/>
              </w:rPr>
              <w:t xml:space="preserve">P[0]</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91">
            <w:pPr>
              <w:pageBreakBefore w:val="0"/>
              <w:widowControl w:val="0"/>
              <w:spacing w:line="240" w:lineRule="auto"/>
              <w:jc w:val="center"/>
              <w:rPr>
                <w:b w:val="1"/>
                <w:sz w:val="18"/>
                <w:szCs w:val="18"/>
              </w:rPr>
            </w:pPr>
            <w:r w:rsidDel="00000000" w:rsidR="00000000" w:rsidRPr="00000000">
              <w:rPr>
                <w:b w:val="1"/>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pageBreakBefore w:val="0"/>
              <w:widowControl w:val="0"/>
              <w:spacing w:line="240" w:lineRule="auto"/>
              <w:jc w:val="center"/>
              <w:rPr>
                <w:sz w:val="18"/>
                <w:szCs w:val="18"/>
              </w:rPr>
            </w:pPr>
            <w:r w:rsidDel="00000000" w:rsidR="00000000" w:rsidRPr="00000000">
              <w:rPr>
                <w:sz w:val="18"/>
                <w:szCs w:val="18"/>
                <w:rtl w:val="0"/>
              </w:rPr>
              <w:t xml:space="preserve">DVI fwd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pageBreakBefore w:val="0"/>
              <w:widowControl w:val="0"/>
              <w:spacing w:line="240" w:lineRule="auto"/>
              <w:jc w:val="center"/>
              <w:rPr>
                <w:sz w:val="18"/>
                <w:szCs w:val="18"/>
              </w:rPr>
            </w:pPr>
            <w:r w:rsidDel="00000000" w:rsidR="00000000" w:rsidRPr="00000000">
              <w:rPr>
                <w:sz w:val="18"/>
                <w:szCs w:val="18"/>
                <w:rtl w:val="0"/>
              </w:rPr>
              <w:t xml:space="preserve">$000000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pageBreakBefore w:val="0"/>
              <w:widowControl w:val="0"/>
              <w:spacing w:line="240" w:lineRule="auto"/>
              <w:jc w:val="center"/>
              <w:rPr>
                <w:sz w:val="18"/>
                <w:szCs w:val="18"/>
              </w:rPr>
            </w:pPr>
            <w:r w:rsidDel="00000000" w:rsidR="00000000" w:rsidRPr="00000000">
              <w:rPr>
                <w:sz w:val="18"/>
                <w:szCs w:val="18"/>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pageBreakBefore w:val="0"/>
              <w:widowControl w:val="0"/>
              <w:spacing w:line="240" w:lineRule="auto"/>
              <w:jc w:val="center"/>
              <w:rPr>
                <w:sz w:val="18"/>
                <w:szCs w:val="18"/>
              </w:rPr>
            </w:pPr>
            <w:r w:rsidDel="00000000" w:rsidR="00000000" w:rsidRPr="00000000">
              <w:rPr>
                <w:sz w:val="18"/>
                <w:szCs w:val="18"/>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pageBreakBefore w:val="0"/>
              <w:widowControl w:val="0"/>
              <w:spacing w:line="240" w:lineRule="auto"/>
              <w:jc w:val="center"/>
              <w:rPr>
                <w:sz w:val="18"/>
                <w:szCs w:val="18"/>
              </w:rPr>
            </w:pPr>
            <w:r w:rsidDel="00000000" w:rsidR="00000000" w:rsidRPr="00000000">
              <w:rPr>
                <w:sz w:val="18"/>
                <w:szCs w:val="18"/>
                <w:rtl w:val="0"/>
              </w:rPr>
              <w:t xml:space="preserve">GRN+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pageBreakBefore w:val="0"/>
              <w:widowControl w:val="0"/>
              <w:spacing w:line="240" w:lineRule="auto"/>
              <w:jc w:val="center"/>
              <w:rPr>
                <w:sz w:val="18"/>
                <w:szCs w:val="18"/>
              </w:rPr>
            </w:pPr>
            <w:r w:rsidDel="00000000" w:rsidR="00000000" w:rsidRPr="00000000">
              <w:rPr>
                <w:sz w:val="18"/>
                <w:szCs w:val="18"/>
                <w:rtl w:val="0"/>
              </w:rPr>
              <w:t xml:space="preserve">GRN-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pageBreakBefore w:val="0"/>
              <w:widowControl w:val="0"/>
              <w:spacing w:line="240" w:lineRule="auto"/>
              <w:jc w:val="center"/>
              <w:rPr>
                <w:sz w:val="18"/>
                <w:szCs w:val="18"/>
              </w:rPr>
            </w:pPr>
            <w:r w:rsidDel="00000000" w:rsidR="00000000" w:rsidRPr="00000000">
              <w:rPr>
                <w:sz w:val="18"/>
                <w:szCs w:val="18"/>
                <w:rtl w:val="0"/>
              </w:rPr>
              <w:t xml:space="preserve">BLU+</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pageBreakBefore w:val="0"/>
              <w:widowControl w:val="0"/>
              <w:spacing w:line="240" w:lineRule="auto"/>
              <w:jc w:val="center"/>
              <w:rPr>
                <w:sz w:val="18"/>
                <w:szCs w:val="18"/>
              </w:rPr>
            </w:pPr>
            <w:r w:rsidDel="00000000" w:rsidR="00000000" w:rsidRPr="00000000">
              <w:rPr>
                <w:sz w:val="18"/>
                <w:szCs w:val="18"/>
                <w:rtl w:val="0"/>
              </w:rPr>
              <w:t xml:space="preserve">BLU-</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pageBreakBefore w:val="0"/>
              <w:widowControl w:val="0"/>
              <w:spacing w:line="240" w:lineRule="auto"/>
              <w:jc w:val="center"/>
              <w:rPr>
                <w:sz w:val="18"/>
                <w:szCs w:val="18"/>
              </w:rPr>
            </w:pPr>
            <w:r w:rsidDel="00000000" w:rsidR="00000000" w:rsidRPr="00000000">
              <w:rPr>
                <w:sz w:val="18"/>
                <w:szCs w:val="18"/>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pageBreakBefore w:val="0"/>
              <w:widowControl w:val="0"/>
              <w:spacing w:line="240" w:lineRule="auto"/>
              <w:jc w:val="center"/>
              <w:rPr>
                <w:sz w:val="18"/>
                <w:szCs w:val="18"/>
              </w:rPr>
            </w:pPr>
            <w:r w:rsidDel="00000000" w:rsidR="00000000" w:rsidRPr="00000000">
              <w:rPr>
                <w:sz w:val="18"/>
                <w:szCs w:val="18"/>
                <w:rtl w:val="0"/>
              </w:rPr>
              <w:t xml:space="preserve">CLK-</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9C">
            <w:pPr>
              <w:pageBreakBefore w:val="0"/>
              <w:widowControl w:val="0"/>
              <w:spacing w:line="240" w:lineRule="auto"/>
              <w:jc w:val="center"/>
              <w:rPr>
                <w:b w:val="1"/>
                <w:sz w:val="18"/>
                <w:szCs w:val="18"/>
              </w:rPr>
            </w:pPr>
            <w:r w:rsidDel="00000000" w:rsidR="00000000" w:rsidRPr="00000000">
              <w:rPr>
                <w:b w:val="1"/>
                <w:sz w:val="18"/>
                <w:szCs w:val="1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pageBreakBefore w:val="0"/>
              <w:widowControl w:val="0"/>
              <w:spacing w:line="240" w:lineRule="auto"/>
              <w:jc w:val="center"/>
              <w:rPr>
                <w:sz w:val="18"/>
                <w:szCs w:val="18"/>
              </w:rPr>
            </w:pPr>
            <w:r w:rsidDel="00000000" w:rsidR="00000000" w:rsidRPr="00000000">
              <w:rPr>
                <w:sz w:val="18"/>
                <w:szCs w:val="18"/>
                <w:rtl w:val="0"/>
              </w:rPr>
              <w:t xml:space="preserve">DVI rev</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pageBreakBefore w:val="0"/>
              <w:widowControl w:val="0"/>
              <w:spacing w:line="240" w:lineRule="auto"/>
              <w:jc w:val="center"/>
              <w:rPr>
                <w:sz w:val="18"/>
                <w:szCs w:val="18"/>
              </w:rPr>
            </w:pPr>
            <w:r w:rsidDel="00000000" w:rsidR="00000000" w:rsidRPr="00000000">
              <w:rPr>
                <w:sz w:val="18"/>
                <w:szCs w:val="18"/>
                <w:rtl w:val="0"/>
              </w:rPr>
              <w:t xml:space="preserve">$000000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pageBreakBefore w:val="0"/>
              <w:widowControl w:val="0"/>
              <w:spacing w:line="240" w:lineRule="auto"/>
              <w:jc w:val="center"/>
              <w:rPr>
                <w:sz w:val="18"/>
                <w:szCs w:val="18"/>
              </w:rPr>
            </w:pPr>
            <w:r w:rsidDel="00000000" w:rsidR="00000000" w:rsidRPr="00000000">
              <w:rPr>
                <w:sz w:val="18"/>
                <w:szCs w:val="18"/>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pageBreakBefore w:val="0"/>
              <w:widowControl w:val="0"/>
              <w:spacing w:line="240" w:lineRule="auto"/>
              <w:jc w:val="center"/>
              <w:rPr>
                <w:sz w:val="18"/>
                <w:szCs w:val="18"/>
              </w:rPr>
            </w:pPr>
            <w:r w:rsidDel="00000000" w:rsidR="00000000" w:rsidRPr="00000000">
              <w:rPr>
                <w:sz w:val="18"/>
                <w:szCs w:val="18"/>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pageBreakBefore w:val="0"/>
              <w:widowControl w:val="0"/>
              <w:spacing w:line="240" w:lineRule="auto"/>
              <w:jc w:val="center"/>
              <w:rPr>
                <w:sz w:val="18"/>
                <w:szCs w:val="18"/>
              </w:rPr>
            </w:pPr>
            <w:r w:rsidDel="00000000" w:rsidR="00000000" w:rsidRPr="00000000">
              <w:rPr>
                <w:sz w:val="18"/>
                <w:szCs w:val="18"/>
                <w:rtl w:val="0"/>
              </w:rPr>
              <w:t xml:space="preserve">BLU-</w:t>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pageBreakBefore w:val="0"/>
              <w:widowControl w:val="0"/>
              <w:spacing w:line="240" w:lineRule="auto"/>
              <w:jc w:val="center"/>
              <w:rPr>
                <w:sz w:val="18"/>
                <w:szCs w:val="18"/>
              </w:rPr>
            </w:pPr>
            <w:r w:rsidDel="00000000" w:rsidR="00000000" w:rsidRPr="00000000">
              <w:rPr>
                <w:sz w:val="18"/>
                <w:szCs w:val="18"/>
                <w:rtl w:val="0"/>
              </w:rPr>
              <w:t xml:space="preserve">BLU+</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pageBreakBefore w:val="0"/>
              <w:widowControl w:val="0"/>
              <w:spacing w:line="240" w:lineRule="auto"/>
              <w:jc w:val="center"/>
              <w:rPr>
                <w:sz w:val="18"/>
                <w:szCs w:val="18"/>
              </w:rPr>
            </w:pPr>
            <w:r w:rsidDel="00000000" w:rsidR="00000000" w:rsidRPr="00000000">
              <w:rPr>
                <w:sz w:val="18"/>
                <w:szCs w:val="18"/>
                <w:rtl w:val="0"/>
              </w:rPr>
              <w:t xml:space="preserve">GRN-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pageBreakBefore w:val="0"/>
              <w:widowControl w:val="0"/>
              <w:spacing w:line="240" w:lineRule="auto"/>
              <w:jc w:val="center"/>
              <w:rPr>
                <w:sz w:val="18"/>
                <w:szCs w:val="18"/>
              </w:rPr>
            </w:pPr>
            <w:r w:rsidDel="00000000" w:rsidR="00000000" w:rsidRPr="00000000">
              <w:rPr>
                <w:sz w:val="18"/>
                <w:szCs w:val="18"/>
                <w:rtl w:val="0"/>
              </w:rPr>
              <w:t xml:space="preserve">GRN+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pageBreakBefore w:val="0"/>
              <w:widowControl w:val="0"/>
              <w:spacing w:line="240" w:lineRule="auto"/>
              <w:jc w:val="center"/>
              <w:rPr>
                <w:sz w:val="18"/>
                <w:szCs w:val="18"/>
              </w:rPr>
            </w:pPr>
            <w:r w:rsidDel="00000000" w:rsidR="00000000" w:rsidRPr="00000000">
              <w:rPr>
                <w:sz w:val="18"/>
                <w:szCs w:val="18"/>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pageBreakBefore w:val="0"/>
              <w:widowControl w:val="0"/>
              <w:spacing w:line="240" w:lineRule="auto"/>
              <w:jc w:val="center"/>
              <w:rPr>
                <w:sz w:val="18"/>
                <w:szCs w:val="18"/>
              </w:rPr>
            </w:pPr>
            <w:r w:rsidDel="00000000" w:rsidR="00000000" w:rsidRPr="00000000">
              <w:rPr>
                <w:sz w:val="18"/>
                <w:szCs w:val="18"/>
                <w:rtl w:val="0"/>
              </w:rPr>
              <w:t xml:space="preserve">RED+</w:t>
            </w:r>
          </w:p>
        </w:tc>
      </w:tr>
    </w:tbl>
    <w:p w:rsidR="00000000" w:rsidDel="00000000" w:rsidP="00000000" w:rsidRDefault="00000000" w:rsidRPr="00000000" w14:paraId="000007A7">
      <w:pPr>
        <w:pageBreakBefore w:val="0"/>
        <w:widowControl w:val="0"/>
        <w:rPr>
          <w:sz w:val="18"/>
          <w:szCs w:val="18"/>
        </w:rPr>
      </w:pPr>
      <w:r w:rsidDel="00000000" w:rsidR="00000000" w:rsidRPr="00000000">
        <w:rPr>
          <w:rtl w:val="0"/>
        </w:rPr>
      </w:r>
    </w:p>
    <w:p w:rsidR="00000000" w:rsidDel="00000000" w:rsidP="00000000" w:rsidRDefault="00000000" w:rsidRPr="00000000" w14:paraId="000007A8">
      <w:pPr>
        <w:pageBreakBefore w:val="0"/>
        <w:widowControl w:val="0"/>
        <w:rPr>
          <w:sz w:val="18"/>
          <w:szCs w:val="18"/>
        </w:rPr>
      </w:pPr>
      <w:r w:rsidDel="00000000" w:rsidR="00000000" w:rsidRPr="00000000">
        <w:rPr>
          <w:rtl w:val="0"/>
        </w:rPr>
      </w:r>
    </w:p>
    <w:p w:rsidR="00000000" w:rsidDel="00000000" w:rsidP="00000000" w:rsidRDefault="00000000" w:rsidRPr="00000000" w14:paraId="000007A9">
      <w:pPr>
        <w:pageBreakBefore w:val="0"/>
        <w:widowControl w:val="0"/>
        <w:rPr>
          <w:sz w:val="18"/>
          <w:szCs w:val="18"/>
        </w:rPr>
      </w:pPr>
      <w:r w:rsidDel="00000000" w:rsidR="00000000" w:rsidRPr="00000000">
        <w:rPr>
          <w:sz w:val="18"/>
          <w:szCs w:val="18"/>
          <w:rtl w:val="0"/>
        </w:rPr>
        <w:t xml:space="preserve">Eight-bit red, green, and blue pixel data are encoded into 10-bit TMDS patterns for transmission, while control data, such as horizontal and vertical syncs, are transmitted literally. P[1] in the internal pin output data selects whether data will be TMDS-encoded or sent out literally:</w:t>
      </w:r>
    </w:p>
    <w:p w:rsidR="00000000" w:rsidDel="00000000" w:rsidP="00000000" w:rsidRDefault="00000000" w:rsidRPr="00000000" w14:paraId="000007AA">
      <w:pPr>
        <w:pageBreakBefore w:val="0"/>
        <w:widowControl w:val="0"/>
        <w:jc w:val="center"/>
        <w:rPr>
          <w:sz w:val="18"/>
          <w:szCs w:val="18"/>
        </w:rPr>
      </w:pPr>
      <w:r w:rsidDel="00000000" w:rsidR="00000000" w:rsidRPr="00000000">
        <w:rPr>
          <w:rtl w:val="0"/>
        </w:rPr>
      </w:r>
    </w:p>
    <w:tbl>
      <w:tblPr>
        <w:tblStyle w:val="Table21"/>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1800"/>
        <w:gridCol w:w="1800"/>
        <w:gridCol w:w="1800"/>
        <w:tblGridChange w:id="0">
          <w:tblGrid>
            <w:gridCol w:w="4260"/>
            <w:gridCol w:w="1800"/>
            <w:gridCol w:w="1800"/>
            <w:gridCol w:w="18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AB">
            <w:pPr>
              <w:pageBreakBefore w:val="0"/>
              <w:widowControl w:val="0"/>
              <w:spacing w:line="240" w:lineRule="auto"/>
              <w:jc w:val="center"/>
              <w:rPr>
                <w:b w:val="1"/>
                <w:sz w:val="18"/>
                <w:szCs w:val="18"/>
              </w:rPr>
            </w:pPr>
            <w:r w:rsidDel="00000000" w:rsidR="00000000" w:rsidRPr="00000000">
              <w:rPr>
                <w:b w:val="1"/>
                <w:sz w:val="18"/>
                <w:szCs w:val="18"/>
                <w:rtl w:val="0"/>
              </w:rPr>
              <w:t xml:space="preserve">P[31:0]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AC">
            <w:pPr>
              <w:pageBreakBefore w:val="0"/>
              <w:widowControl w:val="0"/>
              <w:spacing w:line="240" w:lineRule="auto"/>
              <w:jc w:val="center"/>
              <w:rPr>
                <w:b w:val="1"/>
                <w:sz w:val="18"/>
                <w:szCs w:val="18"/>
              </w:rPr>
            </w:pPr>
            <w:r w:rsidDel="00000000" w:rsidR="00000000" w:rsidRPr="00000000">
              <w:rPr>
                <w:b w:val="1"/>
                <w:sz w:val="18"/>
                <w:szCs w:val="18"/>
                <w:rtl w:val="0"/>
              </w:rPr>
              <w:t xml:space="preserve">RED+/- serial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AD">
            <w:pPr>
              <w:pageBreakBefore w:val="0"/>
              <w:widowControl w:val="0"/>
              <w:spacing w:line="240" w:lineRule="auto"/>
              <w:jc w:val="center"/>
              <w:rPr>
                <w:b w:val="1"/>
                <w:sz w:val="18"/>
                <w:szCs w:val="18"/>
              </w:rPr>
            </w:pPr>
            <w:r w:rsidDel="00000000" w:rsidR="00000000" w:rsidRPr="00000000">
              <w:rPr>
                <w:b w:val="1"/>
                <w:sz w:val="18"/>
                <w:szCs w:val="18"/>
                <w:rtl w:val="0"/>
              </w:rPr>
              <w:t xml:space="preserve">GRN+/- serial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AE">
            <w:pPr>
              <w:pageBreakBefore w:val="0"/>
              <w:widowControl w:val="0"/>
              <w:spacing w:line="240" w:lineRule="auto"/>
              <w:jc w:val="center"/>
              <w:rPr>
                <w:b w:val="1"/>
                <w:sz w:val="18"/>
                <w:szCs w:val="18"/>
              </w:rPr>
            </w:pPr>
            <w:r w:rsidDel="00000000" w:rsidR="00000000" w:rsidRPr="00000000">
              <w:rPr>
                <w:b w:val="1"/>
                <w:sz w:val="18"/>
                <w:szCs w:val="18"/>
                <w:rtl w:val="0"/>
              </w:rPr>
              <w:t xml:space="preserve">BLU+/- serial</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AF">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%RRRRRRRR_GGGGGGGG_BBBBBBBB_xxxxxx0x</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%RRRRRRRR</w:t>
            </w:r>
          </w:p>
          <w:p w:rsidR="00000000" w:rsidDel="00000000" w:rsidP="00000000" w:rsidRDefault="00000000" w:rsidRPr="00000000" w14:paraId="000007B1">
            <w:pPr>
              <w:pageBreakBefore w:val="0"/>
              <w:widowControl w:val="0"/>
              <w:spacing w:line="240" w:lineRule="auto"/>
              <w:jc w:val="center"/>
              <w:rPr>
                <w:sz w:val="18"/>
                <w:szCs w:val="18"/>
              </w:rPr>
            </w:pPr>
            <w:r w:rsidDel="00000000" w:rsidR="00000000" w:rsidRPr="00000000">
              <w:rPr>
                <w:sz w:val="18"/>
                <w:szCs w:val="18"/>
                <w:rtl w:val="0"/>
              </w:rPr>
              <w:t xml:space="preserve">gets encoded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%GGGGGGGG</w:t>
            </w:r>
          </w:p>
          <w:p w:rsidR="00000000" w:rsidDel="00000000" w:rsidP="00000000" w:rsidRDefault="00000000" w:rsidRPr="00000000" w14:paraId="000007B3">
            <w:pPr>
              <w:pageBreakBefore w:val="0"/>
              <w:widowControl w:val="0"/>
              <w:spacing w:line="240" w:lineRule="auto"/>
              <w:jc w:val="center"/>
              <w:rPr>
                <w:sz w:val="18"/>
                <w:szCs w:val="18"/>
              </w:rPr>
            </w:pPr>
            <w:r w:rsidDel="00000000" w:rsidR="00000000" w:rsidRPr="00000000">
              <w:rPr>
                <w:sz w:val="18"/>
                <w:szCs w:val="18"/>
                <w:rtl w:val="0"/>
              </w:rPr>
              <w:t xml:space="preserve">gets encoded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%BBBBBBBB</w:t>
            </w:r>
          </w:p>
          <w:p w:rsidR="00000000" w:rsidDel="00000000" w:rsidP="00000000" w:rsidRDefault="00000000" w:rsidRPr="00000000" w14:paraId="000007B5">
            <w:pPr>
              <w:pageBreakBefore w:val="0"/>
              <w:widowControl w:val="0"/>
              <w:spacing w:line="240" w:lineRule="auto"/>
              <w:jc w:val="center"/>
              <w:rPr>
                <w:sz w:val="18"/>
                <w:szCs w:val="18"/>
              </w:rPr>
            </w:pPr>
            <w:r w:rsidDel="00000000" w:rsidR="00000000" w:rsidRPr="00000000">
              <w:rPr>
                <w:sz w:val="18"/>
                <w:szCs w:val="18"/>
                <w:rtl w:val="0"/>
              </w:rPr>
              <w:t xml:space="preserve">gets encoded</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B6">
            <w:pPr>
              <w:pageBreakBefore w:val="0"/>
              <w:widowControl w:val="0"/>
              <w:spacing w:line="240" w:lineRule="auto"/>
              <w:jc w:val="center"/>
              <w:rPr>
                <w:b w:val="1"/>
                <w:sz w:val="18"/>
                <w:szCs w:val="18"/>
              </w:rPr>
            </w:pPr>
            <w:r w:rsidDel="00000000" w:rsidR="00000000" w:rsidRPr="00000000">
              <w:rPr>
                <w:rFonts w:ascii="Courier New" w:cs="Courier New" w:eastAsia="Courier New" w:hAnsi="Courier New"/>
                <w:b w:val="1"/>
                <w:sz w:val="18"/>
                <w:szCs w:val="18"/>
                <w:rtl w:val="0"/>
              </w:rPr>
              <w:t xml:space="preserve">%rrrrrrrrrr_gggggggggg_bbbbbbbbbb_1x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%rrrrrrrrrr</w:t>
            </w:r>
          </w:p>
          <w:p w:rsidR="00000000" w:rsidDel="00000000" w:rsidP="00000000" w:rsidRDefault="00000000" w:rsidRPr="00000000" w14:paraId="000007B8">
            <w:pPr>
              <w:pageBreakBefore w:val="0"/>
              <w:widowControl w:val="0"/>
              <w:spacing w:line="240" w:lineRule="auto"/>
              <w:jc w:val="center"/>
              <w:rPr>
                <w:sz w:val="18"/>
                <w:szCs w:val="18"/>
              </w:rPr>
            </w:pPr>
            <w:r w:rsidDel="00000000" w:rsidR="00000000" w:rsidRPr="00000000">
              <w:rPr>
                <w:sz w:val="18"/>
                <w:szCs w:val="18"/>
                <w:rtl w:val="0"/>
              </w:rPr>
              <w:t xml:space="preserve">is sent literally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%gggggggggg</w:t>
            </w:r>
          </w:p>
          <w:p w:rsidR="00000000" w:rsidDel="00000000" w:rsidP="00000000" w:rsidRDefault="00000000" w:rsidRPr="00000000" w14:paraId="000007BA">
            <w:pPr>
              <w:pageBreakBefore w:val="0"/>
              <w:widowControl w:val="0"/>
              <w:spacing w:line="240" w:lineRule="auto"/>
              <w:jc w:val="center"/>
              <w:rPr>
                <w:sz w:val="18"/>
                <w:szCs w:val="18"/>
              </w:rPr>
            </w:pPr>
            <w:r w:rsidDel="00000000" w:rsidR="00000000" w:rsidRPr="00000000">
              <w:rPr>
                <w:sz w:val="18"/>
                <w:szCs w:val="18"/>
                <w:rtl w:val="0"/>
              </w:rPr>
              <w:t xml:space="preserve">is sent literally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%bbbbbbbbbb</w:t>
            </w:r>
          </w:p>
          <w:p w:rsidR="00000000" w:rsidDel="00000000" w:rsidP="00000000" w:rsidRDefault="00000000" w:rsidRPr="00000000" w14:paraId="000007BC">
            <w:pPr>
              <w:pageBreakBefore w:val="0"/>
              <w:widowControl w:val="0"/>
              <w:spacing w:line="240" w:lineRule="auto"/>
              <w:jc w:val="center"/>
              <w:rPr>
                <w:sz w:val="18"/>
                <w:szCs w:val="18"/>
              </w:rPr>
            </w:pPr>
            <w:r w:rsidDel="00000000" w:rsidR="00000000" w:rsidRPr="00000000">
              <w:rPr>
                <w:sz w:val="18"/>
                <w:szCs w:val="18"/>
                <w:rtl w:val="0"/>
              </w:rPr>
              <w:t xml:space="preserve">is sent literally</w:t>
            </w:r>
          </w:p>
        </w:tc>
      </w:tr>
    </w:tbl>
    <w:p w:rsidR="00000000" w:rsidDel="00000000" w:rsidP="00000000" w:rsidRDefault="00000000" w:rsidRPr="00000000" w14:paraId="000007BD">
      <w:pPr>
        <w:pageBreakBefore w:val="0"/>
        <w:widowControl w:val="0"/>
        <w:rPr>
          <w:sz w:val="18"/>
          <w:szCs w:val="18"/>
        </w:rPr>
      </w:pPr>
      <w:r w:rsidDel="00000000" w:rsidR="00000000" w:rsidRPr="00000000">
        <w:rPr>
          <w:rtl w:val="0"/>
        </w:rPr>
      </w:r>
    </w:p>
    <w:p w:rsidR="00000000" w:rsidDel="00000000" w:rsidP="00000000" w:rsidRDefault="00000000" w:rsidRPr="00000000" w14:paraId="000007BE">
      <w:pPr>
        <w:pageBreakBefore w:val="0"/>
        <w:widowControl w:val="0"/>
        <w:rPr>
          <w:sz w:val="18"/>
          <w:szCs w:val="18"/>
        </w:rPr>
      </w:pPr>
      <w:r w:rsidDel="00000000" w:rsidR="00000000" w:rsidRPr="00000000">
        <w:rPr>
          <w:rtl w:val="0"/>
        </w:rPr>
      </w:r>
    </w:p>
    <w:p w:rsidR="00000000" w:rsidDel="00000000" w:rsidP="00000000" w:rsidRDefault="00000000" w:rsidRPr="00000000" w14:paraId="000007BF">
      <w:pPr>
        <w:pageBreakBefore w:val="0"/>
        <w:widowControl w:val="0"/>
        <w:rPr>
          <w:sz w:val="18"/>
          <w:szCs w:val="18"/>
        </w:rPr>
      </w:pPr>
      <w:r w:rsidDel="00000000" w:rsidR="00000000" w:rsidRPr="00000000">
        <w:rPr>
          <w:sz w:val="18"/>
          <w:szCs w:val="18"/>
          <w:rtl w:val="0"/>
        </w:rPr>
        <w:t xml:space="preserve">Digital video output mode requires that the P2 clock frequency be 10x the pixel rate. For standard-com</w:t>
      </w:r>
      <w:r w:rsidDel="00000000" w:rsidR="00000000" w:rsidRPr="00000000">
        <w:rPr>
          <w:rtl w:val="0"/>
        </w:rPr>
        <w:t xml:space="preserve">pliant </w:t>
      </w:r>
      <w:r w:rsidDel="00000000" w:rsidR="00000000" w:rsidRPr="00000000">
        <w:rPr>
          <w:sz w:val="18"/>
          <w:szCs w:val="18"/>
          <w:rtl w:val="0"/>
        </w:rPr>
        <w:t xml:space="preserve">640x480 digital video, which has a pixel rate of 25MHz, the P2 chip</w:t>
      </w:r>
      <w:r w:rsidDel="00000000" w:rsidR="00000000" w:rsidRPr="00000000">
        <w:rPr>
          <w:rtl w:val="0"/>
        </w:rPr>
        <w:t xml:space="preserve"> should</w:t>
      </w:r>
      <w:r w:rsidDel="00000000" w:rsidR="00000000" w:rsidRPr="00000000">
        <w:rPr>
          <w:sz w:val="18"/>
          <w:szCs w:val="18"/>
          <w:rtl w:val="0"/>
        </w:rPr>
        <w:t xml:space="preserve"> be clocked at 250MHz</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C0">
      <w:pPr>
        <w:pageBreakBefore w:val="0"/>
        <w:widowControl w:val="0"/>
        <w:rPr>
          <w:sz w:val="18"/>
          <w:szCs w:val="18"/>
        </w:rPr>
      </w:pPr>
      <w:r w:rsidDel="00000000" w:rsidR="00000000" w:rsidRPr="00000000">
        <w:rPr>
          <w:rtl w:val="0"/>
        </w:rPr>
      </w:r>
    </w:p>
    <w:p w:rsidR="00000000" w:rsidDel="00000000" w:rsidP="00000000" w:rsidRDefault="00000000" w:rsidRPr="00000000" w14:paraId="000007C1">
      <w:pPr>
        <w:pageBreakBefore w:val="0"/>
        <w:widowControl w:val="0"/>
        <w:rPr>
          <w:sz w:val="18"/>
          <w:szCs w:val="18"/>
        </w:rPr>
      </w:pPr>
      <w:r w:rsidDel="00000000" w:rsidR="00000000" w:rsidRPr="00000000">
        <w:rPr>
          <w:sz w:val="18"/>
          <w:szCs w:val="18"/>
          <w:rtl w:val="0"/>
        </w:rPr>
        <w:t xml:space="preserve">The NCO frequency must be set to 1/10 of the main clock using the value $0CCCCCCC+1, where the +1 forces initial NCO rollover on the 10th clock.</w:t>
      </w:r>
    </w:p>
    <w:p w:rsidR="00000000" w:rsidDel="00000000" w:rsidP="00000000" w:rsidRDefault="00000000" w:rsidRPr="00000000" w14:paraId="000007C2">
      <w:pPr>
        <w:pageBreakBefore w:val="0"/>
        <w:widowControl w:val="0"/>
        <w:rPr>
          <w:sz w:val="18"/>
          <w:szCs w:val="18"/>
        </w:rPr>
      </w:pPr>
      <w:r w:rsidDel="00000000" w:rsidR="00000000" w:rsidRPr="00000000">
        <w:rPr>
          <w:rtl w:val="0"/>
        </w:rPr>
      </w:r>
    </w:p>
    <w:p w:rsidR="00000000" w:rsidDel="00000000" w:rsidP="00000000" w:rsidRDefault="00000000" w:rsidRPr="00000000" w14:paraId="000007C3">
      <w:pPr>
        <w:pageBreakBefore w:val="0"/>
        <w:widowControl w:val="0"/>
        <w:rPr>
          <w:sz w:val="18"/>
          <w:szCs w:val="18"/>
        </w:rPr>
      </w:pPr>
      <w:r w:rsidDel="00000000" w:rsidR="00000000" w:rsidRPr="00000000">
        <w:rPr>
          <w:sz w:val="18"/>
          <w:szCs w:val="18"/>
          <w:rtl w:val="0"/>
        </w:rPr>
        <w:t xml:space="preserve">The following program displays a 16bpp image in 640x480 HDMI mode:</w:t>
      </w:r>
    </w:p>
    <w:p w:rsidR="00000000" w:rsidDel="00000000" w:rsidP="00000000" w:rsidRDefault="00000000" w:rsidRPr="00000000" w14:paraId="000007C4">
      <w:pPr>
        <w:pageBreakBefore w:val="0"/>
        <w:widowControl w:val="0"/>
        <w:rPr>
          <w:sz w:val="18"/>
          <w:szCs w:val="18"/>
        </w:rPr>
      </w:pPr>
      <w:r w:rsidDel="00000000" w:rsidR="00000000" w:rsidRPr="00000000">
        <w:rPr>
          <w:rtl w:val="0"/>
        </w:rPr>
      </w:r>
    </w:p>
    <w:tbl>
      <w:tblPr>
        <w:tblStyle w:val="Table22"/>
        <w:tblW w:w="11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f0ffff" w:val="clear"/>
            <w:tcMar>
              <w:top w:w="100.0" w:type="dxa"/>
              <w:left w:w="100.0" w:type="dxa"/>
              <w:bottom w:w="100.0" w:type="dxa"/>
              <w:right w:w="100.0" w:type="dxa"/>
            </w:tcMar>
            <w:vAlign w:val="top"/>
          </w:tcPr>
          <w:p w:rsidR="00000000" w:rsidDel="00000000" w:rsidP="00000000" w:rsidRDefault="00000000" w:rsidRPr="00000000" w14:paraId="000007C5">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07C6">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VGA 640 x 480 x 16bpp 5:6:5 RGB - HDMI  *</w:t>
            </w:r>
          </w:p>
          <w:p w:rsidR="00000000" w:rsidDel="00000000" w:rsidP="00000000" w:rsidRDefault="00000000" w:rsidRPr="00000000" w14:paraId="000007C7">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07C8">
            <w:pPr>
              <w:pageBreakBefore w:val="0"/>
              <w:widowControl w:val="0"/>
              <w:spacing w:line="240" w:lineRule="auto"/>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C9">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CON             hdmi_base = 16          'must be a multiple of 8</w:t>
            </w:r>
          </w:p>
          <w:p w:rsidR="00000000" w:rsidDel="00000000" w:rsidP="00000000" w:rsidRDefault="00000000" w:rsidRPr="00000000" w14:paraId="000007CA">
            <w:pPr>
              <w:pageBreakBefore w:val="0"/>
              <w:widowControl w:val="0"/>
              <w:spacing w:line="240" w:lineRule="auto"/>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CB">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DAT             org</w:t>
            </w:r>
          </w:p>
          <w:p w:rsidR="00000000" w:rsidDel="00000000" w:rsidP="00000000" w:rsidRDefault="00000000" w:rsidRPr="00000000" w14:paraId="000007CC">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07CD">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07CE">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Setup</w:t>
            </w:r>
          </w:p>
          <w:p w:rsidR="00000000" w:rsidDel="00000000" w:rsidP="00000000" w:rsidRDefault="00000000" w:rsidRPr="00000000" w14:paraId="000007CF">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07D0">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hubset  ##%1_000001_0000011000_1111_10_00       'config PLL, 20MHz/2*25*1 = 250MHz</w:t>
            </w:r>
          </w:p>
          <w:p w:rsidR="00000000" w:rsidDel="00000000" w:rsidP="00000000" w:rsidRDefault="00000000" w:rsidRPr="00000000" w14:paraId="000007D1">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waitx   ##20_000_000 / 200                      'allow crystal+PLL 5ms to stabilize</w:t>
            </w:r>
          </w:p>
          <w:p w:rsidR="00000000" w:rsidDel="00000000" w:rsidP="00000000" w:rsidRDefault="00000000" w:rsidRPr="00000000" w14:paraId="000007D2">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hubset  ##%1_000001_0000011000_1111_10_11       'switch to PLL</w:t>
            </w:r>
          </w:p>
          <w:p w:rsidR="00000000" w:rsidDel="00000000" w:rsidP="00000000" w:rsidRDefault="00000000" w:rsidRPr="00000000" w14:paraId="000007D3">
            <w:pPr>
              <w:pageBreakBefore w:val="0"/>
              <w:widowControl w:val="0"/>
              <w:spacing w:line="240" w:lineRule="auto"/>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D4">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rdfast  ##640*350*2/64,##$1000  'set rdfast to wrap on bitmap</w:t>
            </w:r>
          </w:p>
          <w:p w:rsidR="00000000" w:rsidDel="00000000" w:rsidP="00000000" w:rsidRDefault="00000000" w:rsidRPr="00000000" w14:paraId="000007D5">
            <w:pPr>
              <w:pageBreakBefore w:val="0"/>
              <w:widowControl w:val="0"/>
              <w:spacing w:line="240" w:lineRule="auto"/>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D6">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setxfrq ##$0CCCCCCC+1           'set streamer freq to 1/10th clk</w:t>
            </w:r>
          </w:p>
          <w:p w:rsidR="00000000" w:rsidDel="00000000" w:rsidP="00000000" w:rsidRDefault="00000000" w:rsidRPr="00000000" w14:paraId="000007D7">
            <w:pPr>
              <w:pageBreakBefore w:val="0"/>
              <w:widowControl w:val="0"/>
              <w:spacing w:line="240" w:lineRule="auto"/>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D8">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setcmod #$100                   'enable HDMI mode</w:t>
            </w:r>
          </w:p>
          <w:p w:rsidR="00000000" w:rsidDel="00000000" w:rsidP="00000000" w:rsidRDefault="00000000" w:rsidRPr="00000000" w14:paraId="000007D9">
            <w:pPr>
              <w:pageBreakBefore w:val="0"/>
              <w:widowControl w:val="0"/>
              <w:spacing w:line="240" w:lineRule="auto"/>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DA">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drvl    #7&lt;&lt;6 + hdmi_base       'enable HDMI pins</w:t>
            </w:r>
          </w:p>
          <w:p w:rsidR="00000000" w:rsidDel="00000000" w:rsidP="00000000" w:rsidRDefault="00000000" w:rsidRPr="00000000" w14:paraId="000007DB">
            <w:pPr>
              <w:pageBreakBefore w:val="0"/>
              <w:widowControl w:val="0"/>
              <w:spacing w:line="240" w:lineRule="auto"/>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DC">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r w:rsidDel="00000000" w:rsidR="00000000" w:rsidRPr="00000000">
              <w:rPr>
                <w:rFonts w:ascii="Courier New" w:cs="Courier New" w:eastAsia="Courier New" w:hAnsi="Courier New"/>
                <w:b w:val="1"/>
                <w:sz w:val="16"/>
                <w:szCs w:val="16"/>
                <w:rtl w:val="0"/>
              </w:rPr>
              <w:t xml:space="preserve">wrpin</w:t>
            </w:r>
            <w:r w:rsidDel="00000000" w:rsidR="00000000" w:rsidRPr="00000000">
              <w:rPr>
                <w:rFonts w:ascii="Courier New" w:cs="Courier New" w:eastAsia="Courier New" w:hAnsi="Courier New"/>
                <w:b w:val="1"/>
                <w:sz w:val="16"/>
                <w:szCs w:val="16"/>
                <w:rtl w:val="0"/>
              </w:rPr>
              <w:t xml:space="preserve">   ##%100100_00_00000_0,#7&lt;&lt;6 + hdmi_base  'set 1mA drive on HDMI pins</w:t>
            </w:r>
          </w:p>
          <w:p w:rsidR="00000000" w:rsidDel="00000000" w:rsidP="00000000" w:rsidRDefault="00000000" w:rsidRPr="00000000" w14:paraId="000007DD">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07DE">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07DF">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Field loop</w:t>
            </w:r>
          </w:p>
          <w:p w:rsidR="00000000" w:rsidDel="00000000" w:rsidP="00000000" w:rsidRDefault="00000000" w:rsidRPr="00000000" w14:paraId="000007E0">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07E1">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fieldloop       </w:t>
            </w:r>
            <w:r w:rsidDel="00000000" w:rsidR="00000000" w:rsidRPr="00000000">
              <w:rPr>
                <w:rFonts w:ascii="Courier New" w:cs="Courier New" w:eastAsia="Courier New" w:hAnsi="Courier New"/>
                <w:b w:val="1"/>
                <w:sz w:val="16"/>
                <w:szCs w:val="16"/>
                <w:rtl w:val="0"/>
              </w:rPr>
              <w:t xml:space="preserve">mov</w:t>
            </w:r>
            <w:r w:rsidDel="00000000" w:rsidR="00000000" w:rsidRPr="00000000">
              <w:rPr>
                <w:rFonts w:ascii="Courier New" w:cs="Courier New" w:eastAsia="Courier New" w:hAnsi="Courier New"/>
                <w:b w:val="1"/>
                <w:sz w:val="16"/>
                <w:szCs w:val="16"/>
                <w:rtl w:val="0"/>
              </w:rPr>
              <w:t xml:space="preserve">     </w:t>
            </w:r>
            <w:r w:rsidDel="00000000" w:rsidR="00000000" w:rsidRPr="00000000">
              <w:rPr>
                <w:rFonts w:ascii="Courier New" w:cs="Courier New" w:eastAsia="Courier New" w:hAnsi="Courier New"/>
                <w:b w:val="1"/>
                <w:sz w:val="16"/>
                <w:szCs w:val="16"/>
                <w:rtl w:val="0"/>
              </w:rPr>
              <w:t xml:space="preserve">hsync0</w:t>
            </w:r>
            <w:r w:rsidDel="00000000" w:rsidR="00000000" w:rsidRPr="00000000">
              <w:rPr>
                <w:rFonts w:ascii="Courier New" w:cs="Courier New" w:eastAsia="Courier New" w:hAnsi="Courier New"/>
                <w:b w:val="1"/>
                <w:sz w:val="16"/>
                <w:szCs w:val="16"/>
                <w:rtl w:val="0"/>
              </w:rPr>
              <w:t xml:space="preserve">,sync_000         'vsync off</w:t>
            </w:r>
          </w:p>
          <w:p w:rsidR="00000000" w:rsidDel="00000000" w:rsidP="00000000" w:rsidRDefault="00000000" w:rsidRPr="00000000" w14:paraId="000007E2">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mov     hsync1,sync_001</w:t>
            </w:r>
          </w:p>
          <w:p w:rsidR="00000000" w:rsidDel="00000000" w:rsidP="00000000" w:rsidRDefault="00000000" w:rsidRPr="00000000" w14:paraId="000007E3">
            <w:pPr>
              <w:pageBreakBefore w:val="0"/>
              <w:widowControl w:val="0"/>
              <w:spacing w:line="240" w:lineRule="auto"/>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E4">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callpa  #90,#blank              'top blanks</w:t>
            </w:r>
          </w:p>
          <w:p w:rsidR="00000000" w:rsidDel="00000000" w:rsidP="00000000" w:rsidRDefault="00000000" w:rsidRPr="00000000" w14:paraId="000007E5">
            <w:pPr>
              <w:pageBreakBefore w:val="0"/>
              <w:widowControl w:val="0"/>
              <w:spacing w:line="240" w:lineRule="auto"/>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E6">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mov     x,#350                  'set visible lines</w:t>
            </w:r>
          </w:p>
          <w:p w:rsidR="00000000" w:rsidDel="00000000" w:rsidP="00000000" w:rsidRDefault="00000000" w:rsidRPr="00000000" w14:paraId="000007E7">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line            call    #hsync                  'do horizontal sync</w:t>
            </w:r>
          </w:p>
          <w:p w:rsidR="00000000" w:rsidDel="00000000" w:rsidP="00000000" w:rsidRDefault="00000000" w:rsidRPr="00000000" w14:paraId="000007E8">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xcont   m_rf,#0                 'do visible line</w:t>
            </w:r>
          </w:p>
          <w:p w:rsidR="00000000" w:rsidDel="00000000" w:rsidP="00000000" w:rsidRDefault="00000000" w:rsidRPr="00000000" w14:paraId="000007E9">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djnz    x,#line                 'another line?</w:t>
            </w:r>
          </w:p>
          <w:p w:rsidR="00000000" w:rsidDel="00000000" w:rsidP="00000000" w:rsidRDefault="00000000" w:rsidRPr="00000000" w14:paraId="000007EA">
            <w:pPr>
              <w:pageBreakBefore w:val="0"/>
              <w:widowControl w:val="0"/>
              <w:spacing w:line="240" w:lineRule="auto"/>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EB">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callpa  #83,#blank              'bottom blanks</w:t>
            </w:r>
          </w:p>
          <w:p w:rsidR="00000000" w:rsidDel="00000000" w:rsidP="00000000" w:rsidRDefault="00000000" w:rsidRPr="00000000" w14:paraId="000007EC">
            <w:pPr>
              <w:pageBreakBefore w:val="0"/>
              <w:widowControl w:val="0"/>
              <w:spacing w:line="240" w:lineRule="auto"/>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ED">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mov     </w:t>
            </w:r>
            <w:r w:rsidDel="00000000" w:rsidR="00000000" w:rsidRPr="00000000">
              <w:rPr>
                <w:rFonts w:ascii="Courier New" w:cs="Courier New" w:eastAsia="Courier New" w:hAnsi="Courier New"/>
                <w:b w:val="1"/>
                <w:sz w:val="16"/>
                <w:szCs w:val="16"/>
                <w:rtl w:val="0"/>
              </w:rPr>
              <w:t xml:space="preserve">hsync0</w:t>
            </w:r>
            <w:r w:rsidDel="00000000" w:rsidR="00000000" w:rsidRPr="00000000">
              <w:rPr>
                <w:rFonts w:ascii="Courier New" w:cs="Courier New" w:eastAsia="Courier New" w:hAnsi="Courier New"/>
                <w:b w:val="1"/>
                <w:sz w:val="16"/>
                <w:szCs w:val="16"/>
                <w:rtl w:val="0"/>
              </w:rPr>
              <w:t xml:space="preserve">,sync_222         'vsync on</w:t>
            </w:r>
          </w:p>
          <w:p w:rsidR="00000000" w:rsidDel="00000000" w:rsidP="00000000" w:rsidRDefault="00000000" w:rsidRPr="00000000" w14:paraId="000007EE">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mov     hsync1,sync_223</w:t>
            </w:r>
          </w:p>
          <w:p w:rsidR="00000000" w:rsidDel="00000000" w:rsidP="00000000" w:rsidRDefault="00000000" w:rsidRPr="00000000" w14:paraId="000007EF">
            <w:pPr>
              <w:pageBreakBefore w:val="0"/>
              <w:widowControl w:val="0"/>
              <w:spacing w:line="240" w:lineRule="auto"/>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F0">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callpa  #2,#blank               'vertical sync blanks</w:t>
            </w:r>
          </w:p>
          <w:p w:rsidR="00000000" w:rsidDel="00000000" w:rsidP="00000000" w:rsidRDefault="00000000" w:rsidRPr="00000000" w14:paraId="000007F1">
            <w:pPr>
              <w:pageBreakBefore w:val="0"/>
              <w:widowControl w:val="0"/>
              <w:spacing w:line="240" w:lineRule="auto"/>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F2">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jmp     #fieldloop              'loop</w:t>
            </w:r>
          </w:p>
          <w:p w:rsidR="00000000" w:rsidDel="00000000" w:rsidP="00000000" w:rsidRDefault="00000000" w:rsidRPr="00000000" w14:paraId="000007F3">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07F4">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07F5">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Subroutines</w:t>
            </w:r>
          </w:p>
          <w:p w:rsidR="00000000" w:rsidDel="00000000" w:rsidP="00000000" w:rsidRDefault="00000000" w:rsidRPr="00000000" w14:paraId="000007F6">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07F7">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blank           call    #hsync                  'blank lines</w:t>
            </w:r>
          </w:p>
          <w:p w:rsidR="00000000" w:rsidDel="00000000" w:rsidP="00000000" w:rsidRDefault="00000000" w:rsidRPr="00000000" w14:paraId="000007F8">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xcont   m_vi,</w:t>
            </w:r>
            <w:r w:rsidDel="00000000" w:rsidR="00000000" w:rsidRPr="00000000">
              <w:rPr>
                <w:rFonts w:ascii="Courier New" w:cs="Courier New" w:eastAsia="Courier New" w:hAnsi="Courier New"/>
                <w:b w:val="1"/>
                <w:sz w:val="16"/>
                <w:szCs w:val="16"/>
                <w:rtl w:val="0"/>
              </w:rPr>
              <w:t xml:space="preserve">hsync0</w:t>
            </w:r>
            <w:r w:rsidDel="00000000" w:rsidR="00000000" w:rsidRPr="00000000">
              <w:rPr>
                <w:rtl w:val="0"/>
              </w:rPr>
            </w:r>
          </w:p>
          <w:p w:rsidR="00000000" w:rsidDel="00000000" w:rsidP="00000000" w:rsidRDefault="00000000" w:rsidRPr="00000000" w14:paraId="000007F9">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_ret_   djnz    pa,#blank</w:t>
            </w:r>
          </w:p>
          <w:p w:rsidR="00000000" w:rsidDel="00000000" w:rsidP="00000000" w:rsidRDefault="00000000" w:rsidRPr="00000000" w14:paraId="000007FA">
            <w:pPr>
              <w:pageBreakBefore w:val="0"/>
              <w:widowControl w:val="0"/>
              <w:spacing w:line="240" w:lineRule="auto"/>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7FB">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hsync           xcont   m_bs,</w:t>
            </w:r>
            <w:r w:rsidDel="00000000" w:rsidR="00000000" w:rsidRPr="00000000">
              <w:rPr>
                <w:rFonts w:ascii="Courier New" w:cs="Courier New" w:eastAsia="Courier New" w:hAnsi="Courier New"/>
                <w:b w:val="1"/>
                <w:sz w:val="16"/>
                <w:szCs w:val="16"/>
                <w:rtl w:val="0"/>
              </w:rPr>
              <w:t xml:space="preserve">hsync0</w:t>
            </w:r>
            <w:r w:rsidDel="00000000" w:rsidR="00000000" w:rsidRPr="00000000">
              <w:rPr>
                <w:rFonts w:ascii="Courier New" w:cs="Courier New" w:eastAsia="Courier New" w:hAnsi="Courier New"/>
                <w:b w:val="1"/>
                <w:sz w:val="16"/>
                <w:szCs w:val="16"/>
                <w:rtl w:val="0"/>
              </w:rPr>
              <w:t xml:space="preserve">             'horizontal sync</w:t>
            </w:r>
          </w:p>
          <w:p w:rsidR="00000000" w:rsidDel="00000000" w:rsidP="00000000" w:rsidRDefault="00000000" w:rsidRPr="00000000" w14:paraId="000007FC">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r w:rsidDel="00000000" w:rsidR="00000000" w:rsidRPr="00000000">
              <w:rPr>
                <w:rFonts w:ascii="Courier New" w:cs="Courier New" w:eastAsia="Courier New" w:hAnsi="Courier New"/>
                <w:b w:val="1"/>
                <w:sz w:val="16"/>
                <w:szCs w:val="16"/>
                <w:rtl w:val="0"/>
              </w:rPr>
              <w:t xml:space="preserve">xzero</w:t>
            </w:r>
            <w:r w:rsidDel="00000000" w:rsidR="00000000" w:rsidRPr="00000000">
              <w:rPr>
                <w:rFonts w:ascii="Courier New" w:cs="Courier New" w:eastAsia="Courier New" w:hAnsi="Courier New"/>
                <w:b w:val="1"/>
                <w:sz w:val="16"/>
                <w:szCs w:val="16"/>
                <w:rtl w:val="0"/>
              </w:rPr>
              <w:t xml:space="preserve">   m_sn,</w:t>
            </w:r>
            <w:r w:rsidDel="00000000" w:rsidR="00000000" w:rsidRPr="00000000">
              <w:rPr>
                <w:rFonts w:ascii="Courier New" w:cs="Courier New" w:eastAsia="Courier New" w:hAnsi="Courier New"/>
                <w:b w:val="1"/>
                <w:sz w:val="16"/>
                <w:szCs w:val="16"/>
                <w:rtl w:val="0"/>
              </w:rPr>
              <w:t xml:space="preserve">hsync1</w:t>
            </w:r>
            <w:r w:rsidDel="00000000" w:rsidR="00000000" w:rsidRPr="00000000">
              <w:rPr>
                <w:rtl w:val="0"/>
              </w:rPr>
            </w:r>
          </w:p>
          <w:p w:rsidR="00000000" w:rsidDel="00000000" w:rsidP="00000000" w:rsidRDefault="00000000" w:rsidRPr="00000000" w14:paraId="000007FD">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_ret_   xcont   m_bv,</w:t>
            </w:r>
            <w:r w:rsidDel="00000000" w:rsidR="00000000" w:rsidRPr="00000000">
              <w:rPr>
                <w:rFonts w:ascii="Courier New" w:cs="Courier New" w:eastAsia="Courier New" w:hAnsi="Courier New"/>
                <w:b w:val="1"/>
                <w:sz w:val="16"/>
                <w:szCs w:val="16"/>
                <w:rtl w:val="0"/>
              </w:rPr>
              <w:t xml:space="preserve">hsync0</w:t>
            </w:r>
            <w:r w:rsidDel="00000000" w:rsidR="00000000" w:rsidRPr="00000000">
              <w:rPr>
                <w:rtl w:val="0"/>
              </w:rPr>
            </w:r>
          </w:p>
          <w:p w:rsidR="00000000" w:rsidDel="00000000" w:rsidP="00000000" w:rsidRDefault="00000000" w:rsidRPr="00000000" w14:paraId="000007FE">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07FF">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0800">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Initialized data</w:t>
            </w:r>
          </w:p>
          <w:p w:rsidR="00000000" w:rsidDel="00000000" w:rsidP="00000000" w:rsidRDefault="00000000" w:rsidRPr="00000000" w14:paraId="00000801">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0802">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sync_000        long    %1101010100_1101010100_1101010100_10    '</w:t>
            </w:r>
          </w:p>
          <w:p w:rsidR="00000000" w:rsidDel="00000000" w:rsidP="00000000" w:rsidRDefault="00000000" w:rsidRPr="00000000" w14:paraId="00000803">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sync_001        long    %1101010100_1101010100_0010101011_10    '        hsync</w:t>
            </w:r>
          </w:p>
          <w:p w:rsidR="00000000" w:rsidDel="00000000" w:rsidP="00000000" w:rsidRDefault="00000000" w:rsidRPr="00000000" w14:paraId="00000804">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sync_222        long    %0101010100_0101010100_0101010100_10    'vsync</w:t>
            </w:r>
          </w:p>
          <w:p w:rsidR="00000000" w:rsidDel="00000000" w:rsidP="00000000" w:rsidRDefault="00000000" w:rsidRPr="00000000" w14:paraId="00000805">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sync_223        long    %0101010100_0101010100_1010101011_10    'vsync + hsync</w:t>
            </w:r>
          </w:p>
          <w:p w:rsidR="00000000" w:rsidDel="00000000" w:rsidP="00000000" w:rsidRDefault="00000000" w:rsidRPr="00000000" w14:paraId="00000806">
            <w:pPr>
              <w:pageBreakBefore w:val="0"/>
              <w:widowControl w:val="0"/>
              <w:spacing w:line="240" w:lineRule="auto"/>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807">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m_bs            long    $70810000 + hdmi_base&lt;&lt;17 + 16          'before sync</w:t>
            </w:r>
          </w:p>
          <w:p w:rsidR="00000000" w:rsidDel="00000000" w:rsidP="00000000" w:rsidRDefault="00000000" w:rsidRPr="00000000" w14:paraId="00000808">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m_sn            long    $70810000 + hdmi_base&lt;&lt;17 + 96          'sync</w:t>
            </w:r>
          </w:p>
          <w:p w:rsidR="00000000" w:rsidDel="00000000" w:rsidP="00000000" w:rsidRDefault="00000000" w:rsidRPr="00000000" w14:paraId="00000809">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m_bv            long    $70810000 + hdmi_base&lt;&lt;17 + 48          'before visible</w:t>
            </w:r>
          </w:p>
          <w:p w:rsidR="00000000" w:rsidDel="00000000" w:rsidP="00000000" w:rsidRDefault="00000000" w:rsidRPr="00000000" w14:paraId="0000080A">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m_vi            long    $70810000 + hdmi_base&lt;&lt;17 + 640         'visible</w:t>
            </w:r>
          </w:p>
          <w:p w:rsidR="00000000" w:rsidDel="00000000" w:rsidP="00000000" w:rsidRDefault="00000000" w:rsidRPr="00000000" w14:paraId="0000080B">
            <w:pPr>
              <w:pageBreakBefore w:val="0"/>
              <w:widowControl w:val="0"/>
              <w:spacing w:line="240" w:lineRule="auto"/>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80C">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m_rf            long    $B0850000 + hdmi_base&lt;&lt;17 + 640         'visible rfword rgb16 (5:6:5)</w:t>
            </w:r>
          </w:p>
          <w:p w:rsidR="00000000" w:rsidDel="00000000" w:rsidP="00000000" w:rsidRDefault="00000000" w:rsidRPr="00000000" w14:paraId="0000080D">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080E">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080F">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Uninitialized data</w:t>
            </w:r>
          </w:p>
          <w:p w:rsidR="00000000" w:rsidDel="00000000" w:rsidP="00000000" w:rsidRDefault="00000000" w:rsidRPr="00000000" w14:paraId="00000810">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0811">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x               res     1</w:t>
            </w:r>
          </w:p>
          <w:p w:rsidR="00000000" w:rsidDel="00000000" w:rsidP="00000000" w:rsidRDefault="00000000" w:rsidRPr="00000000" w14:paraId="00000812">
            <w:pPr>
              <w:pageBreakBefore w:val="0"/>
              <w:widowControl w:val="0"/>
              <w:spacing w:line="240" w:lineRule="auto"/>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813">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hsync0</w:t>
            </w:r>
            <w:r w:rsidDel="00000000" w:rsidR="00000000" w:rsidRPr="00000000">
              <w:rPr>
                <w:rFonts w:ascii="Courier New" w:cs="Courier New" w:eastAsia="Courier New" w:hAnsi="Courier New"/>
                <w:b w:val="1"/>
                <w:sz w:val="16"/>
                <w:szCs w:val="16"/>
                <w:rtl w:val="0"/>
              </w:rPr>
              <w:t xml:space="preserve">          res     1</w:t>
            </w:r>
          </w:p>
          <w:p w:rsidR="00000000" w:rsidDel="00000000" w:rsidP="00000000" w:rsidRDefault="00000000" w:rsidRPr="00000000" w14:paraId="00000814">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hsync1          res     1</w:t>
            </w:r>
          </w:p>
          <w:p w:rsidR="00000000" w:rsidDel="00000000" w:rsidP="00000000" w:rsidRDefault="00000000" w:rsidRPr="00000000" w14:paraId="00000815">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0816">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0817">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Bitmap</w:t>
            </w:r>
          </w:p>
          <w:p w:rsidR="00000000" w:rsidDel="00000000" w:rsidP="00000000" w:rsidRDefault="00000000" w:rsidRPr="00000000" w14:paraId="00000818">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0819">
            <w:pPr>
              <w:pageBreakBefore w:val="0"/>
              <w:widowControl w:val="0"/>
              <w:spacing w:line="240" w:lineRule="auto"/>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orgh    $1000 - 70              'justify pixels at $1000</w:t>
            </w:r>
          </w:p>
          <w:p w:rsidR="00000000" w:rsidDel="00000000" w:rsidP="00000000" w:rsidRDefault="00000000" w:rsidRPr="00000000" w14:paraId="0000081A">
            <w:pPr>
              <w:pageBreakBefore w:val="0"/>
              <w:widowControl w:val="0"/>
              <w:spacing w:line="240" w:lineRule="auto"/>
              <w:rPr>
                <w:sz w:val="18"/>
                <w:szCs w:val="18"/>
              </w:rPr>
            </w:pPr>
            <w:r w:rsidDel="00000000" w:rsidR="00000000" w:rsidRPr="00000000">
              <w:rPr>
                <w:rFonts w:ascii="Courier New" w:cs="Courier New" w:eastAsia="Courier New" w:hAnsi="Courier New"/>
                <w:b w:val="1"/>
                <w:sz w:val="16"/>
                <w:szCs w:val="16"/>
                <w:rtl w:val="0"/>
              </w:rPr>
              <w:t xml:space="preserve">                file    "birds_16bpp.bmp"       'rayman's picture (640 x 350)</w:t>
            </w:r>
            <w:r w:rsidDel="00000000" w:rsidR="00000000" w:rsidRPr="00000000">
              <w:rPr>
                <w:rtl w:val="0"/>
              </w:rPr>
            </w:r>
          </w:p>
        </w:tc>
      </w:tr>
    </w:tbl>
    <w:p w:rsidR="00000000" w:rsidDel="00000000" w:rsidP="00000000" w:rsidRDefault="00000000" w:rsidRPr="00000000" w14:paraId="0000081B">
      <w:pPr>
        <w:pageBreakBefore w:val="0"/>
        <w:widowControl w:val="0"/>
        <w:rPr>
          <w:sz w:val="18"/>
          <w:szCs w:val="18"/>
        </w:rPr>
      </w:pPr>
      <w:r w:rsidDel="00000000" w:rsidR="00000000" w:rsidRPr="00000000">
        <w:rPr>
          <w:rtl w:val="0"/>
        </w:rPr>
      </w:r>
    </w:p>
    <w:p w:rsidR="00000000" w:rsidDel="00000000" w:rsidP="00000000" w:rsidRDefault="00000000" w:rsidRPr="00000000" w14:paraId="0000081C">
      <w:pPr>
        <w:pageBreakBefore w:val="0"/>
        <w:widowControl w:val="0"/>
        <w:rPr>
          <w:sz w:val="18"/>
          <w:szCs w:val="18"/>
        </w:rPr>
      </w:pPr>
      <w:r w:rsidDel="00000000" w:rsidR="00000000" w:rsidRPr="00000000">
        <w:rPr>
          <w:rtl w:val="0"/>
        </w:rPr>
      </w:r>
    </w:p>
    <w:p w:rsidR="00000000" w:rsidDel="00000000" w:rsidP="00000000" w:rsidRDefault="00000000" w:rsidRPr="00000000" w14:paraId="0000081D">
      <w:pPr>
        <w:pageBreakBefore w:val="0"/>
        <w:widowControl w:val="0"/>
        <w:rPr>
          <w:sz w:val="18"/>
          <w:szCs w:val="18"/>
        </w:rPr>
      </w:pPr>
      <w:r w:rsidDel="00000000" w:rsidR="00000000" w:rsidRPr="00000000">
        <w:rPr>
          <w:rtl w:val="0"/>
        </w:rPr>
      </w:r>
    </w:p>
    <w:p w:rsidR="00000000" w:rsidDel="00000000" w:rsidP="00000000" w:rsidRDefault="00000000" w:rsidRPr="00000000" w14:paraId="0000081E">
      <w:pPr>
        <w:pStyle w:val="Heading2"/>
        <w:pageBreakBefore w:val="0"/>
        <w:widowControl w:val="0"/>
        <w:rPr/>
      </w:pPr>
      <w:bookmarkStart w:colFirst="0" w:colLast="0" w:name="_p3yzb63sgk3h" w:id="41"/>
      <w:bookmarkEnd w:id="41"/>
      <w:r w:rsidDel="00000000" w:rsidR="00000000" w:rsidRPr="00000000">
        <w:rPr>
          <w:rtl w:val="0"/>
        </w:rPr>
        <w:t xml:space="preserve">COLORSPACE CONVERTER</w:t>
      </w:r>
    </w:p>
    <w:p w:rsidR="00000000" w:rsidDel="00000000" w:rsidP="00000000" w:rsidRDefault="00000000" w:rsidRPr="00000000" w14:paraId="0000081F">
      <w:pPr>
        <w:pageBreakBefore w:val="0"/>
        <w:widowControl w:val="0"/>
        <w:rPr/>
      </w:pPr>
      <w:r w:rsidDel="00000000" w:rsidR="00000000" w:rsidRPr="00000000">
        <w:rPr>
          <w:rtl w:val="0"/>
        </w:rPr>
      </w:r>
    </w:p>
    <w:p w:rsidR="00000000" w:rsidDel="00000000" w:rsidP="00000000" w:rsidRDefault="00000000" w:rsidRPr="00000000" w14:paraId="00000820">
      <w:pPr>
        <w:pageBreakBefore w:val="0"/>
        <w:widowControl w:val="0"/>
        <w:rPr>
          <w:sz w:val="18"/>
          <w:szCs w:val="18"/>
        </w:rPr>
      </w:pPr>
      <w:r w:rsidDel="00000000" w:rsidR="00000000" w:rsidRPr="00000000">
        <w:rPr>
          <w:sz w:val="18"/>
          <w:szCs w:val="18"/>
          <w:rtl w:val="0"/>
        </w:rPr>
        <w:t xml:space="preserve">Each cog has a colorspace converter which can perform ongoing matrix transformations and modulation of the cog's 8-bit DAC channels. The colorspace converter is intended primarily for baseband video modulation, but it can also be used as a general-purpose RF modulator.</w:t>
      </w:r>
    </w:p>
    <w:p w:rsidR="00000000" w:rsidDel="00000000" w:rsidP="00000000" w:rsidRDefault="00000000" w:rsidRPr="00000000" w14:paraId="00000821">
      <w:pPr>
        <w:pageBreakBefore w:val="0"/>
        <w:widowControl w:val="0"/>
        <w:rPr>
          <w:sz w:val="18"/>
          <w:szCs w:val="18"/>
        </w:rPr>
      </w:pPr>
      <w:r w:rsidDel="00000000" w:rsidR="00000000" w:rsidRPr="00000000">
        <w:rPr>
          <w:rtl w:val="0"/>
        </w:rPr>
      </w:r>
    </w:p>
    <w:p w:rsidR="00000000" w:rsidDel="00000000" w:rsidP="00000000" w:rsidRDefault="00000000" w:rsidRPr="00000000" w14:paraId="00000822">
      <w:pPr>
        <w:pageBreakBefore w:val="0"/>
        <w:widowControl w:val="0"/>
        <w:rPr>
          <w:sz w:val="18"/>
          <w:szCs w:val="18"/>
        </w:rPr>
      </w:pPr>
      <w:r w:rsidDel="00000000" w:rsidR="00000000" w:rsidRPr="00000000">
        <w:rPr>
          <w:sz w:val="18"/>
          <w:szCs w:val="18"/>
          <w:rtl w:val="0"/>
        </w:rPr>
        <w:t xml:space="preserve">The colorspace converter is configured via the following instructions:</w:t>
      </w:r>
    </w:p>
    <w:p w:rsidR="00000000" w:rsidDel="00000000" w:rsidP="00000000" w:rsidRDefault="00000000" w:rsidRPr="00000000" w14:paraId="00000823">
      <w:pPr>
        <w:pageBreakBefore w:val="0"/>
        <w:widowControl w:val="0"/>
        <w:rPr>
          <w:sz w:val="18"/>
          <w:szCs w:val="18"/>
        </w:rPr>
      </w:pPr>
      <w:r w:rsidDel="00000000" w:rsidR="00000000" w:rsidRPr="00000000">
        <w:rPr>
          <w:rtl w:val="0"/>
        </w:rPr>
      </w:r>
    </w:p>
    <w:p w:rsidR="00000000" w:rsidDel="00000000" w:rsidP="00000000" w:rsidRDefault="00000000" w:rsidRPr="00000000" w14:paraId="00000824">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SETCY   {#}D</w:t>
        <w:tab/>
        <w:tab/>
        <w:t xml:space="preserve">- Set colorspace converter CY parameter to D[31:0]</w:t>
      </w:r>
    </w:p>
    <w:p w:rsidR="00000000" w:rsidDel="00000000" w:rsidP="00000000" w:rsidRDefault="00000000" w:rsidRPr="00000000" w14:paraId="00000825">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SETCI   {#}D</w:t>
        <w:tab/>
        <w:tab/>
        <w:t xml:space="preserve">- Set colorspace converter CI parameter to D[31:0]</w:t>
      </w:r>
    </w:p>
    <w:p w:rsidR="00000000" w:rsidDel="00000000" w:rsidP="00000000" w:rsidRDefault="00000000" w:rsidRPr="00000000" w14:paraId="00000826">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SETCQ   {#}D</w:t>
        <w:tab/>
        <w:tab/>
        <w:t xml:space="preserve">- Set colorspace converter CQ parameter to D[31:0]</w:t>
      </w:r>
    </w:p>
    <w:p w:rsidR="00000000" w:rsidDel="00000000" w:rsidP="00000000" w:rsidRDefault="00000000" w:rsidRPr="00000000" w14:paraId="00000827">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SETCFRQ {#}D</w:t>
        <w:tab/>
        <w:tab/>
        <w:t xml:space="preserve">- Set colorspace converter CFRQ parameter to D[31:0]</w:t>
      </w:r>
    </w:p>
    <w:p w:rsidR="00000000" w:rsidDel="00000000" w:rsidP="00000000" w:rsidRDefault="00000000" w:rsidRPr="00000000" w14:paraId="00000828">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SETCMOD {#}D</w:t>
        <w:tab/>
        <w:tab/>
        <w:t xml:space="preserve">- Set colorspace converter CMOD parameter to D[</w:t>
      </w:r>
      <w:r w:rsidDel="00000000" w:rsidR="00000000" w:rsidRPr="00000000">
        <w:rPr>
          <w:rFonts w:ascii="Courier New" w:cs="Courier New" w:eastAsia="Courier New" w:hAnsi="Courier New"/>
          <w:b w:val="1"/>
          <w:rtl w:val="0"/>
        </w:rPr>
        <w:t xml:space="preserve">8</w:t>
      </w:r>
      <w:r w:rsidDel="00000000" w:rsidR="00000000" w:rsidRPr="00000000">
        <w:rPr>
          <w:rFonts w:ascii="Courier New" w:cs="Courier New" w:eastAsia="Courier New" w:hAnsi="Courier New"/>
          <w:b w:val="1"/>
          <w:sz w:val="18"/>
          <w:szCs w:val="18"/>
          <w:rtl w:val="0"/>
        </w:rPr>
        <w:t xml:space="preserve">:0]</w:t>
      </w:r>
      <w:r w:rsidDel="00000000" w:rsidR="00000000" w:rsidRPr="00000000">
        <w:rPr>
          <w:rtl w:val="0"/>
        </w:rPr>
      </w:r>
    </w:p>
    <w:p w:rsidR="00000000" w:rsidDel="00000000" w:rsidP="00000000" w:rsidRDefault="00000000" w:rsidRPr="00000000" w14:paraId="00000829">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82A">
      <w:pPr>
        <w:pageBreakBefore w:val="0"/>
        <w:widowControl w:val="0"/>
        <w:rPr>
          <w:sz w:val="18"/>
          <w:szCs w:val="18"/>
        </w:rPr>
      </w:pPr>
      <w:r w:rsidDel="00000000" w:rsidR="00000000" w:rsidRPr="00000000">
        <w:rPr>
          <w:sz w:val="18"/>
          <w:szCs w:val="18"/>
          <w:rtl w:val="0"/>
        </w:rPr>
        <w:t xml:space="preserve">It is intended that DAC3/DAC2/DAC1 serve as R/G/B channels. On each clock, new matrix and modulation calculations are performed through a pipeline. There is a group delay of five clocks from DAC-channel inputs to outputs when the colorspace converter is in use.</w:t>
      </w:r>
    </w:p>
    <w:p w:rsidR="00000000" w:rsidDel="00000000" w:rsidP="00000000" w:rsidRDefault="00000000" w:rsidRPr="00000000" w14:paraId="0000082B">
      <w:pPr>
        <w:pageBreakBefore w:val="0"/>
        <w:widowControl w:val="0"/>
        <w:rPr>
          <w:sz w:val="18"/>
          <w:szCs w:val="18"/>
        </w:rPr>
      </w:pPr>
      <w:r w:rsidDel="00000000" w:rsidR="00000000" w:rsidRPr="00000000">
        <w:rPr>
          <w:rtl w:val="0"/>
        </w:rPr>
      </w:r>
    </w:p>
    <w:p w:rsidR="00000000" w:rsidDel="00000000" w:rsidP="00000000" w:rsidRDefault="00000000" w:rsidRPr="00000000" w14:paraId="0000082C">
      <w:pPr>
        <w:pageBreakBefore w:val="0"/>
        <w:widowControl w:val="0"/>
        <w:rPr>
          <w:sz w:val="18"/>
          <w:szCs w:val="18"/>
        </w:rPr>
      </w:pPr>
      <w:r w:rsidDel="00000000" w:rsidR="00000000" w:rsidRPr="00000000">
        <w:rPr>
          <w:sz w:val="18"/>
          <w:szCs w:val="18"/>
          <w:rtl w:val="0"/>
        </w:rPr>
        <w:t xml:space="preserve">For the following signed multiply-accumulate computations, CMOD[4] determines whether the CY/CI/CQ terms will be sign-extended (CMOD[4] = 1) or zero-extended (CMOD[4] = 0). If zero-extended, using 128 for a CY/CI/CQ term will result in no attenuation of the related DAC term:</w:t>
      </w:r>
    </w:p>
    <w:p w:rsidR="00000000" w:rsidDel="00000000" w:rsidP="00000000" w:rsidRDefault="00000000" w:rsidRPr="00000000" w14:paraId="0000082D">
      <w:pPr>
        <w:pageBreakBefore w:val="0"/>
        <w:widowControl w:val="0"/>
        <w:rPr>
          <w:sz w:val="18"/>
          <w:szCs w:val="18"/>
        </w:rPr>
      </w:pPr>
      <w:r w:rsidDel="00000000" w:rsidR="00000000" w:rsidRPr="00000000">
        <w:rPr>
          <w:rtl w:val="0"/>
        </w:rPr>
      </w:r>
    </w:p>
    <w:p w:rsidR="00000000" w:rsidDel="00000000" w:rsidP="00000000" w:rsidRDefault="00000000" w:rsidRPr="00000000" w14:paraId="0000082E">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Y[7:0]</w:t>
        <w:tab/>
        <w:tab/>
        <w:t xml:space="preserve">= (DAC3 * CY[31:24] + DAC2 * CY[23:16] + DAC1 * CY[15:8]) / 128</w:t>
      </w:r>
    </w:p>
    <w:p w:rsidR="00000000" w:rsidDel="00000000" w:rsidP="00000000" w:rsidRDefault="00000000" w:rsidRPr="00000000" w14:paraId="0000082F">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I[7:0]</w:t>
        <w:tab/>
        <w:tab/>
        <w:t xml:space="preserve">= (DAC3 * CI[31:24] + DAC2 * CI[23:16] + DAC1 * CI[15:8]) / 128</w:t>
      </w:r>
    </w:p>
    <w:p w:rsidR="00000000" w:rsidDel="00000000" w:rsidP="00000000" w:rsidRDefault="00000000" w:rsidRPr="00000000" w14:paraId="00000830">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Q[7:0]</w:t>
        <w:tab/>
        <w:tab/>
        <w:t xml:space="preserve">= (DAC3 * CQ[31:24] + DAC2 * CQ[23:16] + DAC1 * CQ[15:8]) / 128</w:t>
      </w:r>
    </w:p>
    <w:p w:rsidR="00000000" w:rsidDel="00000000" w:rsidP="00000000" w:rsidRDefault="00000000" w:rsidRPr="00000000" w14:paraId="00000831">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832">
      <w:pPr>
        <w:pageBreakBefore w:val="0"/>
        <w:widowControl w:val="0"/>
        <w:rPr>
          <w:sz w:val="18"/>
          <w:szCs w:val="18"/>
        </w:rPr>
      </w:pPr>
      <w:r w:rsidDel="00000000" w:rsidR="00000000" w:rsidRPr="00000000">
        <w:rPr>
          <w:sz w:val="18"/>
          <w:szCs w:val="18"/>
          <w:rtl w:val="0"/>
        </w:rPr>
        <w:t xml:space="preserve">The modulator works by subtracting CFRQ from PHS on ea</w:t>
      </w:r>
      <w:r w:rsidDel="00000000" w:rsidR="00000000" w:rsidRPr="00000000">
        <w:rPr>
          <w:rtl w:val="0"/>
        </w:rPr>
        <w:t xml:space="preserve">ch clock cycle</w:t>
      </w:r>
      <w:r w:rsidDel="00000000" w:rsidR="00000000" w:rsidRPr="00000000">
        <w:rPr>
          <w:sz w:val="18"/>
          <w:szCs w:val="18"/>
          <w:rtl w:val="0"/>
        </w:rPr>
        <w:t xml:space="preserve">, in order to get a clockwise angle rotation in the upper bits of PHS. PHS[31:24] is then used to rotate the coordinate pair (I, Q). The rotated Q coordinate becomes IQ. Because a 5-stage CORDIC rotator is used to perform the rotation, IQ gets scaled by 1.646. When using the modulator, this scaling will need to be taken into account when computing your CI/CQ terms, in order to avoid IQ overflow:</w:t>
      </w:r>
    </w:p>
    <w:p w:rsidR="00000000" w:rsidDel="00000000" w:rsidP="00000000" w:rsidRDefault="00000000" w:rsidRPr="00000000" w14:paraId="00000833">
      <w:pPr>
        <w:pageBreakBefore w:val="0"/>
        <w:widowControl w:val="0"/>
        <w:rPr>
          <w:sz w:val="18"/>
          <w:szCs w:val="18"/>
        </w:rPr>
      </w:pPr>
      <w:r w:rsidDel="00000000" w:rsidR="00000000" w:rsidRPr="00000000">
        <w:rPr>
          <w:rtl w:val="0"/>
        </w:rPr>
      </w:r>
    </w:p>
    <w:p w:rsidR="00000000" w:rsidDel="00000000" w:rsidP="00000000" w:rsidRDefault="00000000" w:rsidRPr="00000000" w14:paraId="00000834">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PHS[31:0]</w:t>
        <w:tab/>
        <w:t xml:space="preserve">= PHS[31:0] - CFRQ[31:0]</w:t>
      </w:r>
    </w:p>
    <w:p w:rsidR="00000000" w:rsidDel="00000000" w:rsidP="00000000" w:rsidRDefault="00000000" w:rsidRPr="00000000" w14:paraId="00000835">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IQ[7:0]</w:t>
        <w:tab/>
        <w:t xml:space="preserve">= Q of (I,Q) after being rotated by PHS and multiplied by 1.646</w:t>
      </w:r>
    </w:p>
    <w:p w:rsidR="00000000" w:rsidDel="00000000" w:rsidP="00000000" w:rsidRDefault="00000000" w:rsidRPr="00000000" w14:paraId="00000836">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837">
      <w:pPr>
        <w:pageBreakBefore w:val="0"/>
        <w:widowControl w:val="0"/>
        <w:rPr>
          <w:sz w:val="18"/>
          <w:szCs w:val="18"/>
        </w:rPr>
      </w:pPr>
      <w:r w:rsidDel="00000000" w:rsidR="00000000" w:rsidRPr="00000000">
        <w:rPr>
          <w:sz w:val="18"/>
          <w:szCs w:val="18"/>
          <w:rtl w:val="0"/>
        </w:rPr>
        <w:t xml:space="preserve">The formula for computing CFRQ for a desired modulation frequency is</w:t>
      </w:r>
      <w:r w:rsidDel="00000000" w:rsidR="00000000" w:rsidRPr="00000000">
        <w:rPr>
          <w:rtl w:val="0"/>
        </w:rPr>
        <w:t xml:space="preserve">: $1_0000_0000 * </w:t>
      </w:r>
      <w:r w:rsidDel="00000000" w:rsidR="00000000" w:rsidRPr="00000000">
        <w:rPr>
          <w:sz w:val="18"/>
          <w:szCs w:val="18"/>
          <w:rtl w:val="0"/>
        </w:rPr>
        <w:t xml:space="preserve">desired_frequency / clock_frequency. For example, if you wanted 3.579545 MHz and your clock frequency was 80 MHz, you would </w:t>
      </w:r>
      <w:r w:rsidDel="00000000" w:rsidR="00000000" w:rsidRPr="00000000">
        <w:rPr>
          <w:rtl w:val="0"/>
        </w:rPr>
        <w:t xml:space="preserve">compute</w:t>
      </w:r>
      <w:r w:rsidDel="00000000" w:rsidR="00000000" w:rsidRPr="00000000">
        <w:rPr>
          <w:sz w:val="18"/>
          <w:szCs w:val="18"/>
          <w:rtl w:val="0"/>
        </w:rPr>
        <w:t xml:space="preserve">: </w:t>
      </w:r>
      <w:r w:rsidDel="00000000" w:rsidR="00000000" w:rsidRPr="00000000">
        <w:rPr>
          <w:rtl w:val="0"/>
        </w:rPr>
        <w:t xml:space="preserve">$1_0000_0000 *</w:t>
      </w:r>
      <w:r w:rsidDel="00000000" w:rsidR="00000000" w:rsidRPr="00000000">
        <w:rPr>
          <w:sz w:val="18"/>
          <w:szCs w:val="18"/>
          <w:rtl w:val="0"/>
        </w:rPr>
        <w:t xml:space="preserve"> 3</w:t>
      </w:r>
      <w:r w:rsidDel="00000000" w:rsidR="00000000" w:rsidRPr="00000000">
        <w:rPr>
          <w:rtl w:val="0"/>
        </w:rPr>
        <w:t xml:space="preserve">_</w:t>
      </w:r>
      <w:r w:rsidDel="00000000" w:rsidR="00000000" w:rsidRPr="00000000">
        <w:rPr>
          <w:sz w:val="18"/>
          <w:szCs w:val="18"/>
          <w:rtl w:val="0"/>
        </w:rPr>
        <w:t xml:space="preserve">579_545 / 80_000_000 = $0B74_5CFE, which you would set using the SETCFRQ instruction.</w:t>
      </w:r>
    </w:p>
    <w:p w:rsidR="00000000" w:rsidDel="00000000" w:rsidP="00000000" w:rsidRDefault="00000000" w:rsidRPr="00000000" w14:paraId="00000838">
      <w:pPr>
        <w:pageBreakBefore w:val="0"/>
        <w:widowControl w:val="0"/>
        <w:rPr>
          <w:sz w:val="18"/>
          <w:szCs w:val="18"/>
        </w:rPr>
      </w:pPr>
      <w:r w:rsidDel="00000000" w:rsidR="00000000" w:rsidRPr="00000000">
        <w:rPr>
          <w:rtl w:val="0"/>
        </w:rPr>
      </w:r>
    </w:p>
    <w:p w:rsidR="00000000" w:rsidDel="00000000" w:rsidP="00000000" w:rsidRDefault="00000000" w:rsidRPr="00000000" w14:paraId="00000839">
      <w:pPr>
        <w:pageBreakBefore w:val="0"/>
        <w:widowControl w:val="0"/>
        <w:rPr>
          <w:sz w:val="18"/>
          <w:szCs w:val="18"/>
        </w:rPr>
      </w:pPr>
      <w:r w:rsidDel="00000000" w:rsidR="00000000" w:rsidRPr="00000000">
        <w:rPr>
          <w:sz w:val="18"/>
          <w:szCs w:val="18"/>
          <w:rtl w:val="0"/>
        </w:rPr>
        <w:t xml:space="preserve">The preliminary output terms are computed as follows:</w:t>
      </w:r>
    </w:p>
    <w:p w:rsidR="00000000" w:rsidDel="00000000" w:rsidP="00000000" w:rsidRDefault="00000000" w:rsidRPr="00000000" w14:paraId="0000083A">
      <w:pPr>
        <w:pageBreakBefore w:val="0"/>
        <w:widowControl w:val="0"/>
        <w:rPr>
          <w:sz w:val="18"/>
          <w:szCs w:val="18"/>
        </w:rPr>
      </w:pPr>
      <w:r w:rsidDel="00000000" w:rsidR="00000000" w:rsidRPr="00000000">
        <w:rPr>
          <w:rtl w:val="0"/>
        </w:rPr>
      </w:r>
    </w:p>
    <w:p w:rsidR="00000000" w:rsidDel="00000000" w:rsidP="00000000" w:rsidRDefault="00000000" w:rsidRPr="00000000" w14:paraId="0000083B">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FY[7:0]</w:t>
        <w:tab/>
        <w:t xml:space="preserve">= CY[7:0] + (DAC0 &amp; {8{CMOD[3]}}) + Y[7:0]</w:t>
        <w:tab/>
        <w:t xml:space="preserve">(VGA R / HDTV Y)</w:t>
      </w:r>
    </w:p>
    <w:p w:rsidR="00000000" w:rsidDel="00000000" w:rsidP="00000000" w:rsidRDefault="00000000" w:rsidRPr="00000000" w14:paraId="0000083C">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FI[7:0]</w:t>
        <w:tab/>
        <w:t xml:space="preserve">= CI[7:0] + (DAC0 &amp; {8{CMOD[2]}}) + I[7:0]</w:t>
        <w:tab/>
        <w:t xml:space="preserve">(VGA G / HDTV Pb)</w:t>
      </w:r>
    </w:p>
    <w:p w:rsidR="00000000" w:rsidDel="00000000" w:rsidP="00000000" w:rsidRDefault="00000000" w:rsidRPr="00000000" w14:paraId="0000083D">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FQ[7:0]</w:t>
        <w:tab/>
        <w:t xml:space="preserve">= CQ[7:0] + (DAC0 &amp; {8{CMOD[1]}}) + Q[7:0]</w:t>
        <w:tab/>
        <w:t xml:space="preserve">(VGA B / HDTV Pr)</w:t>
      </w:r>
    </w:p>
    <w:p w:rsidR="00000000" w:rsidDel="00000000" w:rsidP="00000000" w:rsidRDefault="00000000" w:rsidRPr="00000000" w14:paraId="0000083E">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83F">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FS[7:0]</w:t>
        <w:tab/>
        <w:t xml:space="preserve">= {8{DAC0[0] ^ CMOD[0]}}</w:t>
        <w:tab/>
        <w:tab/>
        <w:tab/>
        <w:tab/>
        <w:t xml:space="preserve">(VGA H-Sync)</w:t>
      </w:r>
    </w:p>
    <w:p w:rsidR="00000000" w:rsidDel="00000000" w:rsidP="00000000" w:rsidRDefault="00000000" w:rsidRPr="00000000" w14:paraId="00000840">
      <w:pPr>
        <w:pageBreakBefore w:val="0"/>
        <w:widowControl w:val="0"/>
        <w:spacing w:line="331.2" w:lineRule="auto"/>
        <w:ind w:left="720" w:firstLine="0"/>
        <w:rPr>
          <w:sz w:val="18"/>
          <w:szCs w:val="18"/>
        </w:rPr>
      </w:pPr>
      <w:r w:rsidDel="00000000" w:rsidR="00000000" w:rsidRPr="00000000">
        <w:rPr>
          <w:rtl w:val="0"/>
        </w:rPr>
      </w:r>
    </w:p>
    <w:p w:rsidR="00000000" w:rsidDel="00000000" w:rsidP="00000000" w:rsidRDefault="00000000" w:rsidRPr="00000000" w14:paraId="00000841">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FIQ[7:0]</w:t>
        <w:tab/>
        <w:t xml:space="preserve">= CQ[7:0] + IQ[7:0]</w:t>
        <w:tab/>
        <w:tab/>
        <w:tab/>
        <w:tab/>
        <w:tab/>
        <w:t xml:space="preserve">(Chroma)</w:t>
      </w:r>
    </w:p>
    <w:p w:rsidR="00000000" w:rsidDel="00000000" w:rsidP="00000000" w:rsidRDefault="00000000" w:rsidRPr="00000000" w14:paraId="00000842">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843">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FYS[7:0]</w:t>
        <w:tab/>
        <w:t xml:space="preserve">= DAC0[1]</w:t>
        <w:tab/>
        <w:t xml:space="preserve">?</w:t>
        <w:tab/>
        <w:t xml:space="preserve">8'b0</w:t>
        <w:tab/>
        <w:tab/>
        <w:tab/>
        <w:tab/>
        <w:t xml:space="preserve">(1x = Luma Sync)</w:t>
      </w:r>
    </w:p>
    <w:p w:rsidR="00000000" w:rsidDel="00000000" w:rsidP="00000000" w:rsidRDefault="00000000" w:rsidRPr="00000000" w14:paraId="00000844">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ab/>
        <w:t xml:space="preserve">: DAC0[0]</w:t>
        <w:tab/>
        <w:t xml:space="preserve">?</w:t>
        <w:tab/>
        <w:t xml:space="preserve">CI[7:0]</w:t>
        <w:tab/>
        <w:tab/>
        <w:tab/>
        <w:t xml:space="preserve">(01 = Luma Blank/Burst)</w:t>
      </w:r>
    </w:p>
    <w:p w:rsidR="00000000" w:rsidDel="00000000" w:rsidP="00000000" w:rsidRDefault="00000000" w:rsidRPr="00000000" w14:paraId="00000845">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ab/>
        <w:tab/>
        <w:tab/>
        <w:t xml:space="preserve">:</w:t>
        <w:tab/>
        <w:t xml:space="preserve">CY[7:0] + Y[7:0]</w:t>
        <w:tab/>
        <w:tab/>
        <w:t xml:space="preserve">(00 = Luma Visible)</w:t>
      </w:r>
    </w:p>
    <w:p w:rsidR="00000000" w:rsidDel="00000000" w:rsidP="00000000" w:rsidRDefault="00000000" w:rsidRPr="00000000" w14:paraId="00000846">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847">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FYC[7:0]</w:t>
        <w:tab/>
        <w:t xml:space="preserve">= FYS[7:0] + IQ[7:0]</w:t>
        <w:tab/>
        <w:tab/>
        <w:tab/>
        <w:tab/>
        <w:t xml:space="preserve">(Composite Luma+Chroma)</w:t>
      </w:r>
    </w:p>
    <w:p w:rsidR="00000000" w:rsidDel="00000000" w:rsidP="00000000" w:rsidRDefault="00000000" w:rsidRPr="00000000" w14:paraId="00000848">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849">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84A">
      <w:pPr>
        <w:pageBreakBefore w:val="0"/>
        <w:widowControl w:val="0"/>
        <w:rPr>
          <w:sz w:val="18"/>
          <w:szCs w:val="18"/>
        </w:rPr>
      </w:pPr>
      <w:r w:rsidDel="00000000" w:rsidR="00000000" w:rsidRPr="00000000">
        <w:rPr>
          <w:sz w:val="18"/>
          <w:szCs w:val="18"/>
          <w:rtl w:val="0"/>
        </w:rPr>
        <w:t xml:space="preserve">The final output terms are selected by CMOD[6:5]:</w:t>
      </w:r>
    </w:p>
    <w:p w:rsidR="00000000" w:rsidDel="00000000" w:rsidP="00000000" w:rsidRDefault="00000000" w:rsidRPr="00000000" w14:paraId="0000084B">
      <w:pPr>
        <w:pageBreakBefore w:val="0"/>
        <w:widowControl w:val="0"/>
        <w:rPr>
          <w:sz w:val="18"/>
          <w:szCs w:val="18"/>
        </w:rPr>
      </w:pPr>
      <w:r w:rsidDel="00000000" w:rsidR="00000000" w:rsidRPr="00000000">
        <w:rPr>
          <w:rtl w:val="0"/>
        </w:rPr>
      </w:r>
    </w:p>
    <w:tbl>
      <w:tblPr>
        <w:tblStyle w:val="Table23"/>
        <w:tblW w:w="948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3015"/>
        <w:gridCol w:w="1296"/>
        <w:gridCol w:w="1296"/>
        <w:gridCol w:w="1296"/>
        <w:gridCol w:w="1296"/>
        <w:tblGridChange w:id="0">
          <w:tblGrid>
            <w:gridCol w:w="1290"/>
            <w:gridCol w:w="3015"/>
            <w:gridCol w:w="1296"/>
            <w:gridCol w:w="1296"/>
            <w:gridCol w:w="1296"/>
            <w:gridCol w:w="1296"/>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84C">
            <w:pPr>
              <w:pageBreakBefore w:val="0"/>
              <w:widowControl w:val="0"/>
              <w:spacing w:line="240" w:lineRule="auto"/>
              <w:jc w:val="center"/>
              <w:rPr>
                <w:b w:val="1"/>
                <w:sz w:val="18"/>
                <w:szCs w:val="18"/>
              </w:rPr>
            </w:pPr>
            <w:r w:rsidDel="00000000" w:rsidR="00000000" w:rsidRPr="00000000">
              <w:rPr>
                <w:b w:val="1"/>
                <w:sz w:val="18"/>
                <w:szCs w:val="18"/>
                <w:rtl w:val="0"/>
              </w:rPr>
              <w:t xml:space="preserve">CMOD[6:5]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4D">
            <w:pPr>
              <w:pageBreakBefore w:val="0"/>
              <w:widowControl w:val="0"/>
              <w:spacing w:line="240" w:lineRule="auto"/>
              <w:rPr>
                <w:b w:val="1"/>
                <w:sz w:val="18"/>
                <w:szCs w:val="18"/>
              </w:rPr>
            </w:pPr>
            <w:r w:rsidDel="00000000" w:rsidR="00000000" w:rsidRPr="00000000">
              <w:rPr>
                <w:b w:val="1"/>
                <w:sz w:val="18"/>
                <w:szCs w:val="18"/>
                <w:rtl w:val="0"/>
              </w:rPr>
              <w:t xml:space="preserve">Mode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4E">
            <w:pPr>
              <w:pageBreakBefore w:val="0"/>
              <w:widowControl w:val="0"/>
              <w:spacing w:line="240" w:lineRule="auto"/>
              <w:jc w:val="center"/>
              <w:rPr>
                <w:b w:val="1"/>
                <w:sz w:val="18"/>
                <w:szCs w:val="18"/>
              </w:rPr>
            </w:pPr>
            <w:r w:rsidDel="00000000" w:rsidR="00000000" w:rsidRPr="00000000">
              <w:rPr>
                <w:b w:val="1"/>
                <w:sz w:val="18"/>
                <w:szCs w:val="18"/>
                <w:rtl w:val="0"/>
              </w:rPr>
              <w:t xml:space="preserve">DAC3</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4F">
            <w:pPr>
              <w:pageBreakBefore w:val="0"/>
              <w:widowControl w:val="0"/>
              <w:spacing w:line="240" w:lineRule="auto"/>
              <w:jc w:val="center"/>
              <w:rPr>
                <w:b w:val="1"/>
                <w:sz w:val="18"/>
                <w:szCs w:val="18"/>
              </w:rPr>
            </w:pPr>
            <w:r w:rsidDel="00000000" w:rsidR="00000000" w:rsidRPr="00000000">
              <w:rPr>
                <w:b w:val="1"/>
                <w:sz w:val="18"/>
                <w:szCs w:val="18"/>
                <w:rtl w:val="0"/>
              </w:rPr>
              <w:t xml:space="preserve">DAC2</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50">
            <w:pPr>
              <w:pageBreakBefore w:val="0"/>
              <w:widowControl w:val="0"/>
              <w:spacing w:line="240" w:lineRule="auto"/>
              <w:jc w:val="center"/>
              <w:rPr>
                <w:b w:val="1"/>
                <w:sz w:val="18"/>
                <w:szCs w:val="18"/>
              </w:rPr>
            </w:pPr>
            <w:r w:rsidDel="00000000" w:rsidR="00000000" w:rsidRPr="00000000">
              <w:rPr>
                <w:b w:val="1"/>
                <w:sz w:val="18"/>
                <w:szCs w:val="18"/>
                <w:rtl w:val="0"/>
              </w:rPr>
              <w:t xml:space="preserve">DAC1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51">
            <w:pPr>
              <w:pageBreakBefore w:val="0"/>
              <w:widowControl w:val="0"/>
              <w:spacing w:line="240" w:lineRule="auto"/>
              <w:jc w:val="center"/>
              <w:rPr>
                <w:b w:val="1"/>
                <w:sz w:val="18"/>
                <w:szCs w:val="18"/>
              </w:rPr>
            </w:pPr>
            <w:r w:rsidDel="00000000" w:rsidR="00000000" w:rsidRPr="00000000">
              <w:rPr>
                <w:b w:val="1"/>
                <w:sz w:val="18"/>
                <w:szCs w:val="18"/>
                <w:rtl w:val="0"/>
              </w:rPr>
              <w:t xml:space="preserve">DAC0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2">
            <w:pPr>
              <w:pageBreakBefore w:val="0"/>
              <w:widowControl w:val="0"/>
              <w:spacing w:line="240" w:lineRule="auto"/>
              <w:jc w:val="center"/>
              <w:rPr>
                <w:sz w:val="18"/>
                <w:szCs w:val="18"/>
              </w:rPr>
            </w:pPr>
            <w:r w:rsidDel="00000000" w:rsidR="00000000" w:rsidRPr="00000000">
              <w:rPr>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pageBreakBefore w:val="0"/>
              <w:widowControl w:val="0"/>
              <w:spacing w:line="240" w:lineRule="auto"/>
              <w:rPr>
                <w:sz w:val="18"/>
                <w:szCs w:val="18"/>
              </w:rPr>
            </w:pPr>
            <w:r w:rsidDel="00000000" w:rsidR="00000000" w:rsidRPr="00000000">
              <w:rPr>
                <w:sz w:val="18"/>
                <w:szCs w:val="18"/>
                <w:rtl w:val="0"/>
              </w:rPr>
              <w:t xml:space="preserve">&lt;off&gt;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pageBreakBefore w:val="0"/>
              <w:widowControl w:val="0"/>
              <w:spacing w:line="240" w:lineRule="auto"/>
              <w:jc w:val="center"/>
              <w:rPr>
                <w:sz w:val="18"/>
                <w:szCs w:val="18"/>
              </w:rPr>
            </w:pPr>
            <w:r w:rsidDel="00000000" w:rsidR="00000000" w:rsidRPr="00000000">
              <w:rPr>
                <w:sz w:val="18"/>
                <w:szCs w:val="18"/>
                <w:rtl w:val="0"/>
              </w:rPr>
              <w:t xml:space="preserve">DAC3</w:t>
            </w:r>
          </w:p>
          <w:p w:rsidR="00000000" w:rsidDel="00000000" w:rsidP="00000000" w:rsidRDefault="00000000" w:rsidRPr="00000000" w14:paraId="00000855">
            <w:pPr>
              <w:pageBreakBefore w:val="0"/>
              <w:widowControl w:val="0"/>
              <w:spacing w:line="240" w:lineRule="auto"/>
              <w:jc w:val="center"/>
              <w:rPr>
                <w:sz w:val="18"/>
                <w:szCs w:val="18"/>
              </w:rPr>
            </w:pPr>
            <w:r w:rsidDel="00000000" w:rsidR="00000000" w:rsidRPr="00000000">
              <w:rPr>
                <w:sz w:val="18"/>
                <w:szCs w:val="18"/>
                <w:rtl w:val="0"/>
              </w:rPr>
              <w:t xml:space="preserve">(bypass)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pageBreakBefore w:val="0"/>
              <w:widowControl w:val="0"/>
              <w:spacing w:line="240" w:lineRule="auto"/>
              <w:jc w:val="center"/>
              <w:rPr>
                <w:sz w:val="18"/>
                <w:szCs w:val="18"/>
              </w:rPr>
            </w:pPr>
            <w:r w:rsidDel="00000000" w:rsidR="00000000" w:rsidRPr="00000000">
              <w:rPr>
                <w:sz w:val="18"/>
                <w:szCs w:val="18"/>
                <w:rtl w:val="0"/>
              </w:rPr>
              <w:t xml:space="preserve">DAC2</w:t>
            </w:r>
          </w:p>
          <w:p w:rsidR="00000000" w:rsidDel="00000000" w:rsidP="00000000" w:rsidRDefault="00000000" w:rsidRPr="00000000" w14:paraId="00000857">
            <w:pPr>
              <w:pageBreakBefore w:val="0"/>
              <w:widowControl w:val="0"/>
              <w:spacing w:line="240" w:lineRule="auto"/>
              <w:jc w:val="center"/>
              <w:rPr>
                <w:sz w:val="18"/>
                <w:szCs w:val="18"/>
              </w:rPr>
            </w:pPr>
            <w:r w:rsidDel="00000000" w:rsidR="00000000" w:rsidRPr="00000000">
              <w:rPr>
                <w:sz w:val="18"/>
                <w:szCs w:val="18"/>
                <w:rtl w:val="0"/>
              </w:rPr>
              <w:t xml:space="preserve">(bypass)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pageBreakBefore w:val="0"/>
              <w:widowControl w:val="0"/>
              <w:spacing w:line="240" w:lineRule="auto"/>
              <w:jc w:val="center"/>
              <w:rPr>
                <w:sz w:val="18"/>
                <w:szCs w:val="18"/>
              </w:rPr>
            </w:pPr>
            <w:r w:rsidDel="00000000" w:rsidR="00000000" w:rsidRPr="00000000">
              <w:rPr>
                <w:sz w:val="18"/>
                <w:szCs w:val="18"/>
                <w:rtl w:val="0"/>
              </w:rPr>
              <w:t xml:space="preserve">DAC1</w:t>
            </w:r>
          </w:p>
          <w:p w:rsidR="00000000" w:rsidDel="00000000" w:rsidP="00000000" w:rsidRDefault="00000000" w:rsidRPr="00000000" w14:paraId="00000859">
            <w:pPr>
              <w:pageBreakBefore w:val="0"/>
              <w:widowControl w:val="0"/>
              <w:spacing w:line="240" w:lineRule="auto"/>
              <w:jc w:val="center"/>
              <w:rPr>
                <w:sz w:val="18"/>
                <w:szCs w:val="18"/>
              </w:rPr>
            </w:pPr>
            <w:r w:rsidDel="00000000" w:rsidR="00000000" w:rsidRPr="00000000">
              <w:rPr>
                <w:sz w:val="18"/>
                <w:szCs w:val="18"/>
                <w:rtl w:val="0"/>
              </w:rPr>
              <w:t xml:space="preserve">(bypass)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pageBreakBefore w:val="0"/>
              <w:widowControl w:val="0"/>
              <w:spacing w:line="240" w:lineRule="auto"/>
              <w:jc w:val="center"/>
              <w:rPr>
                <w:sz w:val="18"/>
                <w:szCs w:val="18"/>
              </w:rPr>
            </w:pPr>
            <w:r w:rsidDel="00000000" w:rsidR="00000000" w:rsidRPr="00000000">
              <w:rPr>
                <w:sz w:val="18"/>
                <w:szCs w:val="18"/>
                <w:rtl w:val="0"/>
              </w:rPr>
              <w:t xml:space="preserve">DAC0</w:t>
            </w:r>
          </w:p>
          <w:p w:rsidR="00000000" w:rsidDel="00000000" w:rsidP="00000000" w:rsidRDefault="00000000" w:rsidRPr="00000000" w14:paraId="0000085B">
            <w:pPr>
              <w:pageBreakBefore w:val="0"/>
              <w:widowControl w:val="0"/>
              <w:spacing w:line="240" w:lineRule="auto"/>
              <w:jc w:val="center"/>
              <w:rPr>
                <w:sz w:val="18"/>
                <w:szCs w:val="18"/>
              </w:rPr>
            </w:pPr>
            <w:r w:rsidDel="00000000" w:rsidR="00000000" w:rsidRPr="00000000">
              <w:rPr>
                <w:sz w:val="18"/>
                <w:szCs w:val="18"/>
                <w:rtl w:val="0"/>
              </w:rPr>
              <w:t xml:space="preserve">(bypass)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C">
            <w:pPr>
              <w:pageBreakBefore w:val="0"/>
              <w:widowControl w:val="0"/>
              <w:spacing w:line="240" w:lineRule="auto"/>
              <w:jc w:val="center"/>
              <w:rPr>
                <w:sz w:val="18"/>
                <w:szCs w:val="18"/>
              </w:rPr>
            </w:pPr>
            <w:r w:rsidDel="00000000" w:rsidR="00000000" w:rsidRPr="00000000">
              <w:rPr>
                <w:sz w:val="18"/>
                <w:szCs w:val="18"/>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pageBreakBefore w:val="0"/>
              <w:widowControl w:val="0"/>
              <w:spacing w:line="240" w:lineRule="auto"/>
              <w:rPr>
                <w:sz w:val="18"/>
                <w:szCs w:val="18"/>
              </w:rPr>
            </w:pPr>
            <w:r w:rsidDel="00000000" w:rsidR="00000000" w:rsidRPr="00000000">
              <w:rPr>
                <w:sz w:val="18"/>
                <w:szCs w:val="18"/>
                <w:rtl w:val="0"/>
              </w:rPr>
              <w:t xml:space="preserve">VGA (R-G-B) / HDTV (Y-Pb-Pr)</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pageBreakBefore w:val="0"/>
              <w:widowControl w:val="0"/>
              <w:spacing w:line="240" w:lineRule="auto"/>
              <w:jc w:val="center"/>
              <w:rPr>
                <w:sz w:val="18"/>
                <w:szCs w:val="18"/>
              </w:rPr>
            </w:pPr>
            <w:r w:rsidDel="00000000" w:rsidR="00000000" w:rsidRPr="00000000">
              <w:rPr>
                <w:sz w:val="18"/>
                <w:szCs w:val="18"/>
                <w:rtl w:val="0"/>
              </w:rPr>
              <w:t xml:space="preserve">FY</w:t>
            </w:r>
          </w:p>
          <w:p w:rsidR="00000000" w:rsidDel="00000000" w:rsidP="00000000" w:rsidRDefault="00000000" w:rsidRPr="00000000" w14:paraId="0000085F">
            <w:pPr>
              <w:pageBreakBefore w:val="0"/>
              <w:widowControl w:val="0"/>
              <w:spacing w:line="240" w:lineRule="auto"/>
              <w:jc w:val="center"/>
              <w:rPr>
                <w:sz w:val="18"/>
                <w:szCs w:val="18"/>
              </w:rPr>
            </w:pPr>
            <w:r w:rsidDel="00000000" w:rsidR="00000000" w:rsidRPr="00000000">
              <w:rPr>
                <w:sz w:val="18"/>
                <w:szCs w:val="18"/>
                <w:rtl w:val="0"/>
              </w:rPr>
              <w:t xml:space="preserve">(R / Y)</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pageBreakBefore w:val="0"/>
              <w:widowControl w:val="0"/>
              <w:spacing w:line="240" w:lineRule="auto"/>
              <w:jc w:val="center"/>
              <w:rPr>
                <w:sz w:val="18"/>
                <w:szCs w:val="18"/>
              </w:rPr>
            </w:pPr>
            <w:r w:rsidDel="00000000" w:rsidR="00000000" w:rsidRPr="00000000">
              <w:rPr>
                <w:sz w:val="18"/>
                <w:szCs w:val="18"/>
                <w:rtl w:val="0"/>
              </w:rPr>
              <w:t xml:space="preserve">FI</w:t>
            </w:r>
          </w:p>
          <w:p w:rsidR="00000000" w:rsidDel="00000000" w:rsidP="00000000" w:rsidRDefault="00000000" w:rsidRPr="00000000" w14:paraId="00000861">
            <w:pPr>
              <w:pageBreakBefore w:val="0"/>
              <w:widowControl w:val="0"/>
              <w:spacing w:line="240" w:lineRule="auto"/>
              <w:jc w:val="center"/>
              <w:rPr>
                <w:sz w:val="18"/>
                <w:szCs w:val="18"/>
              </w:rPr>
            </w:pPr>
            <w:r w:rsidDel="00000000" w:rsidR="00000000" w:rsidRPr="00000000">
              <w:rPr>
                <w:sz w:val="18"/>
                <w:szCs w:val="18"/>
                <w:rtl w:val="0"/>
              </w:rPr>
              <w:t xml:space="preserve">(G / Pb)</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pageBreakBefore w:val="0"/>
              <w:widowControl w:val="0"/>
              <w:spacing w:line="240" w:lineRule="auto"/>
              <w:jc w:val="center"/>
              <w:rPr>
                <w:sz w:val="18"/>
                <w:szCs w:val="18"/>
              </w:rPr>
            </w:pPr>
            <w:r w:rsidDel="00000000" w:rsidR="00000000" w:rsidRPr="00000000">
              <w:rPr>
                <w:sz w:val="18"/>
                <w:szCs w:val="18"/>
                <w:rtl w:val="0"/>
              </w:rPr>
              <w:t xml:space="preserve">FQ</w:t>
            </w:r>
          </w:p>
          <w:p w:rsidR="00000000" w:rsidDel="00000000" w:rsidP="00000000" w:rsidRDefault="00000000" w:rsidRPr="00000000" w14:paraId="00000863">
            <w:pPr>
              <w:pageBreakBefore w:val="0"/>
              <w:widowControl w:val="0"/>
              <w:spacing w:line="240" w:lineRule="auto"/>
              <w:jc w:val="center"/>
              <w:rPr>
                <w:sz w:val="18"/>
                <w:szCs w:val="18"/>
              </w:rPr>
            </w:pPr>
            <w:r w:rsidDel="00000000" w:rsidR="00000000" w:rsidRPr="00000000">
              <w:rPr>
                <w:sz w:val="18"/>
                <w:szCs w:val="18"/>
                <w:rtl w:val="0"/>
              </w:rPr>
              <w:t xml:space="preserve">(B / Pr)</w:t>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pageBreakBefore w:val="0"/>
              <w:widowControl w:val="0"/>
              <w:spacing w:line="240" w:lineRule="auto"/>
              <w:jc w:val="center"/>
              <w:rPr>
                <w:sz w:val="18"/>
                <w:szCs w:val="18"/>
              </w:rPr>
            </w:pPr>
            <w:r w:rsidDel="00000000" w:rsidR="00000000" w:rsidRPr="00000000">
              <w:rPr>
                <w:sz w:val="18"/>
                <w:szCs w:val="18"/>
                <w:rtl w:val="0"/>
              </w:rPr>
              <w:t xml:space="preserve">FS</w:t>
            </w:r>
          </w:p>
          <w:p w:rsidR="00000000" w:rsidDel="00000000" w:rsidP="00000000" w:rsidRDefault="00000000" w:rsidRPr="00000000" w14:paraId="00000865">
            <w:pPr>
              <w:pageBreakBefore w:val="0"/>
              <w:widowControl w:val="0"/>
              <w:spacing w:line="240" w:lineRule="auto"/>
              <w:jc w:val="center"/>
              <w:rPr>
                <w:sz w:val="18"/>
                <w:szCs w:val="18"/>
              </w:rPr>
            </w:pPr>
            <w:r w:rsidDel="00000000" w:rsidR="00000000" w:rsidRPr="00000000">
              <w:rPr>
                <w:sz w:val="18"/>
                <w:szCs w:val="18"/>
                <w:rtl w:val="0"/>
              </w:rPr>
              <w:t xml:space="preserve">(H-Sync)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6">
            <w:pPr>
              <w:pageBreakBefore w:val="0"/>
              <w:widowControl w:val="0"/>
              <w:spacing w:line="240" w:lineRule="auto"/>
              <w:jc w:val="center"/>
              <w:rPr>
                <w:sz w:val="18"/>
                <w:szCs w:val="18"/>
              </w:rPr>
            </w:pPr>
            <w:r w:rsidDel="00000000" w:rsidR="00000000" w:rsidRPr="00000000">
              <w:rPr>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pageBreakBefore w:val="0"/>
              <w:widowControl w:val="0"/>
              <w:spacing w:line="240" w:lineRule="auto"/>
              <w:rPr>
                <w:sz w:val="18"/>
                <w:szCs w:val="18"/>
              </w:rPr>
            </w:pPr>
            <w:r w:rsidDel="00000000" w:rsidR="00000000" w:rsidRPr="00000000">
              <w:rPr>
                <w:sz w:val="18"/>
                <w:szCs w:val="18"/>
                <w:rtl w:val="0"/>
              </w:rPr>
              <w:t xml:space="preserve">NTSC/PAL Composite + S-Video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pageBreakBefore w:val="0"/>
              <w:widowControl w:val="0"/>
              <w:spacing w:line="240" w:lineRule="auto"/>
              <w:jc w:val="center"/>
              <w:rPr>
                <w:sz w:val="18"/>
                <w:szCs w:val="18"/>
              </w:rPr>
            </w:pPr>
            <w:r w:rsidDel="00000000" w:rsidR="00000000" w:rsidRPr="00000000">
              <w:rPr>
                <w:sz w:val="18"/>
                <w:szCs w:val="18"/>
                <w:rtl w:val="0"/>
              </w:rPr>
              <w:t xml:space="preserve">FYC</w:t>
              <w:br w:type="textWrapping"/>
              <w:t xml:space="preserve">(Composite)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pageBreakBefore w:val="0"/>
              <w:widowControl w:val="0"/>
              <w:spacing w:line="240" w:lineRule="auto"/>
              <w:jc w:val="center"/>
              <w:rPr>
                <w:sz w:val="18"/>
                <w:szCs w:val="18"/>
              </w:rPr>
            </w:pPr>
            <w:r w:rsidDel="00000000" w:rsidR="00000000" w:rsidRPr="00000000">
              <w:rPr>
                <w:sz w:val="18"/>
                <w:szCs w:val="18"/>
                <w:rtl w:val="0"/>
              </w:rPr>
              <w:t xml:space="preserve">FYC</w:t>
              <w:br w:type="textWrapping"/>
              <w:t xml:space="preserve">(Composite)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pageBreakBefore w:val="0"/>
              <w:widowControl w:val="0"/>
              <w:spacing w:line="240" w:lineRule="auto"/>
              <w:jc w:val="center"/>
              <w:rPr>
                <w:sz w:val="18"/>
                <w:szCs w:val="18"/>
              </w:rPr>
            </w:pPr>
            <w:r w:rsidDel="00000000" w:rsidR="00000000" w:rsidRPr="00000000">
              <w:rPr>
                <w:sz w:val="18"/>
                <w:szCs w:val="18"/>
                <w:rtl w:val="0"/>
              </w:rPr>
              <w:t xml:space="preserve">FIQ</w:t>
            </w:r>
          </w:p>
          <w:p w:rsidR="00000000" w:rsidDel="00000000" w:rsidP="00000000" w:rsidRDefault="00000000" w:rsidRPr="00000000" w14:paraId="0000086B">
            <w:pPr>
              <w:pageBreakBefore w:val="0"/>
              <w:widowControl w:val="0"/>
              <w:spacing w:line="240" w:lineRule="auto"/>
              <w:jc w:val="center"/>
              <w:rPr>
                <w:sz w:val="18"/>
                <w:szCs w:val="18"/>
              </w:rPr>
            </w:pPr>
            <w:r w:rsidDel="00000000" w:rsidR="00000000" w:rsidRPr="00000000">
              <w:rPr>
                <w:sz w:val="18"/>
                <w:szCs w:val="18"/>
                <w:rtl w:val="0"/>
              </w:rPr>
              <w:t xml:space="preserve">(Chroma)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pageBreakBefore w:val="0"/>
              <w:widowControl w:val="0"/>
              <w:spacing w:line="240" w:lineRule="auto"/>
              <w:jc w:val="center"/>
              <w:rPr>
                <w:sz w:val="18"/>
                <w:szCs w:val="18"/>
              </w:rPr>
            </w:pPr>
            <w:r w:rsidDel="00000000" w:rsidR="00000000" w:rsidRPr="00000000">
              <w:rPr>
                <w:sz w:val="18"/>
                <w:szCs w:val="18"/>
                <w:rtl w:val="0"/>
              </w:rPr>
              <w:t xml:space="preserve">FYS</w:t>
            </w:r>
          </w:p>
          <w:p w:rsidR="00000000" w:rsidDel="00000000" w:rsidP="00000000" w:rsidRDefault="00000000" w:rsidRPr="00000000" w14:paraId="0000086D">
            <w:pPr>
              <w:pageBreakBefore w:val="0"/>
              <w:widowControl w:val="0"/>
              <w:spacing w:line="240" w:lineRule="auto"/>
              <w:jc w:val="center"/>
              <w:rPr>
                <w:sz w:val="18"/>
                <w:szCs w:val="18"/>
              </w:rPr>
            </w:pPr>
            <w:r w:rsidDel="00000000" w:rsidR="00000000" w:rsidRPr="00000000">
              <w:rPr>
                <w:sz w:val="18"/>
                <w:szCs w:val="18"/>
                <w:rtl w:val="0"/>
              </w:rPr>
              <w:t xml:space="preserve">(Luma)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E">
            <w:pPr>
              <w:pageBreakBefore w:val="0"/>
              <w:widowControl w:val="0"/>
              <w:spacing w:line="240" w:lineRule="auto"/>
              <w:jc w:val="center"/>
              <w:rPr>
                <w:sz w:val="18"/>
                <w:szCs w:val="18"/>
              </w:rPr>
            </w:pPr>
            <w:r w:rsidDel="00000000" w:rsidR="00000000" w:rsidRPr="00000000">
              <w:rPr>
                <w:sz w:val="18"/>
                <w:szCs w:val="1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pageBreakBefore w:val="0"/>
              <w:widowControl w:val="0"/>
              <w:spacing w:line="240" w:lineRule="auto"/>
              <w:rPr>
                <w:sz w:val="18"/>
                <w:szCs w:val="18"/>
              </w:rPr>
            </w:pPr>
            <w:r w:rsidDel="00000000" w:rsidR="00000000" w:rsidRPr="00000000">
              <w:rPr>
                <w:sz w:val="18"/>
                <w:szCs w:val="18"/>
                <w:rtl w:val="0"/>
              </w:rPr>
              <w:t xml:space="preserve">NTSC/PAL Composite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pageBreakBefore w:val="0"/>
              <w:widowControl w:val="0"/>
              <w:spacing w:line="240" w:lineRule="auto"/>
              <w:jc w:val="center"/>
              <w:rPr>
                <w:sz w:val="18"/>
                <w:szCs w:val="18"/>
              </w:rPr>
            </w:pPr>
            <w:r w:rsidDel="00000000" w:rsidR="00000000" w:rsidRPr="00000000">
              <w:rPr>
                <w:sz w:val="18"/>
                <w:szCs w:val="18"/>
                <w:rtl w:val="0"/>
              </w:rPr>
              <w:t xml:space="preserve">FYC</w:t>
              <w:br w:type="textWrapping"/>
              <w:t xml:space="preserve">(Composite)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pageBreakBefore w:val="0"/>
              <w:widowControl w:val="0"/>
              <w:spacing w:line="240" w:lineRule="auto"/>
              <w:jc w:val="center"/>
              <w:rPr>
                <w:sz w:val="18"/>
                <w:szCs w:val="18"/>
              </w:rPr>
            </w:pPr>
            <w:r w:rsidDel="00000000" w:rsidR="00000000" w:rsidRPr="00000000">
              <w:rPr>
                <w:sz w:val="18"/>
                <w:szCs w:val="18"/>
                <w:rtl w:val="0"/>
              </w:rPr>
              <w:t xml:space="preserve">FYC</w:t>
              <w:br w:type="textWrapping"/>
              <w:t xml:space="preserve">(Composite)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pageBreakBefore w:val="0"/>
              <w:widowControl w:val="0"/>
              <w:spacing w:line="240" w:lineRule="auto"/>
              <w:jc w:val="center"/>
              <w:rPr>
                <w:sz w:val="18"/>
                <w:szCs w:val="18"/>
              </w:rPr>
            </w:pPr>
            <w:r w:rsidDel="00000000" w:rsidR="00000000" w:rsidRPr="00000000">
              <w:rPr>
                <w:sz w:val="18"/>
                <w:szCs w:val="18"/>
                <w:rtl w:val="0"/>
              </w:rPr>
              <w:t xml:space="preserve">FYC</w:t>
              <w:br w:type="textWrapping"/>
              <w:t xml:space="preserve">(Composite)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pageBreakBefore w:val="0"/>
              <w:widowControl w:val="0"/>
              <w:spacing w:line="240" w:lineRule="auto"/>
              <w:jc w:val="center"/>
              <w:rPr>
                <w:sz w:val="18"/>
                <w:szCs w:val="18"/>
              </w:rPr>
            </w:pPr>
            <w:r w:rsidDel="00000000" w:rsidR="00000000" w:rsidRPr="00000000">
              <w:rPr>
                <w:sz w:val="18"/>
                <w:szCs w:val="18"/>
                <w:rtl w:val="0"/>
              </w:rPr>
              <w:t xml:space="preserve">FYC</w:t>
              <w:br w:type="textWrapping"/>
              <w:t xml:space="preserve">(Composite)</w:t>
            </w:r>
          </w:p>
        </w:tc>
      </w:tr>
    </w:tbl>
    <w:p w:rsidR="00000000" w:rsidDel="00000000" w:rsidP="00000000" w:rsidRDefault="00000000" w:rsidRPr="00000000" w14:paraId="00000874">
      <w:pPr>
        <w:pageBreakBefore w:val="0"/>
        <w:widowControl w:val="0"/>
        <w:rPr>
          <w:sz w:val="18"/>
          <w:szCs w:val="18"/>
        </w:rPr>
      </w:pPr>
      <w:r w:rsidDel="00000000" w:rsidR="00000000" w:rsidRPr="00000000">
        <w:rPr>
          <w:rtl w:val="0"/>
        </w:rPr>
      </w:r>
    </w:p>
    <w:p w:rsidR="00000000" w:rsidDel="00000000" w:rsidP="00000000" w:rsidRDefault="00000000" w:rsidRPr="00000000" w14:paraId="00000875">
      <w:pPr>
        <w:pageBreakBefore w:val="0"/>
        <w:widowControl w:val="0"/>
        <w:rPr>
          <w:sz w:val="18"/>
          <w:szCs w:val="18"/>
        </w:rPr>
      </w:pPr>
      <w:r w:rsidDel="00000000" w:rsidR="00000000" w:rsidRPr="00000000">
        <w:rPr>
          <w:rtl w:val="0"/>
        </w:rPr>
      </w:r>
    </w:p>
    <w:p w:rsidR="00000000" w:rsidDel="00000000" w:rsidP="00000000" w:rsidRDefault="00000000" w:rsidRPr="00000000" w14:paraId="00000876">
      <w:pPr>
        <w:pStyle w:val="Heading2"/>
        <w:pageBreakBefore w:val="0"/>
        <w:widowControl w:val="0"/>
        <w:ind w:left="0" w:firstLine="0"/>
        <w:rPr/>
      </w:pPr>
      <w:bookmarkStart w:colFirst="0" w:colLast="0" w:name="_1384wn6u87gm" w:id="42"/>
      <w:bookmarkEnd w:id="42"/>
      <w:r w:rsidDel="00000000" w:rsidR="00000000" w:rsidRPr="00000000">
        <w:rPr>
          <w:rtl w:val="0"/>
        </w:rPr>
        <w:t xml:space="preserve">I/O PIN TIMING</w:t>
      </w:r>
    </w:p>
    <w:p w:rsidR="00000000" w:rsidDel="00000000" w:rsidP="00000000" w:rsidRDefault="00000000" w:rsidRPr="00000000" w14:paraId="00000877">
      <w:pPr>
        <w:pageBreakBefore w:val="0"/>
        <w:widowControl w:val="0"/>
        <w:rPr/>
      </w:pPr>
      <w:r w:rsidDel="00000000" w:rsidR="00000000" w:rsidRPr="00000000">
        <w:rPr>
          <w:rtl w:val="0"/>
        </w:rPr>
      </w:r>
    </w:p>
    <w:p w:rsidR="00000000" w:rsidDel="00000000" w:rsidP="00000000" w:rsidRDefault="00000000" w:rsidRPr="00000000" w14:paraId="00000878">
      <w:pPr>
        <w:pageBreakBefore w:val="0"/>
        <w:widowControl w:val="0"/>
        <w:rPr>
          <w:sz w:val="18"/>
          <w:szCs w:val="18"/>
        </w:rPr>
      </w:pPr>
      <w:r w:rsidDel="00000000" w:rsidR="00000000" w:rsidRPr="00000000">
        <w:rPr>
          <w:sz w:val="18"/>
          <w:szCs w:val="18"/>
          <w:rtl w:val="0"/>
        </w:rPr>
        <w:t xml:space="preserve">I/O pins are controlled by cogs via the following cog registers:</w:t>
      </w:r>
    </w:p>
    <w:p w:rsidR="00000000" w:rsidDel="00000000" w:rsidP="00000000" w:rsidRDefault="00000000" w:rsidRPr="00000000" w14:paraId="00000879">
      <w:pPr>
        <w:pageBreakBefore w:val="0"/>
        <w:widowControl w:val="0"/>
        <w:rPr>
          <w:sz w:val="18"/>
          <w:szCs w:val="18"/>
        </w:rPr>
      </w:pPr>
      <w:r w:rsidDel="00000000" w:rsidR="00000000" w:rsidRPr="00000000">
        <w:rPr>
          <w:rtl w:val="0"/>
        </w:rPr>
      </w:r>
    </w:p>
    <w:p w:rsidR="00000000" w:rsidDel="00000000" w:rsidP="00000000" w:rsidRDefault="00000000" w:rsidRPr="00000000" w14:paraId="0000087A">
      <w:pPr>
        <w:pageBreakBefore w:val="0"/>
        <w:widowControl w:val="0"/>
        <w:rPr>
          <w:sz w:val="18"/>
          <w:szCs w:val="18"/>
        </w:rPr>
      </w:pPr>
      <w:r w:rsidDel="00000000" w:rsidR="00000000" w:rsidRPr="00000000">
        <w:rPr>
          <w:sz w:val="18"/>
          <w:szCs w:val="18"/>
          <w:rtl w:val="0"/>
        </w:rPr>
        <w:tab/>
        <w:t xml:space="preserve">DIRA</w:t>
        <w:tab/>
        <w:t xml:space="preserve">- output enable bits for P</w:t>
      </w:r>
      <w:r w:rsidDel="00000000" w:rsidR="00000000" w:rsidRPr="00000000">
        <w:rPr>
          <w:sz w:val="18"/>
          <w:szCs w:val="18"/>
          <w:rtl w:val="0"/>
        </w:rPr>
        <w:t xml:space="preserve">0</w:t>
      </w:r>
      <w:r w:rsidDel="00000000" w:rsidR="00000000" w:rsidRPr="00000000">
        <w:rPr>
          <w:sz w:val="18"/>
          <w:szCs w:val="18"/>
          <w:rtl w:val="0"/>
        </w:rPr>
        <w:t xml:space="preserve">..P</w:t>
      </w:r>
      <w:r w:rsidDel="00000000" w:rsidR="00000000" w:rsidRPr="00000000">
        <w:rPr>
          <w:sz w:val="18"/>
          <w:szCs w:val="18"/>
          <w:rtl w:val="0"/>
        </w:rPr>
        <w:t xml:space="preserve">31</w:t>
      </w:r>
      <w:r w:rsidDel="00000000" w:rsidR="00000000" w:rsidRPr="00000000">
        <w:rPr>
          <w:sz w:val="18"/>
          <w:szCs w:val="18"/>
          <w:rtl w:val="0"/>
        </w:rPr>
        <w:t xml:space="preserve"> (active high)</w:t>
      </w:r>
    </w:p>
    <w:p w:rsidR="00000000" w:rsidDel="00000000" w:rsidP="00000000" w:rsidRDefault="00000000" w:rsidRPr="00000000" w14:paraId="0000087B">
      <w:pPr>
        <w:pageBreakBefore w:val="0"/>
        <w:widowControl w:val="0"/>
        <w:rPr>
          <w:sz w:val="18"/>
          <w:szCs w:val="18"/>
        </w:rPr>
      </w:pPr>
      <w:r w:rsidDel="00000000" w:rsidR="00000000" w:rsidRPr="00000000">
        <w:rPr>
          <w:sz w:val="18"/>
          <w:szCs w:val="18"/>
          <w:rtl w:val="0"/>
        </w:rPr>
        <w:tab/>
        <w:t xml:space="preserve">DIRB</w:t>
        <w:tab/>
        <w:t xml:space="preserve">- output enable bits for P</w:t>
      </w:r>
      <w:r w:rsidDel="00000000" w:rsidR="00000000" w:rsidRPr="00000000">
        <w:rPr>
          <w:sz w:val="18"/>
          <w:szCs w:val="18"/>
          <w:rtl w:val="0"/>
        </w:rPr>
        <w:t xml:space="preserve">32</w:t>
      </w:r>
      <w:r w:rsidDel="00000000" w:rsidR="00000000" w:rsidRPr="00000000">
        <w:rPr>
          <w:sz w:val="18"/>
          <w:szCs w:val="18"/>
          <w:rtl w:val="0"/>
        </w:rPr>
        <w:t xml:space="preserve">..P</w:t>
      </w:r>
      <w:r w:rsidDel="00000000" w:rsidR="00000000" w:rsidRPr="00000000">
        <w:rPr>
          <w:sz w:val="18"/>
          <w:szCs w:val="18"/>
          <w:rtl w:val="0"/>
        </w:rPr>
        <w:t xml:space="preserve">63</w:t>
      </w:r>
      <w:r w:rsidDel="00000000" w:rsidR="00000000" w:rsidRPr="00000000">
        <w:rPr>
          <w:sz w:val="18"/>
          <w:szCs w:val="18"/>
          <w:rtl w:val="0"/>
        </w:rPr>
        <w:t xml:space="preserve"> (active high)</w:t>
      </w:r>
    </w:p>
    <w:p w:rsidR="00000000" w:rsidDel="00000000" w:rsidP="00000000" w:rsidRDefault="00000000" w:rsidRPr="00000000" w14:paraId="0000087C">
      <w:pPr>
        <w:pageBreakBefore w:val="0"/>
        <w:widowControl w:val="0"/>
        <w:rPr>
          <w:sz w:val="18"/>
          <w:szCs w:val="18"/>
        </w:rPr>
      </w:pPr>
      <w:r w:rsidDel="00000000" w:rsidR="00000000" w:rsidRPr="00000000">
        <w:rPr>
          <w:sz w:val="18"/>
          <w:szCs w:val="18"/>
          <w:rtl w:val="0"/>
        </w:rPr>
        <w:tab/>
        <w:t xml:space="preserve">OUTA</w:t>
        <w:tab/>
        <w:t xml:space="preserve">- output state bits for P</w:t>
      </w:r>
      <w:r w:rsidDel="00000000" w:rsidR="00000000" w:rsidRPr="00000000">
        <w:rPr>
          <w:sz w:val="18"/>
          <w:szCs w:val="18"/>
          <w:rtl w:val="0"/>
        </w:rPr>
        <w:t xml:space="preserve">0</w:t>
      </w:r>
      <w:r w:rsidDel="00000000" w:rsidR="00000000" w:rsidRPr="00000000">
        <w:rPr>
          <w:sz w:val="18"/>
          <w:szCs w:val="18"/>
          <w:rtl w:val="0"/>
        </w:rPr>
        <w:t xml:space="preserve">..P</w:t>
      </w:r>
      <w:r w:rsidDel="00000000" w:rsidR="00000000" w:rsidRPr="00000000">
        <w:rPr>
          <w:sz w:val="18"/>
          <w:szCs w:val="18"/>
          <w:rtl w:val="0"/>
        </w:rPr>
        <w:t xml:space="preserve">31</w:t>
      </w:r>
      <w:r w:rsidDel="00000000" w:rsidR="00000000" w:rsidRPr="00000000">
        <w:rPr>
          <w:sz w:val="18"/>
          <w:szCs w:val="18"/>
          <w:rtl w:val="0"/>
        </w:rPr>
        <w:t xml:space="preserve"> (corresponding DIRA bit must be high to enable output)</w:t>
      </w:r>
    </w:p>
    <w:p w:rsidR="00000000" w:rsidDel="00000000" w:rsidP="00000000" w:rsidRDefault="00000000" w:rsidRPr="00000000" w14:paraId="0000087D">
      <w:pPr>
        <w:pageBreakBefore w:val="0"/>
        <w:widowControl w:val="0"/>
        <w:rPr>
          <w:sz w:val="18"/>
          <w:szCs w:val="18"/>
        </w:rPr>
      </w:pPr>
      <w:r w:rsidDel="00000000" w:rsidR="00000000" w:rsidRPr="00000000">
        <w:rPr>
          <w:sz w:val="18"/>
          <w:szCs w:val="18"/>
          <w:rtl w:val="0"/>
        </w:rPr>
        <w:tab/>
        <w:t xml:space="preserve">OUTB</w:t>
        <w:tab/>
        <w:t xml:space="preserve">- output state bits for P</w:t>
      </w:r>
      <w:r w:rsidDel="00000000" w:rsidR="00000000" w:rsidRPr="00000000">
        <w:rPr>
          <w:sz w:val="18"/>
          <w:szCs w:val="18"/>
          <w:rtl w:val="0"/>
        </w:rPr>
        <w:t xml:space="preserve">32.</w:t>
      </w:r>
      <w:r w:rsidDel="00000000" w:rsidR="00000000" w:rsidRPr="00000000">
        <w:rPr>
          <w:sz w:val="18"/>
          <w:szCs w:val="18"/>
          <w:rtl w:val="0"/>
        </w:rPr>
        <w:t xml:space="preserve">.P</w:t>
      </w:r>
      <w:r w:rsidDel="00000000" w:rsidR="00000000" w:rsidRPr="00000000">
        <w:rPr>
          <w:sz w:val="18"/>
          <w:szCs w:val="18"/>
          <w:rtl w:val="0"/>
        </w:rPr>
        <w:t xml:space="preserve">63</w:t>
      </w:r>
      <w:r w:rsidDel="00000000" w:rsidR="00000000" w:rsidRPr="00000000">
        <w:rPr>
          <w:sz w:val="18"/>
          <w:szCs w:val="18"/>
          <w:rtl w:val="0"/>
        </w:rPr>
        <w:t xml:space="preserve"> (corresponding DIRB bit must be high to enable output)</w:t>
      </w:r>
    </w:p>
    <w:p w:rsidR="00000000" w:rsidDel="00000000" w:rsidP="00000000" w:rsidRDefault="00000000" w:rsidRPr="00000000" w14:paraId="0000087E">
      <w:pPr>
        <w:pageBreakBefore w:val="0"/>
        <w:widowControl w:val="0"/>
        <w:rPr>
          <w:sz w:val="18"/>
          <w:szCs w:val="18"/>
        </w:rPr>
      </w:pPr>
      <w:r w:rsidDel="00000000" w:rsidR="00000000" w:rsidRPr="00000000">
        <w:rPr>
          <w:rtl w:val="0"/>
        </w:rPr>
      </w:r>
    </w:p>
    <w:p w:rsidR="00000000" w:rsidDel="00000000" w:rsidP="00000000" w:rsidRDefault="00000000" w:rsidRPr="00000000" w14:paraId="0000087F">
      <w:pPr>
        <w:pageBreakBefore w:val="0"/>
        <w:widowControl w:val="0"/>
        <w:rPr>
          <w:sz w:val="18"/>
          <w:szCs w:val="18"/>
        </w:rPr>
      </w:pPr>
      <w:r w:rsidDel="00000000" w:rsidR="00000000" w:rsidRPr="00000000">
        <w:rPr>
          <w:sz w:val="18"/>
          <w:szCs w:val="18"/>
          <w:rtl w:val="0"/>
        </w:rPr>
        <w:t xml:space="preserve">I/O pins are read by cogs via the following cog registers:</w:t>
      </w:r>
    </w:p>
    <w:p w:rsidR="00000000" w:rsidDel="00000000" w:rsidP="00000000" w:rsidRDefault="00000000" w:rsidRPr="00000000" w14:paraId="00000880">
      <w:pPr>
        <w:pageBreakBefore w:val="0"/>
        <w:widowControl w:val="0"/>
        <w:rPr>
          <w:sz w:val="18"/>
          <w:szCs w:val="18"/>
        </w:rPr>
      </w:pPr>
      <w:r w:rsidDel="00000000" w:rsidR="00000000" w:rsidRPr="00000000">
        <w:rPr>
          <w:rtl w:val="0"/>
        </w:rPr>
      </w:r>
    </w:p>
    <w:p w:rsidR="00000000" w:rsidDel="00000000" w:rsidP="00000000" w:rsidRDefault="00000000" w:rsidRPr="00000000" w14:paraId="00000881">
      <w:pPr>
        <w:pageBreakBefore w:val="0"/>
        <w:widowControl w:val="0"/>
        <w:rPr>
          <w:sz w:val="18"/>
          <w:szCs w:val="18"/>
        </w:rPr>
      </w:pPr>
      <w:r w:rsidDel="00000000" w:rsidR="00000000" w:rsidRPr="00000000">
        <w:rPr>
          <w:sz w:val="18"/>
          <w:szCs w:val="18"/>
          <w:rtl w:val="0"/>
        </w:rPr>
        <w:tab/>
        <w:t xml:space="preserve">INA</w:t>
        <w:tab/>
        <w:t xml:space="preserve">- input state bits for P0..P31</w:t>
      </w:r>
    </w:p>
    <w:p w:rsidR="00000000" w:rsidDel="00000000" w:rsidP="00000000" w:rsidRDefault="00000000" w:rsidRPr="00000000" w14:paraId="00000882">
      <w:pPr>
        <w:pageBreakBefore w:val="0"/>
        <w:widowControl w:val="0"/>
        <w:rPr>
          <w:sz w:val="18"/>
          <w:szCs w:val="18"/>
        </w:rPr>
      </w:pPr>
      <w:r w:rsidDel="00000000" w:rsidR="00000000" w:rsidRPr="00000000">
        <w:rPr>
          <w:sz w:val="18"/>
          <w:szCs w:val="18"/>
          <w:rtl w:val="0"/>
        </w:rPr>
        <w:tab/>
        <w:t xml:space="preserve">INB</w:t>
        <w:tab/>
        <w:t xml:space="preserve">- input state bits for P32..P63</w:t>
      </w:r>
    </w:p>
    <w:p w:rsidR="00000000" w:rsidDel="00000000" w:rsidP="00000000" w:rsidRDefault="00000000" w:rsidRPr="00000000" w14:paraId="00000883">
      <w:pPr>
        <w:pageBreakBefore w:val="0"/>
        <w:widowControl w:val="0"/>
        <w:rPr>
          <w:sz w:val="18"/>
          <w:szCs w:val="18"/>
        </w:rPr>
      </w:pPr>
      <w:r w:rsidDel="00000000" w:rsidR="00000000" w:rsidRPr="00000000">
        <w:rPr>
          <w:rtl w:val="0"/>
        </w:rPr>
      </w:r>
    </w:p>
    <w:p w:rsidR="00000000" w:rsidDel="00000000" w:rsidP="00000000" w:rsidRDefault="00000000" w:rsidRPr="00000000" w14:paraId="00000884">
      <w:pPr>
        <w:pageBreakBefore w:val="0"/>
        <w:widowControl w:val="0"/>
        <w:rPr>
          <w:sz w:val="18"/>
          <w:szCs w:val="18"/>
        </w:rPr>
      </w:pPr>
      <w:r w:rsidDel="00000000" w:rsidR="00000000" w:rsidRPr="00000000">
        <w:rPr>
          <w:sz w:val="18"/>
          <w:szCs w:val="18"/>
          <w:rtl w:val="0"/>
        </w:rPr>
        <w:t xml:space="preserve">Aside from general-purpose instructions which may operate on DIRA/DIRB/OUTA/OUTB, there are special pin instructions which operate on singular bits within these registers:</w:t>
      </w:r>
    </w:p>
    <w:p w:rsidR="00000000" w:rsidDel="00000000" w:rsidP="00000000" w:rsidRDefault="00000000" w:rsidRPr="00000000" w14:paraId="00000885">
      <w:pPr>
        <w:pageBreakBefore w:val="0"/>
        <w:widowControl w:val="0"/>
        <w:rPr>
          <w:sz w:val="18"/>
          <w:szCs w:val="18"/>
        </w:rPr>
      </w:pPr>
      <w:r w:rsidDel="00000000" w:rsidR="00000000" w:rsidRPr="00000000">
        <w:rPr>
          <w:rtl w:val="0"/>
        </w:rPr>
      </w:r>
    </w:p>
    <w:p w:rsidR="00000000" w:rsidDel="00000000" w:rsidP="00000000" w:rsidRDefault="00000000" w:rsidRPr="00000000" w14:paraId="00000886">
      <w:pPr>
        <w:pageBreakBefore w:val="0"/>
        <w:widowControl w:val="0"/>
        <w:rPr>
          <w:sz w:val="18"/>
          <w:szCs w:val="18"/>
        </w:rPr>
      </w:pPr>
      <w:r w:rsidDel="00000000" w:rsidR="00000000" w:rsidRPr="00000000">
        <w:rPr>
          <w:sz w:val="18"/>
          <w:szCs w:val="18"/>
          <w:rtl w:val="0"/>
        </w:rPr>
        <w:tab/>
      </w:r>
      <w:r w:rsidDel="00000000" w:rsidR="00000000" w:rsidRPr="00000000">
        <w:rPr>
          <w:sz w:val="18"/>
          <w:szCs w:val="18"/>
          <w:rtl w:val="0"/>
        </w:rPr>
        <w:t xml:space="preserve">DIRL</w:t>
      </w:r>
      <w:r w:rsidDel="00000000" w:rsidR="00000000" w:rsidRPr="00000000">
        <w:rPr>
          <w:sz w:val="18"/>
          <w:szCs w:val="18"/>
          <w:rtl w:val="0"/>
        </w:rPr>
        <w:t xml:space="preserve">/DIRH/DIRC/DIRNC/DIRZ/DIRNZ/</w:t>
      </w:r>
      <w:r w:rsidDel="00000000" w:rsidR="00000000" w:rsidRPr="00000000">
        <w:rPr>
          <w:sz w:val="18"/>
          <w:szCs w:val="18"/>
          <w:rtl w:val="0"/>
        </w:rPr>
        <w:t xml:space="preserve">DIRRND</w:t>
      </w:r>
      <w:r w:rsidDel="00000000" w:rsidR="00000000" w:rsidRPr="00000000">
        <w:rPr>
          <w:sz w:val="18"/>
          <w:szCs w:val="18"/>
          <w:rtl w:val="0"/>
        </w:rPr>
        <w:t xml:space="preserve">/</w:t>
      </w:r>
      <w:r w:rsidDel="00000000" w:rsidR="00000000" w:rsidRPr="00000000">
        <w:rPr>
          <w:sz w:val="18"/>
          <w:szCs w:val="18"/>
          <w:rtl w:val="0"/>
        </w:rPr>
        <w:t xml:space="preserve">DIRNOT</w:t>
      </w:r>
      <w:r w:rsidDel="00000000" w:rsidR="00000000" w:rsidRPr="00000000">
        <w:rPr>
          <w:sz w:val="18"/>
          <w:szCs w:val="18"/>
          <w:rtl w:val="0"/>
        </w:rPr>
        <w:t xml:space="preserve"> {#}D</w:t>
        <w:tab/>
        <w:tab/>
        <w:t xml:space="preserve">- affect pin D bit in DIRx</w:t>
      </w:r>
    </w:p>
    <w:p w:rsidR="00000000" w:rsidDel="00000000" w:rsidP="00000000" w:rsidRDefault="00000000" w:rsidRPr="00000000" w14:paraId="00000887">
      <w:pPr>
        <w:pageBreakBefore w:val="0"/>
        <w:widowControl w:val="0"/>
        <w:rPr>
          <w:sz w:val="18"/>
          <w:szCs w:val="18"/>
        </w:rPr>
      </w:pPr>
      <w:r w:rsidDel="00000000" w:rsidR="00000000" w:rsidRPr="00000000">
        <w:rPr>
          <w:sz w:val="18"/>
          <w:szCs w:val="18"/>
          <w:rtl w:val="0"/>
        </w:rPr>
        <w:tab/>
        <w:t xml:space="preserve">OUTL/</w:t>
      </w:r>
      <w:r w:rsidDel="00000000" w:rsidR="00000000" w:rsidRPr="00000000">
        <w:rPr>
          <w:sz w:val="18"/>
          <w:szCs w:val="18"/>
          <w:rtl w:val="0"/>
        </w:rPr>
        <w:t xml:space="preserve">OUTH</w:t>
      </w:r>
      <w:r w:rsidDel="00000000" w:rsidR="00000000" w:rsidRPr="00000000">
        <w:rPr>
          <w:sz w:val="18"/>
          <w:szCs w:val="18"/>
          <w:rtl w:val="0"/>
        </w:rPr>
        <w:t xml:space="preserve">/</w:t>
      </w:r>
      <w:r w:rsidDel="00000000" w:rsidR="00000000" w:rsidRPr="00000000">
        <w:rPr>
          <w:sz w:val="18"/>
          <w:szCs w:val="18"/>
          <w:rtl w:val="0"/>
        </w:rPr>
        <w:t xml:space="preserve">OUTC</w:t>
      </w:r>
      <w:r w:rsidDel="00000000" w:rsidR="00000000" w:rsidRPr="00000000">
        <w:rPr>
          <w:sz w:val="18"/>
          <w:szCs w:val="18"/>
          <w:rtl w:val="0"/>
        </w:rPr>
        <w:t xml:space="preserve">/</w:t>
      </w:r>
      <w:r w:rsidDel="00000000" w:rsidR="00000000" w:rsidRPr="00000000">
        <w:rPr>
          <w:sz w:val="18"/>
          <w:szCs w:val="18"/>
          <w:rtl w:val="0"/>
        </w:rPr>
        <w:t xml:space="preserve">OUTNC</w:t>
      </w:r>
      <w:r w:rsidDel="00000000" w:rsidR="00000000" w:rsidRPr="00000000">
        <w:rPr>
          <w:sz w:val="18"/>
          <w:szCs w:val="18"/>
          <w:rtl w:val="0"/>
        </w:rPr>
        <w:t xml:space="preserve">/OUTZ/</w:t>
      </w:r>
      <w:r w:rsidDel="00000000" w:rsidR="00000000" w:rsidRPr="00000000">
        <w:rPr>
          <w:sz w:val="18"/>
          <w:szCs w:val="18"/>
          <w:rtl w:val="0"/>
        </w:rPr>
        <w:t xml:space="preserve">OUTNZ</w:t>
      </w:r>
      <w:r w:rsidDel="00000000" w:rsidR="00000000" w:rsidRPr="00000000">
        <w:rPr>
          <w:sz w:val="18"/>
          <w:szCs w:val="18"/>
          <w:rtl w:val="0"/>
        </w:rPr>
        <w:t xml:space="preserve">/OUTRND/OUTNOT {#}D</w:t>
        <w:tab/>
        <w:t xml:space="preserve">- affect pin D bit in OUTx</w:t>
      </w:r>
    </w:p>
    <w:p w:rsidR="00000000" w:rsidDel="00000000" w:rsidP="00000000" w:rsidRDefault="00000000" w:rsidRPr="00000000" w14:paraId="00000888">
      <w:pPr>
        <w:pageBreakBefore w:val="0"/>
        <w:widowControl w:val="0"/>
        <w:rPr>
          <w:sz w:val="18"/>
          <w:szCs w:val="18"/>
        </w:rPr>
      </w:pPr>
      <w:r w:rsidDel="00000000" w:rsidR="00000000" w:rsidRPr="00000000">
        <w:rPr>
          <w:sz w:val="18"/>
          <w:szCs w:val="18"/>
          <w:rtl w:val="0"/>
        </w:rPr>
        <w:tab/>
        <w:t xml:space="preserve">FLTL/FLTH/FLTC/</w:t>
      </w:r>
      <w:r w:rsidDel="00000000" w:rsidR="00000000" w:rsidRPr="00000000">
        <w:rPr>
          <w:sz w:val="18"/>
          <w:szCs w:val="18"/>
          <w:rtl w:val="0"/>
        </w:rPr>
        <w:t xml:space="preserve">FLTNC</w:t>
      </w:r>
      <w:r w:rsidDel="00000000" w:rsidR="00000000" w:rsidRPr="00000000">
        <w:rPr>
          <w:sz w:val="18"/>
          <w:szCs w:val="18"/>
          <w:rtl w:val="0"/>
        </w:rPr>
        <w:t xml:space="preserve">/</w:t>
      </w:r>
      <w:r w:rsidDel="00000000" w:rsidR="00000000" w:rsidRPr="00000000">
        <w:rPr>
          <w:sz w:val="18"/>
          <w:szCs w:val="18"/>
          <w:rtl w:val="0"/>
        </w:rPr>
        <w:t xml:space="preserve">FLTZ</w:t>
      </w:r>
      <w:r w:rsidDel="00000000" w:rsidR="00000000" w:rsidRPr="00000000">
        <w:rPr>
          <w:sz w:val="18"/>
          <w:szCs w:val="18"/>
          <w:rtl w:val="0"/>
        </w:rPr>
        <w:t xml:space="preserve">/FLTNZ/FLTRND/FLTNOT {#}D</w:t>
        <w:tab/>
        <w:tab/>
        <w:t xml:space="preserve">- affect pin D bit in OUTx, clear bit in DIRx</w:t>
      </w:r>
    </w:p>
    <w:p w:rsidR="00000000" w:rsidDel="00000000" w:rsidP="00000000" w:rsidRDefault="00000000" w:rsidRPr="00000000" w14:paraId="00000889">
      <w:pPr>
        <w:pageBreakBefore w:val="0"/>
        <w:widowControl w:val="0"/>
        <w:rPr>
          <w:sz w:val="18"/>
          <w:szCs w:val="18"/>
        </w:rPr>
      </w:pPr>
      <w:r w:rsidDel="00000000" w:rsidR="00000000" w:rsidRPr="00000000">
        <w:rPr>
          <w:sz w:val="18"/>
          <w:szCs w:val="18"/>
          <w:rtl w:val="0"/>
        </w:rPr>
        <w:tab/>
        <w:t xml:space="preserve">DRVL/</w:t>
      </w:r>
      <w:r w:rsidDel="00000000" w:rsidR="00000000" w:rsidRPr="00000000">
        <w:rPr>
          <w:sz w:val="18"/>
          <w:szCs w:val="18"/>
          <w:rtl w:val="0"/>
        </w:rPr>
        <w:t xml:space="preserve">DRVH</w:t>
      </w:r>
      <w:r w:rsidDel="00000000" w:rsidR="00000000" w:rsidRPr="00000000">
        <w:rPr>
          <w:sz w:val="18"/>
          <w:szCs w:val="18"/>
          <w:rtl w:val="0"/>
        </w:rPr>
        <w:t xml:space="preserve">/</w:t>
      </w:r>
      <w:r w:rsidDel="00000000" w:rsidR="00000000" w:rsidRPr="00000000">
        <w:rPr>
          <w:sz w:val="18"/>
          <w:szCs w:val="18"/>
          <w:rtl w:val="0"/>
        </w:rPr>
        <w:t xml:space="preserve">DRVC</w:t>
      </w:r>
      <w:r w:rsidDel="00000000" w:rsidR="00000000" w:rsidRPr="00000000">
        <w:rPr>
          <w:sz w:val="18"/>
          <w:szCs w:val="18"/>
          <w:rtl w:val="0"/>
        </w:rPr>
        <w:t xml:space="preserve">/DRVNC/</w:t>
      </w:r>
      <w:r w:rsidDel="00000000" w:rsidR="00000000" w:rsidRPr="00000000">
        <w:rPr>
          <w:sz w:val="18"/>
          <w:szCs w:val="18"/>
          <w:rtl w:val="0"/>
        </w:rPr>
        <w:t xml:space="preserve">DRVZ</w:t>
      </w:r>
      <w:r w:rsidDel="00000000" w:rsidR="00000000" w:rsidRPr="00000000">
        <w:rPr>
          <w:sz w:val="18"/>
          <w:szCs w:val="18"/>
          <w:rtl w:val="0"/>
        </w:rPr>
        <w:t xml:space="preserve">/DRVNZ/</w:t>
      </w:r>
      <w:r w:rsidDel="00000000" w:rsidR="00000000" w:rsidRPr="00000000">
        <w:rPr>
          <w:sz w:val="18"/>
          <w:szCs w:val="18"/>
          <w:rtl w:val="0"/>
        </w:rPr>
        <w:t xml:space="preserve">DRVRND</w:t>
      </w:r>
      <w:r w:rsidDel="00000000" w:rsidR="00000000" w:rsidRPr="00000000">
        <w:rPr>
          <w:sz w:val="18"/>
          <w:szCs w:val="18"/>
          <w:rtl w:val="0"/>
        </w:rPr>
        <w:t xml:space="preserve">/DRVNOT {#}D</w:t>
        <w:tab/>
        <w:t xml:space="preserve">- affect pin D bit in OUTx, set bit in DIRx</w:t>
      </w:r>
    </w:p>
    <w:p w:rsidR="00000000" w:rsidDel="00000000" w:rsidP="00000000" w:rsidRDefault="00000000" w:rsidRPr="00000000" w14:paraId="0000088A">
      <w:pPr>
        <w:pageBreakBefore w:val="0"/>
        <w:widowControl w:val="0"/>
        <w:rPr>
          <w:sz w:val="18"/>
          <w:szCs w:val="18"/>
        </w:rPr>
      </w:pPr>
      <w:r w:rsidDel="00000000" w:rsidR="00000000" w:rsidRPr="00000000">
        <w:rPr>
          <w:rtl w:val="0"/>
        </w:rPr>
      </w:r>
    </w:p>
    <w:p w:rsidR="00000000" w:rsidDel="00000000" w:rsidP="00000000" w:rsidRDefault="00000000" w:rsidRPr="00000000" w14:paraId="0000088B">
      <w:pPr>
        <w:pageBreakBefore w:val="0"/>
        <w:widowControl w:val="0"/>
        <w:rPr>
          <w:sz w:val="18"/>
          <w:szCs w:val="18"/>
        </w:rPr>
      </w:pPr>
      <w:r w:rsidDel="00000000" w:rsidR="00000000" w:rsidRPr="00000000">
        <w:rPr>
          <w:sz w:val="18"/>
          <w:szCs w:val="18"/>
          <w:rtl w:val="0"/>
        </w:rPr>
        <w:t xml:space="preserve">As well, aside from general-purpose instructions which may read INA/INB, there are special pin instructions which can read singular bits within these registers:</w:t>
      </w:r>
    </w:p>
    <w:p w:rsidR="00000000" w:rsidDel="00000000" w:rsidP="00000000" w:rsidRDefault="00000000" w:rsidRPr="00000000" w14:paraId="0000088C">
      <w:pPr>
        <w:pageBreakBefore w:val="0"/>
        <w:widowControl w:val="0"/>
        <w:rPr>
          <w:sz w:val="18"/>
          <w:szCs w:val="18"/>
        </w:rPr>
      </w:pPr>
      <w:r w:rsidDel="00000000" w:rsidR="00000000" w:rsidRPr="00000000">
        <w:rPr>
          <w:rtl w:val="0"/>
        </w:rPr>
      </w:r>
    </w:p>
    <w:p w:rsidR="00000000" w:rsidDel="00000000" w:rsidP="00000000" w:rsidRDefault="00000000" w:rsidRPr="00000000" w14:paraId="0000088D">
      <w:pPr>
        <w:pageBreakBefore w:val="0"/>
        <w:widowControl w:val="0"/>
        <w:rPr>
          <w:sz w:val="18"/>
          <w:szCs w:val="18"/>
        </w:rPr>
      </w:pPr>
      <w:r w:rsidDel="00000000" w:rsidR="00000000" w:rsidRPr="00000000">
        <w:rPr>
          <w:sz w:val="18"/>
          <w:szCs w:val="18"/>
          <w:rtl w:val="0"/>
        </w:rPr>
        <w:tab/>
        <w:t xml:space="preserve">TESTP {#}D WC/WZ/</w:t>
      </w:r>
      <w:r w:rsidDel="00000000" w:rsidR="00000000" w:rsidRPr="00000000">
        <w:rPr>
          <w:sz w:val="18"/>
          <w:szCs w:val="18"/>
          <w:rtl w:val="0"/>
        </w:rPr>
        <w:t xml:space="preserve">ANDC</w:t>
      </w:r>
      <w:r w:rsidDel="00000000" w:rsidR="00000000" w:rsidRPr="00000000">
        <w:rPr>
          <w:sz w:val="18"/>
          <w:szCs w:val="18"/>
          <w:rtl w:val="0"/>
        </w:rPr>
        <w:t xml:space="preserve">/</w:t>
      </w:r>
      <w:r w:rsidDel="00000000" w:rsidR="00000000" w:rsidRPr="00000000">
        <w:rPr>
          <w:sz w:val="18"/>
          <w:szCs w:val="18"/>
          <w:rtl w:val="0"/>
        </w:rPr>
        <w:t xml:space="preserve">ANDZ</w:t>
      </w:r>
      <w:r w:rsidDel="00000000" w:rsidR="00000000" w:rsidRPr="00000000">
        <w:rPr>
          <w:sz w:val="18"/>
          <w:szCs w:val="18"/>
          <w:rtl w:val="0"/>
        </w:rPr>
        <w:t xml:space="preserve">/ORC/ORZ/XORC/XORZ</w:t>
        <w:tab/>
        <w:tab/>
        <w:t xml:space="preserve">- read pin D bit in INx and affect C or Z</w:t>
      </w:r>
    </w:p>
    <w:p w:rsidR="00000000" w:rsidDel="00000000" w:rsidP="00000000" w:rsidRDefault="00000000" w:rsidRPr="00000000" w14:paraId="0000088E">
      <w:pPr>
        <w:pageBreakBefore w:val="0"/>
        <w:widowControl w:val="0"/>
        <w:rPr>
          <w:sz w:val="18"/>
          <w:szCs w:val="18"/>
        </w:rPr>
      </w:pPr>
      <w:r w:rsidDel="00000000" w:rsidR="00000000" w:rsidRPr="00000000">
        <w:rPr>
          <w:sz w:val="18"/>
          <w:szCs w:val="18"/>
          <w:rtl w:val="0"/>
        </w:rPr>
        <w:tab/>
        <w:t xml:space="preserve">TESTPN {#}D WC/WZ/</w:t>
      </w:r>
      <w:r w:rsidDel="00000000" w:rsidR="00000000" w:rsidRPr="00000000">
        <w:rPr>
          <w:sz w:val="18"/>
          <w:szCs w:val="18"/>
          <w:rtl w:val="0"/>
        </w:rPr>
        <w:t xml:space="preserve">ANDC</w:t>
      </w:r>
      <w:r w:rsidDel="00000000" w:rsidR="00000000" w:rsidRPr="00000000">
        <w:rPr>
          <w:sz w:val="18"/>
          <w:szCs w:val="18"/>
          <w:rtl w:val="0"/>
        </w:rPr>
        <w:t xml:space="preserve">/</w:t>
      </w:r>
      <w:r w:rsidDel="00000000" w:rsidR="00000000" w:rsidRPr="00000000">
        <w:rPr>
          <w:sz w:val="18"/>
          <w:szCs w:val="18"/>
          <w:rtl w:val="0"/>
        </w:rPr>
        <w:t xml:space="preserve">ANDZ</w:t>
      </w:r>
      <w:r w:rsidDel="00000000" w:rsidR="00000000" w:rsidRPr="00000000">
        <w:rPr>
          <w:sz w:val="18"/>
          <w:szCs w:val="18"/>
          <w:rtl w:val="0"/>
        </w:rPr>
        <w:t xml:space="preserve">/ORC/ORZ/XORC/XORZ</w:t>
        <w:tab/>
        <w:tab/>
        <w:t xml:space="preserve">- read pin D bit in !INx and affect C or Z</w:t>
      </w:r>
    </w:p>
    <w:p w:rsidR="00000000" w:rsidDel="00000000" w:rsidP="00000000" w:rsidRDefault="00000000" w:rsidRPr="00000000" w14:paraId="0000088F">
      <w:pPr>
        <w:pageBreakBefore w:val="0"/>
        <w:widowControl w:val="0"/>
        <w:rPr>
          <w:sz w:val="18"/>
          <w:szCs w:val="18"/>
        </w:rPr>
      </w:pPr>
      <w:r w:rsidDel="00000000" w:rsidR="00000000" w:rsidRPr="00000000">
        <w:rPr>
          <w:rtl w:val="0"/>
        </w:rPr>
      </w:r>
    </w:p>
    <w:p w:rsidR="00000000" w:rsidDel="00000000" w:rsidP="00000000" w:rsidRDefault="00000000" w:rsidRPr="00000000" w14:paraId="00000890">
      <w:pPr>
        <w:pageBreakBefore w:val="0"/>
        <w:widowControl w:val="0"/>
        <w:rPr>
          <w:sz w:val="18"/>
          <w:szCs w:val="18"/>
        </w:rPr>
      </w:pPr>
      <w:r w:rsidDel="00000000" w:rsidR="00000000" w:rsidRPr="00000000">
        <w:rPr>
          <w:sz w:val="18"/>
          <w:szCs w:val="18"/>
          <w:rtl w:val="0"/>
        </w:rPr>
        <w:t xml:space="preserve">When a DIRx/OUTx bit is changed by any instruction, it takes THREE additional clocks after the instruction before the pin starts transitioning to the new state. Here this delay is demonstrated using DRVH:</w:t>
      </w:r>
    </w:p>
    <w:p w:rsidR="00000000" w:rsidDel="00000000" w:rsidP="00000000" w:rsidRDefault="00000000" w:rsidRPr="00000000" w14:paraId="00000891">
      <w:pPr>
        <w:pageBreakBefore w:val="0"/>
        <w:widowControl w:val="0"/>
        <w:rPr>
          <w:sz w:val="18"/>
          <w:szCs w:val="18"/>
        </w:rPr>
      </w:pPr>
      <w:r w:rsidDel="00000000" w:rsidR="00000000" w:rsidRPr="00000000">
        <w:rPr>
          <w:rtl w:val="0"/>
        </w:rPr>
      </w:r>
    </w:p>
    <w:p w:rsidR="00000000" w:rsidDel="00000000" w:rsidP="00000000" w:rsidRDefault="00000000" w:rsidRPr="00000000" w14:paraId="00000892">
      <w:pPr>
        <w:pageBreakBefore w:val="0"/>
        <w:widowControl w:val="0"/>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____0     ____1     ____2     ____3     ____4     ____5     </w:t>
      </w:r>
    </w:p>
    <w:p w:rsidR="00000000" w:rsidDel="00000000" w:rsidP="00000000" w:rsidRDefault="00000000" w:rsidRPr="00000000" w14:paraId="00000893">
      <w:pPr>
        <w:pageBreakBefore w:val="0"/>
        <w:widowControl w:val="0"/>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Clock:          /    \____/    \____/    \____/    \____/    \____/    \____/</w:t>
      </w:r>
    </w:p>
    <w:p w:rsidR="00000000" w:rsidDel="00000000" w:rsidP="00000000" w:rsidRDefault="00000000" w:rsidRPr="00000000" w14:paraId="00000894">
      <w:pPr>
        <w:pageBreakBefore w:val="0"/>
        <w:widowControl w:val="0"/>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DIRA:           |         |  DIRA--&gt;|   REG--&gt;|   REG--&gt;|   REG--&gt;| P0 </w:t>
      </w:r>
      <w:r w:rsidDel="00000000" w:rsidR="00000000" w:rsidRPr="00000000">
        <w:rPr>
          <w:rFonts w:ascii="Courier New" w:cs="Courier New" w:eastAsia="Courier New" w:hAnsi="Courier New"/>
          <w:sz w:val="18"/>
          <w:szCs w:val="18"/>
          <w:rtl w:val="0"/>
        </w:rPr>
        <w:t xml:space="preserve">DRIV</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95">
      <w:pPr>
        <w:pageBreakBefore w:val="0"/>
        <w:widowControl w:val="0"/>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OUTA:           |         |  OUTA--&gt;|   REG--&gt;|   REG--&gt;|   REG--&gt;| P0 HIGH |</w:t>
      </w:r>
    </w:p>
    <w:p w:rsidR="00000000" w:rsidDel="00000000" w:rsidP="00000000" w:rsidRDefault="00000000" w:rsidRPr="00000000" w14:paraId="00000896">
      <w:pPr>
        <w:pageBreakBefore w:val="0"/>
        <w:widowControl w:val="0"/>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897">
      <w:pPr>
        <w:pageBreakBefore w:val="0"/>
        <w:widowControl w:val="0"/>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Instruction:    | DRVH #0           |                                        </w:t>
      </w:r>
    </w:p>
    <w:p w:rsidR="00000000" w:rsidDel="00000000" w:rsidP="00000000" w:rsidRDefault="00000000" w:rsidRPr="00000000" w14:paraId="00000898">
      <w:pPr>
        <w:pageBreakBefore w:val="0"/>
        <w:widowControl w:val="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99">
      <w:pPr>
        <w:pageBreakBefore w:val="0"/>
        <w:widowControl w:val="0"/>
        <w:rPr>
          <w:sz w:val="18"/>
          <w:szCs w:val="18"/>
        </w:rPr>
      </w:pPr>
      <w:r w:rsidDel="00000000" w:rsidR="00000000" w:rsidRPr="00000000">
        <w:rPr>
          <w:rtl w:val="0"/>
        </w:rPr>
      </w:r>
    </w:p>
    <w:p w:rsidR="00000000" w:rsidDel="00000000" w:rsidP="00000000" w:rsidRDefault="00000000" w:rsidRPr="00000000" w14:paraId="0000089A">
      <w:pPr>
        <w:pageBreakBefore w:val="0"/>
        <w:widowControl w:val="0"/>
        <w:rPr>
          <w:sz w:val="18"/>
          <w:szCs w:val="18"/>
        </w:rPr>
      </w:pPr>
      <w:r w:rsidDel="00000000" w:rsidR="00000000" w:rsidRPr="00000000">
        <w:rPr>
          <w:sz w:val="18"/>
          <w:szCs w:val="18"/>
          <w:rtl w:val="0"/>
        </w:rPr>
        <w:t xml:space="preserve">When an INx register is read by an instruction, it will reflect the state of the pins registered THREE clocks before the start of the instruction. Here this delay is demonstrated using TESTB:</w:t>
      </w:r>
    </w:p>
    <w:p w:rsidR="00000000" w:rsidDel="00000000" w:rsidP="00000000" w:rsidRDefault="00000000" w:rsidRPr="00000000" w14:paraId="0000089B">
      <w:pPr>
        <w:pageBreakBefore w:val="0"/>
        <w:widowControl w:val="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9C">
      <w:pPr>
        <w:pageBreakBefore w:val="0"/>
        <w:widowControl w:val="0"/>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____0     ____1     ____2     ____3     ____4     ____5     </w:t>
      </w:r>
    </w:p>
    <w:p w:rsidR="00000000" w:rsidDel="00000000" w:rsidP="00000000" w:rsidRDefault="00000000" w:rsidRPr="00000000" w14:paraId="0000089D">
      <w:pPr>
        <w:pageBreakBefore w:val="0"/>
        <w:widowControl w:val="0"/>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Clock:          /    \____/    \____/    \____/    \____/    \____/    \____/</w:t>
      </w:r>
    </w:p>
    <w:p w:rsidR="00000000" w:rsidDel="00000000" w:rsidP="00000000" w:rsidRDefault="00000000" w:rsidRPr="00000000" w14:paraId="0000089E">
      <w:pPr>
        <w:pageBreakBefore w:val="0"/>
        <w:widowControl w:val="0"/>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INA:            | P0 IN--&gt;|   REG--&gt;|   REG--&gt;|   REG--&gt;|   ALU--&gt;|   C/Z--&gt;|</w:t>
      </w:r>
    </w:p>
    <w:p w:rsidR="00000000" w:rsidDel="00000000" w:rsidP="00000000" w:rsidRDefault="00000000" w:rsidRPr="00000000" w14:paraId="0000089F">
      <w:pPr>
        <w:pageBreakBefore w:val="0"/>
        <w:widowControl w:val="0"/>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8A0">
      <w:pPr>
        <w:pageBreakBefore w:val="0"/>
        <w:widowControl w:val="0"/>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Instruction:                                            | TESTB INA,#0      |</w:t>
      </w:r>
    </w:p>
    <w:p w:rsidR="00000000" w:rsidDel="00000000" w:rsidP="00000000" w:rsidRDefault="00000000" w:rsidRPr="00000000" w14:paraId="000008A1">
      <w:pPr>
        <w:pageBreakBefore w:val="0"/>
        <w:widowControl w:val="0"/>
        <w:rPr>
          <w:sz w:val="18"/>
          <w:szCs w:val="18"/>
        </w:rPr>
      </w:pPr>
      <w:r w:rsidDel="00000000" w:rsidR="00000000" w:rsidRPr="00000000">
        <w:rPr>
          <w:rtl w:val="0"/>
        </w:rPr>
      </w:r>
    </w:p>
    <w:p w:rsidR="00000000" w:rsidDel="00000000" w:rsidP="00000000" w:rsidRDefault="00000000" w:rsidRPr="00000000" w14:paraId="000008A2">
      <w:pPr>
        <w:pageBreakBefore w:val="0"/>
        <w:widowControl w:val="0"/>
        <w:rPr>
          <w:sz w:val="18"/>
          <w:szCs w:val="18"/>
        </w:rPr>
      </w:pPr>
      <w:r w:rsidDel="00000000" w:rsidR="00000000" w:rsidRPr="00000000">
        <w:rPr>
          <w:sz w:val="18"/>
          <w:szCs w:val="18"/>
          <w:rtl w:val="0"/>
        </w:rPr>
        <w:t xml:space="preserve">When a </w:t>
      </w:r>
      <w:r w:rsidDel="00000000" w:rsidR="00000000" w:rsidRPr="00000000">
        <w:rPr>
          <w:sz w:val="18"/>
          <w:szCs w:val="18"/>
          <w:rtl w:val="0"/>
        </w:rPr>
        <w:t xml:space="preserve">TESTP</w:t>
      </w:r>
      <w:r w:rsidDel="00000000" w:rsidR="00000000" w:rsidRPr="00000000">
        <w:rPr>
          <w:sz w:val="18"/>
          <w:szCs w:val="18"/>
          <w:rtl w:val="0"/>
        </w:rPr>
        <w:t xml:space="preserve">/</w:t>
      </w:r>
      <w:r w:rsidDel="00000000" w:rsidR="00000000" w:rsidRPr="00000000">
        <w:rPr>
          <w:sz w:val="18"/>
          <w:szCs w:val="18"/>
          <w:rtl w:val="0"/>
        </w:rPr>
        <w:t xml:space="preserve">TESTPN</w:t>
      </w:r>
      <w:r w:rsidDel="00000000" w:rsidR="00000000" w:rsidRPr="00000000">
        <w:rPr>
          <w:sz w:val="18"/>
          <w:szCs w:val="18"/>
          <w:rtl w:val="0"/>
        </w:rPr>
        <w:t xml:space="preserve"> instruction is used to read a pin, the value read will reflect the state of the pin registered TWO clocks before the start of the instruction. So, </w:t>
      </w:r>
      <w:r w:rsidDel="00000000" w:rsidR="00000000" w:rsidRPr="00000000">
        <w:rPr>
          <w:sz w:val="18"/>
          <w:szCs w:val="18"/>
          <w:rtl w:val="0"/>
        </w:rPr>
        <w:t xml:space="preserve">TESTP</w:t>
      </w:r>
      <w:r w:rsidDel="00000000" w:rsidR="00000000" w:rsidRPr="00000000">
        <w:rPr>
          <w:sz w:val="18"/>
          <w:szCs w:val="18"/>
          <w:rtl w:val="0"/>
        </w:rPr>
        <w:t xml:space="preserve">/</w:t>
      </w:r>
      <w:r w:rsidDel="00000000" w:rsidR="00000000" w:rsidRPr="00000000">
        <w:rPr>
          <w:sz w:val="18"/>
          <w:szCs w:val="18"/>
          <w:rtl w:val="0"/>
        </w:rPr>
        <w:t xml:space="preserve">TESTPN</w:t>
      </w:r>
      <w:r w:rsidDel="00000000" w:rsidR="00000000" w:rsidRPr="00000000">
        <w:rPr>
          <w:sz w:val="18"/>
          <w:szCs w:val="18"/>
          <w:rtl w:val="0"/>
        </w:rPr>
        <w:t xml:space="preserve"> get fresher </w:t>
      </w:r>
      <w:r w:rsidDel="00000000" w:rsidR="00000000" w:rsidRPr="00000000">
        <w:rPr>
          <w:sz w:val="18"/>
          <w:szCs w:val="18"/>
          <w:rtl w:val="0"/>
        </w:rPr>
        <w:t xml:space="preserve">INx</w:t>
      </w:r>
      <w:r w:rsidDel="00000000" w:rsidR="00000000" w:rsidRPr="00000000">
        <w:rPr>
          <w:sz w:val="18"/>
          <w:szCs w:val="18"/>
          <w:rtl w:val="0"/>
        </w:rPr>
        <w:t xml:space="preserve"> data than is available via the INx registers:</w:t>
      </w:r>
    </w:p>
    <w:p w:rsidR="00000000" w:rsidDel="00000000" w:rsidP="00000000" w:rsidRDefault="00000000" w:rsidRPr="00000000" w14:paraId="000008A3">
      <w:pPr>
        <w:pageBreakBefore w:val="0"/>
        <w:widowControl w:val="0"/>
        <w:spacing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A4">
      <w:pPr>
        <w:pageBreakBefore w:val="0"/>
        <w:widowControl w:val="0"/>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____0     ____1     ____2     ____3     ____4     </w:t>
      </w:r>
    </w:p>
    <w:p w:rsidR="00000000" w:rsidDel="00000000" w:rsidP="00000000" w:rsidRDefault="00000000" w:rsidRPr="00000000" w14:paraId="000008A5">
      <w:pPr>
        <w:pageBreakBefore w:val="0"/>
        <w:widowControl w:val="0"/>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Clock:          /    \____/    \____/    \____/    \____/    \____/</w:t>
      </w:r>
    </w:p>
    <w:p w:rsidR="00000000" w:rsidDel="00000000" w:rsidP="00000000" w:rsidRDefault="00000000" w:rsidRPr="00000000" w14:paraId="000008A6">
      <w:pPr>
        <w:pageBreakBefore w:val="0"/>
        <w:widowControl w:val="0"/>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INA:            | P0 IN--&gt;|   REG--&gt;|   REG--&gt;|   REG--&gt;|   C/Z--&gt;|</w:t>
      </w:r>
    </w:p>
    <w:p w:rsidR="00000000" w:rsidDel="00000000" w:rsidP="00000000" w:rsidRDefault="00000000" w:rsidRPr="00000000" w14:paraId="000008A7">
      <w:pPr>
        <w:pageBreakBefore w:val="0"/>
        <w:widowControl w:val="0"/>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8A8">
      <w:pPr>
        <w:pageBreakBefore w:val="0"/>
        <w:widowControl w:val="0"/>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Instruction:                                  | TESTP #0          |</w:t>
      </w:r>
    </w:p>
    <w:p w:rsidR="00000000" w:rsidDel="00000000" w:rsidP="00000000" w:rsidRDefault="00000000" w:rsidRPr="00000000" w14:paraId="000008A9">
      <w:pPr>
        <w:pageBreakBefore w:val="0"/>
        <w:widowControl w:val="0"/>
        <w:rPr>
          <w:sz w:val="18"/>
          <w:szCs w:val="18"/>
        </w:rPr>
      </w:pPr>
      <w:r w:rsidDel="00000000" w:rsidR="00000000" w:rsidRPr="00000000">
        <w:rPr>
          <w:rtl w:val="0"/>
        </w:rPr>
      </w:r>
    </w:p>
    <w:p w:rsidR="00000000" w:rsidDel="00000000" w:rsidP="00000000" w:rsidRDefault="00000000" w:rsidRPr="00000000" w14:paraId="000008AA">
      <w:pPr>
        <w:pStyle w:val="Heading2"/>
        <w:pageBreakBefore w:val="0"/>
        <w:widowControl w:val="0"/>
        <w:rPr/>
      </w:pPr>
      <w:bookmarkStart w:colFirst="0" w:colLast="0" w:name="_5siyl7qxeg95" w:id="43"/>
      <w:bookmarkEnd w:id="43"/>
      <w:r w:rsidDel="00000000" w:rsidR="00000000" w:rsidRPr="00000000">
        <w:rPr>
          <w:rtl w:val="0"/>
        </w:rPr>
        <w:t xml:space="preserve">COG ATTENTION</w:t>
      </w:r>
    </w:p>
    <w:p w:rsidR="00000000" w:rsidDel="00000000" w:rsidP="00000000" w:rsidRDefault="00000000" w:rsidRPr="00000000" w14:paraId="000008AB">
      <w:pPr>
        <w:pageBreakBefore w:val="0"/>
        <w:widowControl w:val="0"/>
        <w:rPr/>
      </w:pPr>
      <w:r w:rsidDel="00000000" w:rsidR="00000000" w:rsidRPr="00000000">
        <w:rPr>
          <w:rtl w:val="0"/>
        </w:rPr>
      </w:r>
    </w:p>
    <w:p w:rsidR="00000000" w:rsidDel="00000000" w:rsidP="00000000" w:rsidRDefault="00000000" w:rsidRPr="00000000" w14:paraId="000008AC">
      <w:pPr>
        <w:pageBreakBefore w:val="0"/>
        <w:widowControl w:val="0"/>
        <w:rPr/>
      </w:pPr>
      <w:r w:rsidDel="00000000" w:rsidR="00000000" w:rsidRPr="00000000">
        <w:rPr>
          <w:rtl w:val="0"/>
        </w:rPr>
        <w:t xml:space="preserve">Each cog can request the attention of other cogs by using the </w:t>
      </w:r>
      <w:r w:rsidDel="00000000" w:rsidR="00000000" w:rsidRPr="00000000">
        <w:rPr>
          <w:rtl w:val="0"/>
        </w:rPr>
        <w:t xml:space="preserve">COGATN</w:t>
      </w:r>
      <w:r w:rsidDel="00000000" w:rsidR="00000000" w:rsidRPr="00000000">
        <w:rPr>
          <w:rtl w:val="0"/>
        </w:rPr>
        <w:t xml:space="preserve"> instruction:</w:t>
      </w:r>
    </w:p>
    <w:p w:rsidR="00000000" w:rsidDel="00000000" w:rsidP="00000000" w:rsidRDefault="00000000" w:rsidRPr="00000000" w14:paraId="000008AD">
      <w:pPr>
        <w:pageBreakBefore w:val="0"/>
        <w:widowControl w:val="0"/>
        <w:rPr/>
      </w:pPr>
      <w:r w:rsidDel="00000000" w:rsidR="00000000" w:rsidRPr="00000000">
        <w:rPr>
          <w:rtl w:val="0"/>
        </w:rPr>
      </w:r>
    </w:p>
    <w:p w:rsidR="00000000" w:rsidDel="00000000" w:rsidP="00000000" w:rsidRDefault="00000000" w:rsidRPr="00000000" w14:paraId="000008AE">
      <w:pPr>
        <w:pageBreakBefore w:val="0"/>
        <w:widowControl w:val="0"/>
        <w:ind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COGATN</w:t>
      </w:r>
      <w:r w:rsidDel="00000000" w:rsidR="00000000" w:rsidRPr="00000000">
        <w:rPr>
          <w:rFonts w:ascii="Courier New" w:cs="Courier New" w:eastAsia="Courier New" w:hAnsi="Courier New"/>
          <w:b w:val="1"/>
          <w:rtl w:val="0"/>
        </w:rPr>
        <w:t xml:space="preserve">  D/#</w:t>
        <w:tab/>
        <w:tab/>
        <w:tab/>
        <w:tab/>
        <w:tab/>
        <w:t xml:space="preserve">'get attention of cog(s), 2 clocks</w:t>
      </w:r>
    </w:p>
    <w:p w:rsidR="00000000" w:rsidDel="00000000" w:rsidP="00000000" w:rsidRDefault="00000000" w:rsidRPr="00000000" w14:paraId="000008AF">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B0">
      <w:pPr>
        <w:pageBreakBefore w:val="0"/>
        <w:widowControl w:val="0"/>
        <w:rPr/>
      </w:pPr>
      <w:r w:rsidDel="00000000" w:rsidR="00000000" w:rsidRPr="00000000">
        <w:rPr>
          <w:rtl w:val="0"/>
        </w:rPr>
      </w:r>
    </w:p>
    <w:p w:rsidR="00000000" w:rsidDel="00000000" w:rsidP="00000000" w:rsidRDefault="00000000" w:rsidRPr="00000000" w14:paraId="000008B1">
      <w:pPr>
        <w:pageBreakBefore w:val="0"/>
        <w:widowControl w:val="0"/>
        <w:rPr/>
      </w:pPr>
      <w:r w:rsidDel="00000000" w:rsidR="00000000" w:rsidRPr="00000000">
        <w:rPr>
          <w:rtl w:val="0"/>
        </w:rPr>
        <w:t xml:space="preserve">The D/# operand supplies a 16-bit value in which bits 0..15 represent cog</w:t>
      </w:r>
      <w:commentRangeStart w:id="17"/>
      <w:r w:rsidDel="00000000" w:rsidR="00000000" w:rsidRPr="00000000">
        <w:rPr>
          <w:rtl w:val="0"/>
        </w:rPr>
        <w:t xml:space="preserve">s 0..15. For each set bit, the corresponding c</w:t>
      </w:r>
      <w:commentRangeEnd w:id="17"/>
      <w:r w:rsidDel="00000000" w:rsidR="00000000" w:rsidRPr="00000000">
        <w:commentReference w:id="17"/>
      </w:r>
      <w:r w:rsidDel="00000000" w:rsidR="00000000" w:rsidRPr="00000000">
        <w:rPr>
          <w:rtl w:val="0"/>
        </w:rPr>
        <w:t xml:space="preserve">og will be strobed, causing an 'attention' event for </w:t>
      </w:r>
      <w:r w:rsidDel="00000000" w:rsidR="00000000" w:rsidRPr="00000000">
        <w:rPr>
          <w:rtl w:val="0"/>
        </w:rPr>
        <w:t xml:space="preserve">POLLATN</w:t>
      </w:r>
      <w:r w:rsidDel="00000000" w:rsidR="00000000" w:rsidRPr="00000000">
        <w:rPr>
          <w:rtl w:val="0"/>
        </w:rPr>
        <w:t xml:space="preserve">/</w:t>
      </w:r>
      <w:r w:rsidDel="00000000" w:rsidR="00000000" w:rsidRPr="00000000">
        <w:rPr>
          <w:rtl w:val="0"/>
        </w:rPr>
        <w:t xml:space="preserve">WAITATN</w:t>
      </w:r>
      <w:r w:rsidDel="00000000" w:rsidR="00000000" w:rsidRPr="00000000">
        <w:rPr>
          <w:rtl w:val="0"/>
        </w:rPr>
        <w:t xml:space="preserve"> and interrupt use. The 16 attention strobe outputs from all cogs are OR'd together to form a composite set of 16 strobes, from which each cog receives its particular strobe.</w:t>
      </w:r>
    </w:p>
    <w:p w:rsidR="00000000" w:rsidDel="00000000" w:rsidP="00000000" w:rsidRDefault="00000000" w:rsidRPr="00000000" w14:paraId="000008B2">
      <w:pPr>
        <w:pageBreakBefore w:val="0"/>
        <w:widowControl w:val="0"/>
        <w:rPr/>
      </w:pPr>
      <w:r w:rsidDel="00000000" w:rsidR="00000000" w:rsidRPr="00000000">
        <w:rPr>
          <w:rtl w:val="0"/>
        </w:rPr>
      </w:r>
    </w:p>
    <w:p w:rsidR="00000000" w:rsidDel="00000000" w:rsidP="00000000" w:rsidRDefault="00000000" w:rsidRPr="00000000" w14:paraId="000008B3">
      <w:pPr>
        <w:pageBreakBefore w:val="0"/>
        <w:widowControl w:val="0"/>
        <w:ind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COGATN</w:t>
      </w:r>
      <w:r w:rsidDel="00000000" w:rsidR="00000000" w:rsidRPr="00000000">
        <w:rPr>
          <w:rFonts w:ascii="Courier New" w:cs="Courier New" w:eastAsia="Courier New" w:hAnsi="Courier New"/>
          <w:b w:val="1"/>
          <w:rtl w:val="0"/>
        </w:rPr>
        <w:t xml:space="preserve">  #%0000_0000_1111_0000</w:t>
        <w:tab/>
        <w:tab/>
        <w:t xml:space="preserve">'request attention of cogs 4..7</w:t>
      </w:r>
    </w:p>
    <w:p w:rsidR="00000000" w:rsidDel="00000000" w:rsidP="00000000" w:rsidRDefault="00000000" w:rsidRPr="00000000" w14:paraId="000008B4">
      <w:pPr>
        <w:pageBreakBefore w:val="0"/>
        <w:widowControl w:val="0"/>
        <w:ind w:firstLine="72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B5">
      <w:pPr>
        <w:pageBreakBefore w:val="0"/>
        <w:widowControl w:val="0"/>
        <w:ind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POLLATN WC</w:t>
        <w:tab/>
        <w:tab/>
        <w:tab/>
        <w:tab/>
        <w:tab/>
        <w:t xml:space="preserve">'</w:t>
      </w:r>
      <w:r w:rsidDel="00000000" w:rsidR="00000000" w:rsidRPr="00000000">
        <w:rPr>
          <w:rFonts w:ascii="Courier New" w:cs="Courier New" w:eastAsia="Courier New" w:hAnsi="Courier New"/>
          <w:b w:val="1"/>
          <w:rtl w:val="0"/>
        </w:rPr>
        <w:t xml:space="preserve">has</w:t>
      </w:r>
      <w:r w:rsidDel="00000000" w:rsidR="00000000" w:rsidRPr="00000000">
        <w:rPr>
          <w:rFonts w:ascii="Courier New" w:cs="Courier New" w:eastAsia="Courier New" w:hAnsi="Courier New"/>
          <w:b w:val="1"/>
          <w:rtl w:val="0"/>
        </w:rPr>
        <w:t xml:space="preserve"> attention been requested?</w:t>
      </w:r>
    </w:p>
    <w:p w:rsidR="00000000" w:rsidDel="00000000" w:rsidP="00000000" w:rsidRDefault="00000000" w:rsidRPr="00000000" w14:paraId="000008B6">
      <w:pPr>
        <w:pageBreakBefore w:val="0"/>
        <w:widowControl w:val="0"/>
        <w:ind w:firstLine="72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B7">
      <w:pPr>
        <w:pageBreakBefore w:val="0"/>
        <w:widowControl w:val="0"/>
        <w:ind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WAITATN</w:t>
        <w:tab/>
        <w:tab/>
        <w:tab/>
        <w:tab/>
        <w:tab/>
        <w:t xml:space="preserve">'wait for attention request</w:t>
      </w:r>
    </w:p>
    <w:p w:rsidR="00000000" w:rsidDel="00000000" w:rsidP="00000000" w:rsidRDefault="00000000" w:rsidRPr="00000000" w14:paraId="000008B8">
      <w:pPr>
        <w:pageBreakBefore w:val="0"/>
        <w:widowControl w:val="0"/>
        <w:ind w:firstLine="72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B9">
      <w:pPr>
        <w:pageBreakBefore w:val="0"/>
        <w:widowControl w:val="0"/>
        <w:ind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JATN    S/#</w:t>
        <w:tab/>
        <w:tab/>
        <w:tab/>
        <w:tab/>
        <w:tab/>
        <w:t xml:space="preserve">'jump to S/# if attention requested</w:t>
      </w:r>
    </w:p>
    <w:p w:rsidR="00000000" w:rsidDel="00000000" w:rsidP="00000000" w:rsidRDefault="00000000" w:rsidRPr="00000000" w14:paraId="000008BA">
      <w:pPr>
        <w:pageBreakBefore w:val="0"/>
        <w:widowControl w:val="0"/>
        <w:ind w:firstLine="72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BB">
      <w:pPr>
        <w:pageBreakBefore w:val="0"/>
        <w:widowControl w:val="0"/>
        <w:ind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JNATN</w:t>
      </w:r>
      <w:r w:rsidDel="00000000" w:rsidR="00000000" w:rsidRPr="00000000">
        <w:rPr>
          <w:rFonts w:ascii="Courier New" w:cs="Courier New" w:eastAsia="Courier New" w:hAnsi="Courier New"/>
          <w:b w:val="1"/>
          <w:rtl w:val="0"/>
        </w:rPr>
        <w:t xml:space="preserve">   S/#</w:t>
        <w:tab/>
        <w:tab/>
        <w:tab/>
        <w:tab/>
        <w:tab/>
        <w:t xml:space="preserve">'jump to S/# if attention not requested</w:t>
      </w:r>
    </w:p>
    <w:p w:rsidR="00000000" w:rsidDel="00000000" w:rsidP="00000000" w:rsidRDefault="00000000" w:rsidRPr="00000000" w14:paraId="000008BC">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BD">
      <w:pPr>
        <w:pageBreakBefore w:val="0"/>
        <w:widowControl w:val="0"/>
        <w:rPr/>
      </w:pPr>
      <w:r w:rsidDel="00000000" w:rsidR="00000000" w:rsidRPr="00000000">
        <w:rPr>
          <w:rtl w:val="0"/>
        </w:rPr>
      </w:r>
    </w:p>
    <w:p w:rsidR="00000000" w:rsidDel="00000000" w:rsidP="00000000" w:rsidRDefault="00000000" w:rsidRPr="00000000" w14:paraId="000008BE">
      <w:pPr>
        <w:pageBreakBefore w:val="0"/>
        <w:widowControl w:val="0"/>
        <w:rPr/>
      </w:pPr>
      <w:r w:rsidDel="00000000" w:rsidR="00000000" w:rsidRPr="00000000">
        <w:rPr>
          <w:rtl w:val="0"/>
        </w:rPr>
        <w:t xml:space="preserve">In cases where multiple cogs may be requesting the attention of a single cog, some messaging structure may need to be implemented in hub RAM, in order to differentiate requests. In the main intended use case, the cog that is receiving an attention request knows which other cog is strobing it and how it is to respond.</w:t>
      </w:r>
    </w:p>
    <w:p w:rsidR="00000000" w:rsidDel="00000000" w:rsidP="00000000" w:rsidRDefault="00000000" w:rsidRPr="00000000" w14:paraId="000008BF">
      <w:pPr>
        <w:pageBreakBefore w:val="0"/>
        <w:widowControl w:val="0"/>
        <w:rPr/>
      </w:pPr>
      <w:r w:rsidDel="00000000" w:rsidR="00000000" w:rsidRPr="00000000">
        <w:rPr>
          <w:rtl w:val="0"/>
        </w:rPr>
      </w:r>
    </w:p>
    <w:p w:rsidR="00000000" w:rsidDel="00000000" w:rsidP="00000000" w:rsidRDefault="00000000" w:rsidRPr="00000000" w14:paraId="000008C0">
      <w:pPr>
        <w:pStyle w:val="Heading2"/>
        <w:pageBreakBefore w:val="0"/>
        <w:widowControl w:val="0"/>
        <w:rPr/>
      </w:pPr>
      <w:bookmarkStart w:colFirst="0" w:colLast="0" w:name="_8v97yeff9qn6" w:id="44"/>
      <w:bookmarkEnd w:id="44"/>
      <w:r w:rsidDel="00000000" w:rsidR="00000000" w:rsidRPr="00000000">
        <w:rPr>
          <w:rtl w:val="0"/>
        </w:rPr>
        <w:t xml:space="preserve">EVENTS</w:t>
      </w:r>
    </w:p>
    <w:p w:rsidR="00000000" w:rsidDel="00000000" w:rsidP="00000000" w:rsidRDefault="00000000" w:rsidRPr="00000000" w14:paraId="000008C1">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Cogs monitor and track 16 different background events, numbered 0..15:</w:t>
      </w:r>
    </w:p>
    <w:p w:rsidR="00000000" w:rsidDel="00000000" w:rsidP="00000000" w:rsidRDefault="00000000" w:rsidRPr="00000000" w14:paraId="000008C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8C4">
      <w:pPr>
        <w:pageBreakBefore w:val="0"/>
        <w:widowControl w:val="0"/>
        <w:numPr>
          <w:ilvl w:val="0"/>
          <w:numId w:val="26"/>
        </w:numPr>
        <w:pBdr>
          <w:top w:space="0" w:sz="0" w:val="nil"/>
          <w:left w:space="0" w:sz="0" w:val="nil"/>
          <w:bottom w:space="0" w:sz="0" w:val="nil"/>
          <w:right w:space="0" w:sz="0" w:val="nil"/>
          <w:between w:space="0" w:sz="0" w:val="nil"/>
        </w:pBdr>
        <w:shd w:fill="auto" w:val="clear"/>
        <w:ind w:left="1440" w:hanging="360"/>
        <w:rPr>
          <w:sz w:val="18"/>
          <w:szCs w:val="18"/>
          <w:u w:val="none"/>
        </w:rPr>
      </w:pPr>
      <w:r w:rsidDel="00000000" w:rsidR="00000000" w:rsidRPr="00000000">
        <w:rPr>
          <w:rtl w:val="0"/>
        </w:rPr>
        <w:t xml:space="preserve">Event 0 = </w:t>
      </w:r>
      <w:r w:rsidDel="00000000" w:rsidR="00000000" w:rsidRPr="00000000">
        <w:rPr>
          <w:sz w:val="18"/>
          <w:szCs w:val="18"/>
          <w:rtl w:val="0"/>
        </w:rPr>
        <w:t xml:space="preserve">An interrupt occurred</w:t>
      </w:r>
    </w:p>
    <w:p w:rsidR="00000000" w:rsidDel="00000000" w:rsidP="00000000" w:rsidRDefault="00000000" w:rsidRPr="00000000" w14:paraId="000008C5">
      <w:pPr>
        <w:pageBreakBefore w:val="0"/>
        <w:widowControl w:val="0"/>
        <w:numPr>
          <w:ilvl w:val="0"/>
          <w:numId w:val="26"/>
        </w:numPr>
        <w:pBdr>
          <w:top w:space="0" w:sz="0" w:val="nil"/>
          <w:left w:space="0" w:sz="0" w:val="nil"/>
          <w:bottom w:space="0" w:sz="0" w:val="nil"/>
          <w:right w:space="0" w:sz="0" w:val="nil"/>
          <w:between w:space="0" w:sz="0" w:val="nil"/>
        </w:pBdr>
        <w:shd w:fill="auto" w:val="clear"/>
        <w:ind w:left="1440" w:hanging="360"/>
        <w:rPr>
          <w:sz w:val="18"/>
          <w:szCs w:val="18"/>
        </w:rPr>
      </w:pPr>
      <w:r w:rsidDel="00000000" w:rsidR="00000000" w:rsidRPr="00000000">
        <w:rPr>
          <w:rtl w:val="0"/>
        </w:rPr>
        <w:t xml:space="preserve">Event 1 = </w:t>
      </w:r>
      <w:r w:rsidDel="00000000" w:rsidR="00000000" w:rsidRPr="00000000">
        <w:rPr>
          <w:sz w:val="18"/>
          <w:szCs w:val="18"/>
          <w:rtl w:val="0"/>
        </w:rPr>
        <w:t xml:space="preserve">CT passed CT1</w:t>
      </w:r>
      <w:r w:rsidDel="00000000" w:rsidR="00000000" w:rsidRPr="00000000">
        <w:rPr>
          <w:sz w:val="18"/>
          <w:szCs w:val="18"/>
          <w:rtl w:val="0"/>
        </w:rPr>
        <w:t xml:space="preserve"> (</w:t>
      </w:r>
      <w:r w:rsidDel="00000000" w:rsidR="00000000" w:rsidRPr="00000000">
        <w:rPr>
          <w:sz w:val="18"/>
          <w:szCs w:val="18"/>
          <w:rtl w:val="0"/>
        </w:rPr>
        <w:t xml:space="preserve">CT is the</w:t>
      </w:r>
      <w:r w:rsidDel="00000000" w:rsidR="00000000" w:rsidRPr="00000000">
        <w:rPr>
          <w:sz w:val="18"/>
          <w:szCs w:val="18"/>
          <w:rtl w:val="0"/>
        </w:rPr>
        <w:t xml:space="preserve"> </w:t>
      </w:r>
      <w:r w:rsidDel="00000000" w:rsidR="00000000" w:rsidRPr="00000000">
        <w:rPr>
          <w:rtl w:val="0"/>
        </w:rPr>
        <w:t xml:space="preserve">lower 32-bits of the</w:t>
      </w:r>
      <w:r w:rsidDel="00000000" w:rsidR="00000000" w:rsidRPr="00000000">
        <w:rPr>
          <w:sz w:val="18"/>
          <w:szCs w:val="18"/>
          <w:rtl w:val="0"/>
        </w:rPr>
        <w:t xml:space="preserve"> </w:t>
      </w:r>
      <w:r w:rsidDel="00000000" w:rsidR="00000000" w:rsidRPr="00000000">
        <w:rPr>
          <w:sz w:val="18"/>
          <w:szCs w:val="18"/>
          <w:rtl w:val="0"/>
        </w:rPr>
        <w:t xml:space="preserve">free-running 64-bit global counter</w:t>
      </w:r>
      <w:r w:rsidDel="00000000" w:rsidR="00000000" w:rsidRPr="00000000">
        <w:rPr>
          <w:sz w:val="18"/>
          <w:szCs w:val="18"/>
          <w:rtl w:val="0"/>
        </w:rPr>
        <w:t xml:space="preserve">)</w:t>
      </w:r>
    </w:p>
    <w:p w:rsidR="00000000" w:rsidDel="00000000" w:rsidP="00000000" w:rsidRDefault="00000000" w:rsidRPr="00000000" w14:paraId="000008C6">
      <w:pPr>
        <w:pageBreakBefore w:val="0"/>
        <w:widowControl w:val="0"/>
        <w:numPr>
          <w:ilvl w:val="0"/>
          <w:numId w:val="26"/>
        </w:numPr>
        <w:pBdr>
          <w:top w:space="0" w:sz="0" w:val="nil"/>
          <w:left w:space="0" w:sz="0" w:val="nil"/>
          <w:bottom w:space="0" w:sz="0" w:val="nil"/>
          <w:right w:space="0" w:sz="0" w:val="nil"/>
          <w:between w:space="0" w:sz="0" w:val="nil"/>
        </w:pBdr>
        <w:shd w:fill="auto" w:val="clear"/>
        <w:ind w:left="1440" w:hanging="360"/>
        <w:rPr>
          <w:sz w:val="18"/>
          <w:szCs w:val="18"/>
        </w:rPr>
      </w:pPr>
      <w:r w:rsidDel="00000000" w:rsidR="00000000" w:rsidRPr="00000000">
        <w:rPr>
          <w:rtl w:val="0"/>
        </w:rPr>
        <w:t xml:space="preserve">Event 2 = </w:t>
      </w:r>
      <w:r w:rsidDel="00000000" w:rsidR="00000000" w:rsidRPr="00000000">
        <w:rPr>
          <w:sz w:val="18"/>
          <w:szCs w:val="18"/>
          <w:rtl w:val="0"/>
        </w:rPr>
        <w:t xml:space="preserve">CT passed CT2</w:t>
      </w:r>
    </w:p>
    <w:p w:rsidR="00000000" w:rsidDel="00000000" w:rsidP="00000000" w:rsidRDefault="00000000" w:rsidRPr="00000000" w14:paraId="000008C7">
      <w:pPr>
        <w:pageBreakBefore w:val="0"/>
        <w:widowControl w:val="0"/>
        <w:numPr>
          <w:ilvl w:val="0"/>
          <w:numId w:val="26"/>
        </w:numPr>
        <w:pBdr>
          <w:top w:space="0" w:sz="0" w:val="nil"/>
          <w:left w:space="0" w:sz="0" w:val="nil"/>
          <w:bottom w:space="0" w:sz="0" w:val="nil"/>
          <w:right w:space="0" w:sz="0" w:val="nil"/>
          <w:between w:space="0" w:sz="0" w:val="nil"/>
        </w:pBdr>
        <w:shd w:fill="auto" w:val="clear"/>
        <w:ind w:left="1440" w:hanging="360"/>
        <w:rPr>
          <w:sz w:val="18"/>
          <w:szCs w:val="18"/>
        </w:rPr>
      </w:pPr>
      <w:r w:rsidDel="00000000" w:rsidR="00000000" w:rsidRPr="00000000">
        <w:rPr>
          <w:rtl w:val="0"/>
        </w:rPr>
        <w:t xml:space="preserve">Event 3 = </w:t>
      </w:r>
      <w:r w:rsidDel="00000000" w:rsidR="00000000" w:rsidRPr="00000000">
        <w:rPr>
          <w:sz w:val="18"/>
          <w:szCs w:val="18"/>
          <w:rtl w:val="0"/>
        </w:rPr>
        <w:t xml:space="preserve">CT passed CT3</w:t>
      </w:r>
    </w:p>
    <w:p w:rsidR="00000000" w:rsidDel="00000000" w:rsidP="00000000" w:rsidRDefault="00000000" w:rsidRPr="00000000" w14:paraId="000008C8">
      <w:pPr>
        <w:pageBreakBefore w:val="0"/>
        <w:widowControl w:val="0"/>
        <w:numPr>
          <w:ilvl w:val="0"/>
          <w:numId w:val="26"/>
        </w:numPr>
        <w:pBdr>
          <w:top w:space="0" w:sz="0" w:val="nil"/>
          <w:left w:space="0" w:sz="0" w:val="nil"/>
          <w:bottom w:space="0" w:sz="0" w:val="nil"/>
          <w:right w:space="0" w:sz="0" w:val="nil"/>
          <w:between w:space="0" w:sz="0" w:val="nil"/>
        </w:pBdr>
        <w:shd w:fill="auto" w:val="clear"/>
        <w:ind w:left="1440" w:hanging="360"/>
        <w:rPr>
          <w:sz w:val="18"/>
          <w:szCs w:val="18"/>
        </w:rPr>
      </w:pPr>
      <w:r w:rsidDel="00000000" w:rsidR="00000000" w:rsidRPr="00000000">
        <w:rPr>
          <w:rtl w:val="0"/>
        </w:rPr>
        <w:t xml:space="preserve">Event 4 = </w:t>
      </w:r>
      <w:r w:rsidDel="00000000" w:rsidR="00000000" w:rsidRPr="00000000">
        <w:rPr>
          <w:sz w:val="18"/>
          <w:szCs w:val="18"/>
          <w:rtl w:val="0"/>
        </w:rPr>
        <w:t xml:space="preserve">Selectable event 1 occurred</w:t>
      </w:r>
    </w:p>
    <w:p w:rsidR="00000000" w:rsidDel="00000000" w:rsidP="00000000" w:rsidRDefault="00000000" w:rsidRPr="00000000" w14:paraId="000008C9">
      <w:pPr>
        <w:pageBreakBefore w:val="0"/>
        <w:widowControl w:val="0"/>
        <w:numPr>
          <w:ilvl w:val="0"/>
          <w:numId w:val="26"/>
        </w:numPr>
        <w:pBdr>
          <w:top w:space="0" w:sz="0" w:val="nil"/>
          <w:left w:space="0" w:sz="0" w:val="nil"/>
          <w:bottom w:space="0" w:sz="0" w:val="nil"/>
          <w:right w:space="0" w:sz="0" w:val="nil"/>
          <w:between w:space="0" w:sz="0" w:val="nil"/>
        </w:pBdr>
        <w:shd w:fill="auto" w:val="clear"/>
        <w:ind w:left="1440" w:hanging="360"/>
        <w:rPr>
          <w:sz w:val="18"/>
          <w:szCs w:val="18"/>
        </w:rPr>
      </w:pPr>
      <w:r w:rsidDel="00000000" w:rsidR="00000000" w:rsidRPr="00000000">
        <w:rPr>
          <w:rtl w:val="0"/>
        </w:rPr>
        <w:t xml:space="preserve">Event 5 = </w:t>
      </w:r>
      <w:r w:rsidDel="00000000" w:rsidR="00000000" w:rsidRPr="00000000">
        <w:rPr>
          <w:sz w:val="18"/>
          <w:szCs w:val="18"/>
          <w:rtl w:val="0"/>
        </w:rPr>
        <w:t xml:space="preserve">Selectable event 2 occurred</w:t>
      </w:r>
    </w:p>
    <w:p w:rsidR="00000000" w:rsidDel="00000000" w:rsidP="00000000" w:rsidRDefault="00000000" w:rsidRPr="00000000" w14:paraId="000008CA">
      <w:pPr>
        <w:pageBreakBefore w:val="0"/>
        <w:widowControl w:val="0"/>
        <w:numPr>
          <w:ilvl w:val="0"/>
          <w:numId w:val="26"/>
        </w:numPr>
        <w:pBdr>
          <w:top w:space="0" w:sz="0" w:val="nil"/>
          <w:left w:space="0" w:sz="0" w:val="nil"/>
          <w:bottom w:space="0" w:sz="0" w:val="nil"/>
          <w:right w:space="0" w:sz="0" w:val="nil"/>
          <w:between w:space="0" w:sz="0" w:val="nil"/>
        </w:pBdr>
        <w:shd w:fill="auto" w:val="clear"/>
        <w:ind w:left="1440" w:hanging="360"/>
        <w:rPr>
          <w:sz w:val="18"/>
          <w:szCs w:val="18"/>
        </w:rPr>
      </w:pPr>
      <w:r w:rsidDel="00000000" w:rsidR="00000000" w:rsidRPr="00000000">
        <w:rPr>
          <w:rtl w:val="0"/>
        </w:rPr>
        <w:t xml:space="preserve">Event 6 = </w:t>
      </w:r>
      <w:r w:rsidDel="00000000" w:rsidR="00000000" w:rsidRPr="00000000">
        <w:rPr>
          <w:sz w:val="18"/>
          <w:szCs w:val="18"/>
          <w:rtl w:val="0"/>
        </w:rPr>
        <w:t xml:space="preserve">Selectable event 3 occurred</w:t>
      </w:r>
    </w:p>
    <w:p w:rsidR="00000000" w:rsidDel="00000000" w:rsidP="00000000" w:rsidRDefault="00000000" w:rsidRPr="00000000" w14:paraId="000008CB">
      <w:pPr>
        <w:pageBreakBefore w:val="0"/>
        <w:widowControl w:val="0"/>
        <w:numPr>
          <w:ilvl w:val="0"/>
          <w:numId w:val="26"/>
        </w:numPr>
        <w:pBdr>
          <w:top w:space="0" w:sz="0" w:val="nil"/>
          <w:left w:space="0" w:sz="0" w:val="nil"/>
          <w:bottom w:space="0" w:sz="0" w:val="nil"/>
          <w:right w:space="0" w:sz="0" w:val="nil"/>
          <w:between w:space="0" w:sz="0" w:val="nil"/>
        </w:pBdr>
        <w:shd w:fill="auto" w:val="clear"/>
        <w:ind w:left="1440" w:hanging="360"/>
        <w:rPr>
          <w:sz w:val="18"/>
          <w:szCs w:val="18"/>
        </w:rPr>
      </w:pPr>
      <w:r w:rsidDel="00000000" w:rsidR="00000000" w:rsidRPr="00000000">
        <w:rPr>
          <w:rtl w:val="0"/>
        </w:rPr>
        <w:t xml:space="preserve">Event 7 = </w:t>
      </w:r>
      <w:r w:rsidDel="00000000" w:rsidR="00000000" w:rsidRPr="00000000">
        <w:rPr>
          <w:sz w:val="18"/>
          <w:szCs w:val="18"/>
          <w:rtl w:val="0"/>
        </w:rPr>
        <w:t xml:space="preserve">Selectable event 4 occurred</w:t>
      </w:r>
    </w:p>
    <w:p w:rsidR="00000000" w:rsidDel="00000000" w:rsidP="00000000" w:rsidRDefault="00000000" w:rsidRPr="00000000" w14:paraId="000008CC">
      <w:pPr>
        <w:pageBreakBefore w:val="0"/>
        <w:widowControl w:val="0"/>
        <w:numPr>
          <w:ilvl w:val="0"/>
          <w:numId w:val="26"/>
        </w:numPr>
        <w:pBdr>
          <w:top w:space="0" w:sz="0" w:val="nil"/>
          <w:left w:space="0" w:sz="0" w:val="nil"/>
          <w:bottom w:space="0" w:sz="0" w:val="nil"/>
          <w:right w:space="0" w:sz="0" w:val="nil"/>
          <w:between w:space="0" w:sz="0" w:val="nil"/>
        </w:pBdr>
        <w:shd w:fill="auto" w:val="clear"/>
        <w:ind w:left="1440" w:hanging="360"/>
        <w:rPr>
          <w:sz w:val="18"/>
          <w:szCs w:val="18"/>
          <w:u w:val="none"/>
        </w:rPr>
      </w:pPr>
      <w:r w:rsidDel="00000000" w:rsidR="00000000" w:rsidRPr="00000000">
        <w:rPr>
          <w:rtl w:val="0"/>
        </w:rPr>
        <w:t xml:space="preserve">Event 8 = </w:t>
      </w:r>
      <w:r w:rsidDel="00000000" w:rsidR="00000000" w:rsidRPr="00000000">
        <w:rPr>
          <w:sz w:val="18"/>
          <w:szCs w:val="18"/>
          <w:rtl w:val="0"/>
        </w:rPr>
        <w:t xml:space="preserve">A pattern match or mismatch occurred on either </w:t>
      </w:r>
      <w:r w:rsidDel="00000000" w:rsidR="00000000" w:rsidRPr="00000000">
        <w:rPr>
          <w:sz w:val="18"/>
          <w:szCs w:val="18"/>
          <w:rtl w:val="0"/>
        </w:rPr>
        <w:t xml:space="preserve">INA</w:t>
      </w:r>
      <w:r w:rsidDel="00000000" w:rsidR="00000000" w:rsidRPr="00000000">
        <w:rPr>
          <w:sz w:val="18"/>
          <w:szCs w:val="18"/>
          <w:rtl w:val="0"/>
        </w:rPr>
        <w:t xml:space="preserve"> or INB</w:t>
      </w:r>
    </w:p>
    <w:p w:rsidR="00000000" w:rsidDel="00000000" w:rsidP="00000000" w:rsidRDefault="00000000" w:rsidRPr="00000000" w14:paraId="000008CD">
      <w:pPr>
        <w:pageBreakBefore w:val="0"/>
        <w:widowControl w:val="0"/>
        <w:numPr>
          <w:ilvl w:val="0"/>
          <w:numId w:val="26"/>
        </w:numPr>
        <w:pBdr>
          <w:top w:space="0" w:sz="0" w:val="nil"/>
          <w:left w:space="0" w:sz="0" w:val="nil"/>
          <w:bottom w:space="0" w:sz="0" w:val="nil"/>
          <w:right w:space="0" w:sz="0" w:val="nil"/>
          <w:between w:space="0" w:sz="0" w:val="nil"/>
        </w:pBdr>
        <w:shd w:fill="auto" w:val="clear"/>
        <w:ind w:left="1440" w:hanging="360"/>
        <w:rPr>
          <w:sz w:val="18"/>
          <w:szCs w:val="18"/>
        </w:rPr>
      </w:pPr>
      <w:r w:rsidDel="00000000" w:rsidR="00000000" w:rsidRPr="00000000">
        <w:rPr>
          <w:rtl w:val="0"/>
        </w:rPr>
        <w:t xml:space="preserve">Event 9 = </w:t>
      </w:r>
      <w:r w:rsidDel="00000000" w:rsidR="00000000" w:rsidRPr="00000000">
        <w:rPr>
          <w:sz w:val="18"/>
          <w:szCs w:val="18"/>
          <w:rtl w:val="0"/>
        </w:rPr>
        <w:t xml:space="preserve">Hub FIFO block-wrap occurred - a new start address and block count were loaded</w:t>
      </w:r>
    </w:p>
    <w:p w:rsidR="00000000" w:rsidDel="00000000" w:rsidP="00000000" w:rsidRDefault="00000000" w:rsidRPr="00000000" w14:paraId="000008CE">
      <w:pPr>
        <w:pageBreakBefore w:val="0"/>
        <w:widowControl w:val="0"/>
        <w:numPr>
          <w:ilvl w:val="0"/>
          <w:numId w:val="26"/>
        </w:numPr>
        <w:pBdr>
          <w:top w:space="0" w:sz="0" w:val="nil"/>
          <w:left w:space="0" w:sz="0" w:val="nil"/>
          <w:bottom w:space="0" w:sz="0" w:val="nil"/>
          <w:right w:space="0" w:sz="0" w:val="nil"/>
          <w:between w:space="0" w:sz="0" w:val="nil"/>
        </w:pBdr>
        <w:shd w:fill="auto" w:val="clear"/>
        <w:ind w:left="1440" w:hanging="360"/>
        <w:rPr>
          <w:sz w:val="18"/>
          <w:szCs w:val="18"/>
          <w:u w:val="none"/>
        </w:rPr>
      </w:pPr>
      <w:r w:rsidDel="00000000" w:rsidR="00000000" w:rsidRPr="00000000">
        <w:rPr>
          <w:rtl w:val="0"/>
        </w:rPr>
        <w:t xml:space="preserve">Event 10 = </w:t>
      </w:r>
      <w:r w:rsidDel="00000000" w:rsidR="00000000" w:rsidRPr="00000000">
        <w:rPr>
          <w:sz w:val="18"/>
          <w:szCs w:val="18"/>
          <w:rtl w:val="0"/>
        </w:rPr>
        <w:t xml:space="preserve">Streamer command buffer is empty - it's ready to accept a new command</w:t>
      </w:r>
    </w:p>
    <w:p w:rsidR="00000000" w:rsidDel="00000000" w:rsidP="00000000" w:rsidRDefault="00000000" w:rsidRPr="00000000" w14:paraId="000008CF">
      <w:pPr>
        <w:pageBreakBefore w:val="0"/>
        <w:widowControl w:val="0"/>
        <w:numPr>
          <w:ilvl w:val="0"/>
          <w:numId w:val="26"/>
        </w:numPr>
        <w:pBdr>
          <w:top w:space="0" w:sz="0" w:val="nil"/>
          <w:left w:space="0" w:sz="0" w:val="nil"/>
          <w:bottom w:space="0" w:sz="0" w:val="nil"/>
          <w:right w:space="0" w:sz="0" w:val="nil"/>
          <w:between w:space="0" w:sz="0" w:val="nil"/>
        </w:pBdr>
        <w:shd w:fill="auto" w:val="clear"/>
        <w:ind w:left="1440" w:hanging="360"/>
        <w:rPr>
          <w:sz w:val="18"/>
          <w:szCs w:val="18"/>
          <w:u w:val="none"/>
        </w:rPr>
      </w:pPr>
      <w:r w:rsidDel="00000000" w:rsidR="00000000" w:rsidRPr="00000000">
        <w:rPr>
          <w:rtl w:val="0"/>
        </w:rPr>
        <w:t xml:space="preserve">Event 11 = </w:t>
      </w:r>
      <w:r w:rsidDel="00000000" w:rsidR="00000000" w:rsidRPr="00000000">
        <w:rPr>
          <w:sz w:val="18"/>
          <w:szCs w:val="18"/>
          <w:rtl w:val="0"/>
        </w:rPr>
        <w:t xml:space="preserve">Streamer finished - it ran out of commands, now idle</w:t>
      </w:r>
    </w:p>
    <w:p w:rsidR="00000000" w:rsidDel="00000000" w:rsidP="00000000" w:rsidRDefault="00000000" w:rsidRPr="00000000" w14:paraId="000008D0">
      <w:pPr>
        <w:pageBreakBefore w:val="0"/>
        <w:widowControl w:val="0"/>
        <w:numPr>
          <w:ilvl w:val="0"/>
          <w:numId w:val="26"/>
        </w:numPr>
        <w:pBdr>
          <w:top w:space="0" w:sz="0" w:val="nil"/>
          <w:left w:space="0" w:sz="0" w:val="nil"/>
          <w:bottom w:space="0" w:sz="0" w:val="nil"/>
          <w:right w:space="0" w:sz="0" w:val="nil"/>
          <w:between w:space="0" w:sz="0" w:val="nil"/>
        </w:pBdr>
        <w:shd w:fill="auto" w:val="clear"/>
        <w:ind w:left="1440" w:hanging="360"/>
        <w:rPr>
          <w:sz w:val="18"/>
          <w:szCs w:val="18"/>
          <w:u w:val="none"/>
        </w:rPr>
      </w:pPr>
      <w:r w:rsidDel="00000000" w:rsidR="00000000" w:rsidRPr="00000000">
        <w:rPr>
          <w:rtl w:val="0"/>
        </w:rPr>
        <w:t xml:space="preserve">Event 12 = </w:t>
      </w:r>
      <w:r w:rsidDel="00000000" w:rsidR="00000000" w:rsidRPr="00000000">
        <w:rPr>
          <w:sz w:val="18"/>
          <w:szCs w:val="18"/>
          <w:rtl w:val="0"/>
        </w:rPr>
        <w:t xml:space="preserve">Streamer NCO rollover occurred</w:t>
      </w:r>
    </w:p>
    <w:p w:rsidR="00000000" w:rsidDel="00000000" w:rsidP="00000000" w:rsidRDefault="00000000" w:rsidRPr="00000000" w14:paraId="000008D1">
      <w:pPr>
        <w:pageBreakBefore w:val="0"/>
        <w:widowControl w:val="0"/>
        <w:numPr>
          <w:ilvl w:val="0"/>
          <w:numId w:val="26"/>
        </w:numPr>
        <w:pBdr>
          <w:top w:space="0" w:sz="0" w:val="nil"/>
          <w:left w:space="0" w:sz="0" w:val="nil"/>
          <w:bottom w:space="0" w:sz="0" w:val="nil"/>
          <w:right w:space="0" w:sz="0" w:val="nil"/>
          <w:between w:space="0" w:sz="0" w:val="nil"/>
        </w:pBdr>
        <w:shd w:fill="auto" w:val="clear"/>
        <w:ind w:left="1440" w:hanging="360"/>
        <w:rPr>
          <w:sz w:val="18"/>
          <w:szCs w:val="18"/>
        </w:rPr>
      </w:pPr>
      <w:r w:rsidDel="00000000" w:rsidR="00000000" w:rsidRPr="00000000">
        <w:rPr>
          <w:rtl w:val="0"/>
        </w:rPr>
        <w:t xml:space="preserve">Event 13 = </w:t>
      </w:r>
      <w:r w:rsidDel="00000000" w:rsidR="00000000" w:rsidRPr="00000000">
        <w:rPr>
          <w:sz w:val="18"/>
          <w:szCs w:val="18"/>
          <w:rtl w:val="0"/>
        </w:rPr>
        <w:t xml:space="preserve">Streamer read lookup RAM location $1FF</w:t>
      </w:r>
    </w:p>
    <w:p w:rsidR="00000000" w:rsidDel="00000000" w:rsidP="00000000" w:rsidRDefault="00000000" w:rsidRPr="00000000" w14:paraId="000008D2">
      <w:pPr>
        <w:pageBreakBefore w:val="0"/>
        <w:widowControl w:val="0"/>
        <w:numPr>
          <w:ilvl w:val="0"/>
          <w:numId w:val="26"/>
        </w:numPr>
        <w:pBdr>
          <w:top w:space="0" w:sz="0" w:val="nil"/>
          <w:left w:space="0" w:sz="0" w:val="nil"/>
          <w:bottom w:space="0" w:sz="0" w:val="nil"/>
          <w:right w:space="0" w:sz="0" w:val="nil"/>
          <w:between w:space="0" w:sz="0" w:val="nil"/>
        </w:pBdr>
        <w:shd w:fill="auto" w:val="clear"/>
        <w:ind w:left="1440" w:hanging="360"/>
        <w:rPr>
          <w:sz w:val="18"/>
          <w:szCs w:val="18"/>
        </w:rPr>
      </w:pPr>
      <w:r w:rsidDel="00000000" w:rsidR="00000000" w:rsidRPr="00000000">
        <w:rPr>
          <w:rtl w:val="0"/>
        </w:rPr>
        <w:t xml:space="preserve">Event 14 = </w:t>
      </w:r>
      <w:r w:rsidDel="00000000" w:rsidR="00000000" w:rsidRPr="00000000">
        <w:rPr>
          <w:sz w:val="18"/>
          <w:szCs w:val="18"/>
          <w:rtl w:val="0"/>
        </w:rPr>
        <w:t xml:space="preserve">Attention was requested by another cog or other cogs</w:t>
      </w:r>
    </w:p>
    <w:p w:rsidR="00000000" w:rsidDel="00000000" w:rsidP="00000000" w:rsidRDefault="00000000" w:rsidRPr="00000000" w14:paraId="000008D3">
      <w:pPr>
        <w:pageBreakBefore w:val="0"/>
        <w:widowControl w:val="0"/>
        <w:numPr>
          <w:ilvl w:val="0"/>
          <w:numId w:val="26"/>
        </w:numPr>
        <w:pBdr>
          <w:top w:space="0" w:sz="0" w:val="nil"/>
          <w:left w:space="0" w:sz="0" w:val="nil"/>
          <w:bottom w:space="0" w:sz="0" w:val="nil"/>
          <w:right w:space="0" w:sz="0" w:val="nil"/>
          <w:between w:space="0" w:sz="0" w:val="nil"/>
        </w:pBdr>
        <w:shd w:fill="auto" w:val="clear"/>
        <w:ind w:left="1440" w:hanging="360"/>
        <w:rPr>
          <w:sz w:val="18"/>
          <w:szCs w:val="18"/>
          <w:u w:val="none"/>
        </w:rPr>
      </w:pPr>
      <w:r w:rsidDel="00000000" w:rsidR="00000000" w:rsidRPr="00000000">
        <w:rPr>
          <w:rtl w:val="0"/>
        </w:rPr>
        <w:t xml:space="preserve">Event 15 = </w:t>
      </w:r>
      <w:r w:rsidDel="00000000" w:rsidR="00000000" w:rsidRPr="00000000">
        <w:rPr>
          <w:sz w:val="18"/>
          <w:szCs w:val="18"/>
          <w:rtl w:val="0"/>
        </w:rPr>
        <w:t xml:space="preserve">GETQX/GETQY executed without any CORDIC results available</w:t>
      </w:r>
    </w:p>
    <w:p w:rsidR="00000000" w:rsidDel="00000000" w:rsidP="00000000" w:rsidRDefault="00000000" w:rsidRPr="00000000" w14:paraId="000008D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8D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8D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Events are tracked and can be polled, waited for, and used as interrupt sources.</w:t>
      </w:r>
    </w:p>
    <w:p w:rsidR="00000000" w:rsidDel="00000000" w:rsidP="00000000" w:rsidRDefault="00000000" w:rsidRPr="00000000" w14:paraId="000008D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8D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Before explaining the details, consider the event-related instructions.</w:t>
      </w:r>
    </w:p>
    <w:p w:rsidR="00000000" w:rsidDel="00000000" w:rsidP="00000000" w:rsidRDefault="00000000" w:rsidRPr="00000000" w14:paraId="000008D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8D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First are the </w:t>
      </w:r>
      <w:r w:rsidDel="00000000" w:rsidR="00000000" w:rsidRPr="00000000">
        <w:rPr>
          <w:sz w:val="18"/>
          <w:szCs w:val="18"/>
          <w:rtl w:val="0"/>
        </w:rPr>
        <w:t xml:space="preserve">POLLxxx</w:t>
      </w:r>
      <w:r w:rsidDel="00000000" w:rsidR="00000000" w:rsidRPr="00000000">
        <w:rPr>
          <w:sz w:val="18"/>
          <w:szCs w:val="18"/>
          <w:rtl w:val="0"/>
        </w:rPr>
        <w:t xml:space="preserve"> instructions which simultaneously return their event-occurred flag into C and/or Z, and clear their event-occurred flag (unless it's being set again by the event sensor):</w:t>
      </w:r>
    </w:p>
    <w:p w:rsidR="00000000" w:rsidDel="00000000" w:rsidP="00000000" w:rsidRDefault="00000000" w:rsidRPr="00000000" w14:paraId="000008D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8D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ab/>
        <w:tab/>
        <w:tab/>
        <w:tab/>
        <w:tab/>
        <w:tab/>
        <w:tab/>
        <w:tab/>
        <w:t xml:space="preserve">Interrupt source (0=off):</w:t>
      </w:r>
    </w:p>
    <w:p w:rsidR="00000000" w:rsidDel="00000000" w:rsidP="00000000" w:rsidRDefault="00000000" w:rsidRPr="00000000" w14:paraId="000008D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POLLINT</w:t>
        <w:tab/>
        <w:t xml:space="preserve">Poll the interrupt-occurred event flag</w:t>
        <w:tab/>
        <w:tab/>
        <w:tab/>
        <w:t xml:space="preserve">-</w:t>
      </w:r>
    </w:p>
    <w:p w:rsidR="00000000" w:rsidDel="00000000" w:rsidP="00000000" w:rsidRDefault="00000000" w:rsidRPr="00000000" w14:paraId="000008D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POLLCT1</w:t>
        <w:tab/>
        <w:t xml:space="preserve">Poll the CT-passed-CT1 event flag</w:t>
        <w:tab/>
        <w:tab/>
        <w:tab/>
        <w:tab/>
        <w:t xml:space="preserve">1</w:t>
      </w:r>
    </w:p>
    <w:p w:rsidR="00000000" w:rsidDel="00000000" w:rsidP="00000000" w:rsidRDefault="00000000" w:rsidRPr="00000000" w14:paraId="000008D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POLLCT2</w:t>
        <w:tab/>
        <w:t xml:space="preserve">Poll the CT-passed-CT2 event flag</w:t>
        <w:tab/>
        <w:tab/>
        <w:tab/>
        <w:tab/>
        <w:t xml:space="preserve">2</w:t>
      </w:r>
    </w:p>
    <w:p w:rsidR="00000000" w:rsidDel="00000000" w:rsidP="00000000" w:rsidRDefault="00000000" w:rsidRPr="00000000" w14:paraId="000008E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POLLCT3</w:t>
        <w:tab/>
        <w:t xml:space="preserve">Poll the CT-passed-CT3 event flag</w:t>
        <w:tab/>
        <w:tab/>
        <w:tab/>
        <w:tab/>
        <w:t xml:space="preserve">3</w:t>
      </w:r>
    </w:p>
    <w:p w:rsidR="00000000" w:rsidDel="00000000" w:rsidP="00000000" w:rsidRDefault="00000000" w:rsidRPr="00000000" w14:paraId="000008E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POLLSE1</w:t>
        <w:tab/>
        <w:t xml:space="preserve">Poll the selectable-event-1 event flag</w:t>
        <w:tab/>
        <w:tab/>
        <w:tab/>
        <w:t xml:space="preserve">4</w:t>
      </w:r>
    </w:p>
    <w:p w:rsidR="00000000" w:rsidDel="00000000" w:rsidP="00000000" w:rsidRDefault="00000000" w:rsidRPr="00000000" w14:paraId="000008E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POLLSE2</w:t>
        <w:tab/>
        <w:t xml:space="preserve">Poll the selectable-event-2 event flag</w:t>
        <w:tab/>
        <w:tab/>
        <w:tab/>
        <w:t xml:space="preserve">5</w:t>
      </w:r>
    </w:p>
    <w:p w:rsidR="00000000" w:rsidDel="00000000" w:rsidP="00000000" w:rsidRDefault="00000000" w:rsidRPr="00000000" w14:paraId="000008E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POLLSE3</w:t>
        <w:tab/>
        <w:t xml:space="preserve">Poll the selectable-event-3 event flag</w:t>
        <w:tab/>
        <w:tab/>
        <w:tab/>
        <w:t xml:space="preserve">6</w:t>
      </w:r>
    </w:p>
    <w:p w:rsidR="00000000" w:rsidDel="00000000" w:rsidP="00000000" w:rsidRDefault="00000000" w:rsidRPr="00000000" w14:paraId="000008E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POLLSE4</w:t>
        <w:tab/>
        <w:t xml:space="preserve">Poll the selectable-event-4 event flag</w:t>
        <w:tab/>
        <w:tab/>
        <w:tab/>
        <w:t xml:space="preserve">7</w:t>
      </w:r>
    </w:p>
    <w:p w:rsidR="00000000" w:rsidDel="00000000" w:rsidP="00000000" w:rsidRDefault="00000000" w:rsidRPr="00000000" w14:paraId="000008E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POLLPAT</w:t>
        <w:tab/>
        <w:t xml:space="preserve">Poll the pin-pattern-detected event flag</w:t>
        <w:tab/>
        <w:tab/>
        <w:tab/>
        <w:t xml:space="preserve">8</w:t>
      </w:r>
    </w:p>
    <w:p w:rsidR="00000000" w:rsidDel="00000000" w:rsidP="00000000" w:rsidRDefault="00000000" w:rsidRPr="00000000" w14:paraId="000008E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POLLFBW</w:t>
      </w:r>
      <w:r w:rsidDel="00000000" w:rsidR="00000000" w:rsidRPr="00000000">
        <w:rPr>
          <w:sz w:val="18"/>
          <w:szCs w:val="18"/>
          <w:rtl w:val="0"/>
        </w:rPr>
        <w:tab/>
        <w:t xml:space="preserve">Poll the </w:t>
      </w:r>
      <w:r w:rsidDel="00000000" w:rsidR="00000000" w:rsidRPr="00000000">
        <w:rPr>
          <w:sz w:val="18"/>
          <w:szCs w:val="18"/>
          <w:rtl w:val="0"/>
        </w:rPr>
        <w:t xml:space="preserve">h</w:t>
      </w:r>
      <w:r w:rsidDel="00000000" w:rsidR="00000000" w:rsidRPr="00000000">
        <w:rPr>
          <w:sz w:val="18"/>
          <w:szCs w:val="18"/>
          <w:rtl w:val="0"/>
        </w:rPr>
        <w:t xml:space="preserve">ub-FIFO-interface-block-wrap event flag</w:t>
        <w:tab/>
        <w:tab/>
        <w:t xml:space="preserve">9</w:t>
      </w:r>
    </w:p>
    <w:p w:rsidR="00000000" w:rsidDel="00000000" w:rsidP="00000000" w:rsidRDefault="00000000" w:rsidRPr="00000000" w14:paraId="000008E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POLLXMT</w:t>
        <w:tab/>
        <w:t xml:space="preserve">Poll the streamer-empty event flag</w:t>
        <w:tab/>
        <w:tab/>
        <w:tab/>
        <w:tab/>
        <w:t xml:space="preserve">10</w:t>
      </w:r>
    </w:p>
    <w:p w:rsidR="00000000" w:rsidDel="00000000" w:rsidP="00000000" w:rsidRDefault="00000000" w:rsidRPr="00000000" w14:paraId="000008E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POLLXFI</w:t>
        <w:tab/>
        <w:t xml:space="preserve">Poll the streamer-finished event flag</w:t>
        <w:tab/>
        <w:tab/>
        <w:tab/>
        <w:tab/>
        <w:t xml:space="preserve">11</w:t>
      </w:r>
    </w:p>
    <w:p w:rsidR="00000000" w:rsidDel="00000000" w:rsidP="00000000" w:rsidRDefault="00000000" w:rsidRPr="00000000" w14:paraId="000008E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POLLXRO</w:t>
      </w:r>
      <w:r w:rsidDel="00000000" w:rsidR="00000000" w:rsidRPr="00000000">
        <w:rPr>
          <w:sz w:val="18"/>
          <w:szCs w:val="18"/>
          <w:rtl w:val="0"/>
        </w:rPr>
        <w:tab/>
        <w:t xml:space="preserve">Poll the streamer-NCO-rollover event flag</w:t>
        <w:tab/>
        <w:tab/>
        <w:tab/>
        <w:t xml:space="preserve">12</w:t>
      </w:r>
    </w:p>
    <w:p w:rsidR="00000000" w:rsidDel="00000000" w:rsidP="00000000" w:rsidRDefault="00000000" w:rsidRPr="00000000" w14:paraId="000008E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POLLXRL</w:t>
        <w:tab/>
        <w:t xml:space="preserve">Poll the streamer-lookup-RAM-$1FF-read event flag</w:t>
        <w:tab/>
        <w:tab/>
        <w:t xml:space="preserve">13</w:t>
      </w:r>
    </w:p>
    <w:p w:rsidR="00000000" w:rsidDel="00000000" w:rsidP="00000000" w:rsidRDefault="00000000" w:rsidRPr="00000000" w14:paraId="000008E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POLLATN</w:t>
        <w:tab/>
        <w:t xml:space="preserve">poll the attention-requested event flag</w:t>
        <w:tab/>
        <w:tab/>
        <w:tab/>
        <w:t xml:space="preserve">14</w:t>
      </w:r>
    </w:p>
    <w:p w:rsidR="00000000" w:rsidDel="00000000" w:rsidP="00000000" w:rsidRDefault="00000000" w:rsidRPr="00000000" w14:paraId="000008E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POLLQMT</w:t>
        <w:tab/>
        <w:t xml:space="preserve">Poll the CORDIC-read-but-no-results event flag</w:t>
        <w:tab/>
        <w:tab/>
        <w:t xml:space="preserve">15</w:t>
      </w:r>
    </w:p>
    <w:p w:rsidR="00000000" w:rsidDel="00000000" w:rsidP="00000000" w:rsidRDefault="00000000" w:rsidRPr="00000000" w14:paraId="000008E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8E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8E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Next are the </w:t>
      </w:r>
      <w:r w:rsidDel="00000000" w:rsidR="00000000" w:rsidRPr="00000000">
        <w:rPr>
          <w:sz w:val="18"/>
          <w:szCs w:val="18"/>
          <w:rtl w:val="0"/>
        </w:rPr>
        <w:t xml:space="preserve">WAITxxx</w:t>
      </w:r>
      <w:r w:rsidDel="00000000" w:rsidR="00000000" w:rsidRPr="00000000">
        <w:rPr>
          <w:sz w:val="18"/>
          <w:szCs w:val="18"/>
          <w:rtl w:val="0"/>
        </w:rPr>
        <w:t xml:space="preserve"> instructions, which will wait for their event-occurred flag to be set (in case it's not, already) and then clear their event-occurred flag (unless it's being set again by the event sensor), before resuming.</w:t>
      </w:r>
    </w:p>
    <w:p w:rsidR="00000000" w:rsidDel="00000000" w:rsidP="00000000" w:rsidRDefault="00000000" w:rsidRPr="00000000" w14:paraId="000008F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8F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By doing a SETQ right before one of these instructions, you can supply a future CT target value which will be used to end the wait prematurely, in case the event-occurred flag never went high before the CT target was reached. When using SETQ with 'WAITxxx WC', C will be set if the timeout occurred before the event; otherwise, C will be cleared.</w:t>
      </w:r>
    </w:p>
    <w:p w:rsidR="00000000" w:rsidDel="00000000" w:rsidP="00000000" w:rsidRDefault="00000000" w:rsidRPr="00000000" w14:paraId="000008F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8F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WAITINT</w:t>
        <w:tab/>
        <w:t xml:space="preserve">Wait for an interrupt to occur, stalls the cog to save power</w:t>
      </w:r>
    </w:p>
    <w:p w:rsidR="00000000" w:rsidDel="00000000" w:rsidP="00000000" w:rsidRDefault="00000000" w:rsidRPr="00000000" w14:paraId="000008F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WAITCT1</w:t>
        <w:tab/>
        <w:t xml:space="preserve">Wait for the CT-passed-CT1 event flag</w:t>
      </w:r>
    </w:p>
    <w:p w:rsidR="00000000" w:rsidDel="00000000" w:rsidP="00000000" w:rsidRDefault="00000000" w:rsidRPr="00000000" w14:paraId="000008F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WAITCT2</w:t>
        <w:tab/>
        <w:t xml:space="preserve">Wait for the CT-passed-CT2 event flag</w:t>
      </w:r>
    </w:p>
    <w:p w:rsidR="00000000" w:rsidDel="00000000" w:rsidP="00000000" w:rsidRDefault="00000000" w:rsidRPr="00000000" w14:paraId="000008F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WAITCT3</w:t>
        <w:tab/>
        <w:t xml:space="preserve">Wait for the CT-passed-CT3 event flag</w:t>
      </w:r>
    </w:p>
    <w:p w:rsidR="00000000" w:rsidDel="00000000" w:rsidP="00000000" w:rsidRDefault="00000000" w:rsidRPr="00000000" w14:paraId="000008F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WAITSE1</w:t>
        <w:tab/>
        <w:t xml:space="preserve">Wait for the selectable-event-1 event flag</w:t>
      </w:r>
    </w:p>
    <w:p w:rsidR="00000000" w:rsidDel="00000000" w:rsidP="00000000" w:rsidRDefault="00000000" w:rsidRPr="00000000" w14:paraId="000008F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WAITSE2</w:t>
        <w:tab/>
        <w:t xml:space="preserve">Wait for the selectable-event-2 event flag</w:t>
      </w:r>
    </w:p>
    <w:p w:rsidR="00000000" w:rsidDel="00000000" w:rsidP="00000000" w:rsidRDefault="00000000" w:rsidRPr="00000000" w14:paraId="000008F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WAITSE3</w:t>
        <w:tab/>
        <w:t xml:space="preserve">Wait for the selectable-event-3 event flag</w:t>
      </w:r>
    </w:p>
    <w:p w:rsidR="00000000" w:rsidDel="00000000" w:rsidP="00000000" w:rsidRDefault="00000000" w:rsidRPr="00000000" w14:paraId="000008F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WAITSE4</w:t>
        <w:tab/>
        <w:t xml:space="preserve">Wait for the selectable-event-4 event flag</w:t>
      </w:r>
    </w:p>
    <w:p w:rsidR="00000000" w:rsidDel="00000000" w:rsidP="00000000" w:rsidRDefault="00000000" w:rsidRPr="00000000" w14:paraId="000008F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WAITPAT</w:t>
        <w:tab/>
        <w:t xml:space="preserve">Wait for the pin-pattern-detected event flag</w:t>
      </w:r>
    </w:p>
    <w:p w:rsidR="00000000" w:rsidDel="00000000" w:rsidP="00000000" w:rsidRDefault="00000000" w:rsidRPr="00000000" w14:paraId="000008F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WAITFBW</w:t>
        <w:tab/>
        <w:t xml:space="preserve">Wait for the hub-FIFO-interface-block-wrap event flag</w:t>
      </w:r>
    </w:p>
    <w:p w:rsidR="00000000" w:rsidDel="00000000" w:rsidP="00000000" w:rsidRDefault="00000000" w:rsidRPr="00000000" w14:paraId="000008F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WAITXMT</w:t>
        <w:tab/>
        <w:t xml:space="preserve">Wait for the streamer-empty event flag</w:t>
      </w:r>
    </w:p>
    <w:p w:rsidR="00000000" w:rsidDel="00000000" w:rsidP="00000000" w:rsidRDefault="00000000" w:rsidRPr="00000000" w14:paraId="000008F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WAITXF</w:t>
      </w:r>
      <w:r w:rsidDel="00000000" w:rsidR="00000000" w:rsidRPr="00000000">
        <w:rPr>
          <w:sz w:val="18"/>
          <w:szCs w:val="18"/>
          <w:rtl w:val="0"/>
        </w:rPr>
        <w:t xml:space="preserve">I</w:t>
        <w:tab/>
        <w:t xml:space="preserve">Wait for the streamer-finished event flag</w:t>
      </w:r>
    </w:p>
    <w:p w:rsidR="00000000" w:rsidDel="00000000" w:rsidP="00000000" w:rsidRDefault="00000000" w:rsidRPr="00000000" w14:paraId="000008F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WAITXRO</w:t>
        <w:tab/>
        <w:t xml:space="preserve">Wait for the streamer-NCO-rollover event flag</w:t>
      </w:r>
    </w:p>
    <w:p w:rsidR="00000000" w:rsidDel="00000000" w:rsidP="00000000" w:rsidRDefault="00000000" w:rsidRPr="00000000" w14:paraId="0000090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WAITXRL</w:t>
        <w:tab/>
        <w:t xml:space="preserve">Wait for the streamer-lookup-RAM-$1FF-read event flag</w:t>
      </w:r>
    </w:p>
    <w:p w:rsidR="00000000" w:rsidDel="00000000" w:rsidP="00000000" w:rsidRDefault="00000000" w:rsidRPr="00000000" w14:paraId="0000090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WAITATN</w:t>
        <w:tab/>
        <w:t xml:space="preserve">Wait for the attention-requested event flag</w:t>
      </w:r>
    </w:p>
    <w:p w:rsidR="00000000" w:rsidDel="00000000" w:rsidP="00000000" w:rsidRDefault="00000000" w:rsidRPr="00000000" w14:paraId="0000090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0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There's no '</w:t>
      </w:r>
      <w:r w:rsidDel="00000000" w:rsidR="00000000" w:rsidRPr="00000000">
        <w:rPr>
          <w:sz w:val="18"/>
          <w:szCs w:val="18"/>
          <w:rtl w:val="0"/>
        </w:rPr>
        <w:t xml:space="preserve">WAITQMT</w:t>
      </w:r>
      <w:r w:rsidDel="00000000" w:rsidR="00000000" w:rsidRPr="00000000">
        <w:rPr>
          <w:sz w:val="18"/>
          <w:szCs w:val="18"/>
          <w:rtl w:val="0"/>
        </w:rPr>
        <w:t xml:space="preserve">' because the event could not happen while waiting.</w:t>
      </w:r>
    </w:p>
    <w:p w:rsidR="00000000" w:rsidDel="00000000" w:rsidP="00000000" w:rsidRDefault="00000000" w:rsidRPr="00000000" w14:paraId="00000904">
      <w:pPr>
        <w:pageBreakBefore w:val="0"/>
        <w:widowControl w:val="0"/>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rtl w:val="0"/>
        </w:rPr>
      </w:r>
    </w:p>
    <w:p w:rsidR="00000000" w:rsidDel="00000000" w:rsidP="00000000" w:rsidRDefault="00000000" w:rsidRPr="00000000" w14:paraId="00000905">
      <w:pPr>
        <w:pageBreakBefore w:val="0"/>
        <w:widowControl w:val="0"/>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Last are the 'Jxxx/JNxxx S/#' instructions, which each jump to S/# if their event-occurred flag is set (Jxxx) or clear (JNxxx). Whether or not a branch occurs, the event-occurred flag will be cleared, unless it's being set again by the event sensor.</w:t>
      </w:r>
    </w:p>
    <w:p w:rsidR="00000000" w:rsidDel="00000000" w:rsidP="00000000" w:rsidRDefault="00000000" w:rsidRPr="00000000" w14:paraId="00000906">
      <w:pPr>
        <w:pageBreakBefore w:val="0"/>
        <w:widowControl w:val="0"/>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rtl w:val="0"/>
        </w:rPr>
      </w:r>
    </w:p>
    <w:p w:rsidR="00000000" w:rsidDel="00000000" w:rsidP="00000000" w:rsidRDefault="00000000" w:rsidRPr="00000000" w14:paraId="0000090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JINT/</w:t>
      </w:r>
      <w:r w:rsidDel="00000000" w:rsidR="00000000" w:rsidRPr="00000000">
        <w:rPr>
          <w:sz w:val="18"/>
          <w:szCs w:val="18"/>
          <w:rtl w:val="0"/>
        </w:rPr>
        <w:t xml:space="preserve">JNINT</w:t>
      </w:r>
      <w:r w:rsidDel="00000000" w:rsidR="00000000" w:rsidRPr="00000000">
        <w:rPr>
          <w:sz w:val="18"/>
          <w:szCs w:val="18"/>
          <w:rtl w:val="0"/>
        </w:rPr>
        <w:tab/>
        <w:t xml:space="preserve">Jump to S/# if the interrupt-occurred event flag is set/clear</w:t>
      </w:r>
    </w:p>
    <w:p w:rsidR="00000000" w:rsidDel="00000000" w:rsidP="00000000" w:rsidRDefault="00000000" w:rsidRPr="00000000" w14:paraId="0000090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JCT1/JNCT1</w:t>
        <w:tab/>
        <w:t xml:space="preserve">Jump to S/# if the CT-passed-CT1 event flag is set/clear</w:t>
      </w:r>
    </w:p>
    <w:p w:rsidR="00000000" w:rsidDel="00000000" w:rsidP="00000000" w:rsidRDefault="00000000" w:rsidRPr="00000000" w14:paraId="0000090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JCT2/</w:t>
      </w:r>
      <w:r w:rsidDel="00000000" w:rsidR="00000000" w:rsidRPr="00000000">
        <w:rPr>
          <w:sz w:val="18"/>
          <w:szCs w:val="18"/>
          <w:rtl w:val="0"/>
        </w:rPr>
        <w:t xml:space="preserve">JNCT2</w:t>
      </w:r>
      <w:r w:rsidDel="00000000" w:rsidR="00000000" w:rsidRPr="00000000">
        <w:rPr>
          <w:sz w:val="18"/>
          <w:szCs w:val="18"/>
          <w:rtl w:val="0"/>
        </w:rPr>
        <w:tab/>
        <w:t xml:space="preserve">Jump to S/# if the CT-passed-CT2 event flag is set/clear</w:t>
      </w:r>
    </w:p>
    <w:p w:rsidR="00000000" w:rsidDel="00000000" w:rsidP="00000000" w:rsidRDefault="00000000" w:rsidRPr="00000000" w14:paraId="0000090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JCT3/JNCT3 </w:t>
        <w:tab/>
        <w:t xml:space="preserve">Jump to S/# if the CT-passed-CT3 event flag is set/clear</w:t>
      </w:r>
    </w:p>
    <w:p w:rsidR="00000000" w:rsidDel="00000000" w:rsidP="00000000" w:rsidRDefault="00000000" w:rsidRPr="00000000" w14:paraId="0000090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JSE1/JNSE1</w:t>
        <w:tab/>
        <w:t xml:space="preserve">Jump to S/# if the selectable-event-1 event flag is set/clear</w:t>
      </w:r>
    </w:p>
    <w:p w:rsidR="00000000" w:rsidDel="00000000" w:rsidP="00000000" w:rsidRDefault="00000000" w:rsidRPr="00000000" w14:paraId="0000090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JSE2/</w:t>
      </w:r>
      <w:r w:rsidDel="00000000" w:rsidR="00000000" w:rsidRPr="00000000">
        <w:rPr>
          <w:sz w:val="18"/>
          <w:szCs w:val="18"/>
          <w:rtl w:val="0"/>
        </w:rPr>
        <w:t xml:space="preserve">JNSE2</w:t>
      </w:r>
      <w:r w:rsidDel="00000000" w:rsidR="00000000" w:rsidRPr="00000000">
        <w:rPr>
          <w:sz w:val="18"/>
          <w:szCs w:val="18"/>
          <w:rtl w:val="0"/>
        </w:rPr>
        <w:tab/>
        <w:t xml:space="preserve">Jump to S/# if the selectable-event-2 event flag is set/clear</w:t>
      </w:r>
    </w:p>
    <w:p w:rsidR="00000000" w:rsidDel="00000000" w:rsidP="00000000" w:rsidRDefault="00000000" w:rsidRPr="00000000" w14:paraId="0000090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JSE3/</w:t>
      </w:r>
      <w:r w:rsidDel="00000000" w:rsidR="00000000" w:rsidRPr="00000000">
        <w:rPr>
          <w:sz w:val="18"/>
          <w:szCs w:val="18"/>
          <w:rtl w:val="0"/>
        </w:rPr>
        <w:t xml:space="preserve">JNSE3</w:t>
      </w:r>
      <w:r w:rsidDel="00000000" w:rsidR="00000000" w:rsidRPr="00000000">
        <w:rPr>
          <w:sz w:val="18"/>
          <w:szCs w:val="18"/>
          <w:rtl w:val="0"/>
        </w:rPr>
        <w:tab/>
        <w:t xml:space="preserve">Jump to S/# if the selectable-event-3 event flag is set/clear</w:t>
      </w:r>
    </w:p>
    <w:p w:rsidR="00000000" w:rsidDel="00000000" w:rsidP="00000000" w:rsidRDefault="00000000" w:rsidRPr="00000000" w14:paraId="0000090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JSE4/JNSE4</w:t>
        <w:tab/>
        <w:t xml:space="preserve">Jump to S/# if the selectable-event-4 event flag is set/clear</w:t>
      </w:r>
    </w:p>
    <w:p w:rsidR="00000000" w:rsidDel="00000000" w:rsidP="00000000" w:rsidRDefault="00000000" w:rsidRPr="00000000" w14:paraId="0000090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JPAT/JNPAT</w:t>
        <w:tab/>
        <w:t xml:space="preserve">Jump to S/# if the pin-pattern-detected event flag is set/clear</w:t>
      </w:r>
    </w:p>
    <w:p w:rsidR="00000000" w:rsidDel="00000000" w:rsidP="00000000" w:rsidRDefault="00000000" w:rsidRPr="00000000" w14:paraId="0000091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JFBW/JNFBW</w:t>
        <w:tab/>
        <w:t xml:space="preserve">Jump to S/# if the hub-FIFO-interface-block-wrap event flag is set/clear</w:t>
      </w:r>
    </w:p>
    <w:p w:rsidR="00000000" w:rsidDel="00000000" w:rsidP="00000000" w:rsidRDefault="00000000" w:rsidRPr="00000000" w14:paraId="0000091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JXMT</w:t>
      </w:r>
      <w:r w:rsidDel="00000000" w:rsidR="00000000" w:rsidRPr="00000000">
        <w:rPr>
          <w:sz w:val="18"/>
          <w:szCs w:val="18"/>
          <w:rtl w:val="0"/>
        </w:rPr>
        <w:t xml:space="preserve">/</w:t>
      </w:r>
      <w:r w:rsidDel="00000000" w:rsidR="00000000" w:rsidRPr="00000000">
        <w:rPr>
          <w:sz w:val="18"/>
          <w:szCs w:val="18"/>
          <w:rtl w:val="0"/>
        </w:rPr>
        <w:t xml:space="preserve">JNXMT</w:t>
      </w:r>
      <w:r w:rsidDel="00000000" w:rsidR="00000000" w:rsidRPr="00000000">
        <w:rPr>
          <w:sz w:val="18"/>
          <w:szCs w:val="18"/>
          <w:rtl w:val="0"/>
        </w:rPr>
        <w:tab/>
        <w:t xml:space="preserve">Jump to S/# if the streamer-empty event flag is set/clear</w:t>
      </w:r>
    </w:p>
    <w:p w:rsidR="00000000" w:rsidDel="00000000" w:rsidP="00000000" w:rsidRDefault="00000000" w:rsidRPr="00000000" w14:paraId="0000091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JXFI/JNXFI</w:t>
        <w:tab/>
        <w:t xml:space="preserve">Jump to S/# if the streamer-finished event flag is set/clear</w:t>
      </w:r>
    </w:p>
    <w:p w:rsidR="00000000" w:rsidDel="00000000" w:rsidP="00000000" w:rsidRDefault="00000000" w:rsidRPr="00000000" w14:paraId="0000091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JXRO</w:t>
      </w:r>
      <w:r w:rsidDel="00000000" w:rsidR="00000000" w:rsidRPr="00000000">
        <w:rPr>
          <w:sz w:val="18"/>
          <w:szCs w:val="18"/>
          <w:rtl w:val="0"/>
        </w:rPr>
        <w:t xml:space="preserve">/</w:t>
      </w:r>
      <w:r w:rsidDel="00000000" w:rsidR="00000000" w:rsidRPr="00000000">
        <w:rPr>
          <w:sz w:val="18"/>
          <w:szCs w:val="18"/>
          <w:rtl w:val="0"/>
        </w:rPr>
        <w:t xml:space="preserve">JNXRO</w:t>
      </w:r>
      <w:r w:rsidDel="00000000" w:rsidR="00000000" w:rsidRPr="00000000">
        <w:rPr>
          <w:sz w:val="18"/>
          <w:szCs w:val="18"/>
          <w:rtl w:val="0"/>
        </w:rPr>
        <w:tab/>
        <w:t xml:space="preserve">Jump to S/# if the streamer-NCO-rollover event flag is set/clear</w:t>
      </w:r>
    </w:p>
    <w:p w:rsidR="00000000" w:rsidDel="00000000" w:rsidP="00000000" w:rsidRDefault="00000000" w:rsidRPr="00000000" w14:paraId="0000091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JXRL</w:t>
      </w:r>
      <w:r w:rsidDel="00000000" w:rsidR="00000000" w:rsidRPr="00000000">
        <w:rPr>
          <w:sz w:val="18"/>
          <w:szCs w:val="18"/>
          <w:rtl w:val="0"/>
        </w:rPr>
        <w:t xml:space="preserve">/</w:t>
      </w:r>
      <w:r w:rsidDel="00000000" w:rsidR="00000000" w:rsidRPr="00000000">
        <w:rPr>
          <w:sz w:val="18"/>
          <w:szCs w:val="18"/>
          <w:rtl w:val="0"/>
        </w:rPr>
        <w:t xml:space="preserve">JNXRL</w:t>
      </w:r>
      <w:r w:rsidDel="00000000" w:rsidR="00000000" w:rsidRPr="00000000">
        <w:rPr>
          <w:sz w:val="18"/>
          <w:szCs w:val="18"/>
          <w:rtl w:val="0"/>
        </w:rPr>
        <w:tab/>
        <w:t xml:space="preserve">Jump to S/# if the streamer-lookup-RAM-$1FF-read event flag is set/clear</w:t>
      </w:r>
    </w:p>
    <w:p w:rsidR="00000000" w:rsidDel="00000000" w:rsidP="00000000" w:rsidRDefault="00000000" w:rsidRPr="00000000" w14:paraId="0000091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JATN</w:t>
      </w:r>
      <w:r w:rsidDel="00000000" w:rsidR="00000000" w:rsidRPr="00000000">
        <w:rPr>
          <w:sz w:val="18"/>
          <w:szCs w:val="18"/>
          <w:rtl w:val="0"/>
        </w:rPr>
        <w:t xml:space="preserve">/</w:t>
      </w:r>
      <w:r w:rsidDel="00000000" w:rsidR="00000000" w:rsidRPr="00000000">
        <w:rPr>
          <w:sz w:val="18"/>
          <w:szCs w:val="18"/>
          <w:rtl w:val="0"/>
        </w:rPr>
        <w:t xml:space="preserve">JNATN</w:t>
      </w:r>
      <w:r w:rsidDel="00000000" w:rsidR="00000000" w:rsidRPr="00000000">
        <w:rPr>
          <w:sz w:val="18"/>
          <w:szCs w:val="18"/>
          <w:rtl w:val="0"/>
        </w:rPr>
        <w:tab/>
        <w:t xml:space="preserve">Jump to S/# if the attention-requested event flag is set/clear</w:t>
      </w:r>
    </w:p>
    <w:p w:rsidR="00000000" w:rsidDel="00000000" w:rsidP="00000000" w:rsidRDefault="00000000" w:rsidRPr="00000000" w14:paraId="0000091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JQMT/</w:t>
      </w:r>
      <w:r w:rsidDel="00000000" w:rsidR="00000000" w:rsidRPr="00000000">
        <w:rPr>
          <w:sz w:val="18"/>
          <w:szCs w:val="18"/>
          <w:rtl w:val="0"/>
        </w:rPr>
        <w:t xml:space="preserve">JNQMT</w:t>
      </w:r>
      <w:r w:rsidDel="00000000" w:rsidR="00000000" w:rsidRPr="00000000">
        <w:rPr>
          <w:sz w:val="18"/>
          <w:szCs w:val="18"/>
          <w:rtl w:val="0"/>
        </w:rPr>
        <w:tab/>
        <w:t xml:space="preserve">Jump to S/# if the CORDIC-read-but-no-results event flag is set/clear</w:t>
      </w:r>
    </w:p>
    <w:p w:rsidR="00000000" w:rsidDel="00000000" w:rsidP="00000000" w:rsidRDefault="00000000" w:rsidRPr="00000000" w14:paraId="00000917">
      <w:pPr>
        <w:pageBreakBefore w:val="0"/>
        <w:widowControl w:val="0"/>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rtl w:val="0"/>
        </w:rPr>
      </w:r>
    </w:p>
    <w:p w:rsidR="00000000" w:rsidDel="00000000" w:rsidP="00000000" w:rsidRDefault="00000000" w:rsidRPr="00000000" w14:paraId="00000918">
      <w:pPr>
        <w:pageBreakBefore w:val="0"/>
        <w:widowControl w:val="0"/>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rtl w:val="0"/>
        </w:rPr>
      </w:r>
    </w:p>
    <w:p w:rsidR="00000000" w:rsidDel="00000000" w:rsidP="00000000" w:rsidRDefault="00000000" w:rsidRPr="00000000" w14:paraId="00000919">
      <w:pPr>
        <w:pageBreakBefore w:val="0"/>
        <w:widowControl w:val="0"/>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Here are detailed descriptions of each event flag. Understand that the 'set' events can also be used as interrupt sources (except in the case of the first flag which is set when an interrupt occurs):</w:t>
      </w:r>
    </w:p>
    <w:p w:rsidR="00000000" w:rsidDel="00000000" w:rsidP="00000000" w:rsidRDefault="00000000" w:rsidRPr="00000000" w14:paraId="0000091A">
      <w:pPr>
        <w:pageBreakBefore w:val="0"/>
        <w:widowControl w:val="0"/>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rtl w:val="0"/>
        </w:rPr>
      </w:r>
    </w:p>
    <w:p w:rsidR="00000000" w:rsidDel="00000000" w:rsidP="00000000" w:rsidRDefault="00000000" w:rsidRPr="00000000" w14:paraId="0000091B">
      <w:pPr>
        <w:pageBreakBefore w:val="0"/>
        <w:widowControl w:val="0"/>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rtl w:val="0"/>
        </w:rPr>
      </w:r>
    </w:p>
    <w:p w:rsidR="00000000" w:rsidDel="00000000" w:rsidP="00000000" w:rsidRDefault="00000000" w:rsidRPr="00000000" w14:paraId="0000091C">
      <w:pPr>
        <w:pageBreakBefore w:val="0"/>
        <w:widowControl w:val="0"/>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POLLINT</w:t>
      </w:r>
      <w:r w:rsidDel="00000000" w:rsidR="00000000" w:rsidRPr="00000000">
        <w:rPr>
          <w:sz w:val="18"/>
          <w:szCs w:val="18"/>
          <w:rtl w:val="0"/>
        </w:rPr>
        <w:t xml:space="preserve">/WAITINT event flag</w:t>
      </w:r>
    </w:p>
    <w:p w:rsidR="00000000" w:rsidDel="00000000" w:rsidP="00000000" w:rsidRDefault="00000000" w:rsidRPr="00000000" w14:paraId="0000091D">
      <w:pPr>
        <w:pageBreakBefore w:val="0"/>
        <w:widowControl w:val="0"/>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rtl w:val="0"/>
        </w:rPr>
      </w:r>
    </w:p>
    <w:p w:rsidR="00000000" w:rsidDel="00000000" w:rsidP="00000000" w:rsidRDefault="00000000" w:rsidRPr="00000000" w14:paraId="0000091E">
      <w:pPr>
        <w:pageBreakBefore w:val="0"/>
        <w:widowControl w:val="0"/>
        <w:numPr>
          <w:ilvl w:val="0"/>
          <w:numId w:val="5"/>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Cleared on cog start.</w:t>
      </w:r>
    </w:p>
    <w:p w:rsidR="00000000" w:rsidDel="00000000" w:rsidP="00000000" w:rsidRDefault="00000000" w:rsidRPr="00000000" w14:paraId="0000091F">
      <w:pPr>
        <w:pageBreakBefore w:val="0"/>
        <w:widowControl w:val="0"/>
        <w:numPr>
          <w:ilvl w:val="0"/>
          <w:numId w:val="5"/>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Set whenever interrupt 1, 2, or 3 occurs (debug interrupts are ignored).</w:t>
      </w:r>
    </w:p>
    <w:p w:rsidR="00000000" w:rsidDel="00000000" w:rsidP="00000000" w:rsidRDefault="00000000" w:rsidRPr="00000000" w14:paraId="00000920">
      <w:pPr>
        <w:pageBreakBefore w:val="0"/>
        <w:widowControl w:val="0"/>
        <w:numPr>
          <w:ilvl w:val="0"/>
          <w:numId w:val="5"/>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Also cleared on </w:t>
      </w:r>
      <w:r w:rsidDel="00000000" w:rsidR="00000000" w:rsidRPr="00000000">
        <w:rPr>
          <w:sz w:val="18"/>
          <w:szCs w:val="18"/>
          <w:rtl w:val="0"/>
        </w:rPr>
        <w:t xml:space="preserve">POLLINT</w:t>
      </w:r>
      <w:r w:rsidDel="00000000" w:rsidR="00000000" w:rsidRPr="00000000">
        <w:rPr>
          <w:sz w:val="18"/>
          <w:szCs w:val="18"/>
          <w:rtl w:val="0"/>
        </w:rPr>
        <w:t xml:space="preserve">/WAITINT/JINT/</w:t>
      </w:r>
      <w:r w:rsidDel="00000000" w:rsidR="00000000" w:rsidRPr="00000000">
        <w:rPr>
          <w:sz w:val="18"/>
          <w:szCs w:val="18"/>
          <w:rtl w:val="0"/>
        </w:rPr>
        <w:t xml:space="preserve">JNINT</w:t>
      </w:r>
      <w:r w:rsidDel="00000000" w:rsidR="00000000" w:rsidRPr="00000000">
        <w:rPr>
          <w:sz w:val="18"/>
          <w:szCs w:val="18"/>
          <w:rtl w:val="0"/>
        </w:rPr>
        <w:t xml:space="preserve">.</w:t>
      </w:r>
    </w:p>
    <w:p w:rsidR="00000000" w:rsidDel="00000000" w:rsidP="00000000" w:rsidRDefault="00000000" w:rsidRPr="00000000" w14:paraId="00000921">
      <w:pPr>
        <w:pageBreakBefore w:val="0"/>
        <w:widowControl w:val="0"/>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rtl w:val="0"/>
        </w:rPr>
      </w:r>
    </w:p>
    <w:p w:rsidR="00000000" w:rsidDel="00000000" w:rsidP="00000000" w:rsidRDefault="00000000" w:rsidRPr="00000000" w14:paraId="0000092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2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POLLCT1/WAITCT1 event flag</w:t>
      </w:r>
    </w:p>
    <w:p w:rsidR="00000000" w:rsidDel="00000000" w:rsidP="00000000" w:rsidRDefault="00000000" w:rsidRPr="00000000" w14:paraId="0000092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25">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Cleared on ADDCT1.</w:t>
      </w:r>
    </w:p>
    <w:p w:rsidR="00000000" w:rsidDel="00000000" w:rsidP="00000000" w:rsidRDefault="00000000" w:rsidRPr="00000000" w14:paraId="00000926">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Set whenever CT passes the result of the ADDCT1 (MSB of CT minus CT1 is 0).</w:t>
      </w:r>
    </w:p>
    <w:p w:rsidR="00000000" w:rsidDel="00000000" w:rsidP="00000000" w:rsidRDefault="00000000" w:rsidRPr="00000000" w14:paraId="00000927">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Also cleared on POLLCT1/WAITCT1/JCT1/JNCT1.</w:t>
      </w:r>
    </w:p>
    <w:p w:rsidR="00000000" w:rsidDel="00000000" w:rsidP="00000000" w:rsidRDefault="00000000" w:rsidRPr="00000000" w14:paraId="0000092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2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2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POLLCT2/WAITCT2 event flag</w:t>
      </w:r>
    </w:p>
    <w:p w:rsidR="00000000" w:rsidDel="00000000" w:rsidP="00000000" w:rsidRDefault="00000000" w:rsidRPr="00000000" w14:paraId="0000092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2C">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Cleared on ADDCT2.</w:t>
      </w:r>
    </w:p>
    <w:p w:rsidR="00000000" w:rsidDel="00000000" w:rsidP="00000000" w:rsidRDefault="00000000" w:rsidRPr="00000000" w14:paraId="0000092D">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Set whenever CT passes the result of the ADDCT2 (MSB of CT minus CT2 is 0).</w:t>
      </w:r>
    </w:p>
    <w:p w:rsidR="00000000" w:rsidDel="00000000" w:rsidP="00000000" w:rsidRDefault="00000000" w:rsidRPr="00000000" w14:paraId="0000092E">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Also cleared on POLLCT2/WAITCT2/JCT2/JNCT2.</w:t>
      </w:r>
    </w:p>
    <w:p w:rsidR="00000000" w:rsidDel="00000000" w:rsidP="00000000" w:rsidRDefault="00000000" w:rsidRPr="00000000" w14:paraId="0000092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3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3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POLLCT3/WAITCT3 event flag</w:t>
      </w:r>
    </w:p>
    <w:p w:rsidR="00000000" w:rsidDel="00000000" w:rsidP="00000000" w:rsidRDefault="00000000" w:rsidRPr="00000000" w14:paraId="0000093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33">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Cleared on ADDCT3.</w:t>
      </w:r>
    </w:p>
    <w:p w:rsidR="00000000" w:rsidDel="00000000" w:rsidP="00000000" w:rsidRDefault="00000000" w:rsidRPr="00000000" w14:paraId="00000934">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Set whenever CT passes the result of the ADDCT3 (MSB of CT minus CT3 is 0).</w:t>
      </w:r>
    </w:p>
    <w:p w:rsidR="00000000" w:rsidDel="00000000" w:rsidP="00000000" w:rsidRDefault="00000000" w:rsidRPr="00000000" w14:paraId="00000935">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Also cleared on POLLCT3/WAITCT3/JCT3/JNCT3.</w:t>
      </w:r>
    </w:p>
    <w:p w:rsidR="00000000" w:rsidDel="00000000" w:rsidP="00000000" w:rsidRDefault="00000000" w:rsidRPr="00000000" w14:paraId="0000093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3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3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POLLPAT</w:t>
      </w:r>
      <w:r w:rsidDel="00000000" w:rsidR="00000000" w:rsidRPr="00000000">
        <w:rPr>
          <w:sz w:val="18"/>
          <w:szCs w:val="18"/>
          <w:rtl w:val="0"/>
        </w:rPr>
        <w:t xml:space="preserve">/</w:t>
      </w:r>
      <w:r w:rsidDel="00000000" w:rsidR="00000000" w:rsidRPr="00000000">
        <w:rPr>
          <w:sz w:val="18"/>
          <w:szCs w:val="18"/>
          <w:rtl w:val="0"/>
        </w:rPr>
        <w:t xml:space="preserve">WAITPAT</w:t>
      </w:r>
      <w:r w:rsidDel="00000000" w:rsidR="00000000" w:rsidRPr="00000000">
        <w:rPr>
          <w:sz w:val="18"/>
          <w:szCs w:val="18"/>
          <w:rtl w:val="0"/>
        </w:rPr>
        <w:t xml:space="preserve"> event flag</w:t>
      </w:r>
    </w:p>
    <w:p w:rsidR="00000000" w:rsidDel="00000000" w:rsidP="00000000" w:rsidRDefault="00000000" w:rsidRPr="00000000" w14:paraId="0000093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3A">
      <w:pPr>
        <w:pageBreakBefore w:val="0"/>
        <w:widowControl w:val="0"/>
        <w:numPr>
          <w:ilvl w:val="0"/>
          <w:numId w:val="8"/>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Cleared on SETPAT</w:t>
      </w:r>
    </w:p>
    <w:p w:rsidR="00000000" w:rsidDel="00000000" w:rsidP="00000000" w:rsidRDefault="00000000" w:rsidRPr="00000000" w14:paraId="0000093B">
      <w:pPr>
        <w:pageBreakBefore w:val="0"/>
        <w:widowControl w:val="0"/>
        <w:numPr>
          <w:ilvl w:val="0"/>
          <w:numId w:val="8"/>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Set whenever (INA &amp; D) != S after 'SETPAT D/#,S/#' with C=0 and Z=0.</w:t>
      </w:r>
    </w:p>
    <w:p w:rsidR="00000000" w:rsidDel="00000000" w:rsidP="00000000" w:rsidRDefault="00000000" w:rsidRPr="00000000" w14:paraId="0000093C">
      <w:pPr>
        <w:pageBreakBefore w:val="0"/>
        <w:widowControl w:val="0"/>
        <w:numPr>
          <w:ilvl w:val="0"/>
          <w:numId w:val="8"/>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Set whenever (INA &amp; D) == S after 'SETPAT D/#,S/#' with C=0 and Z=1.</w:t>
      </w:r>
    </w:p>
    <w:p w:rsidR="00000000" w:rsidDel="00000000" w:rsidP="00000000" w:rsidRDefault="00000000" w:rsidRPr="00000000" w14:paraId="0000093D">
      <w:pPr>
        <w:pageBreakBefore w:val="0"/>
        <w:widowControl w:val="0"/>
        <w:numPr>
          <w:ilvl w:val="0"/>
          <w:numId w:val="8"/>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Set whenever (INB &amp; D) != S after 'SETPAT D/#,S/#' with C=1 and Z=0.</w:t>
      </w:r>
    </w:p>
    <w:p w:rsidR="00000000" w:rsidDel="00000000" w:rsidP="00000000" w:rsidRDefault="00000000" w:rsidRPr="00000000" w14:paraId="0000093E">
      <w:pPr>
        <w:pageBreakBefore w:val="0"/>
        <w:widowControl w:val="0"/>
        <w:numPr>
          <w:ilvl w:val="0"/>
          <w:numId w:val="8"/>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Set whenever (INB &amp; D) == S after 'SETPAT D/#,S/#' with C=1 and Z=1.</w:t>
      </w:r>
    </w:p>
    <w:p w:rsidR="00000000" w:rsidDel="00000000" w:rsidP="00000000" w:rsidRDefault="00000000" w:rsidRPr="00000000" w14:paraId="0000093F">
      <w:pPr>
        <w:pageBreakBefore w:val="0"/>
        <w:widowControl w:val="0"/>
        <w:numPr>
          <w:ilvl w:val="0"/>
          <w:numId w:val="8"/>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Also cleared on </w:t>
      </w:r>
      <w:r w:rsidDel="00000000" w:rsidR="00000000" w:rsidRPr="00000000">
        <w:rPr>
          <w:sz w:val="18"/>
          <w:szCs w:val="18"/>
          <w:rtl w:val="0"/>
        </w:rPr>
        <w:t xml:space="preserve">POLLPAT</w:t>
      </w:r>
      <w:r w:rsidDel="00000000" w:rsidR="00000000" w:rsidRPr="00000000">
        <w:rPr>
          <w:sz w:val="18"/>
          <w:szCs w:val="18"/>
          <w:rtl w:val="0"/>
        </w:rPr>
        <w:t xml:space="preserve">/</w:t>
      </w:r>
      <w:r w:rsidDel="00000000" w:rsidR="00000000" w:rsidRPr="00000000">
        <w:rPr>
          <w:sz w:val="18"/>
          <w:szCs w:val="18"/>
          <w:rtl w:val="0"/>
        </w:rPr>
        <w:t xml:space="preserve">WAITPAT</w:t>
      </w:r>
      <w:r w:rsidDel="00000000" w:rsidR="00000000" w:rsidRPr="00000000">
        <w:rPr>
          <w:sz w:val="18"/>
          <w:szCs w:val="18"/>
          <w:rtl w:val="0"/>
        </w:rPr>
        <w:t xml:space="preserve">/</w:t>
      </w:r>
      <w:r w:rsidDel="00000000" w:rsidR="00000000" w:rsidRPr="00000000">
        <w:rPr>
          <w:sz w:val="18"/>
          <w:szCs w:val="18"/>
          <w:rtl w:val="0"/>
        </w:rPr>
        <w:t xml:space="preserve">JPAT</w:t>
      </w:r>
      <w:r w:rsidDel="00000000" w:rsidR="00000000" w:rsidRPr="00000000">
        <w:rPr>
          <w:sz w:val="18"/>
          <w:szCs w:val="18"/>
          <w:rtl w:val="0"/>
        </w:rPr>
        <w:t xml:space="preserve">/</w:t>
      </w:r>
      <w:r w:rsidDel="00000000" w:rsidR="00000000" w:rsidRPr="00000000">
        <w:rPr>
          <w:sz w:val="18"/>
          <w:szCs w:val="18"/>
          <w:rtl w:val="0"/>
        </w:rPr>
        <w:t xml:space="preserve">JNPAT</w:t>
      </w:r>
      <w:r w:rsidDel="00000000" w:rsidR="00000000" w:rsidRPr="00000000">
        <w:rPr>
          <w:sz w:val="18"/>
          <w:szCs w:val="18"/>
          <w:rtl w:val="0"/>
        </w:rPr>
        <w:t xml:space="preserve">.</w:t>
      </w:r>
    </w:p>
    <w:p w:rsidR="00000000" w:rsidDel="00000000" w:rsidP="00000000" w:rsidRDefault="00000000" w:rsidRPr="00000000" w14:paraId="0000094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4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4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POLLFBW</w:t>
      </w:r>
      <w:r w:rsidDel="00000000" w:rsidR="00000000" w:rsidRPr="00000000">
        <w:rPr>
          <w:sz w:val="18"/>
          <w:szCs w:val="18"/>
          <w:rtl w:val="0"/>
        </w:rPr>
        <w:t xml:space="preserve">/WAITFBW event flag</w:t>
      </w:r>
    </w:p>
    <w:p w:rsidR="00000000" w:rsidDel="00000000" w:rsidP="00000000" w:rsidRDefault="00000000" w:rsidRPr="00000000" w14:paraId="0000094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44">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Cleared on </w:t>
      </w:r>
      <w:r w:rsidDel="00000000" w:rsidR="00000000" w:rsidRPr="00000000">
        <w:rPr>
          <w:sz w:val="18"/>
          <w:szCs w:val="18"/>
          <w:rtl w:val="0"/>
        </w:rPr>
        <w:t xml:space="preserve">RDFAST</w:t>
      </w:r>
      <w:r w:rsidDel="00000000" w:rsidR="00000000" w:rsidRPr="00000000">
        <w:rPr>
          <w:sz w:val="18"/>
          <w:szCs w:val="18"/>
          <w:rtl w:val="0"/>
        </w:rPr>
        <w:t xml:space="preserve">/WRFAST/FBLOCK.</w:t>
      </w:r>
    </w:p>
    <w:p w:rsidR="00000000" w:rsidDel="00000000" w:rsidP="00000000" w:rsidRDefault="00000000" w:rsidRPr="00000000" w14:paraId="00000945">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Set whenever the hub RAM FIFO interface exhausts its block count and reloads its 'block count' and 'start address'.</w:t>
      </w:r>
    </w:p>
    <w:p w:rsidR="00000000" w:rsidDel="00000000" w:rsidP="00000000" w:rsidRDefault="00000000" w:rsidRPr="00000000" w14:paraId="00000946">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Also cleared on </w:t>
      </w:r>
      <w:r w:rsidDel="00000000" w:rsidR="00000000" w:rsidRPr="00000000">
        <w:rPr>
          <w:sz w:val="18"/>
          <w:szCs w:val="18"/>
          <w:rtl w:val="0"/>
        </w:rPr>
        <w:t xml:space="preserve">POLLFBW</w:t>
      </w:r>
      <w:r w:rsidDel="00000000" w:rsidR="00000000" w:rsidRPr="00000000">
        <w:rPr>
          <w:sz w:val="18"/>
          <w:szCs w:val="18"/>
          <w:rtl w:val="0"/>
        </w:rPr>
        <w:t xml:space="preserve">/WAITFBW/JFBW/JNFBW.</w:t>
      </w:r>
    </w:p>
    <w:p w:rsidR="00000000" w:rsidDel="00000000" w:rsidP="00000000" w:rsidRDefault="00000000" w:rsidRPr="00000000" w14:paraId="0000094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4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4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POLLXMT/WAITXMT event flag</w:t>
      </w:r>
    </w:p>
    <w:p w:rsidR="00000000" w:rsidDel="00000000" w:rsidP="00000000" w:rsidRDefault="00000000" w:rsidRPr="00000000" w14:paraId="0000094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4B">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Cleared on XINIT/XZERO/XCONT.</w:t>
      </w:r>
    </w:p>
    <w:p w:rsidR="00000000" w:rsidDel="00000000" w:rsidP="00000000" w:rsidRDefault="00000000" w:rsidRPr="00000000" w14:paraId="0000094C">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Set whenever the streamer is ready for a new command.</w:t>
      </w:r>
    </w:p>
    <w:p w:rsidR="00000000" w:rsidDel="00000000" w:rsidP="00000000" w:rsidRDefault="00000000" w:rsidRPr="00000000" w14:paraId="0000094D">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Also cleared on POLLXMT/WAITXMT/JXMT/JNXMT.</w:t>
      </w:r>
    </w:p>
    <w:p w:rsidR="00000000" w:rsidDel="00000000" w:rsidP="00000000" w:rsidRDefault="00000000" w:rsidRPr="00000000" w14:paraId="0000094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4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5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POLLXFI</w:t>
      </w:r>
      <w:r w:rsidDel="00000000" w:rsidR="00000000" w:rsidRPr="00000000">
        <w:rPr>
          <w:sz w:val="18"/>
          <w:szCs w:val="18"/>
          <w:rtl w:val="0"/>
        </w:rPr>
        <w:t xml:space="preserve">/</w:t>
      </w:r>
      <w:r w:rsidDel="00000000" w:rsidR="00000000" w:rsidRPr="00000000">
        <w:rPr>
          <w:sz w:val="18"/>
          <w:szCs w:val="18"/>
          <w:rtl w:val="0"/>
        </w:rPr>
        <w:t xml:space="preserve">WAITXFI</w:t>
      </w:r>
      <w:r w:rsidDel="00000000" w:rsidR="00000000" w:rsidRPr="00000000">
        <w:rPr>
          <w:sz w:val="18"/>
          <w:szCs w:val="18"/>
          <w:rtl w:val="0"/>
        </w:rPr>
        <w:t xml:space="preserve"> event flag</w:t>
      </w:r>
    </w:p>
    <w:p w:rsidR="00000000" w:rsidDel="00000000" w:rsidP="00000000" w:rsidRDefault="00000000" w:rsidRPr="00000000" w14:paraId="0000095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52">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Cleared on XINIT/XZERO/XCONT.</w:t>
      </w:r>
    </w:p>
    <w:p w:rsidR="00000000" w:rsidDel="00000000" w:rsidP="00000000" w:rsidRDefault="00000000" w:rsidRPr="00000000" w14:paraId="00000953">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Set whenever the streamer runs out of commands.</w:t>
      </w:r>
    </w:p>
    <w:p w:rsidR="00000000" w:rsidDel="00000000" w:rsidP="00000000" w:rsidRDefault="00000000" w:rsidRPr="00000000" w14:paraId="00000954">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Also cleared on </w:t>
      </w:r>
      <w:r w:rsidDel="00000000" w:rsidR="00000000" w:rsidRPr="00000000">
        <w:rPr>
          <w:sz w:val="18"/>
          <w:szCs w:val="18"/>
          <w:rtl w:val="0"/>
        </w:rPr>
        <w:t xml:space="preserve">POLLXFI</w:t>
      </w:r>
      <w:r w:rsidDel="00000000" w:rsidR="00000000" w:rsidRPr="00000000">
        <w:rPr>
          <w:sz w:val="18"/>
          <w:szCs w:val="18"/>
          <w:rtl w:val="0"/>
        </w:rPr>
        <w:t xml:space="preserve">/</w:t>
      </w:r>
      <w:r w:rsidDel="00000000" w:rsidR="00000000" w:rsidRPr="00000000">
        <w:rPr>
          <w:sz w:val="18"/>
          <w:szCs w:val="18"/>
          <w:rtl w:val="0"/>
        </w:rPr>
        <w:t xml:space="preserve">WAITXFI</w:t>
      </w:r>
      <w:r w:rsidDel="00000000" w:rsidR="00000000" w:rsidRPr="00000000">
        <w:rPr>
          <w:sz w:val="18"/>
          <w:szCs w:val="18"/>
          <w:rtl w:val="0"/>
        </w:rPr>
        <w:t xml:space="preserve">/</w:t>
      </w:r>
      <w:r w:rsidDel="00000000" w:rsidR="00000000" w:rsidRPr="00000000">
        <w:rPr>
          <w:sz w:val="18"/>
          <w:szCs w:val="18"/>
          <w:rtl w:val="0"/>
        </w:rPr>
        <w:t xml:space="preserve">JXFI</w:t>
      </w:r>
      <w:r w:rsidDel="00000000" w:rsidR="00000000" w:rsidRPr="00000000">
        <w:rPr>
          <w:sz w:val="18"/>
          <w:szCs w:val="18"/>
          <w:rtl w:val="0"/>
        </w:rPr>
        <w:t xml:space="preserve">/</w:t>
      </w:r>
      <w:r w:rsidDel="00000000" w:rsidR="00000000" w:rsidRPr="00000000">
        <w:rPr>
          <w:sz w:val="18"/>
          <w:szCs w:val="18"/>
          <w:rtl w:val="0"/>
        </w:rPr>
        <w:t xml:space="preserve">JNXFI</w:t>
      </w:r>
      <w:r w:rsidDel="00000000" w:rsidR="00000000" w:rsidRPr="00000000">
        <w:rPr>
          <w:sz w:val="18"/>
          <w:szCs w:val="18"/>
          <w:rtl w:val="0"/>
        </w:rPr>
        <w:t xml:space="preserve">.</w:t>
      </w:r>
    </w:p>
    <w:p w:rsidR="00000000" w:rsidDel="00000000" w:rsidP="00000000" w:rsidRDefault="00000000" w:rsidRPr="00000000" w14:paraId="0000095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5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5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POLLXRO</w:t>
      </w:r>
      <w:r w:rsidDel="00000000" w:rsidR="00000000" w:rsidRPr="00000000">
        <w:rPr>
          <w:sz w:val="18"/>
          <w:szCs w:val="18"/>
          <w:rtl w:val="0"/>
        </w:rPr>
        <w:t xml:space="preserve">/WAITXRO event flag</w:t>
      </w:r>
    </w:p>
    <w:p w:rsidR="00000000" w:rsidDel="00000000" w:rsidP="00000000" w:rsidRDefault="00000000" w:rsidRPr="00000000" w14:paraId="0000095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59">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Cleared on XINIT/XZERO/XCONT.</w:t>
      </w:r>
    </w:p>
    <w:p w:rsidR="00000000" w:rsidDel="00000000" w:rsidP="00000000" w:rsidRDefault="00000000" w:rsidRPr="00000000" w14:paraId="0000095A">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Set </w:t>
      </w:r>
      <w:r w:rsidDel="00000000" w:rsidR="00000000" w:rsidRPr="00000000">
        <w:rPr>
          <w:sz w:val="18"/>
          <w:szCs w:val="18"/>
          <w:rtl w:val="0"/>
        </w:rPr>
        <w:t xml:space="preserve">whenever the the</w:t>
      </w:r>
      <w:r w:rsidDel="00000000" w:rsidR="00000000" w:rsidRPr="00000000">
        <w:rPr>
          <w:sz w:val="18"/>
          <w:szCs w:val="18"/>
          <w:rtl w:val="0"/>
        </w:rPr>
        <w:t xml:space="preserve"> streamer NCO rolls over.</w:t>
      </w:r>
    </w:p>
    <w:p w:rsidR="00000000" w:rsidDel="00000000" w:rsidP="00000000" w:rsidRDefault="00000000" w:rsidRPr="00000000" w14:paraId="0000095B">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Also cleared on </w:t>
      </w:r>
      <w:r w:rsidDel="00000000" w:rsidR="00000000" w:rsidRPr="00000000">
        <w:rPr>
          <w:sz w:val="18"/>
          <w:szCs w:val="18"/>
          <w:rtl w:val="0"/>
        </w:rPr>
        <w:t xml:space="preserve">POLLXRO</w:t>
      </w:r>
      <w:r w:rsidDel="00000000" w:rsidR="00000000" w:rsidRPr="00000000">
        <w:rPr>
          <w:sz w:val="18"/>
          <w:szCs w:val="18"/>
          <w:rtl w:val="0"/>
        </w:rPr>
        <w:t xml:space="preserve">/WAITXRO/</w:t>
      </w:r>
      <w:r w:rsidDel="00000000" w:rsidR="00000000" w:rsidRPr="00000000">
        <w:rPr>
          <w:sz w:val="18"/>
          <w:szCs w:val="18"/>
          <w:rtl w:val="0"/>
        </w:rPr>
        <w:t xml:space="preserve">JXRO</w:t>
      </w:r>
      <w:r w:rsidDel="00000000" w:rsidR="00000000" w:rsidRPr="00000000">
        <w:rPr>
          <w:sz w:val="18"/>
          <w:szCs w:val="18"/>
          <w:rtl w:val="0"/>
        </w:rPr>
        <w:t xml:space="preserve">/JNXRO.</w:t>
      </w:r>
    </w:p>
    <w:p w:rsidR="00000000" w:rsidDel="00000000" w:rsidP="00000000" w:rsidRDefault="00000000" w:rsidRPr="00000000" w14:paraId="0000095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5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5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POLLXRL</w:t>
      </w:r>
      <w:r w:rsidDel="00000000" w:rsidR="00000000" w:rsidRPr="00000000">
        <w:rPr>
          <w:sz w:val="18"/>
          <w:szCs w:val="18"/>
          <w:rtl w:val="0"/>
        </w:rPr>
        <w:t xml:space="preserve">/</w:t>
      </w:r>
      <w:r w:rsidDel="00000000" w:rsidR="00000000" w:rsidRPr="00000000">
        <w:rPr>
          <w:sz w:val="18"/>
          <w:szCs w:val="18"/>
          <w:rtl w:val="0"/>
        </w:rPr>
        <w:t xml:space="preserve">WAI</w:t>
      </w:r>
      <w:r w:rsidDel="00000000" w:rsidR="00000000" w:rsidRPr="00000000">
        <w:rPr>
          <w:rtl w:val="0"/>
        </w:rPr>
        <w:t xml:space="preserve">TX</w:t>
      </w:r>
      <w:r w:rsidDel="00000000" w:rsidR="00000000" w:rsidRPr="00000000">
        <w:rPr>
          <w:sz w:val="18"/>
          <w:szCs w:val="18"/>
          <w:rtl w:val="0"/>
        </w:rPr>
        <w:t xml:space="preserve">RL</w:t>
      </w:r>
      <w:r w:rsidDel="00000000" w:rsidR="00000000" w:rsidRPr="00000000">
        <w:rPr>
          <w:sz w:val="18"/>
          <w:szCs w:val="18"/>
          <w:rtl w:val="0"/>
        </w:rPr>
        <w:t xml:space="preserve"> event flag</w:t>
      </w:r>
    </w:p>
    <w:p w:rsidR="00000000" w:rsidDel="00000000" w:rsidP="00000000" w:rsidRDefault="00000000" w:rsidRPr="00000000" w14:paraId="0000095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60">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Cleared on cog start.</w:t>
      </w:r>
    </w:p>
    <w:p w:rsidR="00000000" w:rsidDel="00000000" w:rsidP="00000000" w:rsidRDefault="00000000" w:rsidRPr="00000000" w14:paraId="00000961">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Set whenever location $1FF of the lookup RAM is read by the streamer.</w:t>
      </w:r>
    </w:p>
    <w:p w:rsidR="00000000" w:rsidDel="00000000" w:rsidP="00000000" w:rsidRDefault="00000000" w:rsidRPr="00000000" w14:paraId="00000962">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Also cleared on </w:t>
      </w:r>
      <w:r w:rsidDel="00000000" w:rsidR="00000000" w:rsidRPr="00000000">
        <w:rPr>
          <w:sz w:val="18"/>
          <w:szCs w:val="18"/>
          <w:rtl w:val="0"/>
        </w:rPr>
        <w:t xml:space="preserve">POLLXRL</w:t>
      </w:r>
      <w:r w:rsidDel="00000000" w:rsidR="00000000" w:rsidRPr="00000000">
        <w:rPr>
          <w:sz w:val="18"/>
          <w:szCs w:val="18"/>
          <w:rtl w:val="0"/>
        </w:rPr>
        <w:t xml:space="preserve">/</w:t>
      </w:r>
      <w:r w:rsidDel="00000000" w:rsidR="00000000" w:rsidRPr="00000000">
        <w:rPr>
          <w:sz w:val="18"/>
          <w:szCs w:val="18"/>
          <w:rtl w:val="0"/>
        </w:rPr>
        <w:t xml:space="preserve">WAITXRL</w:t>
      </w:r>
      <w:r w:rsidDel="00000000" w:rsidR="00000000" w:rsidRPr="00000000">
        <w:rPr>
          <w:sz w:val="18"/>
          <w:szCs w:val="18"/>
          <w:rtl w:val="0"/>
        </w:rPr>
        <w:t xml:space="preserve">/</w:t>
      </w:r>
      <w:r w:rsidDel="00000000" w:rsidR="00000000" w:rsidRPr="00000000">
        <w:rPr>
          <w:sz w:val="18"/>
          <w:szCs w:val="18"/>
          <w:rtl w:val="0"/>
        </w:rPr>
        <w:t xml:space="preserve">JXRL</w:t>
      </w:r>
      <w:r w:rsidDel="00000000" w:rsidR="00000000" w:rsidRPr="00000000">
        <w:rPr>
          <w:sz w:val="18"/>
          <w:szCs w:val="18"/>
          <w:rtl w:val="0"/>
        </w:rPr>
        <w:t xml:space="preserve">/</w:t>
      </w:r>
      <w:r w:rsidDel="00000000" w:rsidR="00000000" w:rsidRPr="00000000">
        <w:rPr>
          <w:sz w:val="18"/>
          <w:szCs w:val="18"/>
          <w:rtl w:val="0"/>
        </w:rPr>
        <w:t xml:space="preserve">JNXRL</w:t>
      </w:r>
      <w:r w:rsidDel="00000000" w:rsidR="00000000" w:rsidRPr="00000000">
        <w:rPr>
          <w:sz w:val="18"/>
          <w:szCs w:val="18"/>
          <w:rtl w:val="0"/>
        </w:rPr>
        <w:t xml:space="preserve">.</w:t>
      </w:r>
    </w:p>
    <w:p w:rsidR="00000000" w:rsidDel="00000000" w:rsidP="00000000" w:rsidRDefault="00000000" w:rsidRPr="00000000" w14:paraId="0000096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6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6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POLLATN</w:t>
      </w:r>
      <w:r w:rsidDel="00000000" w:rsidR="00000000" w:rsidRPr="00000000">
        <w:rPr>
          <w:sz w:val="18"/>
          <w:szCs w:val="18"/>
          <w:rtl w:val="0"/>
        </w:rPr>
        <w:t xml:space="preserve">/</w:t>
      </w:r>
      <w:r w:rsidDel="00000000" w:rsidR="00000000" w:rsidRPr="00000000">
        <w:rPr>
          <w:sz w:val="18"/>
          <w:szCs w:val="18"/>
          <w:rtl w:val="0"/>
        </w:rPr>
        <w:t xml:space="preserve">WAITATN</w:t>
      </w:r>
      <w:r w:rsidDel="00000000" w:rsidR="00000000" w:rsidRPr="00000000">
        <w:rPr>
          <w:sz w:val="18"/>
          <w:szCs w:val="18"/>
          <w:rtl w:val="0"/>
        </w:rPr>
        <w:t xml:space="preserve"> event flag</w:t>
      </w:r>
    </w:p>
    <w:p w:rsidR="00000000" w:rsidDel="00000000" w:rsidP="00000000" w:rsidRDefault="00000000" w:rsidRPr="00000000" w14:paraId="0000096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67">
      <w:pPr>
        <w:pageBreakBefore w:val="0"/>
        <w:widowControl w:val="0"/>
        <w:numPr>
          <w:ilvl w:val="0"/>
          <w:numId w:val="12"/>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Cleared on cog start.</w:t>
      </w:r>
    </w:p>
    <w:p w:rsidR="00000000" w:rsidDel="00000000" w:rsidP="00000000" w:rsidRDefault="00000000" w:rsidRPr="00000000" w14:paraId="00000968">
      <w:pPr>
        <w:pageBreakBefore w:val="0"/>
        <w:widowControl w:val="0"/>
        <w:numPr>
          <w:ilvl w:val="0"/>
          <w:numId w:val="12"/>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Set whenever any cogs request attention.</w:t>
      </w:r>
    </w:p>
    <w:p w:rsidR="00000000" w:rsidDel="00000000" w:rsidP="00000000" w:rsidRDefault="00000000" w:rsidRPr="00000000" w14:paraId="00000969">
      <w:pPr>
        <w:pageBreakBefore w:val="0"/>
        <w:widowControl w:val="0"/>
        <w:numPr>
          <w:ilvl w:val="0"/>
          <w:numId w:val="12"/>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Also cleared on </w:t>
      </w:r>
      <w:r w:rsidDel="00000000" w:rsidR="00000000" w:rsidRPr="00000000">
        <w:rPr>
          <w:sz w:val="18"/>
          <w:szCs w:val="18"/>
          <w:rtl w:val="0"/>
        </w:rPr>
        <w:t xml:space="preserve">POLLATN</w:t>
      </w:r>
      <w:r w:rsidDel="00000000" w:rsidR="00000000" w:rsidRPr="00000000">
        <w:rPr>
          <w:sz w:val="18"/>
          <w:szCs w:val="18"/>
          <w:rtl w:val="0"/>
        </w:rPr>
        <w:t xml:space="preserve">/</w:t>
      </w:r>
      <w:r w:rsidDel="00000000" w:rsidR="00000000" w:rsidRPr="00000000">
        <w:rPr>
          <w:sz w:val="18"/>
          <w:szCs w:val="18"/>
          <w:rtl w:val="0"/>
        </w:rPr>
        <w:t xml:space="preserve">WAITATN</w:t>
      </w:r>
      <w:r w:rsidDel="00000000" w:rsidR="00000000" w:rsidRPr="00000000">
        <w:rPr>
          <w:sz w:val="18"/>
          <w:szCs w:val="18"/>
          <w:rtl w:val="0"/>
        </w:rPr>
        <w:t xml:space="preserve">/</w:t>
      </w:r>
      <w:r w:rsidDel="00000000" w:rsidR="00000000" w:rsidRPr="00000000">
        <w:rPr>
          <w:sz w:val="18"/>
          <w:szCs w:val="18"/>
          <w:rtl w:val="0"/>
        </w:rPr>
        <w:t xml:space="preserve">JATN</w:t>
      </w:r>
      <w:r w:rsidDel="00000000" w:rsidR="00000000" w:rsidRPr="00000000">
        <w:rPr>
          <w:sz w:val="18"/>
          <w:szCs w:val="18"/>
          <w:rtl w:val="0"/>
        </w:rPr>
        <w:t xml:space="preserve">/</w:t>
      </w:r>
      <w:r w:rsidDel="00000000" w:rsidR="00000000" w:rsidRPr="00000000">
        <w:rPr>
          <w:sz w:val="18"/>
          <w:szCs w:val="18"/>
          <w:rtl w:val="0"/>
        </w:rPr>
        <w:t xml:space="preserve">JNATN</w:t>
      </w:r>
      <w:r w:rsidDel="00000000" w:rsidR="00000000" w:rsidRPr="00000000">
        <w:rPr>
          <w:sz w:val="18"/>
          <w:szCs w:val="18"/>
          <w:rtl w:val="0"/>
        </w:rPr>
        <w:t xml:space="preserve">.</w:t>
      </w:r>
    </w:p>
    <w:p w:rsidR="00000000" w:rsidDel="00000000" w:rsidP="00000000" w:rsidRDefault="00000000" w:rsidRPr="00000000" w14:paraId="0000096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6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r>
    </w:p>
    <w:p w:rsidR="00000000" w:rsidDel="00000000" w:rsidP="00000000" w:rsidRDefault="00000000" w:rsidRPr="00000000" w14:paraId="0000096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POLLQMT event flag</w:t>
      </w:r>
    </w:p>
    <w:p w:rsidR="00000000" w:rsidDel="00000000" w:rsidP="00000000" w:rsidRDefault="00000000" w:rsidRPr="00000000" w14:paraId="0000096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6E">
      <w:pPr>
        <w:pageBreakBefore w:val="0"/>
        <w:widowControl w:val="0"/>
        <w:numPr>
          <w:ilvl w:val="0"/>
          <w:numId w:val="12"/>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Cleared on cog start.</w:t>
      </w:r>
    </w:p>
    <w:p w:rsidR="00000000" w:rsidDel="00000000" w:rsidP="00000000" w:rsidRDefault="00000000" w:rsidRPr="00000000" w14:paraId="0000096F">
      <w:pPr>
        <w:pageBreakBefore w:val="0"/>
        <w:widowControl w:val="0"/>
        <w:numPr>
          <w:ilvl w:val="0"/>
          <w:numId w:val="12"/>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Set whenever GETQX/GETQY executes without any CORDIC results available or in progress.</w:t>
      </w:r>
    </w:p>
    <w:p w:rsidR="00000000" w:rsidDel="00000000" w:rsidP="00000000" w:rsidRDefault="00000000" w:rsidRPr="00000000" w14:paraId="00000970">
      <w:pPr>
        <w:pageBreakBefore w:val="0"/>
        <w:widowControl w:val="0"/>
        <w:numPr>
          <w:ilvl w:val="0"/>
          <w:numId w:val="12"/>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Also cleared on POLLQMT/WAITQMT/JQMT/JNQMT.</w:t>
      </w:r>
    </w:p>
    <w:p w:rsidR="00000000" w:rsidDel="00000000" w:rsidP="00000000" w:rsidRDefault="00000000" w:rsidRPr="00000000" w14:paraId="0000097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7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7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74">
      <w:pPr>
        <w:pageBreakBefore w:val="0"/>
        <w:widowControl w:val="0"/>
        <w:pBdr>
          <w:top w:space="0" w:sz="0" w:val="nil"/>
          <w:left w:space="0" w:sz="0" w:val="nil"/>
          <w:bottom w:space="0" w:sz="0" w:val="nil"/>
          <w:right w:space="0" w:sz="0" w:val="nil"/>
          <w:between w:space="0" w:sz="0" w:val="nil"/>
        </w:pBdr>
        <w:shd w:fill="auto" w:val="clear"/>
        <w:rPr>
          <w:b w:val="1"/>
          <w:sz w:val="18"/>
          <w:szCs w:val="18"/>
        </w:rPr>
      </w:pPr>
      <w:r w:rsidDel="00000000" w:rsidR="00000000" w:rsidRPr="00000000">
        <w:rPr>
          <w:b w:val="1"/>
          <w:sz w:val="18"/>
          <w:szCs w:val="18"/>
          <w:rtl w:val="0"/>
        </w:rPr>
        <w:t xml:space="preserve">Example:</w:t>
        <w:tab/>
        <w:t xml:space="preserve">ADDCT1/WAITCT1</w:t>
      </w:r>
    </w:p>
    <w:p w:rsidR="00000000" w:rsidDel="00000000" w:rsidP="00000000" w:rsidRDefault="00000000" w:rsidRPr="00000000" w14:paraId="0000097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76">
      <w:pPr>
        <w:pageBreakBefore w:val="0"/>
        <w:widowControl w:val="0"/>
        <w:pBdr>
          <w:top w:space="0" w:sz="0" w:val="nil"/>
          <w:left w:space="0" w:sz="0" w:val="nil"/>
          <w:bottom w:space="0" w:sz="0" w:val="nil"/>
          <w:right w:space="0" w:sz="0" w:val="nil"/>
          <w:between w:space="0" w:sz="0" w:val="nil"/>
        </w:pBdr>
        <w:shd w:fill="auto" w:val="clear"/>
        <w:ind w:left="720" w:firstLine="0"/>
        <w:rPr>
          <w:sz w:val="18"/>
          <w:szCs w:val="18"/>
        </w:rPr>
      </w:pPr>
      <w:r w:rsidDel="00000000" w:rsidR="00000000" w:rsidRPr="00000000">
        <w:rPr>
          <w:sz w:val="18"/>
          <w:szCs w:val="18"/>
          <w:rtl w:val="0"/>
        </w:rPr>
        <w:t xml:space="preserve">'ADDCT1 D,S/#' must be used to establish a CT target. This is done by first using '</w:t>
      </w:r>
      <w:r w:rsidDel="00000000" w:rsidR="00000000" w:rsidRPr="00000000">
        <w:rPr>
          <w:sz w:val="18"/>
          <w:szCs w:val="18"/>
          <w:rtl w:val="0"/>
        </w:rPr>
        <w:t xml:space="preserve">GETCT D</w:t>
      </w:r>
      <w:r w:rsidDel="00000000" w:rsidR="00000000" w:rsidRPr="00000000">
        <w:rPr>
          <w:sz w:val="18"/>
          <w:szCs w:val="18"/>
          <w:rtl w:val="0"/>
        </w:rPr>
        <w:t xml:space="preserve">' to get the current CT value into a register, and then using ADDCT1 to add into that register, thereby making a future CT target, which, when passed, will trigger the CT-passed-CT1 event and set the related event flag.</w:t>
      </w:r>
    </w:p>
    <w:p w:rsidR="00000000" w:rsidDel="00000000" w:rsidP="00000000" w:rsidRDefault="00000000" w:rsidRPr="00000000" w14:paraId="00000977">
      <w:pPr>
        <w:pageBreakBefore w:val="0"/>
        <w:widowControl w:val="0"/>
        <w:pBdr>
          <w:top w:space="0" w:sz="0" w:val="nil"/>
          <w:left w:space="0" w:sz="0" w:val="nil"/>
          <w:bottom w:space="0" w:sz="0" w:val="nil"/>
          <w:right w:space="0" w:sz="0" w:val="nil"/>
          <w:between w:space="0" w:sz="0" w:val="nil"/>
        </w:pBdr>
        <w:shd w:fill="auto" w:val="clear"/>
        <w:ind w:left="720" w:firstLine="0"/>
        <w:rPr>
          <w:sz w:val="18"/>
          <w:szCs w:val="18"/>
        </w:rPr>
      </w:pPr>
      <w:r w:rsidDel="00000000" w:rsidR="00000000" w:rsidRPr="00000000">
        <w:rPr>
          <w:rtl w:val="0"/>
        </w:rPr>
      </w:r>
    </w:p>
    <w:p w:rsidR="00000000" w:rsidDel="00000000" w:rsidP="00000000" w:rsidRDefault="00000000" w:rsidRPr="00000000" w14:paraId="00000978">
      <w:pPr>
        <w:pageBreakBefore w:val="0"/>
        <w:widowControl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GETCT</w:t>
      </w:r>
      <w:r w:rsidDel="00000000" w:rsidR="00000000" w:rsidRPr="00000000">
        <w:rPr>
          <w:rFonts w:ascii="Courier New" w:cs="Courier New" w:eastAsia="Courier New" w:hAnsi="Courier New"/>
          <w:b w:val="1"/>
          <w:sz w:val="18"/>
          <w:szCs w:val="18"/>
          <w:rtl w:val="0"/>
        </w:rPr>
        <w:t xml:space="preserve">   x               'get initial CT</w:t>
      </w:r>
    </w:p>
    <w:p w:rsidR="00000000" w:rsidDel="00000000" w:rsidP="00000000" w:rsidRDefault="00000000" w:rsidRPr="00000000" w14:paraId="00000979">
      <w:pPr>
        <w:pageBreakBefore w:val="0"/>
        <w:widowControl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ADDCT1  x,#500          'make initial CT1 target</w:t>
      </w:r>
    </w:p>
    <w:p w:rsidR="00000000" w:rsidDel="00000000" w:rsidP="00000000" w:rsidRDefault="00000000" w:rsidRPr="00000000" w14:paraId="0000097A">
      <w:pPr>
        <w:pageBreakBefore w:val="0"/>
        <w:widowControl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97B">
      <w:pPr>
        <w:pageBreakBefore w:val="0"/>
        <w:widowControl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.loop  WAITCT1                 'wait for CT to pass CT1 target</w:t>
      </w:r>
    </w:p>
    <w:p w:rsidR="00000000" w:rsidDel="00000000" w:rsidP="00000000" w:rsidRDefault="00000000" w:rsidRPr="00000000" w14:paraId="0000097C">
      <w:pPr>
        <w:pageBreakBefore w:val="0"/>
        <w:widowControl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ADDCT1  x,#500          'update CT1 target</w:t>
      </w:r>
    </w:p>
    <w:p w:rsidR="00000000" w:rsidDel="00000000" w:rsidP="00000000" w:rsidRDefault="00000000" w:rsidRPr="00000000" w14:paraId="0000097D">
      <w:pPr>
        <w:pageBreakBefore w:val="0"/>
        <w:widowControl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DRVNOT  #0              'toggle P0</w:t>
      </w:r>
    </w:p>
    <w:p w:rsidR="00000000" w:rsidDel="00000000" w:rsidP="00000000" w:rsidRDefault="00000000" w:rsidRPr="00000000" w14:paraId="0000097E">
      <w:pPr>
        <w:pageBreakBefore w:val="0"/>
        <w:widowControl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     #.loop          'loop to the WAITCT1</w:t>
      </w:r>
    </w:p>
    <w:p w:rsidR="00000000" w:rsidDel="00000000" w:rsidP="00000000" w:rsidRDefault="00000000" w:rsidRPr="00000000" w14:paraId="0000097F">
      <w:pPr>
        <w:pageBreakBefore w:val="0"/>
        <w:widowControl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980">
      <w:pPr>
        <w:pageBreakBefore w:val="0"/>
        <w:widowControl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981">
      <w:pPr>
        <w:pageBreakBefore w:val="0"/>
        <w:widowControl w:val="0"/>
        <w:pBdr>
          <w:top w:space="0" w:sz="0" w:val="nil"/>
          <w:left w:space="0" w:sz="0" w:val="nil"/>
          <w:bottom w:space="0" w:sz="0" w:val="nil"/>
          <w:right w:space="0" w:sz="0" w:val="nil"/>
          <w:between w:space="0" w:sz="0" w:val="nil"/>
        </w:pBdr>
        <w:shd w:fill="auto" w:val="clear"/>
        <w:ind w:left="720" w:firstLine="0"/>
        <w:rPr>
          <w:sz w:val="18"/>
          <w:szCs w:val="18"/>
        </w:rPr>
      </w:pPr>
      <w:r w:rsidDel="00000000" w:rsidR="00000000" w:rsidRPr="00000000">
        <w:rPr>
          <w:sz w:val="18"/>
          <w:szCs w:val="18"/>
          <w:rtl w:val="0"/>
        </w:rPr>
        <w:t xml:space="preserve">It doesn't matter what register is used to keep track of the CT1 target. Whenever ADDCT1 executes, S/# is added into D, and the result gets copied into a dedicated CT1 target register that is compared to CT on every clock. </w:t>
      </w:r>
      <w:r w:rsidDel="00000000" w:rsidR="00000000" w:rsidRPr="00000000">
        <w:rPr>
          <w:rtl w:val="0"/>
        </w:rPr>
        <w:t xml:space="preserve">When CT passes the CT1 target</w:t>
      </w:r>
      <w:r w:rsidDel="00000000" w:rsidR="00000000" w:rsidRPr="00000000">
        <w:rPr>
          <w:sz w:val="18"/>
          <w:szCs w:val="18"/>
          <w:rtl w:val="0"/>
        </w:rPr>
        <w:t xml:space="preserve">, the event flag is set. ADDCT1 clears the CT-passed-CT1 event flag to help with initialization and cycling.</w:t>
      </w:r>
    </w:p>
    <w:p w:rsidR="00000000" w:rsidDel="00000000" w:rsidP="00000000" w:rsidRDefault="00000000" w:rsidRPr="00000000" w14:paraId="00000982">
      <w:pPr>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983">
      <w:pPr>
        <w:pStyle w:val="Heading3"/>
        <w:pageBreakBefore w:val="0"/>
        <w:widowControl w:val="0"/>
        <w:rPr/>
      </w:pPr>
      <w:bookmarkStart w:colFirst="0" w:colLast="0" w:name="_qqyvxwce6o8s" w:id="45"/>
      <w:bookmarkEnd w:id="45"/>
      <w:r w:rsidDel="00000000" w:rsidR="00000000" w:rsidRPr="00000000">
        <w:rPr>
          <w:rtl w:val="0"/>
        </w:rPr>
        <w:t xml:space="preserve">Selectable Events</w:t>
      </w:r>
    </w:p>
    <w:p w:rsidR="00000000" w:rsidDel="00000000" w:rsidP="00000000" w:rsidRDefault="00000000" w:rsidRPr="00000000" w14:paraId="00000984">
      <w:pPr>
        <w:pageBreakBefore w:val="0"/>
        <w:rPr/>
      </w:pPr>
      <w:r w:rsidDel="00000000" w:rsidR="00000000" w:rsidRPr="00000000">
        <w:rPr>
          <w:rtl w:val="0"/>
        </w:rPr>
        <w:t xml:space="preserve">Each cog can track up to four selectable pin, LUT, or hub lock events.  This is accomplished by using the SETSEn instruction, where "n" is 1, 2, 3, or 4.  In order for user code to detect the occurrence of the selected event, the following options are available:</w:t>
      </w:r>
    </w:p>
    <w:p w:rsidR="00000000" w:rsidDel="00000000" w:rsidP="00000000" w:rsidRDefault="00000000" w:rsidRPr="00000000" w14:paraId="00000985">
      <w:pPr>
        <w:pageBreakBefore w:val="0"/>
        <w:rPr/>
      </w:pPr>
      <w:r w:rsidDel="00000000" w:rsidR="00000000" w:rsidRPr="00000000">
        <w:rPr>
          <w:rtl w:val="0"/>
        </w:rPr>
      </w:r>
    </w:p>
    <w:p w:rsidR="00000000" w:rsidDel="00000000" w:rsidP="00000000" w:rsidRDefault="00000000" w:rsidRPr="00000000" w14:paraId="00000986">
      <w:pPr>
        <w:pageBreakBefore w:val="0"/>
        <w:numPr>
          <w:ilvl w:val="0"/>
          <w:numId w:val="18"/>
        </w:numPr>
        <w:ind w:left="720" w:hanging="360"/>
        <w:rPr>
          <w:u w:val="none"/>
        </w:rPr>
      </w:pPr>
      <w:r w:rsidDel="00000000" w:rsidR="00000000" w:rsidRPr="00000000">
        <w:rPr>
          <w:rtl w:val="0"/>
        </w:rPr>
        <w:t xml:space="preserve">The matched WAITSEn instruction will block until the event occurs</w:t>
      </w:r>
    </w:p>
    <w:p w:rsidR="00000000" w:rsidDel="00000000" w:rsidP="00000000" w:rsidRDefault="00000000" w:rsidRPr="00000000" w14:paraId="00000987">
      <w:pPr>
        <w:pageBreakBefore w:val="0"/>
        <w:numPr>
          <w:ilvl w:val="0"/>
          <w:numId w:val="18"/>
        </w:numPr>
        <w:ind w:left="720" w:hanging="360"/>
        <w:rPr>
          <w:u w:val="none"/>
        </w:rPr>
      </w:pPr>
      <w:r w:rsidDel="00000000" w:rsidR="00000000" w:rsidRPr="00000000">
        <w:rPr>
          <w:rtl w:val="0"/>
        </w:rPr>
        <w:t xml:space="preserve">The matched POLLSEn instruction will check for the event without blocking</w:t>
      </w:r>
    </w:p>
    <w:p w:rsidR="00000000" w:rsidDel="00000000" w:rsidP="00000000" w:rsidRDefault="00000000" w:rsidRPr="00000000" w14:paraId="00000988">
      <w:pPr>
        <w:pageBreakBefore w:val="0"/>
        <w:numPr>
          <w:ilvl w:val="0"/>
          <w:numId w:val="18"/>
        </w:numPr>
        <w:ind w:left="720" w:hanging="360"/>
        <w:rPr>
          <w:u w:val="none"/>
        </w:rPr>
      </w:pPr>
      <w:r w:rsidDel="00000000" w:rsidR="00000000" w:rsidRPr="00000000">
        <w:rPr>
          <w:rtl w:val="0"/>
        </w:rPr>
        <w:t xml:space="preserve">The matched JSEn and JNSEn branch instructions will branch according to the polled event state</w:t>
      </w:r>
    </w:p>
    <w:p w:rsidR="00000000" w:rsidDel="00000000" w:rsidP="00000000" w:rsidRDefault="00000000" w:rsidRPr="00000000" w14:paraId="00000989">
      <w:pPr>
        <w:pageBreakBefore w:val="0"/>
        <w:numPr>
          <w:ilvl w:val="0"/>
          <w:numId w:val="18"/>
        </w:numPr>
        <w:ind w:left="720" w:hanging="360"/>
        <w:rPr>
          <w:u w:val="none"/>
        </w:rPr>
      </w:pPr>
      <w:r w:rsidDel="00000000" w:rsidR="00000000" w:rsidRPr="00000000">
        <w:rPr>
          <w:rtl w:val="0"/>
        </w:rPr>
        <w:t xml:space="preserve">As an interrupt (see </w:t>
      </w:r>
      <w:hyperlink w:anchor="_f2qxhqn5w4ox">
        <w:r w:rsidDel="00000000" w:rsidR="00000000" w:rsidRPr="00000000">
          <w:rPr>
            <w:color w:val="1155cc"/>
            <w:u w:val="single"/>
            <w:rtl w:val="0"/>
          </w:rPr>
          <w:t xml:space="preserve">INTERRUPTS</w:t>
        </w:r>
      </w:hyperlink>
      <w:r w:rsidDel="00000000" w:rsidR="00000000" w:rsidRPr="00000000">
        <w:rPr>
          <w:rtl w:val="0"/>
        </w:rPr>
        <w:t xml:space="preserve">)</w:t>
      </w:r>
    </w:p>
    <w:p w:rsidR="00000000" w:rsidDel="00000000" w:rsidP="00000000" w:rsidRDefault="00000000" w:rsidRPr="00000000" w14:paraId="0000098A">
      <w:pPr>
        <w:pageBreakBefore w:val="0"/>
        <w:rPr/>
      </w:pPr>
      <w:r w:rsidDel="00000000" w:rsidR="00000000" w:rsidRPr="00000000">
        <w:rPr>
          <w:rtl w:val="0"/>
        </w:rPr>
      </w:r>
    </w:p>
    <w:p w:rsidR="00000000" w:rsidDel="00000000" w:rsidP="00000000" w:rsidRDefault="00000000" w:rsidRPr="00000000" w14:paraId="0000098B">
      <w:pPr>
        <w:pageBreakBefore w:val="0"/>
        <w:rPr/>
      </w:pPr>
      <w:r w:rsidDel="00000000" w:rsidR="00000000" w:rsidRPr="00000000">
        <w:rPr>
          <w:rtl w:val="0"/>
        </w:rPr>
        <w:t xml:space="preserve">Each selected event is set or cleared according to the following rules:</w:t>
      </w:r>
    </w:p>
    <w:p w:rsidR="00000000" w:rsidDel="00000000" w:rsidP="00000000" w:rsidRDefault="00000000" w:rsidRPr="00000000" w14:paraId="0000098C">
      <w:pPr>
        <w:pageBreakBefore w:val="0"/>
        <w:rPr/>
      </w:pPr>
      <w:r w:rsidDel="00000000" w:rsidR="00000000" w:rsidRPr="00000000">
        <w:rPr>
          <w:rtl w:val="0"/>
        </w:rPr>
      </w:r>
    </w:p>
    <w:p w:rsidR="00000000" w:rsidDel="00000000" w:rsidP="00000000" w:rsidRDefault="00000000" w:rsidRPr="00000000" w14:paraId="0000098D">
      <w:pPr>
        <w:pageBreakBefore w:val="0"/>
        <w:widowControl w:val="0"/>
        <w:numPr>
          <w:ilvl w:val="0"/>
          <w:numId w:val="12"/>
        </w:numPr>
        <w:ind w:left="720" w:hanging="360"/>
      </w:pPr>
      <w:r w:rsidDel="00000000" w:rsidR="00000000" w:rsidRPr="00000000">
        <w:rPr>
          <w:rtl w:val="0"/>
        </w:rPr>
        <w:t xml:space="preserve">SEn is set whenever the configured event occurs.</w:t>
      </w:r>
    </w:p>
    <w:p w:rsidR="00000000" w:rsidDel="00000000" w:rsidP="00000000" w:rsidRDefault="00000000" w:rsidRPr="00000000" w14:paraId="0000098E">
      <w:pPr>
        <w:pageBreakBefore w:val="0"/>
        <w:widowControl w:val="0"/>
        <w:numPr>
          <w:ilvl w:val="0"/>
          <w:numId w:val="12"/>
        </w:numPr>
        <w:ind w:left="720" w:hanging="360"/>
      </w:pPr>
      <w:r w:rsidDel="00000000" w:rsidR="00000000" w:rsidRPr="00000000">
        <w:rPr>
          <w:rtl w:val="0"/>
        </w:rPr>
        <w:t xml:space="preserve">SEn is cleared on matched POLLSEn / WAITSEn / JSEn / JNSEn.</w:t>
      </w:r>
    </w:p>
    <w:p w:rsidR="00000000" w:rsidDel="00000000" w:rsidP="00000000" w:rsidRDefault="00000000" w:rsidRPr="00000000" w14:paraId="0000098F">
      <w:pPr>
        <w:pageBreakBefore w:val="0"/>
        <w:widowControl w:val="0"/>
        <w:numPr>
          <w:ilvl w:val="0"/>
          <w:numId w:val="12"/>
        </w:numPr>
        <w:ind w:left="720" w:hanging="360"/>
      </w:pPr>
      <w:r w:rsidDel="00000000" w:rsidR="00000000" w:rsidRPr="00000000">
        <w:rPr>
          <w:rtl w:val="0"/>
        </w:rPr>
        <w:t xml:space="preserve">SEn is cleared when matched  'SETSEn D/#' is called.</w:t>
      </w:r>
    </w:p>
    <w:p w:rsidR="00000000" w:rsidDel="00000000" w:rsidP="00000000" w:rsidRDefault="00000000" w:rsidRPr="00000000" w14:paraId="00000990">
      <w:pPr>
        <w:pageBreakBefore w:val="0"/>
        <w:widowControl w:val="0"/>
        <w:rPr/>
      </w:pPr>
      <w:r w:rsidDel="00000000" w:rsidR="00000000" w:rsidRPr="00000000">
        <w:rPr>
          <w:rtl w:val="0"/>
        </w:rPr>
      </w:r>
    </w:p>
    <w:p w:rsidR="00000000" w:rsidDel="00000000" w:rsidP="00000000" w:rsidRDefault="00000000" w:rsidRPr="00000000" w14:paraId="00000991">
      <w:pPr>
        <w:pageBreakBefore w:val="0"/>
        <w:rPr/>
      </w:pPr>
      <w:r w:rsidDel="00000000" w:rsidR="00000000" w:rsidRPr="00000000">
        <w:rPr>
          <w:rtl w:val="0"/>
        </w:rPr>
        <w:t xml:space="preserve">SETSEn D/# accepts the following configuration values:</w:t>
      </w:r>
    </w:p>
    <w:p w:rsidR="00000000" w:rsidDel="00000000" w:rsidP="00000000" w:rsidRDefault="00000000" w:rsidRPr="00000000" w14:paraId="00000992">
      <w:pPr>
        <w:pageBreakBefore w:val="0"/>
        <w:rPr/>
      </w:pPr>
      <w:r w:rsidDel="00000000" w:rsidR="00000000" w:rsidRPr="00000000">
        <w:rPr>
          <w:rtl w:val="0"/>
        </w:rPr>
      </w:r>
    </w:p>
    <w:p w:rsidR="00000000" w:rsidDel="00000000" w:rsidP="00000000" w:rsidRDefault="00000000" w:rsidRPr="00000000" w14:paraId="00000993">
      <w:pPr>
        <w:pageBreakBefore w:val="0"/>
        <w:widowControl w:val="0"/>
        <w:ind w:left="720" w:firstLine="0"/>
        <w:rPr/>
      </w:pPr>
      <w:r w:rsidDel="00000000" w:rsidR="00000000" w:rsidRPr="00000000">
        <w:rPr>
          <w:rtl w:val="0"/>
        </w:rPr>
        <w:t xml:space="preserve">%000_00_00AA = this cog reads LUT address %1111111AA</w:t>
      </w:r>
    </w:p>
    <w:p w:rsidR="00000000" w:rsidDel="00000000" w:rsidP="00000000" w:rsidRDefault="00000000" w:rsidRPr="00000000" w14:paraId="00000994">
      <w:pPr>
        <w:pageBreakBefore w:val="0"/>
        <w:widowControl w:val="0"/>
        <w:ind w:left="720" w:firstLine="0"/>
        <w:rPr/>
      </w:pPr>
      <w:r w:rsidDel="00000000" w:rsidR="00000000" w:rsidRPr="00000000">
        <w:rPr>
          <w:rtl w:val="0"/>
        </w:rPr>
        <w:t xml:space="preserve">%000_00_01AA = this cog writes LUT address %1111111AA</w:t>
      </w:r>
    </w:p>
    <w:p w:rsidR="00000000" w:rsidDel="00000000" w:rsidP="00000000" w:rsidRDefault="00000000" w:rsidRPr="00000000" w14:paraId="00000995">
      <w:pPr>
        <w:pageBreakBefore w:val="0"/>
        <w:widowControl w:val="0"/>
        <w:ind w:left="720" w:firstLine="0"/>
        <w:rPr/>
      </w:pPr>
      <w:r w:rsidDel="00000000" w:rsidR="00000000" w:rsidRPr="00000000">
        <w:rPr>
          <w:rtl w:val="0"/>
        </w:rPr>
        <w:t xml:space="preserve">%000_00_10AA = odd/even companion cog reads LUT address %1111111AA</w:t>
      </w:r>
    </w:p>
    <w:p w:rsidR="00000000" w:rsidDel="00000000" w:rsidP="00000000" w:rsidRDefault="00000000" w:rsidRPr="00000000" w14:paraId="00000996">
      <w:pPr>
        <w:pageBreakBefore w:val="0"/>
        <w:widowControl w:val="0"/>
        <w:ind w:left="720" w:firstLine="0"/>
        <w:rPr/>
      </w:pPr>
      <w:r w:rsidDel="00000000" w:rsidR="00000000" w:rsidRPr="00000000">
        <w:rPr>
          <w:rtl w:val="0"/>
        </w:rPr>
        <w:t xml:space="preserve">%000_00_11AA = odd/even companion cog writes LUT address %1111111AA</w:t>
      </w:r>
    </w:p>
    <w:p w:rsidR="00000000" w:rsidDel="00000000" w:rsidP="00000000" w:rsidRDefault="00000000" w:rsidRPr="00000000" w14:paraId="00000997">
      <w:pPr>
        <w:pageBreakBefore w:val="0"/>
        <w:widowControl w:val="0"/>
        <w:ind w:left="720" w:firstLine="0"/>
        <w:rPr/>
      </w:pPr>
      <w:r w:rsidDel="00000000" w:rsidR="00000000" w:rsidRPr="00000000">
        <w:rPr>
          <w:rtl w:val="0"/>
        </w:rPr>
      </w:r>
    </w:p>
    <w:p w:rsidR="00000000" w:rsidDel="00000000" w:rsidP="00000000" w:rsidRDefault="00000000" w:rsidRPr="00000000" w14:paraId="00000998">
      <w:pPr>
        <w:pageBreakBefore w:val="0"/>
        <w:widowControl w:val="0"/>
        <w:ind w:left="720" w:firstLine="0"/>
        <w:rPr/>
      </w:pPr>
      <w:r w:rsidDel="00000000" w:rsidR="00000000" w:rsidRPr="00000000">
        <w:rPr>
          <w:rtl w:val="0"/>
        </w:rPr>
        <w:t xml:space="preserve">%000_01_LLLL = hub lock %LLLL rises</w:t>
      </w:r>
    </w:p>
    <w:p w:rsidR="00000000" w:rsidDel="00000000" w:rsidP="00000000" w:rsidRDefault="00000000" w:rsidRPr="00000000" w14:paraId="00000999">
      <w:pPr>
        <w:pageBreakBefore w:val="0"/>
        <w:widowControl w:val="0"/>
        <w:ind w:left="720" w:firstLine="0"/>
        <w:rPr/>
      </w:pPr>
      <w:r w:rsidDel="00000000" w:rsidR="00000000" w:rsidRPr="00000000">
        <w:rPr>
          <w:rtl w:val="0"/>
        </w:rPr>
        <w:t xml:space="preserve">%000_10_LLLL = hub lock %LLLL falls</w:t>
      </w:r>
    </w:p>
    <w:p w:rsidR="00000000" w:rsidDel="00000000" w:rsidP="00000000" w:rsidRDefault="00000000" w:rsidRPr="00000000" w14:paraId="0000099A">
      <w:pPr>
        <w:pageBreakBefore w:val="0"/>
        <w:widowControl w:val="0"/>
        <w:ind w:left="720" w:firstLine="0"/>
        <w:rPr/>
      </w:pPr>
      <w:r w:rsidDel="00000000" w:rsidR="00000000" w:rsidRPr="00000000">
        <w:rPr>
          <w:rtl w:val="0"/>
        </w:rPr>
        <w:t xml:space="preserve">%000_11_LLLL = hub lock %LLLL changes</w:t>
      </w:r>
    </w:p>
    <w:p w:rsidR="00000000" w:rsidDel="00000000" w:rsidP="00000000" w:rsidRDefault="00000000" w:rsidRPr="00000000" w14:paraId="0000099B">
      <w:pPr>
        <w:pageBreakBefore w:val="0"/>
        <w:widowControl w:val="0"/>
        <w:ind w:left="720" w:firstLine="0"/>
        <w:rPr/>
      </w:pPr>
      <w:r w:rsidDel="00000000" w:rsidR="00000000" w:rsidRPr="00000000">
        <w:rPr>
          <w:rtl w:val="0"/>
        </w:rPr>
      </w:r>
    </w:p>
    <w:p w:rsidR="00000000" w:rsidDel="00000000" w:rsidP="00000000" w:rsidRDefault="00000000" w:rsidRPr="00000000" w14:paraId="0000099C">
      <w:pPr>
        <w:pageBreakBefore w:val="0"/>
        <w:widowControl w:val="0"/>
        <w:ind w:left="720" w:firstLine="0"/>
        <w:rPr/>
      </w:pPr>
      <w:r w:rsidDel="00000000" w:rsidR="00000000" w:rsidRPr="00000000">
        <w:rPr>
          <w:rtl w:val="0"/>
        </w:rPr>
        <w:t xml:space="preserve">%001_PPPPPP = INA/INB bit of pin %PPPPPP rises</w:t>
      </w:r>
    </w:p>
    <w:p w:rsidR="00000000" w:rsidDel="00000000" w:rsidP="00000000" w:rsidRDefault="00000000" w:rsidRPr="00000000" w14:paraId="0000099D">
      <w:pPr>
        <w:pageBreakBefore w:val="0"/>
        <w:widowControl w:val="0"/>
        <w:ind w:left="720" w:firstLine="0"/>
        <w:rPr/>
      </w:pPr>
      <w:r w:rsidDel="00000000" w:rsidR="00000000" w:rsidRPr="00000000">
        <w:rPr>
          <w:rtl w:val="0"/>
        </w:rPr>
        <w:t xml:space="preserve">%010_PPPPPP = INA/INB bit of pin %PPPPPP falls</w:t>
      </w:r>
    </w:p>
    <w:p w:rsidR="00000000" w:rsidDel="00000000" w:rsidP="00000000" w:rsidRDefault="00000000" w:rsidRPr="00000000" w14:paraId="0000099E">
      <w:pPr>
        <w:pageBreakBefore w:val="0"/>
        <w:widowControl w:val="0"/>
        <w:ind w:left="720" w:firstLine="0"/>
        <w:rPr/>
      </w:pPr>
      <w:r w:rsidDel="00000000" w:rsidR="00000000" w:rsidRPr="00000000">
        <w:rPr>
          <w:rtl w:val="0"/>
        </w:rPr>
        <w:t xml:space="preserve">%011_PPPPPP = INA/INB bit of pin %PPPPPP changes</w:t>
      </w:r>
    </w:p>
    <w:p w:rsidR="00000000" w:rsidDel="00000000" w:rsidP="00000000" w:rsidRDefault="00000000" w:rsidRPr="00000000" w14:paraId="0000099F">
      <w:pPr>
        <w:pageBreakBefore w:val="0"/>
        <w:widowControl w:val="0"/>
        <w:ind w:left="720" w:firstLine="0"/>
        <w:rPr/>
      </w:pPr>
      <w:r w:rsidDel="00000000" w:rsidR="00000000" w:rsidRPr="00000000">
        <w:rPr>
          <w:rtl w:val="0"/>
        </w:rPr>
      </w:r>
    </w:p>
    <w:p w:rsidR="00000000" w:rsidDel="00000000" w:rsidP="00000000" w:rsidRDefault="00000000" w:rsidRPr="00000000" w14:paraId="000009A0">
      <w:pPr>
        <w:pageBreakBefore w:val="0"/>
        <w:widowControl w:val="0"/>
        <w:ind w:left="720" w:firstLine="0"/>
        <w:rPr/>
      </w:pPr>
      <w:r w:rsidDel="00000000" w:rsidR="00000000" w:rsidRPr="00000000">
        <w:rPr>
          <w:rtl w:val="0"/>
        </w:rPr>
        <w:t xml:space="preserve">%10x_PPPPPP = INA/INB bit of pin %PPPPPP is low</w:t>
      </w:r>
    </w:p>
    <w:p w:rsidR="00000000" w:rsidDel="00000000" w:rsidP="00000000" w:rsidRDefault="00000000" w:rsidRPr="00000000" w14:paraId="000009A1">
      <w:pPr>
        <w:pageBreakBefore w:val="0"/>
        <w:widowControl w:val="0"/>
        <w:ind w:left="720" w:firstLine="0"/>
        <w:rPr/>
      </w:pPr>
      <w:r w:rsidDel="00000000" w:rsidR="00000000" w:rsidRPr="00000000">
        <w:rPr>
          <w:rtl w:val="0"/>
        </w:rPr>
        <w:t xml:space="preserve">%11x_PPPPPP = INA/INB bit of pin %PPPPPP is high</w:t>
      </w:r>
    </w:p>
    <w:p w:rsidR="00000000" w:rsidDel="00000000" w:rsidP="00000000" w:rsidRDefault="00000000" w:rsidRPr="00000000" w14:paraId="000009A2">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9A3">
      <w:pPr>
        <w:pStyle w:val="Heading2"/>
        <w:pageBreakBefore w:val="0"/>
        <w:widowControl w:val="0"/>
        <w:rPr/>
      </w:pPr>
      <w:bookmarkStart w:colFirst="0" w:colLast="0" w:name="_f2qxhqn5w4ox" w:id="46"/>
      <w:bookmarkEnd w:id="46"/>
      <w:r w:rsidDel="00000000" w:rsidR="00000000" w:rsidRPr="00000000">
        <w:rPr>
          <w:rtl w:val="0"/>
        </w:rPr>
        <w:t xml:space="preserve">INTERRUPTS</w:t>
      </w:r>
    </w:p>
    <w:p w:rsidR="00000000" w:rsidDel="00000000" w:rsidP="00000000" w:rsidRDefault="00000000" w:rsidRPr="00000000" w14:paraId="000009A4">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A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Each cog has three interrupts: INT1, INT2, and INT3.</w:t>
      </w:r>
    </w:p>
    <w:p w:rsidR="00000000" w:rsidDel="00000000" w:rsidP="00000000" w:rsidRDefault="00000000" w:rsidRPr="00000000" w14:paraId="000009A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A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INT1 has the highest priority and can interrupt INT2 and INT3.</w:t>
      </w:r>
    </w:p>
    <w:p w:rsidR="00000000" w:rsidDel="00000000" w:rsidP="00000000" w:rsidRDefault="00000000" w:rsidRPr="00000000" w14:paraId="000009A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A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INT2 has the middle priority and can interrupt INT3.</w:t>
      </w:r>
    </w:p>
    <w:p w:rsidR="00000000" w:rsidDel="00000000" w:rsidP="00000000" w:rsidRDefault="00000000" w:rsidRPr="00000000" w14:paraId="000009A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A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INT3 has the lowest priority and can only interrupt non-interrupt code.</w:t>
      </w:r>
    </w:p>
    <w:p w:rsidR="00000000" w:rsidDel="00000000" w:rsidP="00000000" w:rsidRDefault="00000000" w:rsidRPr="00000000" w14:paraId="000009A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A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 STALLI instruction can be used to hold off INT1, INT2 and INT3 interrupt branches indefinitely, while the ALLOWI instruction allows those interrupt branches to occur. Critical blocks of code can, therefore, be protected from interruption by beginning with STALLI and ending with ALLOWI.</w:t>
      </w:r>
    </w:p>
    <w:p w:rsidR="00000000" w:rsidDel="00000000" w:rsidP="00000000" w:rsidRDefault="00000000" w:rsidRPr="00000000" w14:paraId="000009A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A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There are 16 interrupt event sources, selected by a 4-bit pattern:</w:t>
      </w:r>
    </w:p>
    <w:p w:rsidR="00000000" w:rsidDel="00000000" w:rsidP="00000000" w:rsidRDefault="00000000" w:rsidRPr="00000000" w14:paraId="000009B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B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 xml:space="preserve">0</w:t>
        <w:tab/>
        <w:t xml:space="preserve">&lt;off&gt;, default on cog start for INT1/INT2/INT3 event sources</w:t>
      </w:r>
    </w:p>
    <w:p w:rsidR="00000000" w:rsidDel="00000000" w:rsidP="00000000" w:rsidRDefault="00000000" w:rsidRPr="00000000" w14:paraId="000009B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 xml:space="preserve">1</w:t>
        <w:tab/>
        <w:t xml:space="preserve">CT-passed-CT1, established by ADDCT1</w:t>
      </w:r>
    </w:p>
    <w:p w:rsidR="00000000" w:rsidDel="00000000" w:rsidP="00000000" w:rsidRDefault="00000000" w:rsidRPr="00000000" w14:paraId="000009B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 xml:space="preserve">2</w:t>
        <w:tab/>
        <w:t xml:space="preserve">CT-passed-CT2, established by ADDCT2</w:t>
      </w:r>
    </w:p>
    <w:p w:rsidR="00000000" w:rsidDel="00000000" w:rsidP="00000000" w:rsidRDefault="00000000" w:rsidRPr="00000000" w14:paraId="000009B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 xml:space="preserve">3</w:t>
        <w:tab/>
        <w:t xml:space="preserve">CT-passed-CT3, established by ADDCT3</w:t>
      </w:r>
    </w:p>
    <w:p w:rsidR="00000000" w:rsidDel="00000000" w:rsidP="00000000" w:rsidRDefault="00000000" w:rsidRPr="00000000" w14:paraId="000009B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 xml:space="preserve">4</w:t>
        <w:tab/>
        <w:t xml:space="preserve">SE1 event occurred, established by SETSE1</w:t>
      </w:r>
    </w:p>
    <w:p w:rsidR="00000000" w:rsidDel="00000000" w:rsidP="00000000" w:rsidRDefault="00000000" w:rsidRPr="00000000" w14:paraId="000009B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 xml:space="preserve">5</w:t>
        <w:tab/>
        <w:t xml:space="preserve">SE2 event occurred, established by SETSE2</w:t>
      </w:r>
    </w:p>
    <w:p w:rsidR="00000000" w:rsidDel="00000000" w:rsidP="00000000" w:rsidRDefault="00000000" w:rsidRPr="00000000" w14:paraId="000009B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 xml:space="preserve">6</w:t>
        <w:tab/>
        <w:t xml:space="preserve">SE3 event occurred, established by SETSE3</w:t>
      </w:r>
    </w:p>
    <w:p w:rsidR="00000000" w:rsidDel="00000000" w:rsidP="00000000" w:rsidRDefault="00000000" w:rsidRPr="00000000" w14:paraId="000009B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 xml:space="preserve">7</w:t>
        <w:tab/>
        <w:t xml:space="preserve">SE4 event occurred, established by SETSE4</w:t>
      </w:r>
    </w:p>
    <w:p w:rsidR="00000000" w:rsidDel="00000000" w:rsidP="00000000" w:rsidRDefault="00000000" w:rsidRPr="00000000" w14:paraId="000009B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 xml:space="preserve">8</w:t>
        <w:tab/>
        <w:t xml:space="preserve">Pin pattern match or mismatch occurred, established by SE</w:t>
      </w:r>
      <w:r w:rsidDel="00000000" w:rsidR="00000000" w:rsidRPr="00000000">
        <w:rPr>
          <w:sz w:val="18"/>
          <w:szCs w:val="18"/>
          <w:rtl w:val="0"/>
        </w:rPr>
        <w:t xml:space="preserve">TP</w:t>
      </w:r>
      <w:r w:rsidDel="00000000" w:rsidR="00000000" w:rsidRPr="00000000">
        <w:rPr>
          <w:sz w:val="18"/>
          <w:szCs w:val="18"/>
          <w:rtl w:val="0"/>
        </w:rPr>
        <w:t xml:space="preserve">AT</w:t>
      </w:r>
    </w:p>
    <w:p w:rsidR="00000000" w:rsidDel="00000000" w:rsidP="00000000" w:rsidRDefault="00000000" w:rsidRPr="00000000" w14:paraId="000009B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 xml:space="preserve">9</w:t>
        <w:tab/>
        <w:t xml:space="preserve">Hub RAM FIFO interface wrapped and reloaded, established by </w:t>
      </w:r>
      <w:r w:rsidDel="00000000" w:rsidR="00000000" w:rsidRPr="00000000">
        <w:rPr>
          <w:sz w:val="18"/>
          <w:szCs w:val="18"/>
          <w:rtl w:val="0"/>
        </w:rPr>
        <w:t xml:space="preserve">RDFAST</w:t>
      </w:r>
      <w:r w:rsidDel="00000000" w:rsidR="00000000" w:rsidRPr="00000000">
        <w:rPr>
          <w:sz w:val="18"/>
          <w:szCs w:val="18"/>
          <w:rtl w:val="0"/>
        </w:rPr>
        <w:t xml:space="preserve">/WRFAST/FBLOCK</w:t>
      </w:r>
    </w:p>
    <w:p w:rsidR="00000000" w:rsidDel="00000000" w:rsidP="00000000" w:rsidRDefault="00000000" w:rsidRPr="00000000" w14:paraId="000009B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 xml:space="preserve">10</w:t>
        <w:tab/>
        <w:t xml:space="preserve">Streamer is ready for another command, established by XINIT/XZERO/ZCONT</w:t>
      </w:r>
    </w:p>
    <w:p w:rsidR="00000000" w:rsidDel="00000000" w:rsidP="00000000" w:rsidRDefault="00000000" w:rsidRPr="00000000" w14:paraId="000009B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 xml:space="preserve">11</w:t>
        <w:tab/>
        <w:t xml:space="preserve">Streamer ran out of commands, established by XINIT/XZERO/ZCONT</w:t>
      </w:r>
    </w:p>
    <w:p w:rsidR="00000000" w:rsidDel="00000000" w:rsidP="00000000" w:rsidRDefault="00000000" w:rsidRPr="00000000" w14:paraId="000009B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 xml:space="preserve">12</w:t>
        <w:tab/>
        <w:t xml:space="preserve">Streamer NCO rolled over, established by XINIT/XZERO/XCONT</w:t>
      </w:r>
    </w:p>
    <w:p w:rsidR="00000000" w:rsidDel="00000000" w:rsidP="00000000" w:rsidRDefault="00000000" w:rsidRPr="00000000" w14:paraId="000009B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 xml:space="preserve">13</w:t>
        <w:tab/>
        <w:t xml:space="preserve">Streamer read location $1FF of lookup RAM</w:t>
      </w:r>
    </w:p>
    <w:p w:rsidR="00000000" w:rsidDel="00000000" w:rsidP="00000000" w:rsidRDefault="00000000" w:rsidRPr="00000000" w14:paraId="000009B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 xml:space="preserve">14</w:t>
        <w:tab/>
      </w:r>
      <w:r w:rsidDel="00000000" w:rsidR="00000000" w:rsidRPr="00000000">
        <w:rPr>
          <w:sz w:val="18"/>
          <w:szCs w:val="18"/>
          <w:rtl w:val="0"/>
        </w:rPr>
        <w:t xml:space="preserve">Attention requested by other cog(s)</w:t>
      </w:r>
      <w:r w:rsidDel="00000000" w:rsidR="00000000" w:rsidRPr="00000000">
        <w:rPr>
          <w:rtl w:val="0"/>
        </w:rPr>
      </w:r>
    </w:p>
    <w:p w:rsidR="00000000" w:rsidDel="00000000" w:rsidP="00000000" w:rsidRDefault="00000000" w:rsidRPr="00000000" w14:paraId="000009C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 xml:space="preserve">15</w:t>
        <w:tab/>
        <w:t xml:space="preserve">GETQX/GETQY executed without any CORDIC results available or in progress</w:t>
      </w:r>
    </w:p>
    <w:p w:rsidR="00000000" w:rsidDel="00000000" w:rsidP="00000000" w:rsidRDefault="00000000" w:rsidRPr="00000000" w14:paraId="000009C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C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C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To set up an interrupt, you need to first point its IJMP register to your interrupt service routine (ISR). When the interrupt occurs, it will jump to where the IJMP register points and simultaneously store the C/Z flags and return address into the adjacent IRET register:</w:t>
      </w:r>
    </w:p>
    <w:p w:rsidR="00000000" w:rsidDel="00000000" w:rsidP="00000000" w:rsidRDefault="00000000" w:rsidRPr="00000000" w14:paraId="000009C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C5">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$1F0</w:t>
        <w:tab/>
        <w:tab/>
        <w:t xml:space="preserve">RAM / IJMP3</w:t>
        <w:tab/>
        <w:tab/>
        <w:t xml:space="preserve">interrupt call   address for INT3</w:t>
      </w:r>
    </w:p>
    <w:p w:rsidR="00000000" w:rsidDel="00000000" w:rsidP="00000000" w:rsidRDefault="00000000" w:rsidRPr="00000000" w14:paraId="000009C6">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$1F1</w:t>
        <w:tab/>
        <w:tab/>
        <w:t xml:space="preserve">RAM / IRET3</w:t>
        <w:tab/>
        <w:tab/>
        <w:t xml:space="preserve">interrupt return address for INT3</w:t>
      </w:r>
    </w:p>
    <w:p w:rsidR="00000000" w:rsidDel="00000000" w:rsidP="00000000" w:rsidRDefault="00000000" w:rsidRPr="00000000" w14:paraId="000009C7">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$1F2</w:t>
        <w:tab/>
        <w:tab/>
        <w:t xml:space="preserve">RAM / IJMP2</w:t>
        <w:tab/>
        <w:tab/>
        <w:t xml:space="preserve">interrupt call   address for INT2</w:t>
      </w:r>
    </w:p>
    <w:p w:rsidR="00000000" w:rsidDel="00000000" w:rsidP="00000000" w:rsidRDefault="00000000" w:rsidRPr="00000000" w14:paraId="000009C8">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$1F3</w:t>
        <w:tab/>
        <w:tab/>
        <w:t xml:space="preserve">RAM / IRET2</w:t>
        <w:tab/>
        <w:tab/>
        <w:t xml:space="preserve">interrupt return address for INT2</w:t>
      </w:r>
    </w:p>
    <w:p w:rsidR="00000000" w:rsidDel="00000000" w:rsidP="00000000" w:rsidRDefault="00000000" w:rsidRPr="00000000" w14:paraId="000009C9">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$1F4</w:t>
        <w:tab/>
        <w:tab/>
        <w:t xml:space="preserve">RAM / IJMP1</w:t>
        <w:tab/>
        <w:tab/>
        <w:t xml:space="preserve">interrupt call   address for INT1</w:t>
      </w:r>
    </w:p>
    <w:p w:rsidR="00000000" w:rsidDel="00000000" w:rsidP="00000000" w:rsidRDefault="00000000" w:rsidRPr="00000000" w14:paraId="000009CA">
      <w:pPr>
        <w:pageBreakBefore w:val="0"/>
        <w:widowControl w:val="0"/>
        <w:pBdr>
          <w:top w:space="0" w:sz="0" w:val="nil"/>
          <w:left w:space="0" w:sz="0" w:val="nil"/>
          <w:bottom w:space="0" w:sz="0" w:val="nil"/>
          <w:right w:space="0" w:sz="0" w:val="nil"/>
          <w:between w:space="0" w:sz="0" w:val="nil"/>
        </w:pBdr>
        <w:shd w:fill="auto" w:val="clear"/>
        <w:ind w:firstLine="72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$1F5</w:t>
        <w:tab/>
        <w:tab/>
        <w:t xml:space="preserve">RAM / IRET1</w:t>
        <w:tab/>
        <w:tab/>
        <w:t xml:space="preserve">interrupt return address for INT1</w:t>
      </w:r>
    </w:p>
    <w:p w:rsidR="00000000" w:rsidDel="00000000" w:rsidP="00000000" w:rsidRDefault="00000000" w:rsidRPr="00000000" w14:paraId="000009C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C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C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When your ISR is done, it can do a RETIx instruction to return to the interrupted code. The RETIx instructions are actually CALLD instructions:</w:t>
      </w:r>
    </w:p>
    <w:p w:rsidR="00000000" w:rsidDel="00000000" w:rsidP="00000000" w:rsidRDefault="00000000" w:rsidRPr="00000000" w14:paraId="000009C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CF">
      <w:pPr>
        <w:pageBreakBefore w:val="0"/>
        <w:widowControl w:val="0"/>
        <w:pBdr>
          <w:top w:space="0" w:sz="0" w:val="nil"/>
          <w:left w:space="0" w:sz="0" w:val="nil"/>
          <w:bottom w:space="0" w:sz="0" w:val="nil"/>
          <w:right w:space="0" w:sz="0" w:val="nil"/>
          <w:between w:space="0" w:sz="0" w:val="nil"/>
        </w:pBdr>
        <w:shd w:fill="auto" w:val="clear"/>
        <w:ind w:firstLine="720"/>
        <w:rPr>
          <w:sz w:val="18"/>
          <w:szCs w:val="18"/>
        </w:rPr>
      </w:pPr>
      <w:r w:rsidDel="00000000" w:rsidR="00000000" w:rsidRPr="00000000">
        <w:rPr>
          <w:sz w:val="18"/>
          <w:szCs w:val="18"/>
          <w:rtl w:val="0"/>
        </w:rPr>
        <w:t xml:space="preserve">RETI1</w:t>
      </w:r>
      <w:r w:rsidDel="00000000" w:rsidR="00000000" w:rsidRPr="00000000">
        <w:rPr>
          <w:sz w:val="18"/>
          <w:szCs w:val="18"/>
          <w:rtl w:val="0"/>
        </w:rPr>
        <w:t xml:space="preserve">                           =       CALLD   </w:t>
      </w:r>
      <w:r w:rsidDel="00000000" w:rsidR="00000000" w:rsidRPr="00000000">
        <w:rPr>
          <w:sz w:val="18"/>
          <w:szCs w:val="18"/>
          <w:rtl w:val="0"/>
        </w:rPr>
        <w:t xml:space="preserve">INB</w:t>
      </w:r>
      <w:r w:rsidDel="00000000" w:rsidR="00000000" w:rsidRPr="00000000">
        <w:rPr>
          <w:sz w:val="18"/>
          <w:szCs w:val="18"/>
          <w:rtl w:val="0"/>
        </w:rPr>
        <w:t xml:space="preserve">,IRET1    WCZ</w:t>
      </w:r>
    </w:p>
    <w:p w:rsidR="00000000" w:rsidDel="00000000" w:rsidP="00000000" w:rsidRDefault="00000000" w:rsidRPr="00000000" w14:paraId="000009D0">
      <w:pPr>
        <w:pageBreakBefore w:val="0"/>
        <w:widowControl w:val="0"/>
        <w:pBdr>
          <w:top w:space="0" w:sz="0" w:val="nil"/>
          <w:left w:space="0" w:sz="0" w:val="nil"/>
          <w:bottom w:space="0" w:sz="0" w:val="nil"/>
          <w:right w:space="0" w:sz="0" w:val="nil"/>
          <w:between w:space="0" w:sz="0" w:val="nil"/>
        </w:pBdr>
        <w:shd w:fill="auto" w:val="clear"/>
        <w:ind w:firstLine="720"/>
        <w:rPr>
          <w:sz w:val="18"/>
          <w:szCs w:val="18"/>
        </w:rPr>
      </w:pPr>
      <w:r w:rsidDel="00000000" w:rsidR="00000000" w:rsidRPr="00000000">
        <w:rPr>
          <w:sz w:val="18"/>
          <w:szCs w:val="18"/>
          <w:rtl w:val="0"/>
        </w:rPr>
        <w:t xml:space="preserve">RETI2                           =       CALLD   </w:t>
      </w:r>
      <w:r w:rsidDel="00000000" w:rsidR="00000000" w:rsidRPr="00000000">
        <w:rPr>
          <w:sz w:val="18"/>
          <w:szCs w:val="18"/>
          <w:rtl w:val="0"/>
        </w:rPr>
        <w:t xml:space="preserve">INB</w:t>
      </w:r>
      <w:r w:rsidDel="00000000" w:rsidR="00000000" w:rsidRPr="00000000">
        <w:rPr>
          <w:sz w:val="18"/>
          <w:szCs w:val="18"/>
          <w:rtl w:val="0"/>
        </w:rPr>
        <w:t xml:space="preserve">,</w:t>
      </w:r>
      <w:r w:rsidDel="00000000" w:rsidR="00000000" w:rsidRPr="00000000">
        <w:rPr>
          <w:sz w:val="18"/>
          <w:szCs w:val="18"/>
          <w:rtl w:val="0"/>
        </w:rPr>
        <w:t xml:space="preserve">IRET2</w:t>
      </w:r>
      <w:r w:rsidDel="00000000" w:rsidR="00000000" w:rsidRPr="00000000">
        <w:rPr>
          <w:sz w:val="18"/>
          <w:szCs w:val="18"/>
          <w:rtl w:val="0"/>
        </w:rPr>
        <w:t xml:space="preserve">    WCZ</w:t>
      </w:r>
    </w:p>
    <w:p w:rsidR="00000000" w:rsidDel="00000000" w:rsidP="00000000" w:rsidRDefault="00000000" w:rsidRPr="00000000" w14:paraId="000009D1">
      <w:pPr>
        <w:pageBreakBefore w:val="0"/>
        <w:widowControl w:val="0"/>
        <w:pBdr>
          <w:top w:space="0" w:sz="0" w:val="nil"/>
          <w:left w:space="0" w:sz="0" w:val="nil"/>
          <w:bottom w:space="0" w:sz="0" w:val="nil"/>
          <w:right w:space="0" w:sz="0" w:val="nil"/>
          <w:between w:space="0" w:sz="0" w:val="nil"/>
        </w:pBdr>
        <w:shd w:fill="auto" w:val="clear"/>
        <w:ind w:firstLine="720"/>
        <w:rPr>
          <w:sz w:val="18"/>
          <w:szCs w:val="18"/>
        </w:rPr>
      </w:pPr>
      <w:r w:rsidDel="00000000" w:rsidR="00000000" w:rsidRPr="00000000">
        <w:rPr>
          <w:sz w:val="18"/>
          <w:szCs w:val="18"/>
          <w:rtl w:val="0"/>
        </w:rPr>
        <w:t xml:space="preserve">RETI3</w:t>
      </w:r>
      <w:r w:rsidDel="00000000" w:rsidR="00000000" w:rsidRPr="00000000">
        <w:rPr>
          <w:sz w:val="18"/>
          <w:szCs w:val="18"/>
          <w:rtl w:val="0"/>
        </w:rPr>
        <w:t xml:space="preserve">                           =       CALLD   </w:t>
      </w:r>
      <w:r w:rsidDel="00000000" w:rsidR="00000000" w:rsidRPr="00000000">
        <w:rPr>
          <w:sz w:val="18"/>
          <w:szCs w:val="18"/>
          <w:rtl w:val="0"/>
        </w:rPr>
        <w:t xml:space="preserve">INB</w:t>
      </w:r>
      <w:r w:rsidDel="00000000" w:rsidR="00000000" w:rsidRPr="00000000">
        <w:rPr>
          <w:sz w:val="18"/>
          <w:szCs w:val="18"/>
          <w:rtl w:val="0"/>
        </w:rPr>
        <w:t xml:space="preserve">,IRET3    WCZ</w:t>
      </w:r>
    </w:p>
    <w:p w:rsidR="00000000" w:rsidDel="00000000" w:rsidP="00000000" w:rsidRDefault="00000000" w:rsidRPr="00000000" w14:paraId="000009D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D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D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 CALLD with D = &lt;any register&gt;, S = IRETx, and WCZ, signals the cog that the interrupt is complete. This causes the cog to clear its internal interrupt-busy flag for that interrupt, so that another interrupt can occur. INB (read-only) is used as D for RETIx instructions to effectively make the CALLD into a JMP back to the interrupted code.</w:t>
      </w:r>
    </w:p>
    <w:p w:rsidR="00000000" w:rsidDel="00000000" w:rsidP="00000000" w:rsidRDefault="00000000" w:rsidRPr="00000000" w14:paraId="000009D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D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Instead of using RETIx, though, you could use RESIx to have your ISR resume at the next instruction when the next interrupt occurs:</w:t>
      </w:r>
    </w:p>
    <w:p w:rsidR="00000000" w:rsidDel="00000000" w:rsidP="00000000" w:rsidRDefault="00000000" w:rsidRPr="00000000" w14:paraId="000009D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D8">
      <w:pPr>
        <w:pageBreakBefore w:val="0"/>
        <w:widowControl w:val="0"/>
        <w:pBdr>
          <w:top w:space="0" w:sz="0" w:val="nil"/>
          <w:left w:space="0" w:sz="0" w:val="nil"/>
          <w:bottom w:space="0" w:sz="0" w:val="nil"/>
          <w:right w:space="0" w:sz="0" w:val="nil"/>
          <w:between w:space="0" w:sz="0" w:val="nil"/>
        </w:pBdr>
        <w:shd w:fill="auto" w:val="clear"/>
        <w:ind w:firstLine="720"/>
        <w:rPr>
          <w:sz w:val="18"/>
          <w:szCs w:val="18"/>
        </w:rPr>
      </w:pPr>
      <w:r w:rsidDel="00000000" w:rsidR="00000000" w:rsidRPr="00000000">
        <w:rPr>
          <w:sz w:val="18"/>
          <w:szCs w:val="18"/>
          <w:rtl w:val="0"/>
        </w:rPr>
        <w:t xml:space="preserve">RESI1                           =       CALLD   </w:t>
      </w:r>
      <w:r w:rsidDel="00000000" w:rsidR="00000000" w:rsidRPr="00000000">
        <w:rPr>
          <w:sz w:val="18"/>
          <w:szCs w:val="18"/>
          <w:rtl w:val="0"/>
        </w:rPr>
        <w:t xml:space="preserve">IJMP1</w:t>
      </w:r>
      <w:r w:rsidDel="00000000" w:rsidR="00000000" w:rsidRPr="00000000">
        <w:rPr>
          <w:sz w:val="18"/>
          <w:szCs w:val="18"/>
          <w:rtl w:val="0"/>
        </w:rPr>
        <w:t xml:space="preserve">,IRET1    WCZ</w:t>
      </w:r>
    </w:p>
    <w:p w:rsidR="00000000" w:rsidDel="00000000" w:rsidP="00000000" w:rsidRDefault="00000000" w:rsidRPr="00000000" w14:paraId="000009D9">
      <w:pPr>
        <w:pageBreakBefore w:val="0"/>
        <w:widowControl w:val="0"/>
        <w:pBdr>
          <w:top w:space="0" w:sz="0" w:val="nil"/>
          <w:left w:space="0" w:sz="0" w:val="nil"/>
          <w:bottom w:space="0" w:sz="0" w:val="nil"/>
          <w:right w:space="0" w:sz="0" w:val="nil"/>
          <w:between w:space="0" w:sz="0" w:val="nil"/>
        </w:pBdr>
        <w:shd w:fill="auto" w:val="clear"/>
        <w:ind w:firstLine="720"/>
        <w:rPr>
          <w:sz w:val="18"/>
          <w:szCs w:val="18"/>
        </w:rPr>
      </w:pPr>
      <w:r w:rsidDel="00000000" w:rsidR="00000000" w:rsidRPr="00000000">
        <w:rPr>
          <w:sz w:val="18"/>
          <w:szCs w:val="18"/>
          <w:rtl w:val="0"/>
        </w:rPr>
        <w:t xml:space="preserve">RESI2                           =       CALLD   </w:t>
      </w:r>
      <w:r w:rsidDel="00000000" w:rsidR="00000000" w:rsidRPr="00000000">
        <w:rPr>
          <w:sz w:val="18"/>
          <w:szCs w:val="18"/>
          <w:rtl w:val="0"/>
        </w:rPr>
        <w:t xml:space="preserve">IJMP2</w:t>
      </w:r>
      <w:r w:rsidDel="00000000" w:rsidR="00000000" w:rsidRPr="00000000">
        <w:rPr>
          <w:sz w:val="18"/>
          <w:szCs w:val="18"/>
          <w:rtl w:val="0"/>
        </w:rPr>
        <w:t xml:space="preserve">,IRET2    WCZ</w:t>
      </w:r>
    </w:p>
    <w:p w:rsidR="00000000" w:rsidDel="00000000" w:rsidP="00000000" w:rsidRDefault="00000000" w:rsidRPr="00000000" w14:paraId="000009DA">
      <w:pPr>
        <w:pageBreakBefore w:val="0"/>
        <w:widowControl w:val="0"/>
        <w:pBdr>
          <w:top w:space="0" w:sz="0" w:val="nil"/>
          <w:left w:space="0" w:sz="0" w:val="nil"/>
          <w:bottom w:space="0" w:sz="0" w:val="nil"/>
          <w:right w:space="0" w:sz="0" w:val="nil"/>
          <w:between w:space="0" w:sz="0" w:val="nil"/>
        </w:pBdr>
        <w:shd w:fill="auto" w:val="clear"/>
        <w:ind w:firstLine="720"/>
        <w:rPr>
          <w:sz w:val="18"/>
          <w:szCs w:val="18"/>
        </w:rPr>
      </w:pPr>
      <w:r w:rsidDel="00000000" w:rsidR="00000000" w:rsidRPr="00000000">
        <w:rPr>
          <w:sz w:val="18"/>
          <w:szCs w:val="18"/>
          <w:rtl w:val="0"/>
        </w:rPr>
        <w:t xml:space="preserve">RESI3                           =       CALLD   </w:t>
      </w:r>
      <w:r w:rsidDel="00000000" w:rsidR="00000000" w:rsidRPr="00000000">
        <w:rPr>
          <w:sz w:val="18"/>
          <w:szCs w:val="18"/>
          <w:rtl w:val="0"/>
        </w:rPr>
        <w:t xml:space="preserve">IJMP3</w:t>
      </w:r>
      <w:r w:rsidDel="00000000" w:rsidR="00000000" w:rsidRPr="00000000">
        <w:rPr>
          <w:sz w:val="18"/>
          <w:szCs w:val="18"/>
          <w:rtl w:val="0"/>
        </w:rPr>
        <w:t xml:space="preserve">,IRET3    WCZ</w:t>
      </w:r>
    </w:p>
    <w:p w:rsidR="00000000" w:rsidDel="00000000" w:rsidP="00000000" w:rsidRDefault="00000000" w:rsidRPr="00000000" w14:paraId="000009D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D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D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Once you've got the IJMPx register configured to point to your ISR, you can enable the interrupt. This is done using the SETINTx instruction:</w:t>
      </w:r>
    </w:p>
    <w:p w:rsidR="00000000" w:rsidDel="00000000" w:rsidP="00000000" w:rsidRDefault="00000000" w:rsidRPr="00000000" w14:paraId="000009D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D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 xml:space="preserve">SETINT1 D/#</w:t>
        <w:tab/>
        <w:t xml:space="preserve">Set INT1 event to 0..15 (see table above)</w:t>
      </w:r>
    </w:p>
    <w:p w:rsidR="00000000" w:rsidDel="00000000" w:rsidP="00000000" w:rsidRDefault="00000000" w:rsidRPr="00000000" w14:paraId="000009E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 xml:space="preserve">SETINT2 D/#</w:t>
        <w:tab/>
        <w:t xml:space="preserve">Set INT2 event to 0..15 (see table above)</w:t>
      </w:r>
    </w:p>
    <w:p w:rsidR="00000000" w:rsidDel="00000000" w:rsidP="00000000" w:rsidRDefault="00000000" w:rsidRPr="00000000" w14:paraId="000009E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r>
      <w:r w:rsidDel="00000000" w:rsidR="00000000" w:rsidRPr="00000000">
        <w:rPr>
          <w:sz w:val="18"/>
          <w:szCs w:val="18"/>
          <w:rtl w:val="0"/>
        </w:rPr>
        <w:t xml:space="preserve">SETINT3 D</w:t>
      </w:r>
      <w:r w:rsidDel="00000000" w:rsidR="00000000" w:rsidRPr="00000000">
        <w:rPr>
          <w:sz w:val="18"/>
          <w:szCs w:val="18"/>
          <w:rtl w:val="0"/>
        </w:rPr>
        <w:t xml:space="preserve">/#</w:t>
        <w:tab/>
        <w:t xml:space="preserve">Set INT3 event to 0..15 (see table above)</w:t>
      </w:r>
    </w:p>
    <w:p w:rsidR="00000000" w:rsidDel="00000000" w:rsidP="00000000" w:rsidRDefault="00000000" w:rsidRPr="00000000" w14:paraId="000009E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E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E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Interrupts may be forced in software by the TRGINTx instructions:</w:t>
      </w:r>
    </w:p>
    <w:p w:rsidR="00000000" w:rsidDel="00000000" w:rsidP="00000000" w:rsidRDefault="00000000" w:rsidRPr="00000000" w14:paraId="000009E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E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 xml:space="preserve">TRGINT1</w:t>
        <w:tab/>
        <w:t xml:space="preserve">Trigger INT1</w:t>
      </w:r>
    </w:p>
    <w:p w:rsidR="00000000" w:rsidDel="00000000" w:rsidP="00000000" w:rsidRDefault="00000000" w:rsidRPr="00000000" w14:paraId="000009E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r>
      <w:r w:rsidDel="00000000" w:rsidR="00000000" w:rsidRPr="00000000">
        <w:rPr>
          <w:sz w:val="18"/>
          <w:szCs w:val="18"/>
          <w:rtl w:val="0"/>
        </w:rPr>
        <w:t xml:space="preserve">TRGINT2</w:t>
      </w:r>
      <w:r w:rsidDel="00000000" w:rsidR="00000000" w:rsidRPr="00000000">
        <w:rPr>
          <w:sz w:val="18"/>
          <w:szCs w:val="18"/>
          <w:rtl w:val="0"/>
        </w:rPr>
        <w:tab/>
        <w:t xml:space="preserve">Trigger INT2</w:t>
      </w:r>
    </w:p>
    <w:p w:rsidR="00000000" w:rsidDel="00000000" w:rsidP="00000000" w:rsidRDefault="00000000" w:rsidRPr="00000000" w14:paraId="000009E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 xml:space="preserve">TRGINT3</w:t>
        <w:tab/>
        <w:t xml:space="preserve">Trigger INT3</w:t>
      </w:r>
    </w:p>
    <w:p w:rsidR="00000000" w:rsidDel="00000000" w:rsidP="00000000" w:rsidRDefault="00000000" w:rsidRPr="00000000" w14:paraId="000009E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E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E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Interrupts that have been triggered and are waiting to branch may be nixed in software by the NIXINTx instructions. These instructions are only useful in main code after STALLI executes or in an ISR which needs to stop a lower-level interrupt from executing after the current ISR exits:</w:t>
      </w:r>
    </w:p>
    <w:p w:rsidR="00000000" w:rsidDel="00000000" w:rsidP="00000000" w:rsidRDefault="00000000" w:rsidRPr="00000000" w14:paraId="000009E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E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r>
      <w:r w:rsidDel="00000000" w:rsidR="00000000" w:rsidRPr="00000000">
        <w:rPr>
          <w:sz w:val="18"/>
          <w:szCs w:val="18"/>
          <w:rtl w:val="0"/>
        </w:rPr>
        <w:t xml:space="preserve">NIXINT1</w:t>
      </w:r>
      <w:r w:rsidDel="00000000" w:rsidR="00000000" w:rsidRPr="00000000">
        <w:rPr>
          <w:sz w:val="18"/>
          <w:szCs w:val="18"/>
          <w:rtl w:val="0"/>
        </w:rPr>
        <w:tab/>
        <w:tab/>
        <w:t xml:space="preserve">Nix INT1</w:t>
      </w:r>
    </w:p>
    <w:p w:rsidR="00000000" w:rsidDel="00000000" w:rsidP="00000000" w:rsidRDefault="00000000" w:rsidRPr="00000000" w14:paraId="000009E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r>
      <w:r w:rsidDel="00000000" w:rsidR="00000000" w:rsidRPr="00000000">
        <w:rPr>
          <w:sz w:val="18"/>
          <w:szCs w:val="18"/>
          <w:rtl w:val="0"/>
        </w:rPr>
        <w:t xml:space="preserve">NIXINT2</w:t>
      </w:r>
      <w:r w:rsidDel="00000000" w:rsidR="00000000" w:rsidRPr="00000000">
        <w:rPr>
          <w:sz w:val="18"/>
          <w:szCs w:val="18"/>
          <w:rtl w:val="0"/>
        </w:rPr>
        <w:tab/>
        <w:tab/>
        <w:t xml:space="preserve">Nix INT2</w:t>
      </w:r>
    </w:p>
    <w:p w:rsidR="00000000" w:rsidDel="00000000" w:rsidP="00000000" w:rsidRDefault="00000000" w:rsidRPr="00000000" w14:paraId="000009E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r>
      <w:r w:rsidDel="00000000" w:rsidR="00000000" w:rsidRPr="00000000">
        <w:rPr>
          <w:sz w:val="18"/>
          <w:szCs w:val="18"/>
          <w:rtl w:val="0"/>
        </w:rPr>
        <w:t xml:space="preserve">NIXINT3</w:t>
      </w:r>
      <w:r w:rsidDel="00000000" w:rsidR="00000000" w:rsidRPr="00000000">
        <w:rPr>
          <w:sz w:val="18"/>
          <w:szCs w:val="18"/>
          <w:rtl w:val="0"/>
        </w:rPr>
        <w:tab/>
        <w:tab/>
        <w:t xml:space="preserve">Nix INT3</w:t>
      </w:r>
    </w:p>
    <w:p w:rsidR="00000000" w:rsidDel="00000000" w:rsidP="00000000" w:rsidRDefault="00000000" w:rsidRPr="00000000" w14:paraId="000009F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F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F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Interrupts can be stalled or allowed using the following instructions:</w:t>
      </w:r>
    </w:p>
    <w:p w:rsidR="00000000" w:rsidDel="00000000" w:rsidP="00000000" w:rsidRDefault="00000000" w:rsidRPr="00000000" w14:paraId="000009F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F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 xml:space="preserve">ALLOWI</w:t>
        <w:tab/>
        <w:tab/>
        <w:t xml:space="preserve">Allow any </w:t>
      </w:r>
      <w:r w:rsidDel="00000000" w:rsidR="00000000" w:rsidRPr="00000000">
        <w:rPr>
          <w:rtl w:val="0"/>
        </w:rPr>
        <w:t xml:space="preserve">stalled</w:t>
      </w:r>
      <w:r w:rsidDel="00000000" w:rsidR="00000000" w:rsidRPr="00000000">
        <w:rPr>
          <w:sz w:val="18"/>
          <w:szCs w:val="18"/>
          <w:rtl w:val="0"/>
        </w:rPr>
        <w:t xml:space="preserve"> and future interrupt branches to occur indefinitely (default mode on cog start)</w:t>
      </w:r>
    </w:p>
    <w:p w:rsidR="00000000" w:rsidDel="00000000" w:rsidP="00000000" w:rsidRDefault="00000000" w:rsidRPr="00000000" w14:paraId="000009F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ab/>
        <w:t xml:space="preserve">STALLI</w:t>
        <w:tab/>
        <w:tab/>
        <w:t xml:space="preserve">Stall interrupt branches indefinitely until ALLOWI executes</w:t>
      </w:r>
    </w:p>
    <w:p w:rsidR="00000000" w:rsidDel="00000000" w:rsidP="00000000" w:rsidRDefault="00000000" w:rsidRPr="00000000" w14:paraId="000009F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F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F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When an interrupt event occurs, certain conditions </w:t>
      </w:r>
      <w:r w:rsidDel="00000000" w:rsidR="00000000" w:rsidRPr="00000000">
        <w:rPr>
          <w:sz w:val="18"/>
          <w:szCs w:val="18"/>
          <w:rtl w:val="0"/>
        </w:rPr>
        <w:t xml:space="preserve">must be met</w:t>
      </w:r>
      <w:r w:rsidDel="00000000" w:rsidR="00000000" w:rsidRPr="00000000">
        <w:rPr>
          <w:sz w:val="18"/>
          <w:szCs w:val="18"/>
          <w:rtl w:val="0"/>
        </w:rPr>
        <w:t xml:space="preserve"> during execution before the interrupt branch can happen:</w:t>
      </w:r>
    </w:p>
    <w:p w:rsidR="00000000" w:rsidDel="00000000" w:rsidP="00000000" w:rsidRDefault="00000000" w:rsidRPr="00000000" w14:paraId="000009F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9FA">
      <w:pPr>
        <w:pageBreakBefore w:val="0"/>
        <w:widowControl w:val="0"/>
        <w:numPr>
          <w:ilvl w:val="0"/>
          <w:numId w:val="7"/>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ALTxx</w:t>
      </w:r>
      <w:r w:rsidDel="00000000" w:rsidR="00000000" w:rsidRPr="00000000">
        <w:rPr>
          <w:sz w:val="18"/>
          <w:szCs w:val="18"/>
          <w:rtl w:val="0"/>
        </w:rPr>
        <w:t xml:space="preserve"> / </w:t>
      </w:r>
      <w:r w:rsidDel="00000000" w:rsidR="00000000" w:rsidRPr="00000000">
        <w:rPr>
          <w:sz w:val="18"/>
          <w:szCs w:val="18"/>
          <w:rtl w:val="0"/>
        </w:rPr>
        <w:t xml:space="preserve">CRCNIB</w:t>
      </w:r>
      <w:r w:rsidDel="00000000" w:rsidR="00000000" w:rsidRPr="00000000">
        <w:rPr>
          <w:sz w:val="18"/>
          <w:szCs w:val="18"/>
          <w:rtl w:val="0"/>
        </w:rPr>
        <w:t xml:space="preserve"> / SCA / SCAS / GETCT+WC / </w:t>
      </w:r>
      <w:r w:rsidDel="00000000" w:rsidR="00000000" w:rsidRPr="00000000">
        <w:rPr>
          <w:rtl w:val="0"/>
        </w:rPr>
        <w:t xml:space="preserve">GETXACC / </w:t>
      </w:r>
      <w:r w:rsidDel="00000000" w:rsidR="00000000" w:rsidRPr="00000000">
        <w:rPr>
          <w:sz w:val="18"/>
          <w:szCs w:val="18"/>
          <w:rtl w:val="0"/>
        </w:rPr>
        <w:t xml:space="preserve">SETQ / SETQ2 / XORO32 / </w:t>
      </w:r>
      <w:r w:rsidDel="00000000" w:rsidR="00000000" w:rsidRPr="00000000">
        <w:rPr>
          <w:sz w:val="18"/>
          <w:szCs w:val="18"/>
          <w:rtl w:val="0"/>
        </w:rPr>
        <w:t xml:space="preserve">XBYTE</w:t>
      </w:r>
      <w:r w:rsidDel="00000000" w:rsidR="00000000" w:rsidRPr="00000000">
        <w:rPr>
          <w:sz w:val="18"/>
          <w:szCs w:val="18"/>
          <w:rtl w:val="0"/>
        </w:rPr>
        <w:t xml:space="preserve"> must not be executing</w:t>
      </w:r>
      <w:r w:rsidDel="00000000" w:rsidR="00000000" w:rsidRPr="00000000">
        <w:rPr>
          <w:rtl w:val="0"/>
        </w:rPr>
      </w:r>
    </w:p>
    <w:p w:rsidR="00000000" w:rsidDel="00000000" w:rsidP="00000000" w:rsidRDefault="00000000" w:rsidRPr="00000000" w14:paraId="000009FB">
      <w:pPr>
        <w:pageBreakBefore w:val="0"/>
        <w:widowControl w:val="0"/>
        <w:numPr>
          <w:ilvl w:val="0"/>
          <w:numId w:val="7"/>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AUGS must not be executing or waiting for a S/# instruction</w:t>
      </w:r>
    </w:p>
    <w:p w:rsidR="00000000" w:rsidDel="00000000" w:rsidP="00000000" w:rsidRDefault="00000000" w:rsidRPr="00000000" w14:paraId="000009FC">
      <w:pPr>
        <w:pageBreakBefore w:val="0"/>
        <w:widowControl w:val="0"/>
        <w:numPr>
          <w:ilvl w:val="0"/>
          <w:numId w:val="7"/>
        </w:numPr>
        <w:pBdr>
          <w:top w:space="0" w:sz="0" w:val="nil"/>
          <w:left w:space="0" w:sz="0" w:val="nil"/>
          <w:bottom w:space="0" w:sz="0" w:val="nil"/>
          <w:right w:space="0" w:sz="0" w:val="nil"/>
          <w:between w:space="0" w:sz="0" w:val="nil"/>
        </w:pBdr>
        <w:shd w:fill="auto" w:val="clear"/>
        <w:ind w:left="720" w:hanging="360"/>
        <w:rPr>
          <w:sz w:val="18"/>
          <w:szCs w:val="18"/>
        </w:rPr>
      </w:pPr>
      <w:r w:rsidDel="00000000" w:rsidR="00000000" w:rsidRPr="00000000">
        <w:rPr>
          <w:sz w:val="18"/>
          <w:szCs w:val="18"/>
          <w:rtl w:val="0"/>
        </w:rPr>
        <w:t xml:space="preserve">AUGD must not be executing or waiting for a D/# instruction</w:t>
      </w:r>
    </w:p>
    <w:p w:rsidR="00000000" w:rsidDel="00000000" w:rsidP="00000000" w:rsidRDefault="00000000" w:rsidRPr="00000000" w14:paraId="000009FD">
      <w:pPr>
        <w:pageBreakBefore w:val="0"/>
        <w:widowControl w:val="0"/>
        <w:numPr>
          <w:ilvl w:val="0"/>
          <w:numId w:val="7"/>
        </w:numPr>
        <w:ind w:left="720" w:hanging="360"/>
        <w:rPr>
          <w:sz w:val="18"/>
          <w:szCs w:val="18"/>
        </w:rPr>
      </w:pPr>
      <w:r w:rsidDel="00000000" w:rsidR="00000000" w:rsidRPr="00000000">
        <w:rPr>
          <w:sz w:val="18"/>
          <w:szCs w:val="18"/>
          <w:rtl w:val="0"/>
        </w:rPr>
        <w:t xml:space="preserve">REP must not be executing or active</w:t>
      </w:r>
    </w:p>
    <w:p w:rsidR="00000000" w:rsidDel="00000000" w:rsidP="00000000" w:rsidRDefault="00000000" w:rsidRPr="00000000" w14:paraId="000009FE">
      <w:pPr>
        <w:pageBreakBefore w:val="0"/>
        <w:widowControl w:val="0"/>
        <w:numPr>
          <w:ilvl w:val="0"/>
          <w:numId w:val="7"/>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STALLI must not be executing or active</w:t>
      </w:r>
    </w:p>
    <w:p w:rsidR="00000000" w:rsidDel="00000000" w:rsidP="00000000" w:rsidRDefault="00000000" w:rsidRPr="00000000" w14:paraId="000009FF">
      <w:pPr>
        <w:pageBreakBefore w:val="0"/>
        <w:widowControl w:val="0"/>
        <w:numPr>
          <w:ilvl w:val="0"/>
          <w:numId w:val="7"/>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The cog must not be stalled in any WAITx instruction</w:t>
      </w:r>
    </w:p>
    <w:p w:rsidR="00000000" w:rsidDel="00000000" w:rsidP="00000000" w:rsidRDefault="00000000" w:rsidRPr="00000000" w14:paraId="00000A0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A0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A0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Once these conditions </w:t>
      </w:r>
      <w:r w:rsidDel="00000000" w:rsidR="00000000" w:rsidRPr="00000000">
        <w:rPr>
          <w:sz w:val="18"/>
          <w:szCs w:val="18"/>
          <w:rtl w:val="0"/>
        </w:rPr>
        <w:t xml:space="preserve">are all met</w:t>
      </w:r>
      <w:r w:rsidDel="00000000" w:rsidR="00000000" w:rsidRPr="00000000">
        <w:rPr>
          <w:sz w:val="18"/>
          <w:szCs w:val="18"/>
          <w:rtl w:val="0"/>
        </w:rPr>
        <w:t xml:space="preserve">, any pending interrupt is allowed to branch, with priority given to INT1, then INT2, and then INT3.</w:t>
      </w:r>
    </w:p>
    <w:p w:rsidR="00000000" w:rsidDel="00000000" w:rsidP="00000000" w:rsidRDefault="00000000" w:rsidRPr="00000000" w14:paraId="00000A0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A0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Interrupt branches are realized, internally, by inserting a 'CALLD IRETx,IJMPx WCZ' into the instruction </w:t>
      </w:r>
      <w:r w:rsidDel="00000000" w:rsidR="00000000" w:rsidRPr="00000000">
        <w:rPr>
          <w:sz w:val="18"/>
          <w:szCs w:val="18"/>
          <w:rtl w:val="0"/>
        </w:rPr>
        <w:t xml:space="preserve">pipeline</w:t>
      </w:r>
      <w:r w:rsidDel="00000000" w:rsidR="00000000" w:rsidRPr="00000000">
        <w:rPr>
          <w:sz w:val="18"/>
          <w:szCs w:val="18"/>
          <w:rtl w:val="0"/>
        </w:rPr>
        <w:t xml:space="preserve"> while holding the program counter at its current value, so that the interrupt later returns to the address saved</w:t>
      </w:r>
      <w:r w:rsidDel="00000000" w:rsidR="00000000" w:rsidRPr="00000000">
        <w:rPr>
          <w:rtl w:val="0"/>
        </w:rPr>
        <w:t xml:space="preserve"> in IRETx</w:t>
      </w:r>
      <w:r w:rsidDel="00000000" w:rsidR="00000000" w:rsidRPr="00000000">
        <w:rPr>
          <w:sz w:val="18"/>
          <w:szCs w:val="18"/>
          <w:rtl w:val="0"/>
        </w:rPr>
        <w:t xml:space="preserve">.</w:t>
      </w:r>
    </w:p>
    <w:p w:rsidR="00000000" w:rsidDel="00000000" w:rsidP="00000000" w:rsidRDefault="00000000" w:rsidRPr="00000000" w14:paraId="00000A0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A0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Interrupts loop through these three states:</w:t>
      </w:r>
    </w:p>
    <w:p w:rsidR="00000000" w:rsidDel="00000000" w:rsidP="00000000" w:rsidRDefault="00000000" w:rsidRPr="00000000" w14:paraId="00000A0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A08">
      <w:pPr>
        <w:pageBreakBefore w:val="0"/>
        <w:widowControl w:val="0"/>
        <w:numPr>
          <w:ilvl w:val="0"/>
          <w:numId w:val="14"/>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Waiting for interrupt event</w:t>
      </w:r>
    </w:p>
    <w:p w:rsidR="00000000" w:rsidDel="00000000" w:rsidP="00000000" w:rsidRDefault="00000000" w:rsidRPr="00000000" w14:paraId="00000A09">
      <w:pPr>
        <w:pageBreakBefore w:val="0"/>
        <w:widowControl w:val="0"/>
        <w:numPr>
          <w:ilvl w:val="0"/>
          <w:numId w:val="14"/>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Waiting for interrupt branch</w:t>
      </w:r>
    </w:p>
    <w:p w:rsidR="00000000" w:rsidDel="00000000" w:rsidP="00000000" w:rsidRDefault="00000000" w:rsidRPr="00000000" w14:paraId="00000A0A">
      <w:pPr>
        <w:pageBreakBefore w:val="0"/>
        <w:widowControl w:val="0"/>
        <w:numPr>
          <w:ilvl w:val="0"/>
          <w:numId w:val="14"/>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Executing interrupt service routine</w:t>
      </w:r>
    </w:p>
    <w:p w:rsidR="00000000" w:rsidDel="00000000" w:rsidP="00000000" w:rsidRDefault="00000000" w:rsidRPr="00000000" w14:paraId="00000A0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A0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During states 2 and 3, any intervening interrupt events at the same priority level are ignored. When state 1 is returned to, a new interrupt event will be waited for.</w:t>
      </w:r>
      <w:r w:rsidDel="00000000" w:rsidR="00000000" w:rsidRPr="00000000">
        <w:rPr>
          <w:rtl w:val="0"/>
        </w:rPr>
      </w:r>
    </w:p>
    <w:p w:rsidR="00000000" w:rsidDel="00000000" w:rsidP="00000000" w:rsidRDefault="00000000" w:rsidRPr="00000000" w14:paraId="00000A0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A0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A0F">
      <w:pPr>
        <w:pageBreakBefore w:val="0"/>
        <w:widowControl w:val="0"/>
        <w:pBdr>
          <w:top w:space="0" w:sz="0" w:val="nil"/>
          <w:left w:space="0" w:sz="0" w:val="nil"/>
          <w:bottom w:space="0" w:sz="0" w:val="nil"/>
          <w:right w:space="0" w:sz="0" w:val="nil"/>
          <w:between w:space="0" w:sz="0" w:val="nil"/>
        </w:pBdr>
        <w:shd w:fill="auto" w:val="clear"/>
        <w:rPr>
          <w:b w:val="1"/>
          <w:sz w:val="18"/>
          <w:szCs w:val="18"/>
        </w:rPr>
      </w:pPr>
      <w:r w:rsidDel="00000000" w:rsidR="00000000" w:rsidRPr="00000000">
        <w:rPr>
          <w:b w:val="1"/>
          <w:sz w:val="18"/>
          <w:szCs w:val="18"/>
          <w:rtl w:val="0"/>
        </w:rPr>
        <w:t xml:space="preserve">Example:</w:t>
        <w:tab/>
        <w:t xml:space="preserve">Using INT1 as a CT1 interrupt</w:t>
      </w:r>
    </w:p>
    <w:p w:rsidR="00000000" w:rsidDel="00000000" w:rsidP="00000000" w:rsidRDefault="00000000" w:rsidRPr="00000000" w14:paraId="00000A10">
      <w:pPr>
        <w:pageBreakBefore w:val="0"/>
        <w:widowControl w:val="0"/>
        <w:pBdr>
          <w:top w:space="0" w:sz="0" w:val="nil"/>
          <w:left w:space="0" w:sz="0" w:val="nil"/>
          <w:bottom w:space="0" w:sz="0" w:val="nil"/>
          <w:right w:space="0" w:sz="0" w:val="nil"/>
          <w:between w:space="0" w:sz="0" w:val="nil"/>
        </w:pBdr>
        <w:shd w:fill="auto" w:val="clear"/>
        <w:ind w:left="0" w:right="0" w:firstLine="0"/>
        <w:rPr>
          <w:sz w:val="18"/>
          <w:szCs w:val="18"/>
        </w:rPr>
      </w:pPr>
      <w:r w:rsidDel="00000000" w:rsidR="00000000" w:rsidRPr="00000000">
        <w:rPr>
          <w:rtl w:val="0"/>
        </w:rPr>
      </w:r>
    </w:p>
    <w:p w:rsidR="00000000" w:rsidDel="00000000" w:rsidP="00000000" w:rsidRDefault="00000000" w:rsidRPr="00000000" w14:paraId="00000A11">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org</w:t>
      </w:r>
    </w:p>
    <w:p w:rsidR="00000000" w:rsidDel="00000000" w:rsidP="00000000" w:rsidRDefault="00000000" w:rsidRPr="00000000" w14:paraId="00000A12">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13">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start   mov     </w:t>
      </w:r>
      <w:r w:rsidDel="00000000" w:rsidR="00000000" w:rsidRPr="00000000">
        <w:rPr>
          <w:rFonts w:ascii="Courier New" w:cs="Courier New" w:eastAsia="Courier New" w:hAnsi="Courier New"/>
          <w:b w:val="1"/>
          <w:sz w:val="18"/>
          <w:szCs w:val="18"/>
          <w:rtl w:val="0"/>
        </w:rPr>
        <w:t xml:space="preserve">ijmp1</w:t>
      </w:r>
      <w:r w:rsidDel="00000000" w:rsidR="00000000" w:rsidRPr="00000000">
        <w:rPr>
          <w:rFonts w:ascii="Courier New" w:cs="Courier New" w:eastAsia="Courier New" w:hAnsi="Courier New"/>
          <w:b w:val="1"/>
          <w:sz w:val="18"/>
          <w:szCs w:val="18"/>
          <w:rtl w:val="0"/>
        </w:rPr>
        <w:t xml:space="preserve">,#isr1      'set int1 vector</w:t>
      </w:r>
    </w:p>
    <w:p w:rsidR="00000000" w:rsidDel="00000000" w:rsidP="00000000" w:rsidRDefault="00000000" w:rsidRPr="00000000" w14:paraId="00000A14">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1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setint1 #1               'set int1 for ct-passed-ct1 event</w:t>
      </w:r>
    </w:p>
    <w:p w:rsidR="00000000" w:rsidDel="00000000" w:rsidP="00000000" w:rsidRDefault="00000000" w:rsidRPr="00000000" w14:paraId="00000A16">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17">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getct   ct1              'set initial ct1 target</w:t>
      </w:r>
    </w:p>
    <w:p w:rsidR="00000000" w:rsidDel="00000000" w:rsidP="00000000" w:rsidRDefault="00000000" w:rsidRPr="00000000" w14:paraId="00000A18">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addct1  ct1,#50</w:t>
      </w:r>
    </w:p>
    <w:p w:rsidR="00000000" w:rsidDel="00000000" w:rsidP="00000000" w:rsidRDefault="00000000" w:rsidRPr="00000000" w14:paraId="00000A19">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1A">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'main program, gets interrupted</w:t>
      </w:r>
    </w:p>
    <w:p w:rsidR="00000000" w:rsidDel="00000000" w:rsidP="00000000" w:rsidRDefault="00000000" w:rsidRPr="00000000" w14:paraId="00000A1B">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loop    drvnot  #0               'toggle p0</w:t>
      </w:r>
    </w:p>
    <w:p w:rsidR="00000000" w:rsidDel="00000000" w:rsidP="00000000" w:rsidRDefault="00000000" w:rsidRPr="00000000" w14:paraId="00000A1C">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     #loop            'loop</w:t>
      </w:r>
    </w:p>
    <w:p w:rsidR="00000000" w:rsidDel="00000000" w:rsidP="00000000" w:rsidRDefault="00000000" w:rsidRPr="00000000" w14:paraId="00000A1D">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1E">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'int1 isr, runs once every 50 clocks</w:t>
      </w:r>
    </w:p>
    <w:p w:rsidR="00000000" w:rsidDel="00000000" w:rsidP="00000000" w:rsidRDefault="00000000" w:rsidRPr="00000000" w14:paraId="00000A1F">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isr1    drvnot  #1               'toggle p1</w:t>
      </w:r>
    </w:p>
    <w:p w:rsidR="00000000" w:rsidDel="00000000" w:rsidP="00000000" w:rsidRDefault="00000000" w:rsidRPr="00000000" w14:paraId="00000A20">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addct1  ct1,#50          'update ct1 target</w:t>
      </w:r>
    </w:p>
    <w:p w:rsidR="00000000" w:rsidDel="00000000" w:rsidP="00000000" w:rsidRDefault="00000000" w:rsidRPr="00000000" w14:paraId="00000A21">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reti1</w:t>
      </w:r>
      <w:r w:rsidDel="00000000" w:rsidR="00000000" w:rsidRPr="00000000">
        <w:rPr>
          <w:rFonts w:ascii="Courier New" w:cs="Courier New" w:eastAsia="Courier New" w:hAnsi="Courier New"/>
          <w:b w:val="1"/>
          <w:sz w:val="18"/>
          <w:szCs w:val="18"/>
          <w:rtl w:val="0"/>
        </w:rPr>
        <w:tab/>
        <w:t xml:space="preserve">                    'return to main program</w:t>
      </w:r>
    </w:p>
    <w:p w:rsidR="00000000" w:rsidDel="00000000" w:rsidP="00000000" w:rsidRDefault="00000000" w:rsidRPr="00000000" w14:paraId="00000A22">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23">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ct1     res                      'reserve long for ct1</w:t>
      </w:r>
    </w:p>
    <w:p w:rsidR="00000000" w:rsidDel="00000000" w:rsidP="00000000" w:rsidRDefault="00000000" w:rsidRPr="00000000" w14:paraId="00000A2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A2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A26">
      <w:pPr>
        <w:pStyle w:val="Heading2"/>
        <w:pageBreakBefore w:val="0"/>
        <w:widowControl w:val="0"/>
        <w:rPr/>
      </w:pPr>
      <w:bookmarkStart w:colFirst="0" w:colLast="0" w:name="_19fme8suyn1u" w:id="47"/>
      <w:bookmarkEnd w:id="47"/>
      <w:r w:rsidDel="00000000" w:rsidR="00000000" w:rsidRPr="00000000">
        <w:rPr>
          <w:rtl w:val="0"/>
        </w:rPr>
        <w:t xml:space="preserve">DEBUG INTERRUPT</w:t>
      </w:r>
    </w:p>
    <w:p w:rsidR="00000000" w:rsidDel="00000000" w:rsidP="00000000" w:rsidRDefault="00000000" w:rsidRPr="00000000" w14:paraId="00000A27">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28">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sz w:val="18"/>
          <w:szCs w:val="18"/>
          <w:rtl w:val="0"/>
        </w:rPr>
        <w:t xml:space="preserve">In addition to the three </w:t>
      </w:r>
      <w:r w:rsidDel="00000000" w:rsidR="00000000" w:rsidRPr="00000000">
        <w:rPr>
          <w:rtl w:val="0"/>
        </w:rPr>
        <w:t xml:space="preserve">visible</w:t>
      </w:r>
      <w:r w:rsidDel="00000000" w:rsidR="00000000" w:rsidRPr="00000000">
        <w:rPr>
          <w:sz w:val="18"/>
          <w:szCs w:val="18"/>
          <w:rtl w:val="0"/>
        </w:rPr>
        <w:t xml:space="preserve"> interrupts, there is a fourth "hidden" interrupt that has priority over all the others. It is the debug interrupt, and it is inaccessible to normal cog programs.</w:t>
      </w:r>
      <w:r w:rsidDel="00000000" w:rsidR="00000000" w:rsidRPr="00000000">
        <w:rPr>
          <w:rtl w:val="0"/>
        </w:rPr>
      </w:r>
    </w:p>
    <w:p w:rsidR="00000000" w:rsidDel="00000000" w:rsidP="00000000" w:rsidRDefault="00000000" w:rsidRPr="00000000" w14:paraId="00000A29">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2A">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Debug interrupts are</w:t>
      </w:r>
      <w:r w:rsidDel="00000000" w:rsidR="00000000" w:rsidRPr="00000000">
        <w:rPr>
          <w:sz w:val="18"/>
          <w:szCs w:val="18"/>
          <w:rtl w:val="0"/>
        </w:rPr>
        <w:t xml:space="preserve"> enabled on</w:t>
      </w:r>
      <w:r w:rsidDel="00000000" w:rsidR="00000000" w:rsidRPr="00000000">
        <w:rPr>
          <w:rtl w:val="0"/>
        </w:rPr>
        <w:t xml:space="preserve"> a per-cog basis via HUBSET. Each debug-enabled cog will generate a debug interrupt on (re)start from each COGINIT exercised upon it. Within that initial debug ISR and within each subsequent debug ISR, multiple trigger conditions may be set for the next debug interrupt. If no trigger conditions are set before the debug ISR ends, no more debug interrupts will occur until the cog is restarted from another COGINIT.</w:t>
      </w:r>
    </w:p>
    <w:p w:rsidR="00000000" w:rsidDel="00000000" w:rsidP="00000000" w:rsidRDefault="00000000" w:rsidRPr="00000000" w14:paraId="00000A2B">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2C">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last 16KB of hub RAM, which is also mapped to $FC000..$FFFFF, gets partially used as a buffer area for saving and restoring cog registers during debug ISR's. The initial debug ISR routines are also stored in this upper RAM. Once initialized with debug ISR code, this upper hub RAM can be write-protected, in which case it is mapped only to $FC000..$FFFFF and it is only writable from within debug ISR's.</w:t>
      </w:r>
    </w:p>
    <w:p w:rsidR="00000000" w:rsidDel="00000000" w:rsidP="00000000" w:rsidRDefault="00000000" w:rsidRPr="00000000" w14:paraId="00000A2D">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2E">
      <w:pPr>
        <w:pageBreakBefore w:val="0"/>
        <w:widowControl w:val="0"/>
        <w:rPr/>
      </w:pPr>
      <w:r w:rsidDel="00000000" w:rsidR="00000000" w:rsidRPr="00000000">
        <w:rPr>
          <w:rtl w:val="0"/>
        </w:rPr>
        <w:t xml:space="preserve">Each cog has an execute-only ROM in cog registers $1F8..$1FF which contains special debug-ISR-entry and -exit routines. These tiny routines perform seamless register-load and register-restore operations for your debugger program, which must be realized entirely within debug ISR's.</w:t>
      </w:r>
    </w:p>
    <w:p w:rsidR="00000000" w:rsidDel="00000000" w:rsidP="00000000" w:rsidRDefault="00000000" w:rsidRPr="00000000" w14:paraId="00000A2F">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30">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4"/>
        <w:tblW w:w="6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35"/>
        <w:tblGridChange w:id="0">
          <w:tblGrid>
            <w:gridCol w:w="6435"/>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Execute-only ROM in cog registers $1F8..$1FF</w:t>
            </w:r>
          </w:p>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(%cccc = !CogNumber)</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Debug ISR Entry - IJMP0 is initialized to $1F8 on COGINIT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$1F8 -  SETQ    #$0F    'save registers $000..$00F</w:t>
            </w:r>
          </w:p>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$1F9 -  WRLONG  0,*     '* = %1111_1111_1ccc_c000_0000</w:t>
            </w:r>
          </w:p>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$1FA -  SETQ    #$0F    'load program into $000..$00F</w:t>
            </w:r>
          </w:p>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$1FB -  RDLONG  0,*     '* = %1111_1111_1ccc_c100_0000</w:t>
            </w:r>
          </w:p>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Fonts w:ascii="Courier New" w:cs="Courier New" w:eastAsia="Courier New" w:hAnsi="Courier New"/>
                <w:b w:val="1"/>
                <w:rtl w:val="0"/>
              </w:rPr>
              <w:t xml:space="preserve">$1FC -  JMP     #0      'jump to loaded program</w:t>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39">
            <w:pPr>
              <w:pageBreakBefore w:val="0"/>
              <w:widowControl w:val="0"/>
              <w:spacing w:line="240" w:lineRule="auto"/>
              <w:rPr>
                <w:b w:val="1"/>
              </w:rPr>
            </w:pPr>
            <w:r w:rsidDel="00000000" w:rsidR="00000000" w:rsidRPr="00000000">
              <w:rPr>
                <w:b w:val="1"/>
                <w:rtl w:val="0"/>
              </w:rPr>
              <w:t xml:space="preserve">Debug ISR Exit - Jump here to exit your debug ISR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A">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$1FD -  SETQ    #$0F    'restore registers $000..$00F</w:t>
            </w:r>
          </w:p>
          <w:p w:rsidR="00000000" w:rsidDel="00000000" w:rsidP="00000000" w:rsidRDefault="00000000" w:rsidRPr="00000000" w14:paraId="00000A3B">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$1FE -  RDLONG  0,*     '* = %1111_1111_1ccc_c000_0000</w:t>
            </w:r>
          </w:p>
          <w:p w:rsidR="00000000" w:rsidDel="00000000" w:rsidP="00000000" w:rsidRDefault="00000000" w:rsidRPr="00000000" w14:paraId="00000A3C">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$1FF -  </w:t>
            </w:r>
            <w:r w:rsidDel="00000000" w:rsidR="00000000" w:rsidRPr="00000000">
              <w:rPr>
                <w:rFonts w:ascii="Courier New" w:cs="Courier New" w:eastAsia="Courier New" w:hAnsi="Courier New"/>
                <w:b w:val="1"/>
                <w:rtl w:val="0"/>
              </w:rPr>
              <w:t xml:space="preserve">RETI0</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rtl w:val="0"/>
              </w:rPr>
              <w:t xml:space="preserve">'CALLD</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rtl w:val="0"/>
              </w:rPr>
              <w:t xml:space="preserve">IRET0</w:t>
            </w:r>
            <w:r w:rsidDel="00000000" w:rsidR="00000000" w:rsidRPr="00000000">
              <w:rPr>
                <w:rFonts w:ascii="Courier New" w:cs="Courier New" w:eastAsia="Courier New" w:hAnsi="Courier New"/>
                <w:b w:val="1"/>
                <w:rtl w:val="0"/>
              </w:rPr>
              <w:t xml:space="preserve">,IRET0 WCZ</w:t>
            </w:r>
          </w:p>
        </w:tc>
      </w:tr>
    </w:tbl>
    <w:p w:rsidR="00000000" w:rsidDel="00000000" w:rsidP="00000000" w:rsidRDefault="00000000" w:rsidRPr="00000000" w14:paraId="00000A3D">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3E">
      <w:pPr>
        <w:pageBreakBefore w:val="0"/>
        <w:widowControl w:val="0"/>
        <w:rPr/>
      </w:pPr>
      <w:r w:rsidDel="00000000" w:rsidR="00000000" w:rsidRPr="00000000">
        <w:rPr>
          <w:rtl w:val="0"/>
        </w:rPr>
      </w:r>
    </w:p>
    <w:p w:rsidR="00000000" w:rsidDel="00000000" w:rsidP="00000000" w:rsidRDefault="00000000" w:rsidRPr="00000000" w14:paraId="00000A3F">
      <w:pPr>
        <w:pageBreakBefore w:val="0"/>
        <w:widowControl w:val="0"/>
        <w:rPr/>
      </w:pPr>
      <w:r w:rsidDel="00000000" w:rsidR="00000000" w:rsidRPr="00000000">
        <w:rPr>
          <w:rtl w:val="0"/>
        </w:rPr>
        <w:t xml:space="preserve">During a debug ISR, INA and INB, normally read-only input-pin registers, become readable/writable RAM registers named IJMP0 and IRET0, and are used by the debug interrupt as jump and return addresses. On COGINIT, IJMP0 is initialized to $1F8 which is the debug-ISR-entry routine's address.</w:t>
      </w:r>
    </w:p>
    <w:p w:rsidR="00000000" w:rsidDel="00000000" w:rsidP="00000000" w:rsidRDefault="00000000" w:rsidRPr="00000000" w14:paraId="00000A40">
      <w:pPr>
        <w:pageBreakBefore w:val="0"/>
        <w:widowControl w:val="0"/>
        <w:rPr/>
      </w:pPr>
      <w:r w:rsidDel="00000000" w:rsidR="00000000" w:rsidRPr="00000000">
        <w:rPr>
          <w:rtl w:val="0"/>
        </w:rPr>
      </w:r>
    </w:p>
    <w:p w:rsidR="00000000" w:rsidDel="00000000" w:rsidP="00000000" w:rsidRDefault="00000000" w:rsidRPr="00000000" w14:paraId="00000A41">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When a debug interrupt occurs with IJMP0 pointing to $1F8, the following sequence happens:</w:t>
      </w:r>
    </w:p>
    <w:p w:rsidR="00000000" w:rsidDel="00000000" w:rsidP="00000000" w:rsidRDefault="00000000" w:rsidRPr="00000000" w14:paraId="00000A42">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43">
      <w:pPr>
        <w:pageBreakBefore w:val="0"/>
        <w:widowControl w:val="0"/>
        <w:numPr>
          <w:ilvl w:val="0"/>
          <w:numId w:val="2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Cog registers $000 to $00F are saved to hub RAM starting at ($FF800 + !CogNumber &lt;&lt; 7), or %1111_1111_1ccc_c000_0000, where %cccc = !CogNumber.</w:t>
      </w:r>
    </w:p>
    <w:p w:rsidR="00000000" w:rsidDel="00000000" w:rsidP="00000000" w:rsidRDefault="00000000" w:rsidRPr="00000000" w14:paraId="00000A44">
      <w:pPr>
        <w:pageBreakBefore w:val="0"/>
        <w:widowControl w:val="0"/>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r>
    </w:p>
    <w:p w:rsidR="00000000" w:rsidDel="00000000" w:rsidP="00000000" w:rsidRDefault="00000000" w:rsidRPr="00000000" w14:paraId="00000A45">
      <w:pPr>
        <w:pageBreakBefore w:val="0"/>
        <w:widowControl w:val="0"/>
        <w:numPr>
          <w:ilvl w:val="0"/>
          <w:numId w:val="23"/>
        </w:numPr>
        <w:ind w:left="1440" w:hanging="360"/>
      </w:pPr>
      <w:r w:rsidDel="00000000" w:rsidR="00000000" w:rsidRPr="00000000">
        <w:rPr>
          <w:rtl w:val="0"/>
        </w:rPr>
        <w:t xml:space="preserve">Cog registers $000 to $00F are loaded from hub RAM starting at ($FF840 + !CogNumber &lt;&lt; 7), or %1111_1111_1ccc_c100_0000, where %cccc = !CogNumber.</w:t>
      </w:r>
    </w:p>
    <w:p w:rsidR="00000000" w:rsidDel="00000000" w:rsidP="00000000" w:rsidRDefault="00000000" w:rsidRPr="00000000" w14:paraId="00000A46">
      <w:pPr>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A47">
      <w:pPr>
        <w:pageBreakBefore w:val="0"/>
        <w:widowControl w:val="0"/>
        <w:numPr>
          <w:ilvl w:val="0"/>
          <w:numId w:val="2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 "JMP #$000" executes to run the 16-instruction debugger program that was just loaded into registers $000 to $00F.</w:t>
      </w:r>
    </w:p>
    <w:p w:rsidR="00000000" w:rsidDel="00000000" w:rsidP="00000000" w:rsidRDefault="00000000" w:rsidRPr="00000000" w14:paraId="00000A48">
      <w:pPr>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A49">
      <w:pPr>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Your 16-instruction debugger program will likely want to determine if this debug interrupt was due to a COGINIT, in which case the debugger will probably want to note that a new program is now running in this cog. Depending on what the debugger must do next, it is likely that it will need to save more registers to the upper hub RAM and then load in more code from the upper hub RAM to facilitate more complex operations than the initial 16-instruction ISR can achieve. The ISR may then need to perform some communication between itself and a host system which may be serving as the debugger's user interface. It may be necessary to employ a LOCK to time-share P2-to-host communication channels among cogs, likely on P63 (serial Rx) and P62 (serial Tx). This scenario is somewhat hypothetical, but illustrates the design intent behind the debug interrupt mechanism.</w:t>
      </w:r>
    </w:p>
    <w:p w:rsidR="00000000" w:rsidDel="00000000" w:rsidP="00000000" w:rsidRDefault="00000000" w:rsidRPr="00000000" w14:paraId="00000A4A">
      <w:pPr>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A4B">
      <w:pPr>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When your debug ISR is complete, you can do a 'JMP #$1FD' to execute the debug-ISR-exit routine which does the following:</w:t>
      </w:r>
    </w:p>
    <w:p w:rsidR="00000000" w:rsidDel="00000000" w:rsidP="00000000" w:rsidRDefault="00000000" w:rsidRPr="00000000" w14:paraId="00000A4C">
      <w:pPr>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A4D">
      <w:pPr>
        <w:pageBreakBefore w:val="0"/>
        <w:widowControl w:val="0"/>
        <w:numPr>
          <w:ilvl w:val="0"/>
          <w:numId w:val="23"/>
        </w:numPr>
        <w:ind w:left="1440" w:hanging="360"/>
      </w:pPr>
      <w:r w:rsidDel="00000000" w:rsidR="00000000" w:rsidRPr="00000000">
        <w:rPr>
          <w:rtl w:val="0"/>
        </w:rPr>
        <w:t xml:space="preserve">Original cog registers $000 to $00F are restored from hub RAM starting at ($FF800 + !CogNumber &lt;&lt; 7), or %1111_1111_1ccc_c000_0000, where %cccc = !CogNumber.</w:t>
      </w:r>
    </w:p>
    <w:p w:rsidR="00000000" w:rsidDel="00000000" w:rsidP="00000000" w:rsidRDefault="00000000" w:rsidRPr="00000000" w14:paraId="00000A4E">
      <w:pPr>
        <w:pageBreakBefore w:val="0"/>
        <w:widowControl w:val="0"/>
        <w:rPr/>
      </w:pPr>
      <w:r w:rsidDel="00000000" w:rsidR="00000000" w:rsidRPr="00000000">
        <w:rPr>
          <w:rtl w:val="0"/>
        </w:rPr>
      </w:r>
    </w:p>
    <w:p w:rsidR="00000000" w:rsidDel="00000000" w:rsidP="00000000" w:rsidRDefault="00000000" w:rsidRPr="00000000" w14:paraId="00000A4F">
      <w:pPr>
        <w:pageBreakBefore w:val="0"/>
        <w:widowControl w:val="0"/>
        <w:numPr>
          <w:ilvl w:val="0"/>
          <w:numId w:val="23"/>
        </w:numPr>
        <w:ind w:left="1440" w:hanging="360"/>
      </w:pPr>
      <w:r w:rsidDel="00000000" w:rsidR="00000000" w:rsidRPr="00000000">
        <w:rPr>
          <w:rtl w:val="0"/>
        </w:rPr>
        <w:t xml:space="preserve">A "RETI0" executes to return to the interrupted cog program.</w:t>
      </w:r>
    </w:p>
    <w:p w:rsidR="00000000" w:rsidDel="00000000" w:rsidP="00000000" w:rsidRDefault="00000000" w:rsidRPr="00000000" w14:paraId="00000A50">
      <w:pPr>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A51">
      <w:pPr>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A52">
      <w:pPr>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Here is a table of the hub RAM locations used by each cog for register save/restore and ISR images during the debug interrupt when the register ROM routines are used for ISR entry and exit:</w:t>
      </w:r>
    </w:p>
    <w:p w:rsidR="00000000" w:rsidDel="00000000" w:rsidP="00000000" w:rsidRDefault="00000000" w:rsidRPr="00000000" w14:paraId="00000A53">
      <w:pPr>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A54">
      <w:pPr>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tbl>
      <w:tblPr>
        <w:tblStyle w:val="Table25"/>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880"/>
        <w:gridCol w:w="2880"/>
        <w:tblGridChange w:id="0">
          <w:tblGrid>
            <w:gridCol w:w="960"/>
            <w:gridCol w:w="2880"/>
            <w:gridCol w:w="288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Cog</w:t>
            </w:r>
          </w:p>
        </w:tc>
        <w:tc>
          <w:tcPr>
            <w:shd w:fill="cccccc" w:val="clear"/>
            <w:tcMar>
              <w:top w:w="100.0" w:type="dxa"/>
              <w:left w:w="100.0" w:type="dxa"/>
              <w:bottom w:w="100.0" w:type="dxa"/>
              <w:right w:w="100.0" w:type="dxa"/>
            </w:tcMar>
            <w:vAlign w:val="top"/>
          </w:tcPr>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Save/Restore in Hub RAM</w:t>
            </w:r>
          </w:p>
          <w:p w:rsidR="00000000" w:rsidDel="00000000" w:rsidP="00000000" w:rsidRDefault="00000000" w:rsidRPr="00000000" w14:paraId="00000A57">
            <w:pPr>
              <w:pageBreakBefore w:val="0"/>
              <w:widowControl w:val="0"/>
              <w:spacing w:line="240" w:lineRule="auto"/>
              <w:jc w:val="center"/>
              <w:rPr>
                <w:b w:val="1"/>
              </w:rPr>
            </w:pPr>
            <w:r w:rsidDel="00000000" w:rsidR="00000000" w:rsidRPr="00000000">
              <w:rPr>
                <w:b w:val="1"/>
                <w:rtl w:val="0"/>
              </w:rPr>
              <w:t xml:space="preserve">for Registers $000..$00F</w:t>
            </w:r>
          </w:p>
        </w:tc>
        <w:tc>
          <w:tcPr>
            <w:shd w:fill="cccccc" w:val="clear"/>
            <w:tcMar>
              <w:top w:w="100.0" w:type="dxa"/>
              <w:left w:w="100.0" w:type="dxa"/>
              <w:bottom w:w="100.0" w:type="dxa"/>
              <w:right w:w="100.0" w:type="dxa"/>
            </w:tcMar>
            <w:vAlign w:val="top"/>
          </w:tcPr>
          <w:p w:rsidR="00000000" w:rsidDel="00000000" w:rsidP="00000000" w:rsidRDefault="00000000" w:rsidRPr="00000000" w14:paraId="00000A58">
            <w:pPr>
              <w:pageBreakBefore w:val="0"/>
              <w:widowControl w:val="0"/>
              <w:spacing w:line="240" w:lineRule="auto"/>
              <w:jc w:val="center"/>
              <w:rPr>
                <w:b w:val="1"/>
              </w:rPr>
            </w:pPr>
            <w:r w:rsidDel="00000000" w:rsidR="00000000" w:rsidRPr="00000000">
              <w:rPr>
                <w:b w:val="1"/>
                <w:rtl w:val="0"/>
              </w:rPr>
              <w:t xml:space="preserve">ISR image in Hub RAM</w:t>
            </w:r>
          </w:p>
          <w:p w:rsidR="00000000" w:rsidDel="00000000" w:rsidP="00000000" w:rsidRDefault="00000000" w:rsidRPr="00000000" w14:paraId="00000A59">
            <w:pPr>
              <w:pageBreakBefore w:val="0"/>
              <w:widowControl w:val="0"/>
              <w:spacing w:line="240" w:lineRule="auto"/>
              <w:jc w:val="center"/>
              <w:rPr>
                <w:b w:val="1"/>
              </w:rPr>
            </w:pPr>
            <w:r w:rsidDel="00000000" w:rsidR="00000000" w:rsidRPr="00000000">
              <w:rPr>
                <w:b w:val="1"/>
                <w:rtl w:val="0"/>
              </w:rPr>
              <w:t xml:space="preserve">for Registers $000..$00F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A">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A5B">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$FFC00..$FFC3F</w:t>
            </w:r>
          </w:p>
        </w:tc>
        <w:tc>
          <w:tcPr>
            <w:shd w:fill="auto" w:val="clear"/>
            <w:tcMar>
              <w:top w:w="100.0" w:type="dxa"/>
              <w:left w:w="100.0" w:type="dxa"/>
              <w:bottom w:w="100.0" w:type="dxa"/>
              <w:right w:w="100.0" w:type="dxa"/>
            </w:tcMar>
            <w:vAlign w:val="top"/>
          </w:tcPr>
          <w:p w:rsidR="00000000" w:rsidDel="00000000" w:rsidP="00000000" w:rsidRDefault="00000000" w:rsidRPr="00000000" w14:paraId="00000A5C">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$FFC40..$FFC7F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D">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A5E">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$FFC80..$FFCBF</w:t>
            </w:r>
          </w:p>
        </w:tc>
        <w:tc>
          <w:tcPr>
            <w:shd w:fill="auto" w:val="clear"/>
            <w:tcMar>
              <w:top w:w="100.0" w:type="dxa"/>
              <w:left w:w="100.0" w:type="dxa"/>
              <w:bottom w:w="100.0" w:type="dxa"/>
              <w:right w:w="100.0" w:type="dxa"/>
            </w:tcMar>
            <w:vAlign w:val="top"/>
          </w:tcPr>
          <w:p w:rsidR="00000000" w:rsidDel="00000000" w:rsidP="00000000" w:rsidRDefault="00000000" w:rsidRPr="00000000" w14:paraId="00000A5F">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$FFCC0..$FFCFF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0">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A61">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$FFD00..$FFD3F</w:t>
            </w:r>
          </w:p>
        </w:tc>
        <w:tc>
          <w:tcPr>
            <w:shd w:fill="auto" w:val="clear"/>
            <w:tcMar>
              <w:top w:w="100.0" w:type="dxa"/>
              <w:left w:w="100.0" w:type="dxa"/>
              <w:bottom w:w="100.0" w:type="dxa"/>
              <w:right w:w="100.0" w:type="dxa"/>
            </w:tcMar>
            <w:vAlign w:val="top"/>
          </w:tcPr>
          <w:p w:rsidR="00000000" w:rsidDel="00000000" w:rsidP="00000000" w:rsidRDefault="00000000" w:rsidRPr="00000000" w14:paraId="00000A62">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$FFD40..$FFD7F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3">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A64">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$FFD80..$FFDBF</w:t>
            </w:r>
          </w:p>
        </w:tc>
        <w:tc>
          <w:tcPr>
            <w:shd w:fill="auto" w:val="clear"/>
            <w:tcMar>
              <w:top w:w="100.0" w:type="dxa"/>
              <w:left w:w="100.0" w:type="dxa"/>
              <w:bottom w:w="100.0" w:type="dxa"/>
              <w:right w:w="100.0" w:type="dxa"/>
            </w:tcMar>
            <w:vAlign w:val="top"/>
          </w:tcPr>
          <w:p w:rsidR="00000000" w:rsidDel="00000000" w:rsidP="00000000" w:rsidRDefault="00000000" w:rsidRPr="00000000" w14:paraId="00000A65">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$FFDC0..$FFDFF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6">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67">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$FFE00..$FFE3F</w:t>
            </w:r>
          </w:p>
        </w:tc>
        <w:tc>
          <w:tcPr>
            <w:shd w:fill="auto" w:val="clear"/>
            <w:tcMar>
              <w:top w:w="100.0" w:type="dxa"/>
              <w:left w:w="100.0" w:type="dxa"/>
              <w:bottom w:w="100.0" w:type="dxa"/>
              <w:right w:w="100.0" w:type="dxa"/>
            </w:tcMar>
            <w:vAlign w:val="top"/>
          </w:tcPr>
          <w:p w:rsidR="00000000" w:rsidDel="00000000" w:rsidP="00000000" w:rsidRDefault="00000000" w:rsidRPr="00000000" w14:paraId="00000A68">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$FFE40..$FFE7F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9">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6A">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$FFE80..$</w:t>
            </w:r>
            <w:r w:rsidDel="00000000" w:rsidR="00000000" w:rsidRPr="00000000">
              <w:rPr>
                <w:rFonts w:ascii="Courier New" w:cs="Courier New" w:eastAsia="Courier New" w:hAnsi="Courier New"/>
                <w:b w:val="1"/>
                <w:rtl w:val="0"/>
              </w:rPr>
              <w:t xml:space="preserve">FFEBF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6B">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rtl w:val="0"/>
              </w:rPr>
              <w:t xml:space="preserve">FFEC0</w:t>
            </w:r>
            <w:r w:rsidDel="00000000" w:rsidR="00000000" w:rsidRPr="00000000">
              <w:rPr>
                <w:rFonts w:ascii="Courier New" w:cs="Courier New" w:eastAsia="Courier New" w:hAnsi="Courier New"/>
                <w:b w:val="1"/>
                <w:rtl w:val="0"/>
              </w:rPr>
              <w:t xml:space="preserve">..$FFEFF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C">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6D">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$FFF00..$FFF3F</w:t>
            </w:r>
          </w:p>
        </w:tc>
        <w:tc>
          <w:tcPr>
            <w:shd w:fill="auto" w:val="clear"/>
            <w:tcMar>
              <w:top w:w="100.0" w:type="dxa"/>
              <w:left w:w="100.0" w:type="dxa"/>
              <w:bottom w:w="100.0" w:type="dxa"/>
              <w:right w:w="100.0" w:type="dxa"/>
            </w:tcMar>
            <w:vAlign w:val="top"/>
          </w:tcPr>
          <w:p w:rsidR="00000000" w:rsidDel="00000000" w:rsidP="00000000" w:rsidRDefault="00000000" w:rsidRPr="00000000" w14:paraId="00000A6E">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$FFF40..$FFF7F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F">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70">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$FFF80..$FFFBF</w:t>
            </w:r>
          </w:p>
        </w:tc>
        <w:tc>
          <w:tcPr>
            <w:shd w:fill="auto" w:val="clear"/>
            <w:tcMar>
              <w:top w:w="100.0" w:type="dxa"/>
              <w:left w:w="100.0" w:type="dxa"/>
              <w:bottom w:w="100.0" w:type="dxa"/>
              <w:right w:w="100.0" w:type="dxa"/>
            </w:tcMar>
            <w:vAlign w:val="top"/>
          </w:tcPr>
          <w:p w:rsidR="00000000" w:rsidDel="00000000" w:rsidP="00000000" w:rsidRDefault="00000000" w:rsidRPr="00000000" w14:paraId="00000A71">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$FFFC0..$</w:t>
            </w:r>
            <w:r w:rsidDel="00000000" w:rsidR="00000000" w:rsidRPr="00000000">
              <w:rPr>
                <w:rFonts w:ascii="Courier New" w:cs="Courier New" w:eastAsia="Courier New" w:hAnsi="Courier New"/>
                <w:b w:val="1"/>
                <w:rtl w:val="0"/>
              </w:rPr>
              <w:t xml:space="preserve">FFFFF</w:t>
            </w:r>
            <w:r w:rsidDel="00000000" w:rsidR="00000000" w:rsidRPr="00000000">
              <w:rPr>
                <w:rtl w:val="0"/>
              </w:rPr>
            </w:r>
          </w:p>
        </w:tc>
      </w:tr>
    </w:tbl>
    <w:p w:rsidR="00000000" w:rsidDel="00000000" w:rsidP="00000000" w:rsidRDefault="00000000" w:rsidRPr="00000000" w14:paraId="00000A72">
      <w:pPr>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A73">
      <w:pPr>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A74">
      <w:pPr>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Though the first debug interrupt upon cog (re)start will always use the debug-ISR-entry routine at $1F8, you may redirect IJMP0 during any debug ISR to point elsewhere for use by subsequent debug interrupts. This would mean that you would lose the initial register-saving function provided by the small ROM starting at $1F8, so you would have to use some cog registers for debugger-state storage that don't interfere with the cog program that is being debugged. If no register saving/restoring or host communications are required, your debug ISR may execute very quickly.</w:t>
      </w:r>
    </w:p>
    <w:p w:rsidR="00000000" w:rsidDel="00000000" w:rsidP="00000000" w:rsidRDefault="00000000" w:rsidRPr="00000000" w14:paraId="00000A75">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76">
      <w:pPr>
        <w:pageBreakBefore w:val="0"/>
        <w:widowControl w:val="0"/>
        <w:rPr/>
      </w:pPr>
      <w:r w:rsidDel="00000000" w:rsidR="00000000" w:rsidRPr="00000000">
        <w:rPr>
          <w:rtl w:val="0"/>
        </w:rPr>
        <w:t xml:space="preserve">What terminates a debug interrupt is not only RETI0 (CALLD INB,INB WCZ), but any D-register variant (CALLD anyreg,</w:t>
      </w:r>
      <w:r w:rsidDel="00000000" w:rsidR="00000000" w:rsidRPr="00000000">
        <w:rPr>
          <w:rtl w:val="0"/>
        </w:rPr>
        <w:t xml:space="preserve">INB</w:t>
      </w:r>
      <w:r w:rsidDel="00000000" w:rsidR="00000000" w:rsidRPr="00000000">
        <w:rPr>
          <w:rtl w:val="0"/>
        </w:rPr>
        <w:t xml:space="preserve"> WCZ). For example RESI0 (CALLD INA,INB WCZ) may be used to resume next time from where this debug ISR left off, but this would imply that you are not using the debug-ISR-entry and -exit routines in the cog-register ROM and have, instead, permanently located debugger code into some cog registers, so that your debugger program is already present at the start of the debug interrupt.</w:t>
      </w:r>
    </w:p>
    <w:p w:rsidR="00000000" w:rsidDel="00000000" w:rsidP="00000000" w:rsidRDefault="00000000" w:rsidRPr="00000000" w14:paraId="00000A77">
      <w:pPr>
        <w:pageBreakBefore w:val="0"/>
        <w:widowControl w:val="0"/>
        <w:rPr/>
      </w:pPr>
      <w:r w:rsidDel="00000000" w:rsidR="00000000" w:rsidRPr="00000000">
        <w:rPr>
          <w:rtl w:val="0"/>
        </w:rPr>
      </w:r>
    </w:p>
    <w:p w:rsidR="00000000" w:rsidDel="00000000" w:rsidP="00000000" w:rsidRDefault="00000000" w:rsidRPr="00000000" w14:paraId="00000A78">
      <w:pPr>
        <w:pageBreakBefore w:val="0"/>
        <w:widowControl w:val="0"/>
        <w:rPr/>
      </w:pPr>
      <w:r w:rsidDel="00000000" w:rsidR="00000000" w:rsidRPr="00000000">
        <w:rPr>
          <w:rtl w:val="0"/>
        </w:rPr>
        <w:t xml:space="preserve">This debug interrupt scheme was designed to operate stealthily, without any cooperation from the cog program being debugged. All control has been placed within the debug ISR. This isolation from normal programming is intended to prevent, or at least discourage, programmers from making any aspect of the debug interrupt system part of their application, thereby rendering the debug interrupt compromised as a standard debugging mechanism. Also, by executing the ISR strictly in cog register space, this scheme does not interfere with the hub FIFO state, which would be impossible to reconstruct if disturbed by hub execution within the debug ISR.</w:t>
      </w:r>
    </w:p>
    <w:p w:rsidR="00000000" w:rsidDel="00000000" w:rsidP="00000000" w:rsidRDefault="00000000" w:rsidRPr="00000000" w14:paraId="00000A79">
      <w:pPr>
        <w:pageBreakBefore w:val="0"/>
        <w:widowControl w:val="0"/>
        <w:rPr/>
      </w:pPr>
      <w:r w:rsidDel="00000000" w:rsidR="00000000" w:rsidRPr="00000000">
        <w:rPr>
          <w:rtl w:val="0"/>
        </w:rPr>
      </w:r>
    </w:p>
    <w:p w:rsidR="00000000" w:rsidDel="00000000" w:rsidP="00000000" w:rsidRDefault="00000000" w:rsidRPr="00000000" w14:paraId="00000A7A">
      <w:pPr>
        <w:pageBreakBefore w:val="0"/>
        <w:widowControl w:val="0"/>
        <w:rPr>
          <w:sz w:val="18"/>
          <w:szCs w:val="18"/>
        </w:rPr>
      </w:pPr>
      <w:r w:rsidDel="00000000" w:rsidR="00000000" w:rsidRPr="00000000">
        <w:rPr>
          <w:rtl w:val="0"/>
        </w:rPr>
        <w:t xml:space="preserve">Below are the instructions which are used in the debugging mechanism:</w:t>
      </w:r>
      <w:r w:rsidDel="00000000" w:rsidR="00000000" w:rsidRPr="00000000">
        <w:rPr>
          <w:rtl w:val="0"/>
        </w:rPr>
      </w:r>
    </w:p>
    <w:p w:rsidR="00000000" w:rsidDel="00000000" w:rsidP="00000000" w:rsidRDefault="00000000" w:rsidRPr="00000000" w14:paraId="00000A7B">
      <w:pPr>
        <w:pageBreakBefore w:val="0"/>
        <w:widowControl w:val="0"/>
        <w:rPr/>
      </w:pPr>
      <w:r w:rsidDel="00000000" w:rsidR="00000000" w:rsidRPr="00000000">
        <w:rPr>
          <w:rtl w:val="0"/>
        </w:rPr>
      </w:r>
    </w:p>
    <w:p w:rsidR="00000000" w:rsidDel="00000000" w:rsidP="00000000" w:rsidRDefault="00000000" w:rsidRPr="00000000" w14:paraId="00000A7C">
      <w:pPr>
        <w:pageBreakBefore w:val="0"/>
        <w:widowControl w:val="0"/>
        <w:rPr/>
      </w:pPr>
      <w:r w:rsidDel="00000000" w:rsidR="00000000" w:rsidRPr="00000000">
        <w:rPr>
          <w:rtl w:val="0"/>
        </w:rPr>
      </w:r>
    </w:p>
    <w:p w:rsidR="00000000" w:rsidDel="00000000" w:rsidP="00000000" w:rsidRDefault="00000000" w:rsidRPr="00000000" w14:paraId="00000A7D">
      <w:pPr>
        <w:pageBreakBefore w:val="0"/>
        <w:widowControl w:val="0"/>
        <w:rPr/>
      </w:pPr>
      <w:r w:rsidDel="00000000" w:rsidR="00000000" w:rsidRPr="00000000">
        <w:rPr>
          <w:b w:val="1"/>
          <w:rtl w:val="0"/>
        </w:rPr>
        <w:t xml:space="preserve">BRK D/#</w:t>
      </w:r>
      <w:r w:rsidDel="00000000" w:rsidR="00000000" w:rsidRPr="00000000">
        <w:rPr>
          <w:rtl w:val="0"/>
        </w:rPr>
      </w:r>
    </w:p>
    <w:p w:rsidR="00000000" w:rsidDel="00000000" w:rsidP="00000000" w:rsidRDefault="00000000" w:rsidRPr="00000000" w14:paraId="00000A7E">
      <w:pPr>
        <w:widowControl w:val="0"/>
        <w:rPr/>
      </w:pPr>
      <w:r w:rsidDel="00000000" w:rsidR="00000000" w:rsidRPr="00000000">
        <w:rPr>
          <w:rtl w:val="0"/>
        </w:rPr>
      </w:r>
    </w:p>
    <w:p w:rsidR="00000000" w:rsidDel="00000000" w:rsidP="00000000" w:rsidRDefault="00000000" w:rsidRPr="00000000" w14:paraId="00000A7F">
      <w:pPr>
        <w:widowControl w:val="0"/>
        <w:rPr/>
      </w:pPr>
      <w:r w:rsidDel="00000000" w:rsidR="00000000" w:rsidRPr="00000000">
        <w:rPr>
          <w:rtl w:val="0"/>
        </w:rPr>
        <w:t xml:space="preserve">During normal program execution, the BRK instruction is used to generate a debug interrupt with an 8-bit code which can be read within the debug ISR. The BRK instruction interrupt must be enabled from within a prior debug ISR for this to work. Regardless of the execution condition, the BRK instruction will trigger a debug interrupt, if enabled. The execution condition only gates the writing of the 8-bit code:</w:t>
      </w:r>
    </w:p>
    <w:p w:rsidR="00000000" w:rsidDel="00000000" w:rsidP="00000000" w:rsidRDefault="00000000" w:rsidRPr="00000000" w14:paraId="00000A80">
      <w:pPr>
        <w:widowControl w:val="0"/>
        <w:rPr/>
      </w:pPr>
      <w:r w:rsidDel="00000000" w:rsidR="00000000" w:rsidRPr="00000000">
        <w:rPr>
          <w:rtl w:val="0"/>
        </w:rPr>
      </w:r>
    </w:p>
    <w:p w:rsidR="00000000" w:rsidDel="00000000" w:rsidP="00000000" w:rsidRDefault="00000000" w:rsidRPr="00000000" w14:paraId="00000A81">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 = %BBBBBBBB: 8-bit BRK code</w:t>
      </w:r>
    </w:p>
    <w:p w:rsidR="00000000" w:rsidDel="00000000" w:rsidP="00000000" w:rsidRDefault="00000000" w:rsidRPr="00000000" w14:paraId="00000A82">
      <w:pPr>
        <w:widowControl w:val="0"/>
        <w:rPr/>
      </w:pPr>
      <w:r w:rsidDel="00000000" w:rsidR="00000000" w:rsidRPr="00000000">
        <w:rPr>
          <w:rtl w:val="0"/>
        </w:rPr>
      </w:r>
    </w:p>
    <w:p w:rsidR="00000000" w:rsidDel="00000000" w:rsidP="00000000" w:rsidRDefault="00000000" w:rsidRPr="00000000" w14:paraId="00000A83">
      <w:pPr>
        <w:widowControl w:val="0"/>
        <w:rPr/>
      </w:pPr>
      <w:r w:rsidDel="00000000" w:rsidR="00000000" w:rsidRPr="00000000">
        <w:rPr>
          <w:rtl w:val="0"/>
        </w:rPr>
      </w:r>
    </w:p>
    <w:p w:rsidR="00000000" w:rsidDel="00000000" w:rsidP="00000000" w:rsidRDefault="00000000" w:rsidRPr="00000000" w14:paraId="00000A84">
      <w:pPr>
        <w:widowControl w:val="0"/>
        <w:rPr/>
      </w:pPr>
      <w:r w:rsidDel="00000000" w:rsidR="00000000" w:rsidRPr="00000000">
        <w:rPr>
          <w:rtl w:val="0"/>
        </w:rPr>
        <w:t xml:space="preserve">During a debug ISR, the BRK instruction operates differently and is used to establish the next debug interrupt condition(s). It is also used to select INA/INB, instead of the </w:t>
      </w:r>
      <w:r w:rsidDel="00000000" w:rsidR="00000000" w:rsidRPr="00000000">
        <w:rPr>
          <w:rtl w:val="0"/>
        </w:rPr>
        <w:t xml:space="preserve">IJMP0</w:t>
      </w:r>
      <w:r w:rsidDel="00000000" w:rsidR="00000000" w:rsidRPr="00000000">
        <w:rPr>
          <w:rtl w:val="0"/>
        </w:rPr>
        <w:t xml:space="preserve">/</w:t>
      </w:r>
      <w:r w:rsidDel="00000000" w:rsidR="00000000" w:rsidRPr="00000000">
        <w:rPr>
          <w:rtl w:val="0"/>
        </w:rPr>
        <w:t xml:space="preserve">IRET0</w:t>
      </w:r>
      <w:r w:rsidDel="00000000" w:rsidR="00000000" w:rsidRPr="00000000">
        <w:rPr>
          <w:rtl w:val="0"/>
        </w:rPr>
        <w:t xml:space="preserve"> registers exposed during the ISR, so that the pins' inputs states may be read:</w:t>
      </w:r>
    </w:p>
    <w:p w:rsidR="00000000" w:rsidDel="00000000" w:rsidP="00000000" w:rsidRDefault="00000000" w:rsidRPr="00000000" w14:paraId="00000A85">
      <w:pPr>
        <w:widowControl w:val="0"/>
        <w:rPr/>
      </w:pPr>
      <w:r w:rsidDel="00000000" w:rsidR="00000000" w:rsidRPr="00000000">
        <w:rPr>
          <w:rtl w:val="0"/>
        </w:rPr>
      </w:r>
    </w:p>
    <w:p w:rsidR="00000000" w:rsidDel="00000000" w:rsidP="00000000" w:rsidRDefault="00000000" w:rsidRPr="00000000" w14:paraId="00000A86">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 = %aaaaaaaaaaaaaaaaeeee_LKJIHGFEDCBA</w:t>
      </w:r>
    </w:p>
    <w:p w:rsidR="00000000" w:rsidDel="00000000" w:rsidP="00000000" w:rsidRDefault="00000000" w:rsidRPr="00000000" w14:paraId="00000A87">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88">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%aaaaaaaaaaaaaaaaeeee: 20-bit breakpoint address or 4-bit event code (%eeee)</w:t>
      </w:r>
    </w:p>
    <w:p w:rsidR="00000000" w:rsidDel="00000000" w:rsidP="00000000" w:rsidRDefault="00000000" w:rsidRPr="00000000" w14:paraId="00000A89">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 1 = map INA/INB normally, 0 = map </w:t>
      </w:r>
      <w:r w:rsidDel="00000000" w:rsidR="00000000" w:rsidRPr="00000000">
        <w:rPr>
          <w:rFonts w:ascii="Courier New" w:cs="Courier New" w:eastAsia="Courier New" w:hAnsi="Courier New"/>
          <w:b w:val="1"/>
          <w:rtl w:val="0"/>
        </w:rPr>
        <w:t xml:space="preserve">IJMP0</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rtl w:val="0"/>
        </w:rPr>
        <w:t xml:space="preserve">IRET0</w:t>
      </w:r>
      <w:r w:rsidDel="00000000" w:rsidR="00000000" w:rsidRPr="00000000">
        <w:rPr>
          <w:rFonts w:ascii="Courier New" w:cs="Courier New" w:eastAsia="Courier New" w:hAnsi="Courier New"/>
          <w:b w:val="1"/>
          <w:rtl w:val="0"/>
        </w:rPr>
        <w:t xml:space="preserve"> at INA/INB (default during ISR) *</w:t>
      </w:r>
    </w:p>
    <w:p w:rsidR="00000000" w:rsidDel="00000000" w:rsidP="00000000" w:rsidRDefault="00000000" w:rsidRPr="00000000" w14:paraId="00000A8A">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%K: 1 = enable interrupt on breakpoint address match</w:t>
      </w:r>
    </w:p>
    <w:p w:rsidR="00000000" w:rsidDel="00000000" w:rsidP="00000000" w:rsidRDefault="00000000" w:rsidRPr="00000000" w14:paraId="00000A8B">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%J: 1 = enable interrupt on event %eeee</w:t>
      </w:r>
    </w:p>
    <w:p w:rsidR="00000000" w:rsidDel="00000000" w:rsidP="00000000" w:rsidRDefault="00000000" w:rsidRPr="00000000" w14:paraId="00000A8C">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%I: 1 = enable interrupt on asynchronous breakpoint (via </w:t>
      </w:r>
      <w:r w:rsidDel="00000000" w:rsidR="00000000" w:rsidRPr="00000000">
        <w:rPr>
          <w:rFonts w:ascii="Courier New" w:cs="Courier New" w:eastAsia="Courier New" w:hAnsi="Courier New"/>
          <w:b w:val="1"/>
          <w:rtl w:val="0"/>
        </w:rPr>
        <w:t xml:space="preserve">COGBRK</w:t>
      </w:r>
      <w:r w:rsidDel="00000000" w:rsidR="00000000" w:rsidRPr="00000000">
        <w:rPr>
          <w:rFonts w:ascii="Courier New" w:cs="Courier New" w:eastAsia="Courier New" w:hAnsi="Courier New"/>
          <w:b w:val="1"/>
          <w:rtl w:val="0"/>
        </w:rPr>
        <w:t xml:space="preserve"> on another cog)</w:t>
      </w:r>
    </w:p>
    <w:p w:rsidR="00000000" w:rsidDel="00000000" w:rsidP="00000000" w:rsidRDefault="00000000" w:rsidRPr="00000000" w14:paraId="00000A8D">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%H: 1 = enable interrupt on INT3 ISR entry</w:t>
      </w:r>
    </w:p>
    <w:p w:rsidR="00000000" w:rsidDel="00000000" w:rsidP="00000000" w:rsidRDefault="00000000" w:rsidRPr="00000000" w14:paraId="00000A8E">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%G: 1 = enable interrupt on INT2 ISR entry</w:t>
      </w:r>
    </w:p>
    <w:p w:rsidR="00000000" w:rsidDel="00000000" w:rsidP="00000000" w:rsidRDefault="00000000" w:rsidRPr="00000000" w14:paraId="00000A8F">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%F: 1 = enable interrupt on INT1 ISR entry</w:t>
      </w:r>
    </w:p>
    <w:p w:rsidR="00000000" w:rsidDel="00000000" w:rsidP="00000000" w:rsidRDefault="00000000" w:rsidRPr="00000000" w14:paraId="00000A90">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%E: 1 = enable interrupt on BRK instruction</w:t>
      </w:r>
    </w:p>
    <w:p w:rsidR="00000000" w:rsidDel="00000000" w:rsidP="00000000" w:rsidRDefault="00000000" w:rsidRPr="00000000" w14:paraId="00000A91">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 1 = enable interrupt on INT3 ISR code (single step)</w:t>
      </w:r>
    </w:p>
    <w:p w:rsidR="00000000" w:rsidDel="00000000" w:rsidP="00000000" w:rsidRDefault="00000000" w:rsidRPr="00000000" w14:paraId="00000A92">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%C: 1 = enable interrupt on INT2 ISR code (single step)</w:t>
      </w:r>
    </w:p>
    <w:p w:rsidR="00000000" w:rsidDel="00000000" w:rsidP="00000000" w:rsidRDefault="00000000" w:rsidRPr="00000000" w14:paraId="00000A93">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%B: 1 = enable interrupt on INT1 ISR code (single step)</w:t>
      </w:r>
    </w:p>
    <w:p w:rsidR="00000000" w:rsidDel="00000000" w:rsidP="00000000" w:rsidRDefault="00000000" w:rsidRPr="00000000" w14:paraId="00000A94">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%A: 1 = enable interrupt on non-ISR code  (single step)</w:t>
      </w:r>
    </w:p>
    <w:p w:rsidR="00000000" w:rsidDel="00000000" w:rsidP="00000000" w:rsidRDefault="00000000" w:rsidRPr="00000000" w14:paraId="00000A95">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96">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 If set to 1 by the debug ISR, %L must be reset to 0 before exiting the debug ISR, so</w:t>
      </w:r>
    </w:p>
    <w:p w:rsidR="00000000" w:rsidDel="00000000" w:rsidP="00000000" w:rsidRDefault="00000000" w:rsidRPr="00000000" w14:paraId="00000A97">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that the </w:t>
      </w:r>
      <w:r w:rsidDel="00000000" w:rsidR="00000000" w:rsidRPr="00000000">
        <w:rPr>
          <w:rFonts w:ascii="Courier New" w:cs="Courier New" w:eastAsia="Courier New" w:hAnsi="Courier New"/>
          <w:b w:val="1"/>
          <w:rtl w:val="0"/>
        </w:rPr>
        <w:t xml:space="preserve">RETI0</w:t>
      </w:r>
      <w:r w:rsidDel="00000000" w:rsidR="00000000" w:rsidRPr="00000000">
        <w:rPr>
          <w:rFonts w:ascii="Courier New" w:cs="Courier New" w:eastAsia="Courier New" w:hAnsi="Courier New"/>
          <w:b w:val="1"/>
          <w:rtl w:val="0"/>
        </w:rPr>
        <w:t xml:space="preserve"> instruction is able to see IJMP0 and IRET0.</w:t>
      </w:r>
    </w:p>
    <w:p w:rsidR="00000000" w:rsidDel="00000000" w:rsidP="00000000" w:rsidRDefault="00000000" w:rsidRPr="00000000" w14:paraId="00000A98">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99">
      <w:pPr>
        <w:widowControl w:val="0"/>
        <w:rPr/>
      </w:pPr>
      <w:r w:rsidDel="00000000" w:rsidR="00000000" w:rsidRPr="00000000">
        <w:rPr>
          <w:rtl w:val="0"/>
        </w:rPr>
        <w:t xml:space="preserve">On debug ISR entry, bits L to A are cleared to '0'. If a subsequent debug interrupt is desired, a BRK instruction must be executed before exiting the debug ISR, in order to establish the next breakpoint condition(s).</w:t>
      </w:r>
    </w:p>
    <w:p w:rsidR="00000000" w:rsidDel="00000000" w:rsidP="00000000" w:rsidRDefault="00000000" w:rsidRPr="00000000" w14:paraId="00000A9A">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9B">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9C">
      <w:pPr>
        <w:widowControl w:val="0"/>
        <w:rPr/>
      </w:pPr>
      <w:r w:rsidDel="00000000" w:rsidR="00000000" w:rsidRPr="00000000">
        <w:rPr>
          <w:b w:val="1"/>
          <w:rtl w:val="0"/>
        </w:rPr>
        <w:t xml:space="preserve">COGBRK</w:t>
      </w:r>
      <w:r w:rsidDel="00000000" w:rsidR="00000000" w:rsidRPr="00000000">
        <w:rPr>
          <w:b w:val="1"/>
          <w:rtl w:val="0"/>
        </w:rPr>
        <w:t xml:space="preserve"> D/#</w:t>
      </w:r>
      <w:r w:rsidDel="00000000" w:rsidR="00000000" w:rsidRPr="00000000">
        <w:rPr>
          <w:rtl w:val="0"/>
        </w:rPr>
      </w:r>
    </w:p>
    <w:p w:rsidR="00000000" w:rsidDel="00000000" w:rsidP="00000000" w:rsidRDefault="00000000" w:rsidRPr="00000000" w14:paraId="00000A9D">
      <w:pPr>
        <w:widowControl w:val="0"/>
        <w:rPr/>
      </w:pPr>
      <w:r w:rsidDel="00000000" w:rsidR="00000000" w:rsidRPr="00000000">
        <w:rPr>
          <w:rtl w:val="0"/>
        </w:rPr>
      </w:r>
    </w:p>
    <w:p w:rsidR="00000000" w:rsidDel="00000000" w:rsidP="00000000" w:rsidRDefault="00000000" w:rsidRPr="00000000" w14:paraId="00000A9E">
      <w:pPr>
        <w:widowControl w:val="0"/>
        <w:rPr/>
      </w:pPr>
      <w:r w:rsidDel="00000000" w:rsidR="00000000" w:rsidRPr="00000000">
        <w:rPr>
          <w:rtl w:val="0"/>
        </w:rPr>
        <w:t xml:space="preserve">The COGBRK instruction can trigger an asynchronous breakpoint in another cog. For this to work, the cog executing the COGBRK instruction must be in its own debug ISR and the other cog must have its asynchronous breakpoint interrupt enabled:</w:t>
      </w:r>
    </w:p>
    <w:p w:rsidR="00000000" w:rsidDel="00000000" w:rsidP="00000000" w:rsidRDefault="00000000" w:rsidRPr="00000000" w14:paraId="00000A9F">
      <w:pPr>
        <w:widowControl w:val="0"/>
        <w:rPr/>
      </w:pPr>
      <w:r w:rsidDel="00000000" w:rsidR="00000000" w:rsidRPr="00000000">
        <w:rPr>
          <w:rtl w:val="0"/>
        </w:rPr>
      </w:r>
    </w:p>
    <w:p w:rsidR="00000000" w:rsidDel="00000000" w:rsidP="00000000" w:rsidRDefault="00000000" w:rsidRPr="00000000" w14:paraId="00000AA0">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 = %CCCC: the cog in which to trigger an asynchronous breakpoint</w:t>
      </w:r>
    </w:p>
    <w:p w:rsidR="00000000" w:rsidDel="00000000" w:rsidP="00000000" w:rsidRDefault="00000000" w:rsidRPr="00000000" w14:paraId="00000AA1">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A2">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A3">
      <w:pPr>
        <w:widowControl w:val="0"/>
        <w:rPr/>
      </w:pPr>
      <w:r w:rsidDel="00000000" w:rsidR="00000000" w:rsidRPr="00000000">
        <w:rPr>
          <w:b w:val="1"/>
          <w:rtl w:val="0"/>
        </w:rPr>
        <w:t xml:space="preserve">GETBRK D WCZ</w:t>
      </w:r>
      <w:r w:rsidDel="00000000" w:rsidR="00000000" w:rsidRPr="00000000">
        <w:rPr>
          <w:rtl w:val="0"/>
        </w:rPr>
      </w:r>
    </w:p>
    <w:p w:rsidR="00000000" w:rsidDel="00000000" w:rsidP="00000000" w:rsidRDefault="00000000" w:rsidRPr="00000000" w14:paraId="00000AA4">
      <w:pPr>
        <w:widowControl w:val="0"/>
        <w:rPr/>
      </w:pPr>
      <w:r w:rsidDel="00000000" w:rsidR="00000000" w:rsidRPr="00000000">
        <w:rPr>
          <w:rtl w:val="0"/>
        </w:rPr>
      </w:r>
    </w:p>
    <w:p w:rsidR="00000000" w:rsidDel="00000000" w:rsidP="00000000" w:rsidRDefault="00000000" w:rsidRPr="00000000" w14:paraId="00000AA5">
      <w:pPr>
        <w:widowControl w:val="0"/>
        <w:rPr/>
      </w:pPr>
      <w:r w:rsidDel="00000000" w:rsidR="00000000" w:rsidRPr="00000000">
        <w:rPr>
          <w:rtl w:val="0"/>
        </w:rPr>
        <w:t xml:space="preserve">During normal program execution, GETBRK with WCZ returns various data about the cog's internal status:</w:t>
      </w:r>
    </w:p>
    <w:p w:rsidR="00000000" w:rsidDel="00000000" w:rsidP="00000000" w:rsidRDefault="00000000" w:rsidRPr="00000000" w14:paraId="00000AA6">
      <w:pPr>
        <w:widowControl w:val="0"/>
        <w:rPr/>
      </w:pPr>
      <w:r w:rsidDel="00000000" w:rsidR="00000000" w:rsidRPr="00000000">
        <w:rPr>
          <w:rtl w:val="0"/>
        </w:rPr>
      </w:r>
    </w:p>
    <w:p w:rsidR="00000000" w:rsidDel="00000000" w:rsidP="00000000" w:rsidRDefault="00000000" w:rsidRPr="00000000" w14:paraId="00000AA7">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C = 1 if STALLI mode or 0 if ALLOWI mode (established by STALLI/ALLOWI)</w:t>
      </w:r>
    </w:p>
    <w:p w:rsidR="00000000" w:rsidDel="00000000" w:rsidP="00000000" w:rsidRDefault="00000000" w:rsidRPr="00000000" w14:paraId="00000AA8">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Z = 1 if cog started in hubexec or 0 if cog started in cogexec</w:t>
      </w:r>
    </w:p>
    <w:p w:rsidR="00000000" w:rsidDel="00000000" w:rsidP="00000000" w:rsidRDefault="00000000" w:rsidRPr="00000000" w14:paraId="00000AA9">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AA">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D[31:23] = 0</w:t>
      </w:r>
    </w:p>
    <w:p w:rsidR="00000000" w:rsidDel="00000000" w:rsidP="00000000" w:rsidRDefault="00000000" w:rsidRPr="00000000" w14:paraId="00000AAB">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D[22] = 1 if colorspace converter is active</w:t>
      </w:r>
    </w:p>
    <w:p w:rsidR="00000000" w:rsidDel="00000000" w:rsidP="00000000" w:rsidRDefault="00000000" w:rsidRPr="00000000" w14:paraId="00000AAC">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D[21] = 1 if streamer is active</w:t>
      </w:r>
    </w:p>
    <w:p w:rsidR="00000000" w:rsidDel="00000000" w:rsidP="00000000" w:rsidRDefault="00000000" w:rsidRPr="00000000" w14:paraId="00000AAD">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D[20] = 1 if WRFAST mode or 0 if RDFAST mode</w:t>
      </w:r>
    </w:p>
    <w:p w:rsidR="00000000" w:rsidDel="00000000" w:rsidP="00000000" w:rsidRDefault="00000000" w:rsidRPr="00000000" w14:paraId="00000AAE">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D[19:16] = INT3 selector, established by SETINT3</w:t>
      </w:r>
    </w:p>
    <w:p w:rsidR="00000000" w:rsidDel="00000000" w:rsidP="00000000" w:rsidRDefault="00000000" w:rsidRPr="00000000" w14:paraId="00000AAF">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D[15:12] = INT2 selector, established by SETINT2</w:t>
      </w:r>
    </w:p>
    <w:p w:rsidR="00000000" w:rsidDel="00000000" w:rsidP="00000000" w:rsidRDefault="00000000" w:rsidRPr="00000000" w14:paraId="00000AB0">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D[11:08] = INT1 selector, established by SETINT1</w:t>
      </w:r>
    </w:p>
    <w:p w:rsidR="00000000" w:rsidDel="00000000" w:rsidP="00000000" w:rsidRDefault="00000000" w:rsidRPr="00000000" w14:paraId="00000AB1">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D[07:06] = INT3 state: %0x = idle, %10 = interrupt pending, %11 = ISR executing</w:t>
      </w:r>
    </w:p>
    <w:p w:rsidR="00000000" w:rsidDel="00000000" w:rsidP="00000000" w:rsidRDefault="00000000" w:rsidRPr="00000000" w14:paraId="00000AB2">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D[05:04] = INT2 state: %0x = idle, %10 = interrupt pending, %11 = ISR executing</w:t>
      </w:r>
    </w:p>
    <w:p w:rsidR="00000000" w:rsidDel="00000000" w:rsidP="00000000" w:rsidRDefault="00000000" w:rsidRPr="00000000" w14:paraId="00000AB3">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D[03:02] = INT1 state: %0x = idle, %10 = interrupt pending, %11 = ISR executing</w:t>
      </w:r>
    </w:p>
    <w:p w:rsidR="00000000" w:rsidDel="00000000" w:rsidP="00000000" w:rsidRDefault="00000000" w:rsidRPr="00000000" w14:paraId="00000AB4">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D[01] = 1 if STALLI mode or 0 if ALLOWI mode (established by STALLI/ALLOWI)</w:t>
      </w:r>
    </w:p>
    <w:p w:rsidR="00000000" w:rsidDel="00000000" w:rsidP="00000000" w:rsidRDefault="00000000" w:rsidRPr="00000000" w14:paraId="00000AB5">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D[00] = 1 if cog started in hubexec or 0 if cog started in cogexec</w:t>
      </w:r>
    </w:p>
    <w:p w:rsidR="00000000" w:rsidDel="00000000" w:rsidP="00000000" w:rsidRDefault="00000000" w:rsidRPr="00000000" w14:paraId="00000AB6">
      <w:pPr>
        <w:widowControl w:val="0"/>
        <w:rPr/>
      </w:pPr>
      <w:r w:rsidDel="00000000" w:rsidR="00000000" w:rsidRPr="00000000">
        <w:rPr>
          <w:rtl w:val="0"/>
        </w:rPr>
      </w:r>
    </w:p>
    <w:p w:rsidR="00000000" w:rsidDel="00000000" w:rsidP="00000000" w:rsidRDefault="00000000" w:rsidRPr="00000000" w14:paraId="00000AB7">
      <w:pPr>
        <w:widowControl w:val="0"/>
        <w:rPr/>
      </w:pPr>
      <w:r w:rsidDel="00000000" w:rsidR="00000000" w:rsidRPr="00000000">
        <w:rPr>
          <w:rtl w:val="0"/>
        </w:rPr>
      </w:r>
    </w:p>
    <w:p w:rsidR="00000000" w:rsidDel="00000000" w:rsidP="00000000" w:rsidRDefault="00000000" w:rsidRPr="00000000" w14:paraId="00000AB8">
      <w:pPr>
        <w:widowControl w:val="0"/>
        <w:rPr/>
      </w:pPr>
      <w:r w:rsidDel="00000000" w:rsidR="00000000" w:rsidRPr="00000000">
        <w:rPr>
          <w:rtl w:val="0"/>
        </w:rPr>
        <w:t xml:space="preserve">During a debug ISR, GETBRK with WCZ returns additional data that is useful to a debugger:</w:t>
      </w:r>
    </w:p>
    <w:p w:rsidR="00000000" w:rsidDel="00000000" w:rsidP="00000000" w:rsidRDefault="00000000" w:rsidRPr="00000000" w14:paraId="00000AB9">
      <w:pPr>
        <w:widowControl w:val="0"/>
        <w:rPr/>
      </w:pPr>
      <w:r w:rsidDel="00000000" w:rsidR="00000000" w:rsidRPr="00000000">
        <w:rPr>
          <w:rtl w:val="0"/>
        </w:rPr>
      </w:r>
    </w:p>
    <w:p w:rsidR="00000000" w:rsidDel="00000000" w:rsidP="00000000" w:rsidRDefault="00000000" w:rsidRPr="00000000" w14:paraId="00000ABA">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C = 1 if debug interrupt was from a COGINIT, indicating that the cog was (re)started</w:t>
      </w:r>
    </w:p>
    <w:p w:rsidR="00000000" w:rsidDel="00000000" w:rsidP="00000000" w:rsidRDefault="00000000" w:rsidRPr="00000000" w14:paraId="00000ABB">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BC">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D[31:24] = 8-bit break code from the last 'BRK #/D' during normal execution</w:t>
      </w:r>
    </w:p>
    <w:p w:rsidR="00000000" w:rsidDel="00000000" w:rsidP="00000000" w:rsidRDefault="00000000" w:rsidRPr="00000000" w14:paraId="00000ABD">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D[23] = 1 if debug interrupt was from a COGINIT, indicating that the cog was (re)started</w:t>
      </w:r>
    </w:p>
    <w:p w:rsidR="00000000" w:rsidDel="00000000" w:rsidP="00000000" w:rsidRDefault="00000000" w:rsidRPr="00000000" w14:paraId="00000ABE">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BF">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C0">
      <w:pPr>
        <w:pageBreakBefore w:val="0"/>
        <w:widowControl w:val="0"/>
        <w:rPr/>
      </w:pPr>
      <w:r w:rsidDel="00000000" w:rsidR="00000000" w:rsidRPr="00000000">
        <w:rPr>
          <w:rtl w:val="0"/>
        </w:rPr>
      </w:r>
    </w:p>
    <w:p w:rsidR="00000000" w:rsidDel="00000000" w:rsidP="00000000" w:rsidRDefault="00000000" w:rsidRPr="00000000" w14:paraId="00000AC1">
      <w:pPr>
        <w:pageBreakBefore w:val="0"/>
        <w:widowControl w:val="0"/>
        <w:rPr>
          <w:b w:val="1"/>
        </w:rPr>
      </w:pPr>
      <w:r w:rsidDel="00000000" w:rsidR="00000000" w:rsidRPr="00000000">
        <w:rPr>
          <w:b w:val="1"/>
          <w:rtl w:val="0"/>
        </w:rPr>
        <w:t xml:space="preserve">GETBRK D WC</w:t>
      </w:r>
    </w:p>
    <w:p w:rsidR="00000000" w:rsidDel="00000000" w:rsidP="00000000" w:rsidRDefault="00000000" w:rsidRPr="00000000" w14:paraId="00000AC2">
      <w:pPr>
        <w:pageBreakBefore w:val="0"/>
        <w:widowControl w:val="0"/>
        <w:rPr/>
      </w:pPr>
      <w:r w:rsidDel="00000000" w:rsidR="00000000" w:rsidRPr="00000000">
        <w:rPr>
          <w:rtl w:val="0"/>
        </w:rPr>
      </w:r>
    </w:p>
    <w:p w:rsidR="00000000" w:rsidDel="00000000" w:rsidP="00000000" w:rsidRDefault="00000000" w:rsidRPr="00000000" w14:paraId="00000AC3">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GETBRK</w:t>
      </w:r>
      <w:r w:rsidDel="00000000" w:rsidR="00000000" w:rsidRPr="00000000">
        <w:rPr>
          <w:rFonts w:ascii="Courier New" w:cs="Courier New" w:eastAsia="Courier New" w:hAnsi="Courier New"/>
          <w:b w:val="1"/>
          <w:rtl w:val="0"/>
        </w:rPr>
        <w:t xml:space="preserve"> with WC always returns the following:</w:t>
      </w:r>
    </w:p>
    <w:p w:rsidR="00000000" w:rsidDel="00000000" w:rsidP="00000000" w:rsidRDefault="00000000" w:rsidRPr="00000000" w14:paraId="00000AC4">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C5">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C = LSB of SKIP/SKIPF/EXECF/</w:t>
      </w:r>
      <w:r w:rsidDel="00000000" w:rsidR="00000000" w:rsidRPr="00000000">
        <w:rPr>
          <w:rFonts w:ascii="Courier New" w:cs="Courier New" w:eastAsia="Courier New" w:hAnsi="Courier New"/>
          <w:b w:val="1"/>
          <w:rtl w:val="0"/>
        </w:rPr>
        <w:t xml:space="preserve">XBYTE</w:t>
      </w:r>
      <w:r w:rsidDel="00000000" w:rsidR="00000000" w:rsidRPr="00000000">
        <w:rPr>
          <w:rFonts w:ascii="Courier New" w:cs="Courier New" w:eastAsia="Courier New" w:hAnsi="Courier New"/>
          <w:b w:val="1"/>
          <w:rtl w:val="0"/>
        </w:rPr>
        <w:t xml:space="preserve"> pattern</w:t>
      </w:r>
    </w:p>
    <w:p w:rsidR="00000000" w:rsidDel="00000000" w:rsidP="00000000" w:rsidRDefault="00000000" w:rsidRPr="00000000" w14:paraId="00000AC6">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C7">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D[31:28] = 4-bit CALL depth since SKIP/SKIPF/EXECF/</w:t>
      </w:r>
      <w:r w:rsidDel="00000000" w:rsidR="00000000" w:rsidRPr="00000000">
        <w:rPr>
          <w:rFonts w:ascii="Courier New" w:cs="Courier New" w:eastAsia="Courier New" w:hAnsi="Courier New"/>
          <w:b w:val="1"/>
          <w:rtl w:val="0"/>
        </w:rPr>
        <w:t xml:space="preserve">XBYTE</w:t>
      </w:r>
      <w:r w:rsidDel="00000000" w:rsidR="00000000" w:rsidRPr="00000000">
        <w:rPr>
          <w:rFonts w:ascii="Courier New" w:cs="Courier New" w:eastAsia="Courier New" w:hAnsi="Courier New"/>
          <w:b w:val="1"/>
          <w:rtl w:val="0"/>
        </w:rPr>
        <w:t xml:space="preserve"> (skipping suspended if not %0000)</w:t>
      </w:r>
    </w:p>
    <w:p w:rsidR="00000000" w:rsidDel="00000000" w:rsidP="00000000" w:rsidRDefault="00000000" w:rsidRPr="00000000" w14:paraId="00000AC8">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D[27] = 1 if SKIP mode or 0 if SKIPF/EXECF/</w:t>
      </w:r>
      <w:r w:rsidDel="00000000" w:rsidR="00000000" w:rsidRPr="00000000">
        <w:rPr>
          <w:rFonts w:ascii="Courier New" w:cs="Courier New" w:eastAsia="Courier New" w:hAnsi="Courier New"/>
          <w:b w:val="1"/>
          <w:rtl w:val="0"/>
        </w:rPr>
        <w:t xml:space="preserve">XBYTE</w:t>
      </w:r>
      <w:r w:rsidDel="00000000" w:rsidR="00000000" w:rsidRPr="00000000">
        <w:rPr>
          <w:rFonts w:ascii="Courier New" w:cs="Courier New" w:eastAsia="Courier New" w:hAnsi="Courier New"/>
          <w:b w:val="1"/>
          <w:rtl w:val="0"/>
        </w:rPr>
        <w:t xml:space="preserve"> mode</w:t>
      </w:r>
    </w:p>
    <w:p w:rsidR="00000000" w:rsidDel="00000000" w:rsidP="00000000" w:rsidRDefault="00000000" w:rsidRPr="00000000" w14:paraId="00000AC9">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D[26] = 1 if LUT sharing enabled (established by SETLUTS)</w:t>
      </w:r>
    </w:p>
    <w:p w:rsidR="00000000" w:rsidDel="00000000" w:rsidP="00000000" w:rsidRDefault="00000000" w:rsidRPr="00000000" w14:paraId="00000ACA">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D[25] = 1 if top of stack = $001FF, indicating XBYTE will execute on next _RET_/RET</w:t>
      </w:r>
    </w:p>
    <w:p w:rsidR="00000000" w:rsidDel="00000000" w:rsidP="00000000" w:rsidRDefault="00000000" w:rsidRPr="00000000" w14:paraId="00000ACB">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D[24:16] = 9-bit XBYTE mode, established by '_RET_ SETQ/SETQ2' when top of stack = $001FF</w:t>
      </w:r>
    </w:p>
    <w:p w:rsidR="00000000" w:rsidDel="00000000" w:rsidP="00000000" w:rsidRDefault="00000000" w:rsidRPr="00000000" w14:paraId="00000ACC">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D[15:00] = 16 event-trap flags</w:t>
      </w:r>
    </w:p>
    <w:p w:rsidR="00000000" w:rsidDel="00000000" w:rsidP="00000000" w:rsidRDefault="00000000" w:rsidRPr="00000000" w14:paraId="00000ACD">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D[15] = GETQX/GETQY executed without prior CORDIC command</w:t>
      </w:r>
    </w:p>
    <w:p w:rsidR="00000000" w:rsidDel="00000000" w:rsidP="00000000" w:rsidRDefault="00000000" w:rsidRPr="00000000" w14:paraId="00000ACE">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D[14] = attention requested by cog(s)</w:t>
      </w:r>
    </w:p>
    <w:p w:rsidR="00000000" w:rsidDel="00000000" w:rsidP="00000000" w:rsidRDefault="00000000" w:rsidRPr="00000000" w14:paraId="00000ACF">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D[13] = streamer read location $1FF of lookup RAM</w:t>
      </w:r>
    </w:p>
    <w:p w:rsidR="00000000" w:rsidDel="00000000" w:rsidP="00000000" w:rsidRDefault="00000000" w:rsidRPr="00000000" w14:paraId="00000AD0">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D[12] = streamer NCO rolled over</w:t>
      </w:r>
    </w:p>
    <w:p w:rsidR="00000000" w:rsidDel="00000000" w:rsidP="00000000" w:rsidRDefault="00000000" w:rsidRPr="00000000" w14:paraId="00000AD1">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D[11] = streamer finished, now idle</w:t>
      </w:r>
    </w:p>
    <w:p w:rsidR="00000000" w:rsidDel="00000000" w:rsidP="00000000" w:rsidRDefault="00000000" w:rsidRPr="00000000" w14:paraId="00000AD2">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D[10] = streamer ready to accept new command</w:t>
      </w:r>
    </w:p>
    <w:p w:rsidR="00000000" w:rsidDel="00000000" w:rsidP="00000000" w:rsidRDefault="00000000" w:rsidRPr="00000000" w14:paraId="00000AD3">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D[09] = hub RAM FIFO interface loaded block count and start address</w:t>
      </w:r>
    </w:p>
    <w:p w:rsidR="00000000" w:rsidDel="00000000" w:rsidP="00000000" w:rsidRDefault="00000000" w:rsidRPr="00000000" w14:paraId="00000AD4">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D[08] = pin pattern match occurred</w:t>
      </w:r>
    </w:p>
    <w:p w:rsidR="00000000" w:rsidDel="00000000" w:rsidP="00000000" w:rsidRDefault="00000000" w:rsidRPr="00000000" w14:paraId="00000AD5">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D[07] = SE4 event occurred</w:t>
      </w:r>
    </w:p>
    <w:p w:rsidR="00000000" w:rsidDel="00000000" w:rsidP="00000000" w:rsidRDefault="00000000" w:rsidRPr="00000000" w14:paraId="00000AD6">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D[06] = SE3 event occurred</w:t>
      </w:r>
    </w:p>
    <w:p w:rsidR="00000000" w:rsidDel="00000000" w:rsidP="00000000" w:rsidRDefault="00000000" w:rsidRPr="00000000" w14:paraId="00000AD7">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D[05] = SE2 event occurred</w:t>
      </w:r>
    </w:p>
    <w:p w:rsidR="00000000" w:rsidDel="00000000" w:rsidP="00000000" w:rsidRDefault="00000000" w:rsidRPr="00000000" w14:paraId="00000AD8">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D[04] = SE1 event occurred</w:t>
      </w:r>
    </w:p>
    <w:p w:rsidR="00000000" w:rsidDel="00000000" w:rsidP="00000000" w:rsidRDefault="00000000" w:rsidRPr="00000000" w14:paraId="00000AD9">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D[03] = CT-passed-CT1</w:t>
      </w:r>
    </w:p>
    <w:p w:rsidR="00000000" w:rsidDel="00000000" w:rsidP="00000000" w:rsidRDefault="00000000" w:rsidRPr="00000000" w14:paraId="00000ADA">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D[02] = CT-passed-CT2</w:t>
      </w:r>
    </w:p>
    <w:p w:rsidR="00000000" w:rsidDel="00000000" w:rsidP="00000000" w:rsidRDefault="00000000" w:rsidRPr="00000000" w14:paraId="00000ADB">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D[01] = CT-passed-CT3</w:t>
      </w:r>
    </w:p>
    <w:p w:rsidR="00000000" w:rsidDel="00000000" w:rsidP="00000000" w:rsidRDefault="00000000" w:rsidRPr="00000000" w14:paraId="00000ADC">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D[00] = INT1, INT2, or INT3 occurred</w:t>
      </w:r>
    </w:p>
    <w:p w:rsidR="00000000" w:rsidDel="00000000" w:rsidP="00000000" w:rsidRDefault="00000000" w:rsidRPr="00000000" w14:paraId="00000ADD">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DE">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DF">
      <w:pPr>
        <w:pageBreakBefore w:val="0"/>
        <w:widowControl w:val="0"/>
        <w:rPr>
          <w:b w:val="1"/>
        </w:rPr>
      </w:pPr>
      <w:r w:rsidDel="00000000" w:rsidR="00000000" w:rsidRPr="00000000">
        <w:rPr>
          <w:b w:val="1"/>
          <w:rtl w:val="0"/>
        </w:rPr>
        <w:t xml:space="preserve">GETBRK D WZ</w:t>
      </w:r>
    </w:p>
    <w:p w:rsidR="00000000" w:rsidDel="00000000" w:rsidP="00000000" w:rsidRDefault="00000000" w:rsidRPr="00000000" w14:paraId="00000AE0">
      <w:pPr>
        <w:pageBreakBefore w:val="0"/>
        <w:widowControl w:val="0"/>
        <w:rPr/>
      </w:pPr>
      <w:r w:rsidDel="00000000" w:rsidR="00000000" w:rsidRPr="00000000">
        <w:rPr>
          <w:rtl w:val="0"/>
        </w:rPr>
      </w:r>
    </w:p>
    <w:p w:rsidR="00000000" w:rsidDel="00000000" w:rsidP="00000000" w:rsidRDefault="00000000" w:rsidRPr="00000000" w14:paraId="00000AE1">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GETBRK with WZ always returns the following:</w:t>
      </w:r>
    </w:p>
    <w:p w:rsidR="00000000" w:rsidDel="00000000" w:rsidP="00000000" w:rsidRDefault="00000000" w:rsidRPr="00000000" w14:paraId="00000AE2">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E3">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Z = 1 if no SKIP/SKIPF/EXECF/</w:t>
      </w:r>
      <w:r w:rsidDel="00000000" w:rsidR="00000000" w:rsidRPr="00000000">
        <w:rPr>
          <w:rFonts w:ascii="Courier New" w:cs="Courier New" w:eastAsia="Courier New" w:hAnsi="Courier New"/>
          <w:b w:val="1"/>
          <w:rtl w:val="0"/>
        </w:rPr>
        <w:t xml:space="preserve">XBYTE</w:t>
      </w:r>
      <w:r w:rsidDel="00000000" w:rsidR="00000000" w:rsidRPr="00000000">
        <w:rPr>
          <w:rFonts w:ascii="Courier New" w:cs="Courier New" w:eastAsia="Courier New" w:hAnsi="Courier New"/>
          <w:b w:val="1"/>
          <w:rtl w:val="0"/>
        </w:rPr>
        <w:t xml:space="preserve"> pattern queued (D = 0) or 1 if pattern queued (D &lt;&gt; 0)</w:t>
      </w:r>
    </w:p>
    <w:p w:rsidR="00000000" w:rsidDel="00000000" w:rsidP="00000000" w:rsidRDefault="00000000" w:rsidRPr="00000000" w14:paraId="00000AE4">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E5">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 = 32-bit SKIP/SKIPF/EXECF/</w:t>
      </w:r>
      <w:r w:rsidDel="00000000" w:rsidR="00000000" w:rsidRPr="00000000">
        <w:rPr>
          <w:rFonts w:ascii="Courier New" w:cs="Courier New" w:eastAsia="Courier New" w:hAnsi="Courier New"/>
          <w:b w:val="1"/>
          <w:rtl w:val="0"/>
        </w:rPr>
        <w:t xml:space="preserve">XBYTE</w:t>
      </w:r>
      <w:r w:rsidDel="00000000" w:rsidR="00000000" w:rsidRPr="00000000">
        <w:rPr>
          <w:rFonts w:ascii="Courier New" w:cs="Courier New" w:eastAsia="Courier New" w:hAnsi="Courier New"/>
          <w:b w:val="1"/>
          <w:rtl w:val="0"/>
        </w:rPr>
        <w:t xml:space="preserve"> pattern, used LSB-first to skip instructions in main code</w:t>
      </w:r>
    </w:p>
    <w:p w:rsidR="00000000" w:rsidDel="00000000" w:rsidP="00000000" w:rsidRDefault="00000000" w:rsidRPr="00000000" w14:paraId="00000AE6">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E7">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E8">
      <w:pPr>
        <w:pStyle w:val="Heading1"/>
        <w:pageBreakBefore w:val="0"/>
        <w:widowControl w:val="0"/>
        <w:rPr/>
      </w:pPr>
      <w:bookmarkStart w:colFirst="0" w:colLast="0" w:name="_fq9fxl846ct" w:id="48"/>
      <w:bookmarkEnd w:id="48"/>
      <w:r w:rsidDel="00000000" w:rsidR="00000000" w:rsidRPr="00000000">
        <w:rPr>
          <w:rtl w:val="0"/>
        </w:rPr>
        <w:t xml:space="preserve">HUB</w:t>
      </w:r>
    </w:p>
    <w:p w:rsidR="00000000" w:rsidDel="00000000" w:rsidP="00000000" w:rsidRDefault="00000000" w:rsidRPr="00000000" w14:paraId="00000AE9">
      <w:pPr>
        <w:pStyle w:val="Heading2"/>
        <w:pageBreakBefore w:val="0"/>
        <w:widowControl w:val="0"/>
        <w:rPr/>
      </w:pPr>
      <w:bookmarkStart w:colFirst="0" w:colLast="0" w:name="_d28td8ldda8j" w:id="49"/>
      <w:bookmarkEnd w:id="49"/>
      <w:r w:rsidDel="00000000" w:rsidR="00000000" w:rsidRPr="00000000">
        <w:rPr>
          <w:rtl w:val="0"/>
        </w:rPr>
        <w:t xml:space="preserve">Configuration</w:t>
      </w:r>
    </w:p>
    <w:p w:rsidR="00000000" w:rsidDel="00000000" w:rsidP="00000000" w:rsidRDefault="00000000" w:rsidRPr="00000000" w14:paraId="00000AEA">
      <w:pPr>
        <w:pageBreakBefore w:val="0"/>
        <w:widowControl w:val="0"/>
        <w:spacing w:line="331.2" w:lineRule="auto"/>
        <w:rPr/>
      </w:pPr>
      <w:r w:rsidDel="00000000" w:rsidR="00000000" w:rsidRPr="00000000">
        <w:rPr>
          <w:rtl w:val="0"/>
        </w:rPr>
        <w:t xml:space="preserve">The hub contains several global circuits which are configured using the HUBSET instruction. HUBSET uses a single D operand to both select the circuit to be configured and to provide the configuration data:</w:t>
      </w:r>
    </w:p>
    <w:p w:rsidR="00000000" w:rsidDel="00000000" w:rsidP="00000000" w:rsidRDefault="00000000" w:rsidRPr="00000000" w14:paraId="00000AEB">
      <w:pPr>
        <w:pageBreakBefore w:val="0"/>
        <w:widowControl w:val="0"/>
        <w:spacing w:line="331.2" w:lineRule="auto"/>
        <w:ind w:left="72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EC">
      <w:pPr>
        <w:pageBreakBefore w:val="0"/>
        <w:widowControl w:val="0"/>
        <w:spacing w:line="331.2" w:lineRule="auto"/>
        <w:rPr/>
      </w:pPr>
      <w:r w:rsidDel="00000000" w:rsidR="00000000" w:rsidRPr="00000000">
        <w:rPr>
          <w:rFonts w:ascii="Courier New" w:cs="Courier New" w:eastAsia="Courier New" w:hAnsi="Courier New"/>
          <w:b w:val="1"/>
          <w:rtl w:val="0"/>
        </w:rPr>
        <w:t xml:space="preserve">        HUBSET  {#}D     - Configure global circuit selected by MSBs</w:t>
      </w:r>
      <w:r w:rsidDel="00000000" w:rsidR="00000000" w:rsidRPr="00000000">
        <w:rPr>
          <w:rtl w:val="0"/>
        </w:rPr>
      </w:r>
    </w:p>
    <w:p w:rsidR="00000000" w:rsidDel="00000000" w:rsidP="00000000" w:rsidRDefault="00000000" w:rsidRPr="00000000" w14:paraId="00000AED">
      <w:pPr>
        <w:pageBreakBefore w:val="0"/>
        <w:widowControl w:val="0"/>
        <w:spacing w:line="331.2" w:lineRule="auto"/>
        <w:rPr/>
      </w:pPr>
      <w:r w:rsidDel="00000000" w:rsidR="00000000" w:rsidRPr="00000000">
        <w:rPr>
          <w:rtl w:val="0"/>
        </w:rPr>
      </w:r>
    </w:p>
    <w:p w:rsidR="00000000" w:rsidDel="00000000" w:rsidP="00000000" w:rsidRDefault="00000000" w:rsidRPr="00000000" w14:paraId="00000AEE">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%0000_xxxE_DDDD_DDMM_MMMM_MMMM_PPPP_CCSS     Set clock generator mode</w:t>
      </w:r>
    </w:p>
    <w:p w:rsidR="00000000" w:rsidDel="00000000" w:rsidP="00000000" w:rsidRDefault="00000000" w:rsidRPr="00000000" w14:paraId="00000AEF">
      <w:pPr>
        <w:pageBreakBefore w:val="0"/>
        <w:widowControl w:val="0"/>
        <w:rPr/>
      </w:pPr>
      <w:r w:rsidDel="00000000" w:rsidR="00000000" w:rsidRPr="00000000">
        <w:rPr>
          <w:rFonts w:ascii="Courier New" w:cs="Courier New" w:eastAsia="Courier New" w:hAnsi="Courier New"/>
          <w:b w:val="1"/>
          <w:rtl w:val="0"/>
        </w:rPr>
        <w:t xml:space="preserve">        %0001_xxxx_xxxx_xxxx_xxxx_xxxx_xxxx_xxxx     </w:t>
      </w:r>
      <w:r w:rsidDel="00000000" w:rsidR="00000000" w:rsidRPr="00000000">
        <w:rPr>
          <w:rFonts w:ascii="Courier New" w:cs="Courier New" w:eastAsia="Courier New" w:hAnsi="Courier New"/>
          <w:b w:val="1"/>
          <w:rtl w:val="0"/>
        </w:rPr>
        <w:t xml:space="preserve">Hard</w:t>
      </w:r>
      <w:r w:rsidDel="00000000" w:rsidR="00000000" w:rsidRPr="00000000">
        <w:rPr>
          <w:rFonts w:ascii="Courier New" w:cs="Courier New" w:eastAsia="Courier New" w:hAnsi="Courier New"/>
          <w:b w:val="1"/>
          <w:rtl w:val="0"/>
        </w:rPr>
        <w:t xml:space="preserve"> reset, reboots chip</w:t>
      </w:r>
      <w:r w:rsidDel="00000000" w:rsidR="00000000" w:rsidRPr="00000000">
        <w:rPr>
          <w:rtl w:val="0"/>
        </w:rPr>
      </w:r>
    </w:p>
    <w:p w:rsidR="00000000" w:rsidDel="00000000" w:rsidP="00000000" w:rsidRDefault="00000000" w:rsidRPr="00000000" w14:paraId="00000AF0">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%0010_xxxx_xxxx_xxLW_DDDD_DDDD_DDDD_DDDD     Set write-protect and debug enables</w:t>
      </w:r>
    </w:p>
    <w:p w:rsidR="00000000" w:rsidDel="00000000" w:rsidP="00000000" w:rsidRDefault="00000000" w:rsidRPr="00000000" w14:paraId="00000AF1">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%0100_xxxx_xxxx_xxxx_xxxx_xxxR_RLLT_TTTT     Set filter R to length L and tap T</w:t>
      </w:r>
      <w:r w:rsidDel="00000000" w:rsidR="00000000" w:rsidRPr="00000000">
        <w:rPr>
          <w:rtl w:val="0"/>
        </w:rPr>
      </w:r>
    </w:p>
    <w:p w:rsidR="00000000" w:rsidDel="00000000" w:rsidP="00000000" w:rsidRDefault="00000000" w:rsidRPr="00000000" w14:paraId="00000AF2">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%1DDD_DDDD_DDDD_DDDD_DDDD_DDDD_DDDD_DDDD     Seed Xoroshiro128** PRNG with D</w:t>
      </w:r>
    </w:p>
    <w:p w:rsidR="00000000" w:rsidDel="00000000" w:rsidP="00000000" w:rsidRDefault="00000000" w:rsidRPr="00000000" w14:paraId="00000AF3">
      <w:pPr>
        <w:pageBreakBefore w:val="0"/>
        <w:widowControl w:val="0"/>
        <w:rPr>
          <w:b w:val="1"/>
        </w:rPr>
      </w:pPr>
      <w:r w:rsidDel="00000000" w:rsidR="00000000" w:rsidRPr="00000000">
        <w:rPr>
          <w:rtl w:val="0"/>
        </w:rPr>
      </w:r>
    </w:p>
    <w:p w:rsidR="00000000" w:rsidDel="00000000" w:rsidP="00000000" w:rsidRDefault="00000000" w:rsidRPr="00000000" w14:paraId="00000AF4">
      <w:pPr>
        <w:pageBreakBefore w:val="0"/>
        <w:widowControl w:val="0"/>
        <w:spacing w:line="331.2" w:lineRule="auto"/>
        <w:rPr/>
      </w:pPr>
      <w:r w:rsidDel="00000000" w:rsidR="00000000" w:rsidRPr="00000000">
        <w:rPr>
          <w:rtl w:val="0"/>
        </w:rPr>
      </w:r>
    </w:p>
    <w:p w:rsidR="00000000" w:rsidDel="00000000" w:rsidP="00000000" w:rsidRDefault="00000000" w:rsidRPr="00000000" w14:paraId="00000AF5">
      <w:pPr>
        <w:pStyle w:val="Heading3"/>
        <w:pageBreakBefore w:val="0"/>
        <w:widowControl w:val="0"/>
        <w:rPr/>
      </w:pPr>
      <w:bookmarkStart w:colFirst="0" w:colLast="0" w:name="_t2diwztdb9xr" w:id="50"/>
      <w:bookmarkEnd w:id="50"/>
      <w:r w:rsidDel="00000000" w:rsidR="00000000" w:rsidRPr="00000000">
        <w:rPr>
          <w:rtl w:val="0"/>
        </w:rPr>
        <w:t xml:space="preserve">Configuring the Clock Generator</w:t>
      </w:r>
    </w:p>
    <w:p w:rsidR="00000000" w:rsidDel="00000000" w:rsidP="00000000" w:rsidRDefault="00000000" w:rsidRPr="00000000" w14:paraId="00000AF6">
      <w:pPr>
        <w:pageBreakBefore w:val="0"/>
        <w:widowControl w:val="0"/>
        <w:spacing w:line="331.2" w:lineRule="auto"/>
        <w:rPr/>
      </w:pPr>
      <w:r w:rsidDel="00000000" w:rsidR="00000000" w:rsidRPr="00000000">
        <w:rPr>
          <w:rtl w:val="0"/>
        </w:rPr>
      </w:r>
    </w:p>
    <w:p w:rsidR="00000000" w:rsidDel="00000000" w:rsidP="00000000" w:rsidRDefault="00000000" w:rsidRPr="00000000" w14:paraId="00000AF7">
      <w:pPr>
        <w:pageBreakBefore w:val="0"/>
        <w:widowControl w:val="0"/>
        <w:spacing w:line="331.2" w:lineRule="auto"/>
        <w:rPr/>
      </w:pPr>
      <w:r w:rsidDel="00000000" w:rsidR="00000000" w:rsidRPr="00000000">
        <w:rPr>
          <w:rtl w:val="0"/>
        </w:rPr>
        <w:t xml:space="preserve">The Prop2 can generate its system clock in several different ways.</w:t>
      </w:r>
    </w:p>
    <w:p w:rsidR="00000000" w:rsidDel="00000000" w:rsidP="00000000" w:rsidRDefault="00000000" w:rsidRPr="00000000" w14:paraId="00000AF8">
      <w:pPr>
        <w:pageBreakBefore w:val="0"/>
        <w:widowControl w:val="0"/>
        <w:spacing w:line="331.2" w:lineRule="auto"/>
        <w:rPr/>
      </w:pPr>
      <w:r w:rsidDel="00000000" w:rsidR="00000000" w:rsidRPr="00000000">
        <w:rPr>
          <w:rtl w:val="0"/>
        </w:rPr>
      </w:r>
    </w:p>
    <w:p w:rsidR="00000000" w:rsidDel="00000000" w:rsidP="00000000" w:rsidRDefault="00000000" w:rsidRPr="00000000" w14:paraId="00000AF9">
      <w:pPr>
        <w:pageBreakBefore w:val="0"/>
        <w:widowControl w:val="0"/>
        <w:spacing w:line="331.2" w:lineRule="auto"/>
        <w:rPr/>
      </w:pPr>
      <w:r w:rsidDel="00000000" w:rsidR="00000000" w:rsidRPr="00000000">
        <w:rPr>
          <w:rtl w:val="0"/>
        </w:rPr>
        <w:t xml:space="preserve">There are two separate internal RC clock oscillators that can be used, a 20MHz+ (RCFAST) and a ~20kHz (RCSLOW). The 20MHz+ oscillator is designed to always run at least 20MHz, worst-case, in order to accommodate 2M baud serial loading during boot. The ~20kHz oscillator is intended for low-power operation.</w:t>
      </w:r>
    </w:p>
    <w:p w:rsidR="00000000" w:rsidDel="00000000" w:rsidP="00000000" w:rsidRDefault="00000000" w:rsidRPr="00000000" w14:paraId="00000AFA">
      <w:pPr>
        <w:pageBreakBefore w:val="0"/>
        <w:widowControl w:val="0"/>
        <w:spacing w:line="331.2" w:lineRule="auto"/>
        <w:rPr/>
      </w:pPr>
      <w:r w:rsidDel="00000000" w:rsidR="00000000" w:rsidRPr="00000000">
        <w:rPr>
          <w:rtl w:val="0"/>
        </w:rPr>
      </w:r>
    </w:p>
    <w:p w:rsidR="00000000" w:rsidDel="00000000" w:rsidP="00000000" w:rsidRDefault="00000000" w:rsidRPr="00000000" w14:paraId="00000AFB">
      <w:pPr>
        <w:pageBreakBefore w:val="0"/>
        <w:widowControl w:val="0"/>
        <w:spacing w:line="331.2" w:lineRule="auto"/>
        <w:rPr/>
      </w:pPr>
      <w:r w:rsidDel="00000000" w:rsidR="00000000" w:rsidRPr="00000000">
        <w:rPr>
          <w:rtl w:val="0"/>
        </w:rPr>
        <w:t xml:space="preserve">The XI and XO pins can also be used for clocking, with XI being an input and XO being a crystal-feedback output for 10MHz-20MHz crystals. Internal loading caps can also be enabled on XI and XO for crystal impedance matching.</w:t>
      </w:r>
    </w:p>
    <w:p w:rsidR="00000000" w:rsidDel="00000000" w:rsidP="00000000" w:rsidRDefault="00000000" w:rsidRPr="00000000" w14:paraId="00000AFC">
      <w:pPr>
        <w:pageBreakBefore w:val="0"/>
        <w:widowControl w:val="0"/>
        <w:spacing w:line="331.2" w:lineRule="auto"/>
        <w:rPr/>
      </w:pPr>
      <w:r w:rsidDel="00000000" w:rsidR="00000000" w:rsidRPr="00000000">
        <w:rPr>
          <w:rtl w:val="0"/>
        </w:rPr>
      </w:r>
    </w:p>
    <w:p w:rsidR="00000000" w:rsidDel="00000000" w:rsidP="00000000" w:rsidRDefault="00000000" w:rsidRPr="00000000" w14:paraId="00000AFD">
      <w:pPr>
        <w:pageBreakBefore w:val="0"/>
        <w:widowControl w:val="0"/>
        <w:spacing w:line="331.2" w:lineRule="auto"/>
        <w:rPr/>
      </w:pPr>
      <w:r w:rsidDel="00000000" w:rsidR="00000000" w:rsidRPr="00000000">
        <w:rPr>
          <w:rtl w:val="0"/>
        </w:rPr>
        <w:t xml:space="preserve">If the XI pin is used as a clock input </w:t>
      </w:r>
      <w:ins w:author="" w:id="30">
        <w:r w:rsidDel="00000000" w:rsidR="00000000" w:rsidRPr="00000000">
          <w:rPr>
            <w:rtl w:val="0"/>
          </w:rPr>
          <w:t xml:space="preserve"> </w:t>
        </w:r>
      </w:ins>
      <w:r w:rsidDel="00000000" w:rsidR="00000000" w:rsidRPr="00000000">
        <w:rPr>
          <w:rtl w:val="0"/>
        </w:rPr>
        <w:t xml:space="preserve">or crystal oscillator input, its frequency can be modified through an internal phase-locked loop (PLL). The PLL divides the XI pin frequency from 1 to 64, then multiplies the resulting frequency from 1 to 1024 in the VCO. The VCO frequency can be used directly, or divided by 2, 4, 6, ...30, to get the final PLL clock frequency which can be used as the system clock.</w:t>
      </w:r>
    </w:p>
    <w:p w:rsidR="00000000" w:rsidDel="00000000" w:rsidP="00000000" w:rsidRDefault="00000000" w:rsidRPr="00000000" w14:paraId="00000AFE">
      <w:pPr>
        <w:pageBreakBefore w:val="0"/>
        <w:widowControl w:val="0"/>
        <w:spacing w:line="331.2" w:lineRule="auto"/>
        <w:rPr/>
      </w:pPr>
      <w:r w:rsidDel="00000000" w:rsidR="00000000" w:rsidRPr="00000000">
        <w:rPr>
          <w:rtl w:val="0"/>
        </w:rPr>
      </w:r>
    </w:p>
    <w:p w:rsidR="00000000" w:rsidDel="00000000" w:rsidP="00000000" w:rsidRDefault="00000000" w:rsidRPr="00000000" w14:paraId="00000AFF">
      <w:pPr>
        <w:pageBreakBefore w:val="0"/>
        <w:widowControl w:val="0"/>
        <w:spacing w:line="331.2" w:lineRule="auto"/>
        <w:rPr/>
      </w:pPr>
      <w:r w:rsidDel="00000000" w:rsidR="00000000" w:rsidRPr="00000000">
        <w:rPr>
          <w:rtl w:val="0"/>
        </w:rPr>
        <w:t xml:space="preserve">The clock configuration setting consists of 25 bits. The four LSBs are all that are needed to switch among clock sources and select all but the PLL settings.</w:t>
      </w:r>
    </w:p>
    <w:p w:rsidR="00000000" w:rsidDel="00000000" w:rsidP="00000000" w:rsidRDefault="00000000" w:rsidRPr="00000000" w14:paraId="00000B00">
      <w:pPr>
        <w:pageBreakBefore w:val="0"/>
        <w:widowControl w:val="0"/>
        <w:ind w:firstLine="720"/>
        <w:rPr/>
      </w:pPr>
      <w:r w:rsidDel="00000000" w:rsidR="00000000" w:rsidRPr="00000000">
        <w:rPr>
          <w:rtl w:val="0"/>
        </w:rPr>
      </w:r>
    </w:p>
    <w:p w:rsidR="00000000" w:rsidDel="00000000" w:rsidP="00000000" w:rsidRDefault="00000000" w:rsidRPr="00000000" w14:paraId="00000B01">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HUBSET  ##%0000_000E_DDDD_DDMM_MMMM_MMMM_PPPP_CCSS     'set clock mode</w:t>
      </w:r>
    </w:p>
    <w:p w:rsidR="00000000" w:rsidDel="00000000" w:rsidP="00000000" w:rsidRDefault="00000000" w:rsidRPr="00000000" w14:paraId="00000B02">
      <w:pPr>
        <w:pageBreakBefore w:val="0"/>
        <w:widowControl w:val="0"/>
        <w:spacing w:line="331.2" w:lineRule="auto"/>
        <w:rPr/>
      </w:pPr>
      <w:r w:rsidDel="00000000" w:rsidR="00000000" w:rsidRPr="00000000">
        <w:rPr>
          <w:rtl w:val="0"/>
        </w:rPr>
      </w:r>
    </w:p>
    <w:p w:rsidR="00000000" w:rsidDel="00000000" w:rsidP="00000000" w:rsidRDefault="00000000" w:rsidRPr="00000000" w14:paraId="00000B03">
      <w:pPr>
        <w:pageBreakBefore w:val="0"/>
        <w:widowControl w:val="0"/>
        <w:spacing w:line="331.2" w:lineRule="auto"/>
        <w:rPr/>
      </w:pPr>
      <w:r w:rsidDel="00000000" w:rsidR="00000000" w:rsidRPr="00000000">
        <w:rPr>
          <w:rtl w:val="0"/>
        </w:rPr>
      </w:r>
    </w:p>
    <w:p w:rsidR="00000000" w:rsidDel="00000000" w:rsidP="00000000" w:rsidRDefault="00000000" w:rsidRPr="00000000" w14:paraId="00000B04">
      <w:pPr>
        <w:pageBreakBefore w:val="0"/>
        <w:widowControl w:val="0"/>
        <w:spacing w:line="331.2" w:lineRule="auto"/>
        <w:rPr/>
      </w:pPr>
      <w:r w:rsidDel="00000000" w:rsidR="00000000" w:rsidRPr="00000000">
        <w:rPr>
          <w:rtl w:val="0"/>
        </w:rPr>
        <w:t xml:space="preserve">The tables below explain the various bit fields within the HUBSET operand:</w:t>
      </w:r>
    </w:p>
    <w:p w:rsidR="00000000" w:rsidDel="00000000" w:rsidP="00000000" w:rsidRDefault="00000000" w:rsidRPr="00000000" w14:paraId="00000B05">
      <w:pPr>
        <w:pageBreakBefore w:val="0"/>
        <w:widowControl w:val="0"/>
        <w:spacing w:line="331.2" w:lineRule="auto"/>
        <w:rPr/>
      </w:pPr>
      <w:r w:rsidDel="00000000" w:rsidR="00000000" w:rsidRPr="00000000">
        <w:rPr>
          <w:rtl w:val="0"/>
        </w:rPr>
      </w:r>
    </w:p>
    <w:tbl>
      <w:tblPr>
        <w:tblStyle w:val="Table26"/>
        <w:tblW w:w="100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900"/>
        <w:gridCol w:w="1725"/>
        <w:gridCol w:w="5580"/>
        <w:tblGridChange w:id="0">
          <w:tblGrid>
            <w:gridCol w:w="1890"/>
            <w:gridCol w:w="900"/>
            <w:gridCol w:w="1725"/>
            <w:gridCol w:w="558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B06">
            <w:pPr>
              <w:pageBreakBefore w:val="0"/>
              <w:widowControl w:val="0"/>
              <w:spacing w:line="240" w:lineRule="auto"/>
              <w:rPr>
                <w:b w:val="1"/>
              </w:rPr>
            </w:pPr>
            <w:r w:rsidDel="00000000" w:rsidR="00000000" w:rsidRPr="00000000">
              <w:rPr>
                <w:b w:val="1"/>
                <w:rtl w:val="0"/>
              </w:rPr>
              <w:t xml:space="preserve">PLL Setting</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07">
            <w:pPr>
              <w:pageBreakBefore w:val="0"/>
              <w:widowControl w:val="0"/>
              <w:spacing w:line="240" w:lineRule="auto"/>
              <w:rPr>
                <w:b w:val="1"/>
              </w:rPr>
            </w:pPr>
            <w:r w:rsidDel="00000000" w:rsidR="00000000" w:rsidRPr="00000000">
              <w:rPr>
                <w:b w:val="1"/>
                <w:rtl w:val="0"/>
              </w:rPr>
              <w:t xml:space="preserve">Value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08">
            <w:pPr>
              <w:pageBreakBefore w:val="0"/>
              <w:widowControl w:val="0"/>
              <w:spacing w:line="240" w:lineRule="auto"/>
              <w:rPr>
                <w:b w:val="1"/>
              </w:rPr>
            </w:pPr>
            <w:r w:rsidDel="00000000" w:rsidR="00000000" w:rsidRPr="00000000">
              <w:rPr>
                <w:b w:val="1"/>
                <w:rtl w:val="0"/>
              </w:rPr>
              <w:t xml:space="preserve">Effect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09">
            <w:pPr>
              <w:pageBreakBefore w:val="0"/>
              <w:widowControl w:val="0"/>
              <w:spacing w:line="240" w:lineRule="auto"/>
              <w:rPr>
                <w:b w:val="1"/>
              </w:rPr>
            </w:pPr>
            <w:r w:rsidDel="00000000" w:rsidR="00000000" w:rsidRPr="00000000">
              <w:rPr>
                <w:b w:val="1"/>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A">
            <w:pPr>
              <w:pageBreakBefore w:val="0"/>
              <w:widowControl w:val="0"/>
              <w:spacing w:line="240" w:lineRule="auto"/>
              <w:rPr/>
            </w:pPr>
            <w:r w:rsidDel="00000000" w:rsidR="00000000" w:rsidRPr="00000000">
              <w:rPr>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B">
            <w:pPr>
              <w:pageBreakBefore w:val="0"/>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B0C">
            <w:pPr>
              <w:pageBreakBefore w:val="0"/>
              <w:widowControl w:val="0"/>
              <w:spacing w:line="240" w:lineRule="auto"/>
              <w:rPr/>
            </w:pPr>
            <w:r w:rsidDel="00000000" w:rsidR="00000000" w:rsidRPr="00000000">
              <w:rPr>
                <w:rtl w:val="0"/>
              </w:rPr>
              <w:t xml:space="preserve">PLL off/on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0D">
            <w:pPr>
              <w:pageBreakBefore w:val="0"/>
              <w:widowControl w:val="0"/>
              <w:spacing w:line="240" w:lineRule="auto"/>
              <w:rPr/>
            </w:pPr>
            <w:r w:rsidDel="00000000" w:rsidR="00000000" w:rsidRPr="00000000">
              <w:rPr>
                <w:rtl w:val="0"/>
              </w:rPr>
              <w:t xml:space="preserve">XI input must be enabled by %CC. Allow 10ms for crystal+PLL to stabilize before switching over to PLL clock source.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E">
            <w:pPr>
              <w:pageBreakBefore w:val="0"/>
              <w:widowControl w:val="0"/>
              <w:spacing w:line="240" w:lineRule="auto"/>
              <w:rPr/>
            </w:pPr>
            <w:r w:rsidDel="00000000" w:rsidR="00000000" w:rsidRPr="00000000">
              <w:rPr>
                <w:rtl w:val="0"/>
              </w:rPr>
              <w:t xml:space="preserve">%DDDDDD</w:t>
            </w:r>
          </w:p>
        </w:tc>
        <w:tc>
          <w:tcPr>
            <w:shd w:fill="auto" w:val="clear"/>
            <w:tcMar>
              <w:top w:w="100.0" w:type="dxa"/>
              <w:left w:w="100.0" w:type="dxa"/>
              <w:bottom w:w="100.0" w:type="dxa"/>
              <w:right w:w="100.0" w:type="dxa"/>
            </w:tcMar>
            <w:vAlign w:val="top"/>
          </w:tcPr>
          <w:p w:rsidR="00000000" w:rsidDel="00000000" w:rsidP="00000000" w:rsidRDefault="00000000" w:rsidRPr="00000000" w14:paraId="00000B0F">
            <w:pPr>
              <w:pageBreakBefore w:val="0"/>
              <w:widowControl w:val="0"/>
              <w:spacing w:line="240" w:lineRule="auto"/>
              <w:rPr/>
            </w:pPr>
            <w:r w:rsidDel="00000000" w:rsidR="00000000" w:rsidRPr="00000000">
              <w:rPr>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B10">
            <w:pPr>
              <w:pageBreakBefore w:val="0"/>
              <w:widowControl w:val="0"/>
              <w:spacing w:line="240" w:lineRule="auto"/>
              <w:rPr/>
            </w:pPr>
            <w:r w:rsidDel="00000000" w:rsidR="00000000" w:rsidRPr="00000000">
              <w:rPr>
                <w:rtl w:val="0"/>
              </w:rPr>
              <w:t xml:space="preserve">1..64 division of XI pin frequency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B11">
            <w:pPr>
              <w:pageBreakBefore w:val="0"/>
              <w:widowControl w:val="0"/>
              <w:spacing w:line="240" w:lineRule="auto"/>
              <w:rPr/>
            </w:pPr>
            <w:r w:rsidDel="00000000" w:rsidR="00000000" w:rsidRPr="00000000">
              <w:rPr>
                <w:rtl w:val="0"/>
              </w:rPr>
              <w:t xml:space="preserve">This divided XI frequency feeds into the phase-frequency comparator's 'reference'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2">
            <w:pPr>
              <w:pageBreakBefore w:val="0"/>
              <w:widowControl w:val="0"/>
              <w:spacing w:line="240" w:lineRule="auto"/>
              <w:rPr/>
            </w:pPr>
            <w:r w:rsidDel="00000000" w:rsidR="00000000" w:rsidRPr="00000000">
              <w:rPr>
                <w:rtl w:val="0"/>
              </w:rPr>
              <w:t xml:space="preserve">%MMMMMMMMMM</w:t>
            </w:r>
          </w:p>
        </w:tc>
        <w:tc>
          <w:tcPr>
            <w:shd w:fill="auto" w:val="clear"/>
            <w:tcMar>
              <w:top w:w="100.0" w:type="dxa"/>
              <w:left w:w="100.0" w:type="dxa"/>
              <w:bottom w:w="100.0" w:type="dxa"/>
              <w:right w:w="100.0" w:type="dxa"/>
            </w:tcMar>
            <w:vAlign w:val="top"/>
          </w:tcPr>
          <w:p w:rsidR="00000000" w:rsidDel="00000000" w:rsidP="00000000" w:rsidRDefault="00000000" w:rsidRPr="00000000" w14:paraId="00000B13">
            <w:pPr>
              <w:pageBreakBefore w:val="0"/>
              <w:widowControl w:val="0"/>
              <w:spacing w:line="240" w:lineRule="auto"/>
              <w:rPr/>
            </w:pPr>
            <w:r w:rsidDel="00000000" w:rsidR="00000000" w:rsidRPr="00000000">
              <w:rPr>
                <w:rtl w:val="0"/>
              </w:rPr>
              <w:t xml:space="preserve">0..1023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B14">
            <w:pPr>
              <w:pageBreakBefore w:val="0"/>
              <w:widowControl w:val="0"/>
              <w:spacing w:line="240" w:lineRule="auto"/>
              <w:rPr/>
            </w:pPr>
            <w:r w:rsidDel="00000000" w:rsidR="00000000" w:rsidRPr="00000000">
              <w:rPr>
                <w:rtl w:val="0"/>
              </w:rPr>
              <w:t xml:space="preserve">1..1024 division of VCO frequency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B15">
            <w:pPr>
              <w:pageBreakBefore w:val="0"/>
              <w:widowControl w:val="0"/>
              <w:spacing w:line="240" w:lineRule="auto"/>
              <w:rPr/>
            </w:pPr>
            <w:r w:rsidDel="00000000" w:rsidR="00000000" w:rsidRPr="00000000">
              <w:rPr>
                <w:rtl w:val="0"/>
              </w:rPr>
              <w:t xml:space="preserve">This </w:t>
            </w:r>
            <w:r w:rsidDel="00000000" w:rsidR="00000000" w:rsidRPr="00000000">
              <w:rPr>
                <w:rtl w:val="0"/>
              </w:rPr>
              <w:t xml:space="preserve">divided</w:t>
            </w:r>
            <w:r w:rsidDel="00000000" w:rsidR="00000000" w:rsidRPr="00000000">
              <w:rPr>
                <w:rtl w:val="0"/>
              </w:rPr>
              <w:t xml:space="preserve"> VCO frequency feeds into the phase-frequency comparator's 'feedback' input. This frequency division has the effect of </w:t>
            </w:r>
            <w:r w:rsidDel="00000000" w:rsidR="00000000" w:rsidRPr="00000000">
              <w:rPr>
                <w:i w:val="1"/>
                <w:rtl w:val="0"/>
              </w:rPr>
              <w:t xml:space="preserve">multiplying </w:t>
            </w:r>
            <w:r w:rsidDel="00000000" w:rsidR="00000000" w:rsidRPr="00000000">
              <w:rPr>
                <w:rtl w:val="0"/>
              </w:rPr>
              <w:t xml:space="preserve">the divided XI frequency (per %DDDDDD) inside the VCO. The VCO frequency should be kept within 100 MHz to 200 Mhz.</w:t>
            </w:r>
          </w:p>
        </w:tc>
      </w:tr>
      <w:tr>
        <w:trPr>
          <w:cantSplit w:val="0"/>
          <w:trHeight w:val="12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6">
            <w:pPr>
              <w:pageBreakBefore w:val="0"/>
              <w:widowControl w:val="0"/>
              <w:spacing w:line="240" w:lineRule="auto"/>
              <w:rPr/>
            </w:pPr>
            <w:r w:rsidDel="00000000" w:rsidR="00000000" w:rsidRPr="00000000">
              <w:rPr>
                <w:rtl w:val="0"/>
              </w:rPr>
              <w:t xml:space="preserve">%PPPP</w:t>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pageBreakBefore w:val="0"/>
              <w:widowControl w:val="0"/>
              <w:spacing w:line="240" w:lineRule="auto"/>
              <w:rPr/>
            </w:pPr>
            <w:r w:rsidDel="00000000" w:rsidR="00000000" w:rsidRPr="00000000">
              <w:rPr>
                <w:rtl w:val="0"/>
              </w:rPr>
              <w:t xml:space="preserve">0</w:t>
            </w:r>
          </w:p>
          <w:p w:rsidR="00000000" w:rsidDel="00000000" w:rsidP="00000000" w:rsidRDefault="00000000" w:rsidRPr="00000000" w14:paraId="00000B18">
            <w:pPr>
              <w:pageBreakBefore w:val="0"/>
              <w:widowControl w:val="0"/>
              <w:spacing w:line="240" w:lineRule="auto"/>
              <w:rPr/>
            </w:pPr>
            <w:r w:rsidDel="00000000" w:rsidR="00000000" w:rsidRPr="00000000">
              <w:rPr>
                <w:rtl w:val="0"/>
              </w:rPr>
              <w:t xml:space="preserve">1</w:t>
            </w:r>
          </w:p>
          <w:p w:rsidR="00000000" w:rsidDel="00000000" w:rsidP="00000000" w:rsidRDefault="00000000" w:rsidRPr="00000000" w14:paraId="00000B19">
            <w:pPr>
              <w:pageBreakBefore w:val="0"/>
              <w:widowControl w:val="0"/>
              <w:spacing w:line="240" w:lineRule="auto"/>
              <w:rPr/>
            </w:pPr>
            <w:r w:rsidDel="00000000" w:rsidR="00000000" w:rsidRPr="00000000">
              <w:rPr>
                <w:rtl w:val="0"/>
              </w:rPr>
              <w:t xml:space="preserve">2</w:t>
            </w:r>
          </w:p>
          <w:p w:rsidR="00000000" w:rsidDel="00000000" w:rsidP="00000000" w:rsidRDefault="00000000" w:rsidRPr="00000000" w14:paraId="00000B1A">
            <w:pPr>
              <w:pageBreakBefore w:val="0"/>
              <w:widowControl w:val="0"/>
              <w:spacing w:line="240" w:lineRule="auto"/>
              <w:rPr/>
            </w:pPr>
            <w:r w:rsidDel="00000000" w:rsidR="00000000" w:rsidRPr="00000000">
              <w:rPr>
                <w:rtl w:val="0"/>
              </w:rPr>
              <w:t xml:space="preserve">3</w:t>
            </w:r>
          </w:p>
          <w:p w:rsidR="00000000" w:rsidDel="00000000" w:rsidP="00000000" w:rsidRDefault="00000000" w:rsidRPr="00000000" w14:paraId="00000B1B">
            <w:pPr>
              <w:pageBreakBefore w:val="0"/>
              <w:widowControl w:val="0"/>
              <w:spacing w:line="240" w:lineRule="auto"/>
              <w:rPr/>
            </w:pPr>
            <w:r w:rsidDel="00000000" w:rsidR="00000000" w:rsidRPr="00000000">
              <w:rPr>
                <w:rtl w:val="0"/>
              </w:rPr>
              <w:t xml:space="preserve">4</w:t>
            </w:r>
          </w:p>
          <w:p w:rsidR="00000000" w:rsidDel="00000000" w:rsidP="00000000" w:rsidRDefault="00000000" w:rsidRPr="00000000" w14:paraId="00000B1C">
            <w:pPr>
              <w:pageBreakBefore w:val="0"/>
              <w:widowControl w:val="0"/>
              <w:spacing w:line="240" w:lineRule="auto"/>
              <w:rPr/>
            </w:pPr>
            <w:r w:rsidDel="00000000" w:rsidR="00000000" w:rsidRPr="00000000">
              <w:rPr>
                <w:rtl w:val="0"/>
              </w:rPr>
              <w:t xml:space="preserve">5</w:t>
            </w:r>
          </w:p>
          <w:p w:rsidR="00000000" w:rsidDel="00000000" w:rsidP="00000000" w:rsidRDefault="00000000" w:rsidRPr="00000000" w14:paraId="00000B1D">
            <w:pPr>
              <w:pageBreakBefore w:val="0"/>
              <w:widowControl w:val="0"/>
              <w:spacing w:line="240" w:lineRule="auto"/>
              <w:rPr/>
            </w:pPr>
            <w:r w:rsidDel="00000000" w:rsidR="00000000" w:rsidRPr="00000000">
              <w:rPr>
                <w:rtl w:val="0"/>
              </w:rPr>
              <w:t xml:space="preserve">6</w:t>
            </w:r>
          </w:p>
          <w:p w:rsidR="00000000" w:rsidDel="00000000" w:rsidP="00000000" w:rsidRDefault="00000000" w:rsidRPr="00000000" w14:paraId="00000B1E">
            <w:pPr>
              <w:pageBreakBefore w:val="0"/>
              <w:widowControl w:val="0"/>
              <w:spacing w:line="240" w:lineRule="auto"/>
              <w:rPr/>
            </w:pPr>
            <w:r w:rsidDel="00000000" w:rsidR="00000000" w:rsidRPr="00000000">
              <w:rPr>
                <w:rtl w:val="0"/>
              </w:rPr>
              <w:t xml:space="preserve">7</w:t>
            </w:r>
          </w:p>
          <w:p w:rsidR="00000000" w:rsidDel="00000000" w:rsidP="00000000" w:rsidRDefault="00000000" w:rsidRPr="00000000" w14:paraId="00000B1F">
            <w:pPr>
              <w:pageBreakBefore w:val="0"/>
              <w:widowControl w:val="0"/>
              <w:spacing w:line="240" w:lineRule="auto"/>
              <w:rPr/>
            </w:pPr>
            <w:r w:rsidDel="00000000" w:rsidR="00000000" w:rsidRPr="00000000">
              <w:rPr>
                <w:rtl w:val="0"/>
              </w:rPr>
              <w:t xml:space="preserve">8</w:t>
            </w:r>
          </w:p>
          <w:p w:rsidR="00000000" w:rsidDel="00000000" w:rsidP="00000000" w:rsidRDefault="00000000" w:rsidRPr="00000000" w14:paraId="00000B20">
            <w:pPr>
              <w:pageBreakBefore w:val="0"/>
              <w:widowControl w:val="0"/>
              <w:spacing w:line="240" w:lineRule="auto"/>
              <w:rPr/>
            </w:pPr>
            <w:r w:rsidDel="00000000" w:rsidR="00000000" w:rsidRPr="00000000">
              <w:rPr>
                <w:rtl w:val="0"/>
              </w:rPr>
              <w:t xml:space="preserve">9</w:t>
            </w:r>
          </w:p>
          <w:p w:rsidR="00000000" w:rsidDel="00000000" w:rsidP="00000000" w:rsidRDefault="00000000" w:rsidRPr="00000000" w14:paraId="00000B21">
            <w:pPr>
              <w:pageBreakBefore w:val="0"/>
              <w:widowControl w:val="0"/>
              <w:spacing w:line="240" w:lineRule="auto"/>
              <w:rPr/>
            </w:pPr>
            <w:r w:rsidDel="00000000" w:rsidR="00000000" w:rsidRPr="00000000">
              <w:rPr>
                <w:rtl w:val="0"/>
              </w:rPr>
              <w:t xml:space="preserve">10</w:t>
            </w:r>
          </w:p>
          <w:p w:rsidR="00000000" w:rsidDel="00000000" w:rsidP="00000000" w:rsidRDefault="00000000" w:rsidRPr="00000000" w14:paraId="00000B22">
            <w:pPr>
              <w:pageBreakBefore w:val="0"/>
              <w:widowControl w:val="0"/>
              <w:spacing w:line="240" w:lineRule="auto"/>
              <w:rPr/>
            </w:pPr>
            <w:r w:rsidDel="00000000" w:rsidR="00000000" w:rsidRPr="00000000">
              <w:rPr>
                <w:rtl w:val="0"/>
              </w:rPr>
              <w:t xml:space="preserve">11</w:t>
            </w:r>
          </w:p>
          <w:p w:rsidR="00000000" w:rsidDel="00000000" w:rsidP="00000000" w:rsidRDefault="00000000" w:rsidRPr="00000000" w14:paraId="00000B23">
            <w:pPr>
              <w:pageBreakBefore w:val="0"/>
              <w:widowControl w:val="0"/>
              <w:spacing w:line="240" w:lineRule="auto"/>
              <w:rPr/>
            </w:pPr>
            <w:r w:rsidDel="00000000" w:rsidR="00000000" w:rsidRPr="00000000">
              <w:rPr>
                <w:rtl w:val="0"/>
              </w:rPr>
              <w:t xml:space="preserve">12</w:t>
            </w:r>
          </w:p>
          <w:p w:rsidR="00000000" w:rsidDel="00000000" w:rsidP="00000000" w:rsidRDefault="00000000" w:rsidRPr="00000000" w14:paraId="00000B24">
            <w:pPr>
              <w:pageBreakBefore w:val="0"/>
              <w:widowControl w:val="0"/>
              <w:spacing w:line="240" w:lineRule="auto"/>
              <w:rPr/>
            </w:pPr>
            <w:r w:rsidDel="00000000" w:rsidR="00000000" w:rsidRPr="00000000">
              <w:rPr>
                <w:rtl w:val="0"/>
              </w:rPr>
              <w:t xml:space="preserve">13</w:t>
            </w:r>
          </w:p>
          <w:p w:rsidR="00000000" w:rsidDel="00000000" w:rsidP="00000000" w:rsidRDefault="00000000" w:rsidRPr="00000000" w14:paraId="00000B25">
            <w:pPr>
              <w:pageBreakBefore w:val="0"/>
              <w:widowControl w:val="0"/>
              <w:spacing w:line="240" w:lineRule="auto"/>
              <w:rPr/>
            </w:pPr>
            <w:r w:rsidDel="00000000" w:rsidR="00000000" w:rsidRPr="00000000">
              <w:rPr>
                <w:rtl w:val="0"/>
              </w:rPr>
              <w:t xml:space="preserve">14</w:t>
            </w:r>
          </w:p>
          <w:p w:rsidR="00000000" w:rsidDel="00000000" w:rsidP="00000000" w:rsidRDefault="00000000" w:rsidRPr="00000000" w14:paraId="00000B26">
            <w:pPr>
              <w:pageBreakBefore w:val="0"/>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B27">
            <w:pPr>
              <w:pageBreakBefore w:val="0"/>
              <w:widowControl w:val="0"/>
              <w:spacing w:line="240" w:lineRule="auto"/>
              <w:rPr/>
            </w:pPr>
            <w:r w:rsidDel="00000000" w:rsidR="00000000" w:rsidRPr="00000000">
              <w:rPr>
                <w:rtl w:val="0"/>
              </w:rPr>
              <w:t xml:space="preserve">VCO / 2</w:t>
            </w:r>
          </w:p>
          <w:p w:rsidR="00000000" w:rsidDel="00000000" w:rsidP="00000000" w:rsidRDefault="00000000" w:rsidRPr="00000000" w14:paraId="00000B28">
            <w:pPr>
              <w:pageBreakBefore w:val="0"/>
              <w:widowControl w:val="0"/>
              <w:spacing w:line="240" w:lineRule="auto"/>
              <w:rPr/>
            </w:pPr>
            <w:r w:rsidDel="00000000" w:rsidR="00000000" w:rsidRPr="00000000">
              <w:rPr>
                <w:rtl w:val="0"/>
              </w:rPr>
              <w:t xml:space="preserve">VCO / 4</w:t>
            </w:r>
          </w:p>
          <w:p w:rsidR="00000000" w:rsidDel="00000000" w:rsidP="00000000" w:rsidRDefault="00000000" w:rsidRPr="00000000" w14:paraId="00000B29">
            <w:pPr>
              <w:pageBreakBefore w:val="0"/>
              <w:widowControl w:val="0"/>
              <w:spacing w:line="240" w:lineRule="auto"/>
              <w:rPr/>
            </w:pPr>
            <w:r w:rsidDel="00000000" w:rsidR="00000000" w:rsidRPr="00000000">
              <w:rPr>
                <w:rtl w:val="0"/>
              </w:rPr>
              <w:t xml:space="preserve">VCO / 6</w:t>
            </w:r>
          </w:p>
          <w:p w:rsidR="00000000" w:rsidDel="00000000" w:rsidP="00000000" w:rsidRDefault="00000000" w:rsidRPr="00000000" w14:paraId="00000B2A">
            <w:pPr>
              <w:pageBreakBefore w:val="0"/>
              <w:widowControl w:val="0"/>
              <w:spacing w:line="240" w:lineRule="auto"/>
              <w:rPr/>
            </w:pPr>
            <w:r w:rsidDel="00000000" w:rsidR="00000000" w:rsidRPr="00000000">
              <w:rPr>
                <w:rtl w:val="0"/>
              </w:rPr>
              <w:t xml:space="preserve">VCO / 8</w:t>
            </w:r>
          </w:p>
          <w:p w:rsidR="00000000" w:rsidDel="00000000" w:rsidP="00000000" w:rsidRDefault="00000000" w:rsidRPr="00000000" w14:paraId="00000B2B">
            <w:pPr>
              <w:pageBreakBefore w:val="0"/>
              <w:widowControl w:val="0"/>
              <w:spacing w:line="240" w:lineRule="auto"/>
              <w:rPr/>
            </w:pPr>
            <w:r w:rsidDel="00000000" w:rsidR="00000000" w:rsidRPr="00000000">
              <w:rPr>
                <w:rtl w:val="0"/>
              </w:rPr>
              <w:t xml:space="preserve">VCO / 10</w:t>
            </w:r>
          </w:p>
          <w:p w:rsidR="00000000" w:rsidDel="00000000" w:rsidP="00000000" w:rsidRDefault="00000000" w:rsidRPr="00000000" w14:paraId="00000B2C">
            <w:pPr>
              <w:pageBreakBefore w:val="0"/>
              <w:widowControl w:val="0"/>
              <w:spacing w:line="240" w:lineRule="auto"/>
              <w:rPr/>
            </w:pPr>
            <w:r w:rsidDel="00000000" w:rsidR="00000000" w:rsidRPr="00000000">
              <w:rPr>
                <w:rtl w:val="0"/>
              </w:rPr>
              <w:t xml:space="preserve">VCO / 12</w:t>
            </w:r>
          </w:p>
          <w:p w:rsidR="00000000" w:rsidDel="00000000" w:rsidP="00000000" w:rsidRDefault="00000000" w:rsidRPr="00000000" w14:paraId="00000B2D">
            <w:pPr>
              <w:pageBreakBefore w:val="0"/>
              <w:widowControl w:val="0"/>
              <w:spacing w:line="240" w:lineRule="auto"/>
              <w:rPr/>
            </w:pPr>
            <w:r w:rsidDel="00000000" w:rsidR="00000000" w:rsidRPr="00000000">
              <w:rPr>
                <w:rtl w:val="0"/>
              </w:rPr>
              <w:t xml:space="preserve">VCO / 14</w:t>
            </w:r>
          </w:p>
          <w:p w:rsidR="00000000" w:rsidDel="00000000" w:rsidP="00000000" w:rsidRDefault="00000000" w:rsidRPr="00000000" w14:paraId="00000B2E">
            <w:pPr>
              <w:pageBreakBefore w:val="0"/>
              <w:widowControl w:val="0"/>
              <w:spacing w:line="240" w:lineRule="auto"/>
              <w:rPr/>
            </w:pPr>
            <w:r w:rsidDel="00000000" w:rsidR="00000000" w:rsidRPr="00000000">
              <w:rPr>
                <w:rtl w:val="0"/>
              </w:rPr>
              <w:t xml:space="preserve">VCO / 16</w:t>
            </w:r>
          </w:p>
          <w:p w:rsidR="00000000" w:rsidDel="00000000" w:rsidP="00000000" w:rsidRDefault="00000000" w:rsidRPr="00000000" w14:paraId="00000B2F">
            <w:pPr>
              <w:pageBreakBefore w:val="0"/>
              <w:widowControl w:val="0"/>
              <w:spacing w:line="240" w:lineRule="auto"/>
              <w:rPr/>
            </w:pPr>
            <w:r w:rsidDel="00000000" w:rsidR="00000000" w:rsidRPr="00000000">
              <w:rPr>
                <w:rtl w:val="0"/>
              </w:rPr>
              <w:t xml:space="preserve">VCO / 18</w:t>
            </w:r>
          </w:p>
          <w:p w:rsidR="00000000" w:rsidDel="00000000" w:rsidP="00000000" w:rsidRDefault="00000000" w:rsidRPr="00000000" w14:paraId="00000B30">
            <w:pPr>
              <w:pageBreakBefore w:val="0"/>
              <w:widowControl w:val="0"/>
              <w:spacing w:line="240" w:lineRule="auto"/>
              <w:rPr/>
            </w:pPr>
            <w:r w:rsidDel="00000000" w:rsidR="00000000" w:rsidRPr="00000000">
              <w:rPr>
                <w:rtl w:val="0"/>
              </w:rPr>
              <w:t xml:space="preserve">VCO / 20</w:t>
            </w:r>
          </w:p>
          <w:p w:rsidR="00000000" w:rsidDel="00000000" w:rsidP="00000000" w:rsidRDefault="00000000" w:rsidRPr="00000000" w14:paraId="00000B31">
            <w:pPr>
              <w:pageBreakBefore w:val="0"/>
              <w:widowControl w:val="0"/>
              <w:spacing w:line="240" w:lineRule="auto"/>
              <w:rPr/>
            </w:pPr>
            <w:r w:rsidDel="00000000" w:rsidR="00000000" w:rsidRPr="00000000">
              <w:rPr>
                <w:rtl w:val="0"/>
              </w:rPr>
              <w:t xml:space="preserve">VCO / 22</w:t>
            </w:r>
          </w:p>
          <w:p w:rsidR="00000000" w:rsidDel="00000000" w:rsidP="00000000" w:rsidRDefault="00000000" w:rsidRPr="00000000" w14:paraId="00000B32">
            <w:pPr>
              <w:pageBreakBefore w:val="0"/>
              <w:widowControl w:val="0"/>
              <w:spacing w:line="240" w:lineRule="auto"/>
              <w:rPr/>
            </w:pPr>
            <w:r w:rsidDel="00000000" w:rsidR="00000000" w:rsidRPr="00000000">
              <w:rPr>
                <w:rtl w:val="0"/>
              </w:rPr>
              <w:t xml:space="preserve">VCO / 24</w:t>
            </w:r>
          </w:p>
          <w:p w:rsidR="00000000" w:rsidDel="00000000" w:rsidP="00000000" w:rsidRDefault="00000000" w:rsidRPr="00000000" w14:paraId="00000B33">
            <w:pPr>
              <w:pageBreakBefore w:val="0"/>
              <w:widowControl w:val="0"/>
              <w:spacing w:line="240" w:lineRule="auto"/>
              <w:rPr/>
            </w:pPr>
            <w:r w:rsidDel="00000000" w:rsidR="00000000" w:rsidRPr="00000000">
              <w:rPr>
                <w:rtl w:val="0"/>
              </w:rPr>
              <w:t xml:space="preserve">VCO / 26</w:t>
            </w:r>
          </w:p>
          <w:p w:rsidR="00000000" w:rsidDel="00000000" w:rsidP="00000000" w:rsidRDefault="00000000" w:rsidRPr="00000000" w14:paraId="00000B34">
            <w:pPr>
              <w:pageBreakBefore w:val="0"/>
              <w:widowControl w:val="0"/>
              <w:spacing w:line="240" w:lineRule="auto"/>
              <w:rPr/>
            </w:pPr>
            <w:r w:rsidDel="00000000" w:rsidR="00000000" w:rsidRPr="00000000">
              <w:rPr>
                <w:rtl w:val="0"/>
              </w:rPr>
              <w:t xml:space="preserve">VCO / 28</w:t>
            </w:r>
          </w:p>
          <w:p w:rsidR="00000000" w:rsidDel="00000000" w:rsidP="00000000" w:rsidRDefault="00000000" w:rsidRPr="00000000" w14:paraId="00000B35">
            <w:pPr>
              <w:pageBreakBefore w:val="0"/>
              <w:widowControl w:val="0"/>
              <w:spacing w:line="240" w:lineRule="auto"/>
              <w:rPr/>
            </w:pPr>
            <w:r w:rsidDel="00000000" w:rsidR="00000000" w:rsidRPr="00000000">
              <w:rPr>
                <w:rtl w:val="0"/>
              </w:rPr>
              <w:t xml:space="preserve">VCO / 30</w:t>
            </w:r>
          </w:p>
          <w:p w:rsidR="00000000" w:rsidDel="00000000" w:rsidP="00000000" w:rsidRDefault="00000000" w:rsidRPr="00000000" w14:paraId="00000B36">
            <w:pPr>
              <w:pageBreakBefore w:val="0"/>
              <w:widowControl w:val="0"/>
              <w:spacing w:line="240" w:lineRule="auto"/>
              <w:rPr>
                <w:b w:val="1"/>
                <w:color w:val="980000"/>
              </w:rPr>
            </w:pPr>
            <w:r w:rsidDel="00000000" w:rsidR="00000000" w:rsidRPr="00000000">
              <w:rPr>
                <w:rtl w:val="0"/>
              </w:rPr>
              <w:t xml:space="preserve">VCO /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7">
            <w:pPr>
              <w:pageBreakBefore w:val="0"/>
              <w:widowControl w:val="0"/>
              <w:spacing w:line="240" w:lineRule="auto"/>
              <w:rPr/>
            </w:pPr>
            <w:r w:rsidDel="00000000" w:rsidR="00000000" w:rsidRPr="00000000">
              <w:rPr>
                <w:rtl w:val="0"/>
              </w:rPr>
              <w:t xml:space="preserve">This divided VCO frequency is selectable as the system clock when SS = %11.</w:t>
            </w:r>
          </w:p>
          <w:p w:rsidR="00000000" w:rsidDel="00000000" w:rsidP="00000000" w:rsidRDefault="00000000" w:rsidRPr="00000000" w14:paraId="00000B38">
            <w:pPr>
              <w:pageBreakBefore w:val="0"/>
              <w:widowControl w:val="0"/>
              <w:spacing w:line="240" w:lineRule="auto"/>
              <w:rPr/>
            </w:pPr>
            <w:r w:rsidDel="00000000" w:rsidR="00000000" w:rsidRPr="00000000">
              <w:rPr>
                <w:rtl w:val="0"/>
              </w:rPr>
            </w:r>
          </w:p>
          <w:p w:rsidR="00000000" w:rsidDel="00000000" w:rsidP="00000000" w:rsidRDefault="00000000" w:rsidRPr="00000000" w14:paraId="00000B39">
            <w:pPr>
              <w:pageBreakBefore w:val="0"/>
              <w:widowControl w:val="0"/>
              <w:spacing w:line="240" w:lineRule="auto"/>
              <w:rPr/>
            </w:pPr>
            <w:r w:rsidDel="00000000" w:rsidR="00000000" w:rsidRPr="00000000">
              <w:rPr>
                <w:rtl w:val="0"/>
              </w:rPr>
              <w:t xml:space="preserve">For fastest overclocking, the PLL can be pushed to 350 MHz using the 'VCO / 1' mode (%PPPP = 15).</w:t>
            </w:r>
            <w:r w:rsidDel="00000000" w:rsidR="00000000" w:rsidRPr="00000000">
              <w:rPr>
                <w:rtl w:val="0"/>
              </w:rPr>
            </w:r>
          </w:p>
        </w:tc>
      </w:tr>
    </w:tbl>
    <w:p w:rsidR="00000000" w:rsidDel="00000000" w:rsidP="00000000" w:rsidRDefault="00000000" w:rsidRPr="00000000" w14:paraId="00000B3A">
      <w:pPr>
        <w:pageBreakBefore w:val="0"/>
        <w:widowControl w:val="0"/>
        <w:spacing w:line="331.2"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B3B">
      <w:pPr>
        <w:pageBreakBefore w:val="0"/>
        <w:widowControl w:val="0"/>
        <w:rPr/>
      </w:pPr>
      <w:r w:rsidDel="00000000" w:rsidR="00000000" w:rsidRPr="00000000">
        <w:rPr>
          <w:rtl w:val="0"/>
        </w:rPr>
      </w:r>
    </w:p>
    <w:tbl>
      <w:tblPr>
        <w:tblStyle w:val="Table27"/>
        <w:tblW w:w="79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425"/>
        <w:gridCol w:w="1830"/>
        <w:gridCol w:w="1830"/>
        <w:gridCol w:w="1860"/>
        <w:tblGridChange w:id="0">
          <w:tblGrid>
            <w:gridCol w:w="975"/>
            <w:gridCol w:w="1425"/>
            <w:gridCol w:w="1830"/>
            <w:gridCol w:w="1830"/>
            <w:gridCol w:w="186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B3C">
            <w:pPr>
              <w:pageBreakBefore w:val="0"/>
              <w:widowControl w:val="0"/>
              <w:spacing w:line="240" w:lineRule="auto"/>
              <w:jc w:val="center"/>
              <w:rPr>
                <w:b w:val="1"/>
              </w:rPr>
            </w:pPr>
            <w:r w:rsidDel="00000000" w:rsidR="00000000" w:rsidRPr="00000000">
              <w:rPr>
                <w:b w:val="1"/>
                <w:rtl w:val="0"/>
              </w:rPr>
              <w:t xml:space="preserve">%CC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3D">
            <w:pPr>
              <w:pageBreakBefore w:val="0"/>
              <w:widowControl w:val="0"/>
              <w:spacing w:line="240" w:lineRule="auto"/>
              <w:jc w:val="center"/>
              <w:rPr>
                <w:b w:val="1"/>
              </w:rPr>
            </w:pPr>
            <w:r w:rsidDel="00000000" w:rsidR="00000000" w:rsidRPr="00000000">
              <w:rPr>
                <w:b w:val="1"/>
                <w:rtl w:val="0"/>
              </w:rPr>
              <w:t xml:space="preserve">XI status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3E">
            <w:pPr>
              <w:pageBreakBefore w:val="0"/>
              <w:widowControl w:val="0"/>
              <w:spacing w:line="240" w:lineRule="auto"/>
              <w:jc w:val="center"/>
              <w:rPr>
                <w:b w:val="1"/>
              </w:rPr>
            </w:pPr>
            <w:r w:rsidDel="00000000" w:rsidR="00000000" w:rsidRPr="00000000">
              <w:rPr>
                <w:b w:val="1"/>
                <w:rtl w:val="0"/>
              </w:rPr>
              <w:t xml:space="preserve">XO status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3F">
            <w:pPr>
              <w:pageBreakBefore w:val="0"/>
              <w:widowControl w:val="0"/>
              <w:spacing w:line="240" w:lineRule="auto"/>
              <w:jc w:val="center"/>
              <w:rPr>
                <w:b w:val="1"/>
              </w:rPr>
            </w:pPr>
            <w:r w:rsidDel="00000000" w:rsidR="00000000" w:rsidRPr="00000000">
              <w:rPr>
                <w:b w:val="1"/>
                <w:rtl w:val="0"/>
              </w:rPr>
              <w:t xml:space="preserve">XI / XO</w:t>
            </w:r>
          </w:p>
          <w:p w:rsidR="00000000" w:rsidDel="00000000" w:rsidP="00000000" w:rsidRDefault="00000000" w:rsidRPr="00000000" w14:paraId="00000B40">
            <w:pPr>
              <w:pageBreakBefore w:val="0"/>
              <w:widowControl w:val="0"/>
              <w:spacing w:line="240" w:lineRule="auto"/>
              <w:jc w:val="center"/>
              <w:rPr>
                <w:b w:val="1"/>
              </w:rPr>
            </w:pPr>
            <w:r w:rsidDel="00000000" w:rsidR="00000000" w:rsidRPr="00000000">
              <w:rPr>
                <w:b w:val="1"/>
                <w:rtl w:val="0"/>
              </w:rPr>
              <w:t xml:space="preserve">impedance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41">
            <w:pPr>
              <w:pageBreakBefore w:val="0"/>
              <w:widowControl w:val="0"/>
              <w:spacing w:line="240" w:lineRule="auto"/>
              <w:jc w:val="center"/>
              <w:rPr>
                <w:b w:val="1"/>
              </w:rPr>
            </w:pPr>
            <w:r w:rsidDel="00000000" w:rsidR="00000000" w:rsidRPr="00000000">
              <w:rPr>
                <w:b w:val="1"/>
                <w:rtl w:val="0"/>
              </w:rPr>
              <w:t xml:space="preserve">XI / XO</w:t>
            </w:r>
          </w:p>
          <w:p w:rsidR="00000000" w:rsidDel="00000000" w:rsidP="00000000" w:rsidRDefault="00000000" w:rsidRPr="00000000" w14:paraId="00000B42">
            <w:pPr>
              <w:pageBreakBefore w:val="0"/>
              <w:widowControl w:val="0"/>
              <w:spacing w:line="240" w:lineRule="auto"/>
              <w:jc w:val="center"/>
              <w:rPr>
                <w:b w:val="1"/>
              </w:rPr>
            </w:pPr>
            <w:r w:rsidDel="00000000" w:rsidR="00000000" w:rsidRPr="00000000">
              <w:rPr>
                <w:b w:val="1"/>
                <w:rtl w:val="0"/>
              </w:rPr>
              <w:t xml:space="preserve">loading caps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3">
            <w:pPr>
              <w:pageBreakBefore w:val="0"/>
              <w:widowControl w:val="0"/>
              <w:spacing w:line="240" w:lineRule="auto"/>
              <w:jc w:val="center"/>
              <w:rPr/>
            </w:pPr>
            <w:r w:rsidDel="00000000" w:rsidR="00000000" w:rsidRPr="00000000">
              <w:rPr>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pageBreakBefore w:val="0"/>
              <w:widowControl w:val="0"/>
              <w:spacing w:line="240" w:lineRule="auto"/>
              <w:jc w:val="center"/>
              <w:rPr/>
            </w:pPr>
            <w:r w:rsidDel="00000000" w:rsidR="00000000" w:rsidRPr="00000000">
              <w:rPr>
                <w:rtl w:val="0"/>
              </w:rPr>
              <w:t xml:space="preserve">ignored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45">
            <w:pPr>
              <w:pageBreakBefore w:val="0"/>
              <w:widowControl w:val="0"/>
              <w:spacing w:line="240" w:lineRule="auto"/>
              <w:jc w:val="center"/>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6">
            <w:pPr>
              <w:pageBreakBefore w:val="0"/>
              <w:widowControl w:val="0"/>
              <w:spacing w:line="240" w:lineRule="auto"/>
              <w:jc w:val="center"/>
              <w:rPr/>
            </w:pPr>
            <w:r w:rsidDel="00000000" w:rsidR="00000000" w:rsidRPr="00000000">
              <w:rPr>
                <w:rtl w:val="0"/>
              </w:rPr>
              <w:t xml:space="preserve">Hi-Z</w:t>
            </w:r>
          </w:p>
        </w:tc>
        <w:tc>
          <w:tcPr>
            <w:shd w:fill="auto" w:val="clear"/>
            <w:tcMar>
              <w:top w:w="100.0" w:type="dxa"/>
              <w:left w:w="100.0" w:type="dxa"/>
              <w:bottom w:w="100.0" w:type="dxa"/>
              <w:right w:w="100.0" w:type="dxa"/>
            </w:tcMar>
            <w:vAlign w:val="top"/>
          </w:tcPr>
          <w:p w:rsidR="00000000" w:rsidDel="00000000" w:rsidP="00000000" w:rsidRDefault="00000000" w:rsidRPr="00000000" w14:paraId="00000B47">
            <w:pPr>
              <w:pageBreakBefore w:val="0"/>
              <w:widowControl w:val="0"/>
              <w:spacing w:line="240" w:lineRule="auto"/>
              <w:jc w:val="center"/>
              <w:rPr/>
            </w:pPr>
            <w:r w:rsidDel="00000000" w:rsidR="00000000" w:rsidRPr="00000000">
              <w:rPr>
                <w:rtl w:val="0"/>
              </w:rPr>
              <w:t xml:space="preserve">OFF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8">
            <w:pPr>
              <w:pageBreakBefore w:val="0"/>
              <w:widowControl w:val="0"/>
              <w:spacing w:line="24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B49">
            <w:pPr>
              <w:pageBreakBefore w:val="0"/>
              <w:widowControl w:val="0"/>
              <w:spacing w:line="240" w:lineRule="auto"/>
              <w:jc w:val="center"/>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A">
            <w:pPr>
              <w:pageBreakBefore w:val="0"/>
              <w:widowControl w:val="0"/>
              <w:spacing w:line="240" w:lineRule="auto"/>
              <w:jc w:val="center"/>
              <w:rPr/>
            </w:pPr>
            <w:r w:rsidDel="00000000" w:rsidR="00000000" w:rsidRPr="00000000">
              <w:rPr>
                <w:rtl w:val="0"/>
              </w:rPr>
              <w:t xml:space="preserve">600-ohm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B">
            <w:pPr>
              <w:pageBreakBefore w:val="0"/>
              <w:widowControl w:val="0"/>
              <w:spacing w:line="240" w:lineRule="auto"/>
              <w:jc w:val="center"/>
              <w:rPr/>
            </w:pPr>
            <w:r w:rsidDel="00000000" w:rsidR="00000000" w:rsidRPr="00000000">
              <w:rPr>
                <w:rtl w:val="0"/>
              </w:rPr>
              <w:t xml:space="preserve">1M-ohm</w:t>
            </w:r>
          </w:p>
        </w:tc>
        <w:tc>
          <w:tcPr>
            <w:shd w:fill="auto" w:val="clear"/>
            <w:tcMar>
              <w:top w:w="100.0" w:type="dxa"/>
              <w:left w:w="100.0" w:type="dxa"/>
              <w:bottom w:w="100.0" w:type="dxa"/>
              <w:right w:w="100.0" w:type="dxa"/>
            </w:tcMar>
            <w:vAlign w:val="top"/>
          </w:tcPr>
          <w:p w:rsidR="00000000" w:rsidDel="00000000" w:rsidP="00000000" w:rsidRDefault="00000000" w:rsidRPr="00000000" w14:paraId="00000B4C">
            <w:pPr>
              <w:pageBreakBefore w:val="0"/>
              <w:widowControl w:val="0"/>
              <w:spacing w:line="240" w:lineRule="auto"/>
              <w:jc w:val="center"/>
              <w:rPr/>
            </w:pPr>
            <w:r w:rsidDel="00000000" w:rsidR="00000000" w:rsidRPr="00000000">
              <w:rPr>
                <w:rtl w:val="0"/>
              </w:rPr>
              <w:t xml:space="preserve">OFF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D">
            <w:pPr>
              <w:pageBreakBefore w:val="0"/>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B4E">
            <w:pPr>
              <w:pageBreakBefore w:val="0"/>
              <w:widowControl w:val="0"/>
              <w:spacing w:line="240" w:lineRule="auto"/>
              <w:jc w:val="center"/>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F">
            <w:pPr>
              <w:pageBreakBefore w:val="0"/>
              <w:widowControl w:val="0"/>
              <w:spacing w:line="240" w:lineRule="auto"/>
              <w:jc w:val="center"/>
              <w:rPr/>
            </w:pPr>
            <w:r w:rsidDel="00000000" w:rsidR="00000000" w:rsidRPr="00000000">
              <w:rPr>
                <w:rtl w:val="0"/>
              </w:rPr>
              <w:t xml:space="preserve">600-ohm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pageBreakBefore w:val="0"/>
              <w:widowControl w:val="0"/>
              <w:spacing w:line="240" w:lineRule="auto"/>
              <w:jc w:val="center"/>
              <w:rPr/>
            </w:pPr>
            <w:r w:rsidDel="00000000" w:rsidR="00000000" w:rsidRPr="00000000">
              <w:rPr>
                <w:rtl w:val="0"/>
              </w:rPr>
              <w:t xml:space="preserve">1M-ohm</w:t>
            </w:r>
          </w:p>
        </w:tc>
        <w:tc>
          <w:tcPr>
            <w:shd w:fill="auto" w:val="clear"/>
            <w:tcMar>
              <w:top w:w="100.0" w:type="dxa"/>
              <w:left w:w="100.0" w:type="dxa"/>
              <w:bottom w:w="100.0" w:type="dxa"/>
              <w:right w:w="100.0" w:type="dxa"/>
            </w:tcMar>
            <w:vAlign w:val="top"/>
          </w:tcPr>
          <w:p w:rsidR="00000000" w:rsidDel="00000000" w:rsidP="00000000" w:rsidRDefault="00000000" w:rsidRPr="00000000" w14:paraId="00000B51">
            <w:pPr>
              <w:pageBreakBefore w:val="0"/>
              <w:widowControl w:val="0"/>
              <w:spacing w:line="240" w:lineRule="auto"/>
              <w:jc w:val="center"/>
              <w:rPr/>
            </w:pPr>
            <w:r w:rsidDel="00000000" w:rsidR="00000000" w:rsidRPr="00000000">
              <w:rPr>
                <w:rtl w:val="0"/>
              </w:rPr>
              <w:t xml:space="preserve">15pF per pin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2">
            <w:pPr>
              <w:pageBreakBefore w:val="0"/>
              <w:widowControl w:val="0"/>
              <w:spacing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B53">
            <w:pPr>
              <w:pageBreakBefore w:val="0"/>
              <w:widowControl w:val="0"/>
              <w:spacing w:line="240" w:lineRule="auto"/>
              <w:jc w:val="center"/>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4">
            <w:pPr>
              <w:pageBreakBefore w:val="0"/>
              <w:widowControl w:val="0"/>
              <w:spacing w:line="240" w:lineRule="auto"/>
              <w:jc w:val="center"/>
              <w:rPr/>
            </w:pPr>
            <w:r w:rsidDel="00000000" w:rsidR="00000000" w:rsidRPr="00000000">
              <w:rPr>
                <w:rtl w:val="0"/>
              </w:rPr>
              <w:t xml:space="preserve">600-ohm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5">
            <w:pPr>
              <w:pageBreakBefore w:val="0"/>
              <w:widowControl w:val="0"/>
              <w:spacing w:line="240" w:lineRule="auto"/>
              <w:jc w:val="center"/>
              <w:rPr/>
            </w:pPr>
            <w:r w:rsidDel="00000000" w:rsidR="00000000" w:rsidRPr="00000000">
              <w:rPr>
                <w:rtl w:val="0"/>
              </w:rPr>
              <w:t xml:space="preserve">1M-ohm</w:t>
            </w:r>
          </w:p>
        </w:tc>
        <w:tc>
          <w:tcPr>
            <w:shd w:fill="auto" w:val="clear"/>
            <w:tcMar>
              <w:top w:w="100.0" w:type="dxa"/>
              <w:left w:w="100.0" w:type="dxa"/>
              <w:bottom w:w="100.0" w:type="dxa"/>
              <w:right w:w="100.0" w:type="dxa"/>
            </w:tcMar>
            <w:vAlign w:val="top"/>
          </w:tcPr>
          <w:p w:rsidR="00000000" w:rsidDel="00000000" w:rsidP="00000000" w:rsidRDefault="00000000" w:rsidRPr="00000000" w14:paraId="00000B56">
            <w:pPr>
              <w:pageBreakBefore w:val="0"/>
              <w:widowControl w:val="0"/>
              <w:spacing w:line="240" w:lineRule="auto"/>
              <w:jc w:val="center"/>
              <w:rPr/>
            </w:pPr>
            <w:r w:rsidDel="00000000" w:rsidR="00000000" w:rsidRPr="00000000">
              <w:rPr>
                <w:rtl w:val="0"/>
              </w:rPr>
              <w:t xml:space="preserve">30pF per pin</w:t>
            </w:r>
          </w:p>
        </w:tc>
      </w:tr>
    </w:tbl>
    <w:p w:rsidR="00000000" w:rsidDel="00000000" w:rsidP="00000000" w:rsidRDefault="00000000" w:rsidRPr="00000000" w14:paraId="00000B57">
      <w:pPr>
        <w:pageBreakBefore w:val="0"/>
        <w:widowControl w:val="0"/>
        <w:spacing w:line="331.2" w:lineRule="auto"/>
        <w:jc w:val="center"/>
        <w:rPr/>
      </w:pPr>
      <w:r w:rsidDel="00000000" w:rsidR="00000000" w:rsidRPr="00000000">
        <w:rPr>
          <w:rtl w:val="0"/>
        </w:rPr>
      </w:r>
    </w:p>
    <w:p w:rsidR="00000000" w:rsidDel="00000000" w:rsidP="00000000" w:rsidRDefault="00000000" w:rsidRPr="00000000" w14:paraId="00000B58">
      <w:pPr>
        <w:pageBreakBefore w:val="0"/>
        <w:widowControl w:val="0"/>
        <w:rPr/>
      </w:pPr>
      <w:r w:rsidDel="00000000" w:rsidR="00000000" w:rsidRPr="00000000">
        <w:rPr>
          <w:rtl w:val="0"/>
        </w:rPr>
      </w:r>
    </w:p>
    <w:tbl>
      <w:tblPr>
        <w:tblStyle w:val="Table28"/>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425"/>
        <w:gridCol w:w="7500"/>
        <w:tblGridChange w:id="0">
          <w:tblGrid>
            <w:gridCol w:w="975"/>
            <w:gridCol w:w="1425"/>
            <w:gridCol w:w="75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B59">
            <w:pPr>
              <w:pageBreakBefore w:val="0"/>
              <w:widowControl w:val="0"/>
              <w:spacing w:line="240" w:lineRule="auto"/>
              <w:jc w:val="center"/>
              <w:rPr>
                <w:b w:val="1"/>
              </w:rPr>
            </w:pPr>
            <w:r w:rsidDel="00000000" w:rsidR="00000000" w:rsidRPr="00000000">
              <w:rPr>
                <w:b w:val="1"/>
                <w:rtl w:val="0"/>
              </w:rPr>
              <w:t xml:space="preserve">%SS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5A">
            <w:pPr>
              <w:pageBreakBefore w:val="0"/>
              <w:widowControl w:val="0"/>
              <w:spacing w:line="240" w:lineRule="auto"/>
              <w:jc w:val="center"/>
              <w:rPr>
                <w:b w:val="1"/>
              </w:rPr>
            </w:pPr>
            <w:r w:rsidDel="00000000" w:rsidR="00000000" w:rsidRPr="00000000">
              <w:rPr>
                <w:b w:val="1"/>
                <w:rtl w:val="0"/>
              </w:rPr>
              <w:t xml:space="preserve">Clock Source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5B">
            <w:pPr>
              <w:pageBreakBefore w:val="0"/>
              <w:widowControl w:val="0"/>
              <w:spacing w:line="240" w:lineRule="auto"/>
              <w:rPr>
                <w:b w:val="1"/>
              </w:rPr>
            </w:pPr>
            <w:r w:rsidDel="00000000" w:rsidR="00000000" w:rsidRPr="00000000">
              <w:rPr>
                <w:b w:val="1"/>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C">
            <w:pPr>
              <w:pageBreakBefore w:val="0"/>
              <w:widowControl w:val="0"/>
              <w:spacing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B5D">
            <w:pPr>
              <w:pageBreakBefore w:val="0"/>
              <w:widowControl w:val="0"/>
              <w:spacing w:line="240" w:lineRule="auto"/>
              <w:jc w:val="center"/>
              <w:rPr/>
            </w:pPr>
            <w:r w:rsidDel="00000000" w:rsidR="00000000" w:rsidRPr="00000000">
              <w:rPr>
                <w:rtl w:val="0"/>
              </w:rPr>
              <w:t xml:space="preserve">PLL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5E">
            <w:pPr>
              <w:pageBreakBefore w:val="0"/>
              <w:widowControl w:val="0"/>
              <w:spacing w:line="240" w:lineRule="auto"/>
              <w:rPr/>
            </w:pPr>
            <w:r w:rsidDel="00000000" w:rsidR="00000000" w:rsidRPr="00000000">
              <w:rPr>
                <w:rtl w:val="0"/>
              </w:rPr>
              <w:t xml:space="preserve">CC != %00 and E=1, allow 10ms for crystal+PLL to stabilize before switching to PLL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F">
            <w:pPr>
              <w:pageBreakBefore w:val="0"/>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B60">
            <w:pPr>
              <w:pageBreakBefore w:val="0"/>
              <w:widowControl w:val="0"/>
              <w:spacing w:line="240" w:lineRule="auto"/>
              <w:jc w:val="center"/>
              <w:rPr/>
            </w:pPr>
            <w:r w:rsidDel="00000000" w:rsidR="00000000" w:rsidRPr="00000000">
              <w:rPr>
                <w:rtl w:val="0"/>
              </w:rPr>
              <w:t xml:space="preserve">XI</w:t>
            </w:r>
          </w:p>
        </w:tc>
        <w:tc>
          <w:tcPr>
            <w:shd w:fill="auto" w:val="clear"/>
            <w:tcMar>
              <w:top w:w="100.0" w:type="dxa"/>
              <w:left w:w="100.0" w:type="dxa"/>
              <w:bottom w:w="100.0" w:type="dxa"/>
              <w:right w:w="100.0" w:type="dxa"/>
            </w:tcMar>
            <w:vAlign w:val="top"/>
          </w:tcPr>
          <w:p w:rsidR="00000000" w:rsidDel="00000000" w:rsidP="00000000" w:rsidRDefault="00000000" w:rsidRPr="00000000" w14:paraId="00000B61">
            <w:pPr>
              <w:pageBreakBefore w:val="0"/>
              <w:widowControl w:val="0"/>
              <w:spacing w:line="240" w:lineRule="auto"/>
              <w:rPr/>
            </w:pPr>
            <w:r w:rsidDel="00000000" w:rsidR="00000000" w:rsidRPr="00000000">
              <w:rPr>
                <w:rtl w:val="0"/>
              </w:rPr>
              <w:t xml:space="preserve">CC != %00, allow 5ms for crystal to stabilize before switching to XI pin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2">
            <w:pPr>
              <w:pageBreakBefore w:val="0"/>
              <w:widowControl w:val="0"/>
              <w:spacing w:line="24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B63">
            <w:pPr>
              <w:pageBreakBefore w:val="0"/>
              <w:widowControl w:val="0"/>
              <w:spacing w:line="240" w:lineRule="auto"/>
              <w:jc w:val="center"/>
              <w:rPr/>
            </w:pPr>
            <w:r w:rsidDel="00000000" w:rsidR="00000000" w:rsidRPr="00000000">
              <w:rPr>
                <w:rtl w:val="0"/>
              </w:rPr>
              <w:t xml:space="preserve">RCSLOW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B64">
            <w:pPr>
              <w:pageBreakBefore w:val="0"/>
              <w:widowControl w:val="0"/>
              <w:spacing w:line="240" w:lineRule="auto"/>
              <w:rPr/>
            </w:pPr>
            <w:r w:rsidDel="00000000" w:rsidR="00000000" w:rsidRPr="00000000">
              <w:rPr>
                <w:rtl w:val="0"/>
              </w:rPr>
              <w:t xml:space="preserve">~20 kHz, can be switched to at any time, low-power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5">
            <w:pPr>
              <w:pageBreakBefore w:val="0"/>
              <w:widowControl w:val="0"/>
              <w:spacing w:line="240" w:lineRule="auto"/>
              <w:jc w:val="center"/>
              <w:rPr/>
            </w:pPr>
            <w:r w:rsidDel="00000000" w:rsidR="00000000" w:rsidRPr="00000000">
              <w:rPr>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B66">
            <w:pPr>
              <w:pageBreakBefore w:val="0"/>
              <w:widowControl w:val="0"/>
              <w:spacing w:line="240" w:lineRule="auto"/>
              <w:jc w:val="center"/>
              <w:rPr/>
            </w:pPr>
            <w:r w:rsidDel="00000000" w:rsidR="00000000" w:rsidRPr="00000000">
              <w:rPr>
                <w:rtl w:val="0"/>
              </w:rPr>
              <w:t xml:space="preserve">RCFAST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7">
            <w:pPr>
              <w:pageBreakBefore w:val="0"/>
              <w:widowControl w:val="0"/>
              <w:spacing w:line="240" w:lineRule="auto"/>
              <w:rPr/>
            </w:pPr>
            <w:r w:rsidDel="00000000" w:rsidR="00000000" w:rsidRPr="00000000">
              <w:rPr>
                <w:rtl w:val="0"/>
              </w:rPr>
              <w:t xml:space="preserve">20 MHz+, can be switched to at any time, used on boot-up.</w:t>
            </w:r>
          </w:p>
        </w:tc>
      </w:tr>
    </w:tbl>
    <w:p w:rsidR="00000000" w:rsidDel="00000000" w:rsidP="00000000" w:rsidRDefault="00000000" w:rsidRPr="00000000" w14:paraId="00000B68">
      <w:pPr>
        <w:pageBreakBefore w:val="0"/>
        <w:widowControl w:val="0"/>
        <w:spacing w:line="331.2" w:lineRule="auto"/>
        <w:rPr/>
      </w:pPr>
      <w:r w:rsidDel="00000000" w:rsidR="00000000" w:rsidRPr="00000000">
        <w:rPr>
          <w:rtl w:val="0"/>
        </w:rPr>
      </w:r>
    </w:p>
    <w:p w:rsidR="00000000" w:rsidDel="00000000" w:rsidP="00000000" w:rsidRDefault="00000000" w:rsidRPr="00000000" w14:paraId="00000B69">
      <w:pPr>
        <w:pageBreakBefore w:val="0"/>
        <w:rPr>
          <w:color w:val="ff0000"/>
        </w:rPr>
      </w:pPr>
      <w:r w:rsidDel="00000000" w:rsidR="00000000" w:rsidRPr="00000000">
        <w:rPr>
          <w:b w:val="1"/>
          <w:color w:val="ff0000"/>
          <w:rtl w:val="0"/>
        </w:rPr>
        <w:t xml:space="preserve">WARNING:</w:t>
      </w:r>
      <w:r w:rsidDel="00000000" w:rsidR="00000000" w:rsidRPr="00000000">
        <w:rPr>
          <w:color w:val="ff0000"/>
          <w:rtl w:val="0"/>
        </w:rPr>
        <w:t xml:space="preserve"> Incorrectly switching </w:t>
      </w:r>
      <w:r w:rsidDel="00000000" w:rsidR="00000000" w:rsidRPr="00000000">
        <w:rPr>
          <w:i w:val="1"/>
          <w:color w:val="ff0000"/>
          <w:rtl w:val="0"/>
        </w:rPr>
        <w:t xml:space="preserve">away</w:t>
      </w:r>
      <w:r w:rsidDel="00000000" w:rsidR="00000000" w:rsidRPr="00000000">
        <w:rPr>
          <w:color w:val="ff0000"/>
          <w:rtl w:val="0"/>
        </w:rPr>
        <w:t xml:space="preserve"> from the PLL setting (%SS = %11 and %CC &lt;&gt; %00) with %PPPP = %1111 can cause a clock glitch which will hang the P2 chip until a reset occurs.  In order to safely switch away, always start by switching to an internal RC oscillator (%SS = %00 or %01), while maintaining the %PPPP = %1111 and %CC settings.</w:t>
      </w:r>
    </w:p>
    <w:p w:rsidR="00000000" w:rsidDel="00000000" w:rsidP="00000000" w:rsidRDefault="00000000" w:rsidRPr="00000000" w14:paraId="00000B6A">
      <w:pPr>
        <w:pageBreakBefore w:val="0"/>
        <w:widowControl w:val="0"/>
        <w:rPr/>
      </w:pPr>
      <w:r w:rsidDel="00000000" w:rsidR="00000000" w:rsidRPr="00000000">
        <w:rPr>
          <w:rtl w:val="0"/>
        </w:rPr>
      </w:r>
    </w:p>
    <w:p w:rsidR="00000000" w:rsidDel="00000000" w:rsidP="00000000" w:rsidRDefault="00000000" w:rsidRPr="00000000" w14:paraId="00000B6B">
      <w:pPr>
        <w:pStyle w:val="Heading4"/>
        <w:pageBreakBefore w:val="0"/>
        <w:rPr/>
      </w:pPr>
      <w:bookmarkStart w:colFirst="0" w:colLast="0" w:name="_ahrtbhe96lad" w:id="51"/>
      <w:bookmarkEnd w:id="51"/>
      <w:r w:rsidDel="00000000" w:rsidR="00000000" w:rsidRPr="00000000">
        <w:rPr>
          <w:rtl w:val="0"/>
        </w:rPr>
        <w:t xml:space="preserve">PLL Example</w:t>
      </w:r>
    </w:p>
    <w:p w:rsidR="00000000" w:rsidDel="00000000" w:rsidP="00000000" w:rsidRDefault="00000000" w:rsidRPr="00000000" w14:paraId="00000B6C">
      <w:pPr>
        <w:pageBreakBefore w:val="0"/>
        <w:widowControl w:val="0"/>
        <w:rPr>
          <w:u w:val="single"/>
        </w:rPr>
      </w:pPr>
      <w:r w:rsidDel="00000000" w:rsidR="00000000" w:rsidRPr="00000000">
        <w:rPr>
          <w:rtl w:val="0"/>
        </w:rPr>
      </w:r>
    </w:p>
    <w:p w:rsidR="00000000" w:rsidDel="00000000" w:rsidP="00000000" w:rsidRDefault="00000000" w:rsidRPr="00000000" w14:paraId="00000B6D">
      <w:pPr>
        <w:pageBreakBefore w:val="0"/>
        <w:widowControl w:val="0"/>
        <w:rPr/>
      </w:pPr>
      <w:r w:rsidDel="00000000" w:rsidR="00000000" w:rsidRPr="00000000">
        <w:rPr>
          <w:rtl w:val="0"/>
        </w:rPr>
        <w:t xml:space="preserve">The PLL's VCO is designed to run between 100 MHz and 200 MHz and should be kept within that range.</w:t>
      </w:r>
    </w:p>
    <w:tbl>
      <w:tblPr>
        <w:tblStyle w:val="Table29"/>
        <w:tblW w:w="5760.0" w:type="dxa"/>
        <w:jc w:val="left"/>
        <w:tblInd w:w="2880.0" w:type="dxa"/>
        <w:tblLayout w:type="fixed"/>
        <w:tblLook w:val="0600"/>
      </w:tblPr>
      <w:tblGrid>
        <w:gridCol w:w="5760"/>
        <w:tblGridChange w:id="0">
          <w:tblGrid>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E">
            <w:pPr>
              <w:pageBreakBefore w:val="0"/>
              <w:widowControl w:val="0"/>
              <w:rPr/>
            </w:pPr>
            <m:oMath>
              <m:r>
                <w:rPr/>
                <m:t xml:space="preserve">VCO= </m:t>
              </m:r>
              <m:f>
                <m:fPr>
                  <m:ctrlPr>
                    <w:rPr/>
                  </m:ctrlPr>
                </m:fPr>
                <m:num>
                  <m:r>
                    <w:rPr/>
                    <m:t xml:space="preserve">Freq(XI) </m:t>
                  </m:r>
                  <m:r>
                    <w:rPr/>
                    <m:t>×</m:t>
                  </m:r>
                  <m:r>
                    <w:rPr/>
                    <m:t xml:space="preserve"> (%MMMMMMMMMM + 1)</m:t>
                  </m:r>
                </m:num>
                <m:den>
                  <m:r>
                    <w:rPr/>
                    <m:t xml:space="preserve">(%DDDDDD + 1)</m:t>
                  </m:r>
                </m:den>
              </m:f>
            </m:oMath>
            <w:r w:rsidDel="00000000" w:rsidR="00000000" w:rsidRPr="00000000">
              <w:rPr>
                <w:rtl w:val="0"/>
              </w:rPr>
            </w:r>
          </w:p>
          <w:p w:rsidR="00000000" w:rsidDel="00000000" w:rsidP="00000000" w:rsidRDefault="00000000" w:rsidRPr="00000000" w14:paraId="00000B6F">
            <w:pPr>
              <w:pageBreakBefore w:val="0"/>
              <w:widowControl w:val="0"/>
              <w:rPr/>
            </w:pPr>
            <m:oMath>
              <m:r>
                <w:rPr/>
                <m:t xml:space="preserve">PLL =if(%PPPP=15) </m:t>
              </m:r>
              <m:r>
                <w:rPr/>
                <m:t>⇒</m:t>
              </m:r>
              <m:r>
                <w:rPr/>
                <m:t xml:space="preserve">VCO</m:t>
              </m:r>
            </m:oMath>
            <w:r w:rsidDel="00000000" w:rsidR="00000000" w:rsidRPr="00000000">
              <w:rPr>
                <w:rtl w:val="0"/>
              </w:rPr>
            </w:r>
          </w:p>
          <w:p w:rsidR="00000000" w:rsidDel="00000000" w:rsidP="00000000" w:rsidRDefault="00000000" w:rsidRPr="00000000" w14:paraId="00000B70">
            <w:pPr>
              <w:pageBreakBefore w:val="0"/>
              <w:widowControl w:val="0"/>
              <w:rPr/>
            </w:pPr>
            <m:oMath>
              <m:r>
                <w:rPr/>
                <m:t xml:space="preserve">PLL =if(%PPPP </m:t>
              </m:r>
              <m:r>
                <w:rPr/>
                <m:t>≠</m:t>
              </m:r>
              <m:r>
                <w:rPr/>
                <m:t xml:space="preserve">15)</m:t>
              </m:r>
              <m:r>
                <w:rPr/>
                <m:t>⇒</m:t>
              </m:r>
              <m:f>
                <m:fPr>
                  <m:ctrlPr>
                    <w:rPr/>
                  </m:ctrlPr>
                </m:fPr>
                <m:num>
                  <m:r>
                    <w:rPr/>
                    <m:t xml:space="preserve">VCO</m:t>
                  </m:r>
                </m:num>
                <m:den>
                  <m:r>
                    <w:rPr/>
                    <m:t xml:space="preserve">(%PPPP + 1) </m:t>
                  </m:r>
                  <m:r>
                    <w:rPr/>
                    <m:t>×</m:t>
                  </m:r>
                  <m:r>
                    <w:rPr/>
                    <m:t xml:space="preserve"> 2</m:t>
                  </m:r>
                </m:den>
              </m:f>
            </m:oMath>
            <w:r w:rsidDel="00000000" w:rsidR="00000000" w:rsidRPr="00000000">
              <w:rPr>
                <w:rtl w:val="0"/>
              </w:rPr>
            </w:r>
          </w:p>
        </w:tc>
      </w:tr>
    </w:tbl>
    <w:p w:rsidR="00000000" w:rsidDel="00000000" w:rsidP="00000000" w:rsidRDefault="00000000" w:rsidRPr="00000000" w14:paraId="00000B71">
      <w:pPr>
        <w:pageBreakBefore w:val="0"/>
        <w:widowControl w:val="0"/>
        <w:rPr/>
      </w:pPr>
      <w:r w:rsidDel="00000000" w:rsidR="00000000" w:rsidRPr="00000000">
        <w:rPr>
          <w:rtl w:val="0"/>
        </w:rPr>
        <w:t xml:space="preserve">Let's say you have a 20 MHz crystal attached to XI and XO and you want to run the Prop2 at 148.5 MHz. You could divide the crystal by 40 (%DDDDDD = 39) to get a 500 kHz reference, then multiply that by 297 (%MMMMMMMMMM = 296) in the VCO to get 148.5 MHz. You would set %PPPP to %1111 to use the VCO output directly. The configuration value would be %1_100111_0100101000_1111_10_11. The last two 2-bit fields select 15pf crystal mode and the PLL. In order to realize this clock setting, though, it must be done over a few steps:</w:t>
      </w:r>
    </w:p>
    <w:p w:rsidR="00000000" w:rsidDel="00000000" w:rsidP="00000000" w:rsidRDefault="00000000" w:rsidRPr="00000000" w14:paraId="00000B72">
      <w:pPr>
        <w:pageBreakBefore w:val="0"/>
        <w:widowControl w:val="0"/>
        <w:rPr/>
      </w:pPr>
      <w:r w:rsidDel="00000000" w:rsidR="00000000" w:rsidRPr="00000000">
        <w:rPr>
          <w:rtl w:val="0"/>
        </w:rPr>
      </w:r>
    </w:p>
    <w:p w:rsidR="00000000" w:rsidDel="00000000" w:rsidP="00000000" w:rsidRDefault="00000000" w:rsidRPr="00000000" w14:paraId="00000B73">
      <w:pPr>
        <w:pageBreakBefore w:val="0"/>
        <w:widowControl w:val="0"/>
        <w:spacing w:line="331.2"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HUBSET  #$F0                                'set 20 MHz+ (RCFAST) mode</w:t>
      </w:r>
    </w:p>
    <w:p w:rsidR="00000000" w:rsidDel="00000000" w:rsidP="00000000" w:rsidRDefault="00000000" w:rsidRPr="00000000" w14:paraId="00000B74">
      <w:pPr>
        <w:pageBreakBefore w:val="0"/>
        <w:widowControl w:val="0"/>
        <w:spacing w:line="331.2"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HUBSET  ##%1_100111_0100101000_1111_10_00   'enable crystal+PLL, stay in RCFAST mode</w:t>
      </w:r>
    </w:p>
    <w:p w:rsidR="00000000" w:rsidDel="00000000" w:rsidP="00000000" w:rsidRDefault="00000000" w:rsidRPr="00000000" w14:paraId="00000B75">
      <w:pPr>
        <w:pageBreakBefore w:val="0"/>
        <w:widowControl w:val="0"/>
        <w:spacing w:line="331.2"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WAITX   ##20_000_000/100                    'wait ~10ms for crystal+PLL to stabilize</w:t>
      </w:r>
    </w:p>
    <w:p w:rsidR="00000000" w:rsidDel="00000000" w:rsidP="00000000" w:rsidRDefault="00000000" w:rsidRPr="00000000" w14:paraId="00000B76">
      <w:pPr>
        <w:pageBreakBefore w:val="0"/>
        <w:widowControl w:val="0"/>
        <w:spacing w:line="331.2"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HUBSET  ##%1_100111_0100101000_1111_10_11   'now switch to PLL running at 148.5 MHz</w:t>
      </w:r>
    </w:p>
    <w:p w:rsidR="00000000" w:rsidDel="00000000" w:rsidP="00000000" w:rsidRDefault="00000000" w:rsidRPr="00000000" w14:paraId="00000B77">
      <w:pPr>
        <w:pageBreakBefore w:val="0"/>
        <w:widowControl w:val="0"/>
        <w:spacing w:line="331.2" w:lineRule="auto"/>
        <w:rPr/>
      </w:pPr>
      <w:r w:rsidDel="00000000" w:rsidR="00000000" w:rsidRPr="00000000">
        <w:rPr>
          <w:rtl w:val="0"/>
        </w:rPr>
      </w:r>
    </w:p>
    <w:p w:rsidR="00000000" w:rsidDel="00000000" w:rsidP="00000000" w:rsidRDefault="00000000" w:rsidRPr="00000000" w14:paraId="00000B78">
      <w:pPr>
        <w:pageBreakBefore w:val="0"/>
        <w:widowControl w:val="0"/>
        <w:spacing w:line="331.2" w:lineRule="auto"/>
        <w:rPr/>
      </w:pPr>
      <w:r w:rsidDel="00000000" w:rsidR="00000000" w:rsidRPr="00000000">
        <w:rPr>
          <w:rtl w:val="0"/>
        </w:rPr>
        <w:t xml:space="preserve">The clock selector controlled by the %SS bits has a deglitching circuit which waits for a positive edge on the old clock source before disengaging, holding its output high, and then waiting for a positive edge on the new clock source before switching over to it. It is necessary to select mode %00 or %01 while waiting for the crystal and/or PLL to settle into operation, before switching over to either.</w:t>
      </w:r>
    </w:p>
    <w:p w:rsidR="00000000" w:rsidDel="00000000" w:rsidP="00000000" w:rsidRDefault="00000000" w:rsidRPr="00000000" w14:paraId="00000B79">
      <w:pPr>
        <w:pageBreakBefore w:val="0"/>
        <w:widowControl w:val="0"/>
        <w:spacing w:line="331.2" w:lineRule="auto"/>
        <w:rPr/>
      </w:pPr>
      <w:r w:rsidDel="00000000" w:rsidR="00000000" w:rsidRPr="00000000">
        <w:rPr>
          <w:rtl w:val="0"/>
        </w:rPr>
      </w:r>
    </w:p>
    <w:p w:rsidR="00000000" w:rsidDel="00000000" w:rsidP="00000000" w:rsidRDefault="00000000" w:rsidRPr="00000000" w14:paraId="00000B7A">
      <w:pPr>
        <w:pStyle w:val="Heading3"/>
        <w:pageBreakBefore w:val="0"/>
        <w:widowControl w:val="0"/>
        <w:rPr/>
      </w:pPr>
      <w:bookmarkStart w:colFirst="0" w:colLast="0" w:name="_ym2nndamy92l" w:id="52"/>
      <w:bookmarkEnd w:id="52"/>
      <w:r w:rsidDel="00000000" w:rsidR="00000000" w:rsidRPr="00000000">
        <w:rPr>
          <w:rtl w:val="0"/>
        </w:rPr>
        <w:t xml:space="preserve">Write-Protecting the Last 16KB of Hub RAM and Enabling Debug Interrupts</w:t>
      </w:r>
    </w:p>
    <w:p w:rsidR="00000000" w:rsidDel="00000000" w:rsidP="00000000" w:rsidRDefault="00000000" w:rsidRPr="00000000" w14:paraId="00000B7B">
      <w:pPr>
        <w:pageBreakBefore w:val="0"/>
        <w:widowControl w:val="0"/>
        <w:spacing w:line="331.2" w:lineRule="auto"/>
        <w:rPr/>
      </w:pPr>
      <w:r w:rsidDel="00000000" w:rsidR="00000000" w:rsidRPr="00000000">
        <w:rPr>
          <w:rtl w:val="0"/>
        </w:rPr>
      </w:r>
    </w:p>
    <w:p w:rsidR="00000000" w:rsidDel="00000000" w:rsidP="00000000" w:rsidRDefault="00000000" w:rsidRPr="00000000" w14:paraId="00000B7C">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HUBSET  {#}D</w:t>
        <w:tab/>
        <w:t xml:space="preserve">            'set write-protect and enable debug interrupts</w:t>
      </w:r>
    </w:p>
    <w:p w:rsidR="00000000" w:rsidDel="00000000" w:rsidP="00000000" w:rsidRDefault="00000000" w:rsidRPr="00000000" w14:paraId="00000B7D">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B7E">
      <w:pPr>
        <w:pageBreakBefore w:val="0"/>
        <w:widowControl w:val="0"/>
        <w:spacing w:line="331.2"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 = %0010_xxxx_xxxx_xxLW_DDDD_DDDD_DDDD_DDDD</w:t>
      </w:r>
    </w:p>
    <w:p w:rsidR="00000000" w:rsidDel="00000000" w:rsidP="00000000" w:rsidRDefault="00000000" w:rsidRPr="00000000" w14:paraId="00000B7F">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B80">
      <w:pPr>
        <w:pageBreakBefore w:val="0"/>
        <w:widowControl w:val="0"/>
        <w:spacing w:line="331.2"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  Lock W and D bit settings until next reset</w:t>
      </w:r>
    </w:p>
    <w:p w:rsidR="00000000" w:rsidDel="00000000" w:rsidP="00000000" w:rsidRDefault="00000000" w:rsidRPr="00000000" w14:paraId="00000B81">
      <w:pPr>
        <w:pageBreakBefore w:val="0"/>
        <w:widowControl w:val="0"/>
        <w:spacing w:line="331.2"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0 = establish W and D bit settings and allow subsequent modification</w:t>
      </w:r>
    </w:p>
    <w:p w:rsidR="00000000" w:rsidDel="00000000" w:rsidP="00000000" w:rsidRDefault="00000000" w:rsidRPr="00000000" w14:paraId="00000B82">
      <w:pPr>
        <w:pageBreakBefore w:val="0"/>
        <w:widowControl w:val="0"/>
        <w:spacing w:line="331.2"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 = establish W and D bit settings and disallow subsequent modification</w:t>
      </w:r>
    </w:p>
    <w:p w:rsidR="00000000" w:rsidDel="00000000" w:rsidP="00000000" w:rsidRDefault="00000000" w:rsidRPr="00000000" w14:paraId="00000B83">
      <w:pPr>
        <w:pageBreakBefore w:val="0"/>
        <w:widowControl w:val="0"/>
        <w:spacing w:line="331.2"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B84">
      <w:pPr>
        <w:pageBreakBefore w:val="0"/>
        <w:widowControl w:val="0"/>
        <w:spacing w:line="331.2"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  Write-protect last 16KB of hub RAM</w:t>
      </w:r>
    </w:p>
    <w:p w:rsidR="00000000" w:rsidDel="00000000" w:rsidP="00000000" w:rsidRDefault="00000000" w:rsidRPr="00000000" w14:paraId="00000B85">
      <w:pPr>
        <w:pageBreakBefore w:val="0"/>
        <w:widowControl w:val="0"/>
        <w:spacing w:line="331.2"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0 = Last 16KB of hub RAM can be read and written at both its normal range</w:t>
      </w:r>
    </w:p>
    <w:p w:rsidR="00000000" w:rsidDel="00000000" w:rsidP="00000000" w:rsidRDefault="00000000" w:rsidRPr="00000000" w14:paraId="00000B86">
      <w:pPr>
        <w:pageBreakBefore w:val="0"/>
        <w:widowControl w:val="0"/>
        <w:spacing w:line="331.2"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and at $FC000..$FFFFF (default)</w:t>
      </w:r>
    </w:p>
    <w:p w:rsidR="00000000" w:rsidDel="00000000" w:rsidP="00000000" w:rsidRDefault="00000000" w:rsidRPr="00000000" w14:paraId="00000B87">
      <w:pPr>
        <w:pageBreakBefore w:val="0"/>
        <w:widowControl w:val="0"/>
        <w:spacing w:line="331.2"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 = Last 16KB of hub RAM disappears from its normal range and is write-</w:t>
      </w:r>
    </w:p>
    <w:p w:rsidR="00000000" w:rsidDel="00000000" w:rsidP="00000000" w:rsidRDefault="00000000" w:rsidRPr="00000000" w14:paraId="00000B88">
      <w:pPr>
        <w:pageBreakBefore w:val="0"/>
        <w:widowControl w:val="0"/>
        <w:spacing w:line="331.2"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protected at $FC000..$FFFFF, except from within debug ISR's</w:t>
      </w:r>
    </w:p>
    <w:p w:rsidR="00000000" w:rsidDel="00000000" w:rsidP="00000000" w:rsidRDefault="00000000" w:rsidRPr="00000000" w14:paraId="00000B89">
      <w:pPr>
        <w:pageBreakBefore w:val="0"/>
        <w:widowControl w:val="0"/>
        <w:spacing w:line="331.2"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B8A">
      <w:pPr>
        <w:pageBreakBefore w:val="0"/>
        <w:widowControl w:val="0"/>
        <w:spacing w:line="331.2"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%D:  Debug interrupt enables for cogs 15..0, respectively</w:t>
      </w:r>
    </w:p>
    <w:p w:rsidR="00000000" w:rsidDel="00000000" w:rsidP="00000000" w:rsidRDefault="00000000" w:rsidRPr="00000000" w14:paraId="00000B8B">
      <w:pPr>
        <w:pageBreakBefore w:val="0"/>
        <w:widowControl w:val="0"/>
        <w:spacing w:line="331.2"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0 = Debug interrupt is disabled for cog n (default)</w:t>
      </w:r>
    </w:p>
    <w:p w:rsidR="00000000" w:rsidDel="00000000" w:rsidP="00000000" w:rsidRDefault="00000000" w:rsidRPr="00000000" w14:paraId="00000B8C">
      <w:pPr>
        <w:pageBreakBefore w:val="0"/>
        <w:widowControl w:val="0"/>
        <w:spacing w:line="331.2"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 = Debug interrupt is enabled for cog n</w:t>
      </w:r>
    </w:p>
    <w:p w:rsidR="00000000" w:rsidDel="00000000" w:rsidP="00000000" w:rsidRDefault="00000000" w:rsidRPr="00000000" w14:paraId="00000B8D">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B8E">
      <w:pPr>
        <w:pageBreakBefore w:val="0"/>
        <w:widowControl w:val="0"/>
        <w:rPr/>
      </w:pPr>
      <w:r w:rsidDel="00000000" w:rsidR="00000000" w:rsidRPr="00000000">
        <w:rPr>
          <w:rtl w:val="0"/>
        </w:rPr>
        <w:t xml:space="preserve">Examples:</w:t>
      </w:r>
    </w:p>
    <w:p w:rsidR="00000000" w:rsidDel="00000000" w:rsidP="00000000" w:rsidRDefault="00000000" w:rsidRPr="00000000" w14:paraId="00000B8F">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B90">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HUBSET  ##$2000_0001    'enable debug interrupt for cog 0</w:t>
      </w:r>
    </w:p>
    <w:p w:rsidR="00000000" w:rsidDel="00000000" w:rsidP="00000000" w:rsidRDefault="00000000" w:rsidRPr="00000000" w14:paraId="00000B91">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B92">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HUBSET  ##$2001_FFFF    'enable debug interrupts for cogs 15..0</w:t>
      </w:r>
    </w:p>
    <w:p w:rsidR="00000000" w:rsidDel="00000000" w:rsidP="00000000" w:rsidRDefault="00000000" w:rsidRPr="00000000" w14:paraId="00000B93">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'..and write-protect the last 16KB of hub RAM</w:t>
      </w:r>
    </w:p>
    <w:p w:rsidR="00000000" w:rsidDel="00000000" w:rsidP="00000000" w:rsidRDefault="00000000" w:rsidRPr="00000000" w14:paraId="00000B94">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B95">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HUBSET  ##$2003_00FF    'enable debug interrupts for cogs 7..0</w:t>
      </w:r>
    </w:p>
    <w:p w:rsidR="00000000" w:rsidDel="00000000" w:rsidP="00000000" w:rsidRDefault="00000000" w:rsidRPr="00000000" w14:paraId="00000B96">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'..and write-protect the last 16KB of hub RAM</w:t>
      </w:r>
    </w:p>
    <w:p w:rsidR="00000000" w:rsidDel="00000000" w:rsidP="00000000" w:rsidRDefault="00000000" w:rsidRPr="00000000" w14:paraId="00000B97">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'..and disallow subsequent changes to this scheme</w:t>
      </w:r>
    </w:p>
    <w:p w:rsidR="00000000" w:rsidDel="00000000" w:rsidP="00000000" w:rsidRDefault="00000000" w:rsidRPr="00000000" w14:paraId="00000B98">
      <w:pPr>
        <w:pageBreakBefore w:val="0"/>
        <w:widowControl w:val="0"/>
        <w:spacing w:line="331.2" w:lineRule="auto"/>
        <w:rPr/>
      </w:pPr>
      <w:r w:rsidDel="00000000" w:rsidR="00000000" w:rsidRPr="00000000">
        <w:rPr>
          <w:rtl w:val="0"/>
        </w:rPr>
      </w:r>
    </w:p>
    <w:p w:rsidR="00000000" w:rsidDel="00000000" w:rsidP="00000000" w:rsidRDefault="00000000" w:rsidRPr="00000000" w14:paraId="00000B99">
      <w:pPr>
        <w:pageBreakBefore w:val="0"/>
        <w:widowControl w:val="0"/>
        <w:spacing w:line="331.2" w:lineRule="auto"/>
        <w:rPr/>
      </w:pPr>
      <w:r w:rsidDel="00000000" w:rsidR="00000000" w:rsidRPr="00000000">
        <w:rPr>
          <w:rtl w:val="0"/>
        </w:rPr>
        <w:t xml:space="preserve">See the </w:t>
      </w:r>
      <w:hyperlink w:anchor="50s1x9yoca0r">
        <w:r w:rsidDel="00000000" w:rsidR="00000000" w:rsidRPr="00000000">
          <w:rPr>
            <w:color w:val="1155cc"/>
            <w:u w:val="single"/>
            <w:rtl w:val="0"/>
          </w:rPr>
          <w:t xml:space="preserve">DEBUG INTERRUPT</w:t>
        </w:r>
      </w:hyperlink>
      <w:r w:rsidDel="00000000" w:rsidR="00000000" w:rsidRPr="00000000">
        <w:rPr>
          <w:rtl w:val="0"/>
        </w:rPr>
        <w:t xml:space="preserve"> section to learn how debug interrupts work.</w:t>
      </w:r>
    </w:p>
    <w:p w:rsidR="00000000" w:rsidDel="00000000" w:rsidP="00000000" w:rsidRDefault="00000000" w:rsidRPr="00000000" w14:paraId="00000B9A">
      <w:pPr>
        <w:pageBreakBefore w:val="0"/>
        <w:widowControl w:val="0"/>
        <w:spacing w:line="331.2" w:lineRule="auto"/>
        <w:rPr/>
      </w:pPr>
      <w:r w:rsidDel="00000000" w:rsidR="00000000" w:rsidRPr="00000000">
        <w:rPr>
          <w:rtl w:val="0"/>
        </w:rPr>
      </w:r>
    </w:p>
    <w:p w:rsidR="00000000" w:rsidDel="00000000" w:rsidP="00000000" w:rsidRDefault="00000000" w:rsidRPr="00000000" w14:paraId="00000B9B">
      <w:pPr>
        <w:pStyle w:val="Heading3"/>
        <w:pageBreakBefore w:val="0"/>
        <w:widowControl w:val="0"/>
        <w:rPr/>
      </w:pPr>
      <w:bookmarkStart w:colFirst="0" w:colLast="0" w:name="_m3x88z9a7jkn" w:id="53"/>
      <w:bookmarkEnd w:id="53"/>
      <w:r w:rsidDel="00000000" w:rsidR="00000000" w:rsidRPr="00000000">
        <w:rPr>
          <w:rtl w:val="0"/>
        </w:rPr>
        <w:t xml:space="preserve">Configuring the Digital Filters for Smart Pins</w:t>
      </w:r>
    </w:p>
    <w:p w:rsidR="00000000" w:rsidDel="00000000" w:rsidP="00000000" w:rsidRDefault="00000000" w:rsidRPr="00000000" w14:paraId="00000B9C">
      <w:pPr>
        <w:pageBreakBefore w:val="0"/>
        <w:widowControl w:val="0"/>
        <w:spacing w:line="331.2" w:lineRule="auto"/>
        <w:rPr/>
      </w:pPr>
      <w:r w:rsidDel="00000000" w:rsidR="00000000" w:rsidRPr="00000000">
        <w:rPr>
          <w:rtl w:val="0"/>
        </w:rPr>
      </w:r>
    </w:p>
    <w:p w:rsidR="00000000" w:rsidDel="00000000" w:rsidP="00000000" w:rsidRDefault="00000000" w:rsidRPr="00000000" w14:paraId="00000B9D">
      <w:pPr>
        <w:pageBreakBefore w:val="0"/>
        <w:widowControl w:val="0"/>
        <w:spacing w:line="331.2" w:lineRule="auto"/>
        <w:rPr/>
      </w:pPr>
      <w:r w:rsidDel="00000000" w:rsidR="00000000" w:rsidRPr="00000000">
        <w:rPr>
          <w:rtl w:val="0"/>
        </w:rPr>
        <w:t xml:space="preserve">There are four global digital filter settings which can be used by each smart pin to low-pass filter its incoming pin states.</w:t>
      </w:r>
    </w:p>
    <w:p w:rsidR="00000000" w:rsidDel="00000000" w:rsidP="00000000" w:rsidRDefault="00000000" w:rsidRPr="00000000" w14:paraId="00000B9E">
      <w:pPr>
        <w:pageBreakBefore w:val="0"/>
        <w:widowControl w:val="0"/>
        <w:ind w:firstLine="72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B9F">
      <w:pPr>
        <w:pageBreakBefore w:val="0"/>
        <w:widowControl w:val="0"/>
        <w:spacing w:line="331.2" w:lineRule="auto"/>
        <w:rPr/>
      </w:pPr>
      <w:r w:rsidDel="00000000" w:rsidR="00000000" w:rsidRPr="00000000">
        <w:rPr>
          <w:rtl w:val="0"/>
        </w:rPr>
        <w:t xml:space="preserve">Each filter setting includes a filter length and a timing tap. The filter length is 2, 3, 5, or 8 flipflops, selected by values 0..3. The flipflops shift pin state data at the timing tap rate and must be unanimously high or low to change the filter output to high or low. The timing tap is one of the lower 32 bits of CT (the free-running 64-bit global counter), selected by values 0..31. Each time the selected tap transitions, the current pin state is shifted into the flipflops and if the flipflops are all in agreement, the filter output goes to that state. The filter will be reflected in the INA/INB bits if no smart pin mode is selected, or the filter states will be used by the smart pin mode as its inputs.</w:t>
      </w:r>
    </w:p>
    <w:p w:rsidR="00000000" w:rsidDel="00000000" w:rsidP="00000000" w:rsidRDefault="00000000" w:rsidRPr="00000000" w14:paraId="00000BA0">
      <w:pPr>
        <w:pageBreakBefore w:val="0"/>
        <w:widowControl w:val="0"/>
        <w:spacing w:line="331.2" w:lineRule="auto"/>
        <w:rPr/>
      </w:pPr>
      <w:r w:rsidDel="00000000" w:rsidR="00000000" w:rsidRPr="00000000">
        <w:rPr>
          <w:rtl w:val="0"/>
        </w:rPr>
      </w:r>
    </w:p>
    <w:p w:rsidR="00000000" w:rsidDel="00000000" w:rsidP="00000000" w:rsidRDefault="00000000" w:rsidRPr="00000000" w14:paraId="00000BA1">
      <w:pPr>
        <w:pageBreakBefore w:val="0"/>
        <w:widowControl w:val="0"/>
        <w:spacing w:line="331.2" w:lineRule="auto"/>
        <w:rPr/>
      </w:pPr>
      <w:r w:rsidDel="00000000" w:rsidR="00000000" w:rsidRPr="00000000">
        <w:rPr>
          <w:rtl w:val="0"/>
        </w:rPr>
        <w:t xml:space="preserve">The D operand selects both the filter to configure and the data to configure it with:</w:t>
      </w:r>
    </w:p>
    <w:p w:rsidR="00000000" w:rsidDel="00000000" w:rsidP="00000000" w:rsidRDefault="00000000" w:rsidRPr="00000000" w14:paraId="00000BA2">
      <w:pPr>
        <w:pageBreakBefore w:val="0"/>
        <w:widowControl w:val="0"/>
        <w:spacing w:line="331.2" w:lineRule="auto"/>
        <w:rPr/>
      </w:pPr>
      <w:r w:rsidDel="00000000" w:rsidR="00000000" w:rsidRPr="00000000">
        <w:rPr>
          <w:rtl w:val="0"/>
        </w:rPr>
      </w:r>
    </w:p>
    <w:p w:rsidR="00000000" w:rsidDel="00000000" w:rsidP="00000000" w:rsidRDefault="00000000" w:rsidRPr="00000000" w14:paraId="00000BA3">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HUBSET  ##$4000_0000 + Length&lt;&lt;5 + Tap      'set filt0</w:t>
      </w:r>
    </w:p>
    <w:p w:rsidR="00000000" w:rsidDel="00000000" w:rsidP="00000000" w:rsidRDefault="00000000" w:rsidRPr="00000000" w14:paraId="00000BA4">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HUBSET  ##$4000_0080 + Length&lt;&lt;5 + Tap      'set filt1</w:t>
      </w:r>
    </w:p>
    <w:p w:rsidR="00000000" w:rsidDel="00000000" w:rsidP="00000000" w:rsidRDefault="00000000" w:rsidRPr="00000000" w14:paraId="00000BA5">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HUBSET  ##$4000_0100 + Length&lt;&lt;5 + Tap      'set filt2</w:t>
      </w:r>
    </w:p>
    <w:p w:rsidR="00000000" w:rsidDel="00000000" w:rsidP="00000000" w:rsidRDefault="00000000" w:rsidRPr="00000000" w14:paraId="00000BA6">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HUBSET  ##$4000_0180 + Length&lt;&lt;5 + Tap      'set filt3</w:t>
      </w:r>
    </w:p>
    <w:p w:rsidR="00000000" w:rsidDel="00000000" w:rsidP="00000000" w:rsidRDefault="00000000" w:rsidRPr="00000000" w14:paraId="00000BA7">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BA8">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BA9">
      <w:pPr>
        <w:pageBreakBefore w:val="0"/>
        <w:widowControl w:val="0"/>
        <w:spacing w:line="331.2" w:lineRule="auto"/>
        <w:rPr/>
      </w:pPr>
      <w:r w:rsidDel="00000000" w:rsidR="00000000" w:rsidRPr="00000000">
        <w:rPr>
          <w:rtl w:val="0"/>
        </w:rPr>
        <w:t xml:space="preserve">"Length" is 0..3 for 2, 3, 5, or 8 flipflops.</w:t>
      </w:r>
    </w:p>
    <w:p w:rsidR="00000000" w:rsidDel="00000000" w:rsidP="00000000" w:rsidRDefault="00000000" w:rsidRPr="00000000" w14:paraId="00000BAA">
      <w:pPr>
        <w:pageBreakBefore w:val="0"/>
        <w:widowControl w:val="0"/>
        <w:spacing w:line="331.2" w:lineRule="auto"/>
        <w:rPr/>
      </w:pPr>
      <w:r w:rsidDel="00000000" w:rsidR="00000000" w:rsidRPr="00000000">
        <w:rPr>
          <w:rtl w:val="0"/>
        </w:rPr>
      </w:r>
    </w:p>
    <w:p w:rsidR="00000000" w:rsidDel="00000000" w:rsidP="00000000" w:rsidRDefault="00000000" w:rsidRPr="00000000" w14:paraId="00000BAB">
      <w:pPr>
        <w:pageBreakBefore w:val="0"/>
        <w:widowControl w:val="0"/>
        <w:spacing w:line="331.2" w:lineRule="auto"/>
        <w:rPr/>
      </w:pPr>
      <w:r w:rsidDel="00000000" w:rsidR="00000000" w:rsidRPr="00000000">
        <w:rPr>
          <w:rtl w:val="0"/>
        </w:rPr>
        <w:t xml:space="preserve">"Tap" is 0..31 for every single clock, every 2nd clock, every 4th clock,... every 2,147,483,648th clock.</w:t>
      </w:r>
    </w:p>
    <w:p w:rsidR="00000000" w:rsidDel="00000000" w:rsidP="00000000" w:rsidRDefault="00000000" w:rsidRPr="00000000" w14:paraId="00000BAC">
      <w:pPr>
        <w:pageBreakBefore w:val="0"/>
        <w:widowControl w:val="0"/>
        <w:spacing w:line="331.2" w:lineRule="auto"/>
        <w:rPr/>
      </w:pPr>
      <w:r w:rsidDel="00000000" w:rsidR="00000000" w:rsidRPr="00000000">
        <w:rPr>
          <w:rtl w:val="0"/>
        </w:rPr>
      </w:r>
    </w:p>
    <w:p w:rsidR="00000000" w:rsidDel="00000000" w:rsidP="00000000" w:rsidRDefault="00000000" w:rsidRPr="00000000" w14:paraId="00000BAD">
      <w:pPr>
        <w:pageBreakBefore w:val="0"/>
        <w:widowControl w:val="0"/>
        <w:spacing w:line="331.2" w:lineRule="auto"/>
        <w:rPr/>
      </w:pPr>
      <w:r w:rsidDel="00000000" w:rsidR="00000000" w:rsidRPr="00000000">
        <w:rPr>
          <w:rtl w:val="0"/>
        </w:rPr>
        <w:t xml:space="preserve">The filters are set to the following defaults on reset:</w:t>
      </w:r>
    </w:p>
    <w:p w:rsidR="00000000" w:rsidDel="00000000" w:rsidP="00000000" w:rsidRDefault="00000000" w:rsidRPr="00000000" w14:paraId="00000BAE">
      <w:pPr>
        <w:pageBreakBefore w:val="0"/>
        <w:widowControl w:val="0"/>
        <w:rPr/>
      </w:pPr>
      <w:r w:rsidDel="00000000" w:rsidR="00000000" w:rsidRPr="00000000">
        <w:rPr>
          <w:rtl w:val="0"/>
        </w:rPr>
      </w:r>
    </w:p>
    <w:tbl>
      <w:tblPr>
        <w:tblStyle w:val="Table30"/>
        <w:tblW w:w="5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425"/>
        <w:gridCol w:w="1425"/>
        <w:gridCol w:w="1935"/>
        <w:tblGridChange w:id="0">
          <w:tblGrid>
            <w:gridCol w:w="975"/>
            <w:gridCol w:w="1425"/>
            <w:gridCol w:w="1425"/>
            <w:gridCol w:w="19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BAF">
            <w:pPr>
              <w:pageBreakBefore w:val="0"/>
              <w:widowControl w:val="0"/>
              <w:spacing w:line="240" w:lineRule="auto"/>
              <w:jc w:val="center"/>
              <w:rPr>
                <w:b w:val="1"/>
              </w:rPr>
            </w:pPr>
            <w:r w:rsidDel="00000000" w:rsidR="00000000" w:rsidRPr="00000000">
              <w:rPr>
                <w:b w:val="1"/>
                <w:rtl w:val="0"/>
              </w:rPr>
              <w:t xml:space="preserve">Filter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B0">
            <w:pPr>
              <w:widowControl w:val="0"/>
              <w:spacing w:line="240" w:lineRule="auto"/>
              <w:jc w:val="center"/>
              <w:rPr>
                <w:b w:val="1"/>
              </w:rPr>
            </w:pPr>
            <w:r w:rsidDel="00000000" w:rsidR="00000000" w:rsidRPr="00000000">
              <w:rPr>
                <w:b w:val="1"/>
                <w:rtl w:val="0"/>
              </w:rPr>
              <w:t xml:space="preserve">Tap</w:t>
            </w:r>
          </w:p>
          <w:p w:rsidR="00000000" w:rsidDel="00000000" w:rsidP="00000000" w:rsidRDefault="00000000" w:rsidRPr="00000000" w14:paraId="00000BB1">
            <w:pPr>
              <w:widowControl w:val="0"/>
              <w:spacing w:line="240" w:lineRule="auto"/>
              <w:jc w:val="center"/>
              <w:rPr>
                <w:b w:val="1"/>
              </w:rPr>
            </w:pPr>
            <w:r w:rsidDel="00000000" w:rsidR="00000000" w:rsidRPr="00000000">
              <w:rPr>
                <w:b w:val="1"/>
                <w:rtl w:val="0"/>
              </w:rPr>
              <w:t xml:space="preserve">(clocks per sample)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B2">
            <w:pPr>
              <w:pageBreakBefore w:val="0"/>
              <w:widowControl w:val="0"/>
              <w:spacing w:line="240" w:lineRule="auto"/>
              <w:jc w:val="center"/>
              <w:rPr>
                <w:b w:val="1"/>
              </w:rPr>
            </w:pPr>
            <w:r w:rsidDel="00000000" w:rsidR="00000000" w:rsidRPr="00000000">
              <w:rPr>
                <w:b w:val="1"/>
                <w:rtl w:val="0"/>
              </w:rPr>
              <w:t xml:space="preserve">Length</w:t>
            </w:r>
          </w:p>
          <w:p w:rsidR="00000000" w:rsidDel="00000000" w:rsidP="00000000" w:rsidRDefault="00000000" w:rsidRPr="00000000" w14:paraId="00000BB3">
            <w:pPr>
              <w:pageBreakBefore w:val="0"/>
              <w:widowControl w:val="0"/>
              <w:spacing w:line="240" w:lineRule="auto"/>
              <w:jc w:val="center"/>
              <w:rPr>
                <w:b w:val="1"/>
              </w:rPr>
            </w:pPr>
            <w:r w:rsidDel="00000000" w:rsidR="00000000" w:rsidRPr="00000000">
              <w:rPr>
                <w:b w:val="1"/>
                <w:rtl w:val="0"/>
              </w:rPr>
              <w:t xml:space="preserve">(flipflops)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B4">
            <w:pPr>
              <w:pageBreakBefore w:val="0"/>
              <w:widowControl w:val="0"/>
              <w:spacing w:line="240" w:lineRule="auto"/>
              <w:jc w:val="center"/>
              <w:rPr>
                <w:b w:val="1"/>
              </w:rPr>
            </w:pPr>
            <w:r w:rsidDel="00000000" w:rsidR="00000000" w:rsidRPr="00000000">
              <w:rPr>
                <w:b w:val="1"/>
                <w:rtl w:val="0"/>
              </w:rPr>
              <w:t xml:space="preserve">Low-pass time</w:t>
            </w:r>
          </w:p>
          <w:p w:rsidR="00000000" w:rsidDel="00000000" w:rsidP="00000000" w:rsidRDefault="00000000" w:rsidRPr="00000000" w14:paraId="00000BB5">
            <w:pPr>
              <w:pageBreakBefore w:val="0"/>
              <w:widowControl w:val="0"/>
              <w:spacing w:line="240" w:lineRule="auto"/>
              <w:jc w:val="center"/>
              <w:rPr>
                <w:b w:val="1"/>
              </w:rPr>
            </w:pPr>
            <w:r w:rsidDel="00000000" w:rsidR="00000000" w:rsidRPr="00000000">
              <w:rPr>
                <w:b w:val="1"/>
                <w:rtl w:val="0"/>
              </w:rPr>
              <w:t xml:space="preserve">(at 6.25ns/clock)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6">
            <w:pPr>
              <w:pageBreakBefore w:val="0"/>
              <w:widowControl w:val="0"/>
              <w:spacing w:line="240" w:lineRule="auto"/>
              <w:jc w:val="center"/>
              <w:rPr/>
            </w:pPr>
            <w:r w:rsidDel="00000000" w:rsidR="00000000" w:rsidRPr="00000000">
              <w:rPr>
                <w:rtl w:val="0"/>
              </w:rPr>
              <w:t xml:space="preserve">filt0</w:t>
            </w:r>
          </w:p>
        </w:tc>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40" w:lineRule="auto"/>
              <w:jc w:val="center"/>
              <w:rPr/>
            </w:pPr>
            <w:r w:rsidDel="00000000" w:rsidR="00000000" w:rsidRPr="00000000">
              <w:rPr>
                <w:rtl w:val="0"/>
              </w:rPr>
              <w:t xml:space="preserve">0</w:t>
            </w:r>
          </w:p>
          <w:p w:rsidR="00000000" w:rsidDel="00000000" w:rsidP="00000000" w:rsidRDefault="00000000" w:rsidRPr="00000000" w14:paraId="00000BB8">
            <w:pPr>
              <w:widowControl w:val="0"/>
              <w:spacing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BB9">
            <w:pPr>
              <w:pageBreakBefore w:val="0"/>
              <w:widowControl w:val="0"/>
              <w:spacing w:line="240" w:lineRule="auto"/>
              <w:jc w:val="center"/>
              <w:rPr/>
            </w:pPr>
            <w:r w:rsidDel="00000000" w:rsidR="00000000" w:rsidRPr="00000000">
              <w:rPr>
                <w:rtl w:val="0"/>
              </w:rPr>
              <w:t xml:space="preserve">%00</w:t>
            </w:r>
          </w:p>
          <w:p w:rsidR="00000000" w:rsidDel="00000000" w:rsidP="00000000" w:rsidRDefault="00000000" w:rsidRPr="00000000" w14:paraId="00000BBA">
            <w:pPr>
              <w:pageBreakBefore w:val="0"/>
              <w:widowControl w:val="0"/>
              <w:spacing w:line="240" w:lineRule="auto"/>
              <w:jc w:val="center"/>
              <w:rPr/>
            </w:pPr>
            <w:r w:rsidDel="00000000" w:rsidR="00000000" w:rsidRPr="00000000">
              <w:rPr>
                <w:rtl w:val="0"/>
              </w:rPr>
              <w:t xml:space="preserve">(2 flipflops)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BBB">
            <w:pPr>
              <w:widowControl w:val="0"/>
              <w:spacing w:line="240" w:lineRule="auto"/>
              <w:jc w:val="center"/>
              <w:rPr/>
            </w:pPr>
            <w:r w:rsidDel="00000000" w:rsidR="00000000" w:rsidRPr="00000000">
              <w:rPr>
                <w:rtl w:val="0"/>
              </w:rPr>
              <w:t xml:space="preserve">6.25ns * 1 * 2 =</w:t>
            </w:r>
          </w:p>
          <w:p w:rsidR="00000000" w:rsidDel="00000000" w:rsidP="00000000" w:rsidRDefault="00000000" w:rsidRPr="00000000" w14:paraId="00000BBC">
            <w:pPr>
              <w:pageBreakBefore w:val="0"/>
              <w:widowControl w:val="0"/>
              <w:spacing w:line="240" w:lineRule="auto"/>
              <w:jc w:val="center"/>
              <w:rPr>
                <w:b w:val="1"/>
              </w:rPr>
            </w:pPr>
            <w:r w:rsidDel="00000000" w:rsidR="00000000" w:rsidRPr="00000000">
              <w:rPr>
                <w:b w:val="1"/>
                <w:rtl w:val="0"/>
              </w:rPr>
              <w:t xml:space="preserve">12.5ns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D">
            <w:pPr>
              <w:pageBreakBefore w:val="0"/>
              <w:widowControl w:val="0"/>
              <w:spacing w:line="240" w:lineRule="auto"/>
              <w:jc w:val="center"/>
              <w:rPr/>
            </w:pPr>
            <w:r w:rsidDel="00000000" w:rsidR="00000000" w:rsidRPr="00000000">
              <w:rPr>
                <w:rtl w:val="0"/>
              </w:rPr>
              <w:t xml:space="preserve">filt1</w:t>
            </w:r>
          </w:p>
        </w:tc>
        <w:tc>
          <w:tcPr>
            <w:shd w:fill="auto" w:val="clear"/>
            <w:tcMar>
              <w:top w:w="100.0" w:type="dxa"/>
              <w:left w:w="100.0" w:type="dxa"/>
              <w:bottom w:w="100.0" w:type="dxa"/>
              <w:right w:w="100.0" w:type="dxa"/>
            </w:tcMar>
            <w:vAlign w:val="top"/>
          </w:tcPr>
          <w:p w:rsidR="00000000" w:rsidDel="00000000" w:rsidP="00000000" w:rsidRDefault="00000000" w:rsidRPr="00000000" w14:paraId="00000BBE">
            <w:pPr>
              <w:widowControl w:val="0"/>
              <w:spacing w:line="240" w:lineRule="auto"/>
              <w:jc w:val="center"/>
              <w:rPr/>
            </w:pPr>
            <w:r w:rsidDel="00000000" w:rsidR="00000000" w:rsidRPr="00000000">
              <w:rPr>
                <w:rtl w:val="0"/>
              </w:rPr>
              <w:t xml:space="preserve">5</w:t>
            </w:r>
          </w:p>
          <w:p w:rsidR="00000000" w:rsidDel="00000000" w:rsidP="00000000" w:rsidRDefault="00000000" w:rsidRPr="00000000" w14:paraId="00000BBF">
            <w:pPr>
              <w:widowControl w:val="0"/>
              <w:spacing w:line="240" w:lineRule="auto"/>
              <w:jc w:val="center"/>
              <w:rPr/>
            </w:pPr>
            <w:r w:rsidDel="00000000" w:rsidR="00000000" w:rsidRPr="00000000">
              <w:rPr>
                <w:rtl w:val="0"/>
              </w:rPr>
              <w:t xml:space="preserve">(32:1)</w:t>
            </w:r>
          </w:p>
        </w:tc>
        <w:tc>
          <w:tcPr>
            <w:shd w:fill="auto" w:val="clear"/>
            <w:tcMar>
              <w:top w:w="100.0" w:type="dxa"/>
              <w:left w:w="100.0" w:type="dxa"/>
              <w:bottom w:w="100.0" w:type="dxa"/>
              <w:right w:w="100.0" w:type="dxa"/>
            </w:tcMar>
            <w:vAlign w:val="top"/>
          </w:tcPr>
          <w:p w:rsidR="00000000" w:rsidDel="00000000" w:rsidP="00000000" w:rsidRDefault="00000000" w:rsidRPr="00000000" w14:paraId="00000BC0">
            <w:pPr>
              <w:pageBreakBefore w:val="0"/>
              <w:widowControl w:val="0"/>
              <w:spacing w:line="240" w:lineRule="auto"/>
              <w:jc w:val="center"/>
              <w:rPr/>
            </w:pPr>
            <w:r w:rsidDel="00000000" w:rsidR="00000000" w:rsidRPr="00000000">
              <w:rPr>
                <w:rtl w:val="0"/>
              </w:rPr>
              <w:t xml:space="preserve">%01</w:t>
            </w:r>
          </w:p>
          <w:p w:rsidR="00000000" w:rsidDel="00000000" w:rsidP="00000000" w:rsidRDefault="00000000" w:rsidRPr="00000000" w14:paraId="00000BC1">
            <w:pPr>
              <w:pageBreakBefore w:val="0"/>
              <w:widowControl w:val="0"/>
              <w:spacing w:line="240" w:lineRule="auto"/>
              <w:jc w:val="center"/>
              <w:rPr/>
            </w:pPr>
            <w:r w:rsidDel="00000000" w:rsidR="00000000" w:rsidRPr="00000000">
              <w:rPr>
                <w:rtl w:val="0"/>
              </w:rPr>
              <w:t xml:space="preserve">(3 flipflops)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2">
            <w:pPr>
              <w:pageBreakBefore w:val="0"/>
              <w:widowControl w:val="0"/>
              <w:spacing w:line="240" w:lineRule="auto"/>
              <w:jc w:val="center"/>
              <w:rPr/>
            </w:pPr>
            <w:r w:rsidDel="00000000" w:rsidR="00000000" w:rsidRPr="00000000">
              <w:rPr>
                <w:rtl w:val="0"/>
              </w:rPr>
              <w:t xml:space="preserve">6.25ns * 32 * 3 =</w:t>
            </w:r>
          </w:p>
          <w:p w:rsidR="00000000" w:rsidDel="00000000" w:rsidP="00000000" w:rsidRDefault="00000000" w:rsidRPr="00000000" w14:paraId="00000BC3">
            <w:pPr>
              <w:pageBreakBefore w:val="0"/>
              <w:widowControl w:val="0"/>
              <w:spacing w:line="240" w:lineRule="auto"/>
              <w:jc w:val="center"/>
              <w:rPr>
                <w:b w:val="1"/>
              </w:rPr>
            </w:pPr>
            <w:r w:rsidDel="00000000" w:rsidR="00000000" w:rsidRPr="00000000">
              <w:rPr>
                <w:b w:val="1"/>
                <w:rtl w:val="0"/>
              </w:rPr>
              <w:t xml:space="preserve">600ns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4">
            <w:pPr>
              <w:pageBreakBefore w:val="0"/>
              <w:widowControl w:val="0"/>
              <w:spacing w:line="240" w:lineRule="auto"/>
              <w:jc w:val="center"/>
              <w:rPr/>
            </w:pPr>
            <w:r w:rsidDel="00000000" w:rsidR="00000000" w:rsidRPr="00000000">
              <w:rPr>
                <w:rtl w:val="0"/>
              </w:rPr>
              <w:t xml:space="preserve">filt2</w:t>
            </w:r>
          </w:p>
        </w:tc>
        <w:tc>
          <w:tcPr>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spacing w:line="240" w:lineRule="auto"/>
              <w:jc w:val="center"/>
              <w:rPr/>
            </w:pPr>
            <w:r w:rsidDel="00000000" w:rsidR="00000000" w:rsidRPr="00000000">
              <w:rPr>
                <w:rtl w:val="0"/>
              </w:rPr>
              <w:t xml:space="preserve">19</w:t>
            </w:r>
          </w:p>
          <w:p w:rsidR="00000000" w:rsidDel="00000000" w:rsidP="00000000" w:rsidRDefault="00000000" w:rsidRPr="00000000" w14:paraId="00000BC6">
            <w:pPr>
              <w:widowControl w:val="0"/>
              <w:spacing w:line="240" w:lineRule="auto"/>
              <w:jc w:val="center"/>
              <w:rPr/>
            </w:pPr>
            <w:r w:rsidDel="00000000" w:rsidR="00000000" w:rsidRPr="00000000">
              <w:rPr>
                <w:rtl w:val="0"/>
              </w:rPr>
              <w:t xml:space="preserve">(512K:1)</w:t>
            </w:r>
          </w:p>
        </w:tc>
        <w:tc>
          <w:tcPr>
            <w:shd w:fill="auto" w:val="clear"/>
            <w:tcMar>
              <w:top w:w="100.0" w:type="dxa"/>
              <w:left w:w="100.0" w:type="dxa"/>
              <w:bottom w:w="100.0" w:type="dxa"/>
              <w:right w:w="100.0" w:type="dxa"/>
            </w:tcMar>
            <w:vAlign w:val="top"/>
          </w:tcPr>
          <w:p w:rsidR="00000000" w:rsidDel="00000000" w:rsidP="00000000" w:rsidRDefault="00000000" w:rsidRPr="00000000" w14:paraId="00000BC7">
            <w:pPr>
              <w:pageBreakBefore w:val="0"/>
              <w:widowControl w:val="0"/>
              <w:spacing w:line="240" w:lineRule="auto"/>
              <w:jc w:val="center"/>
              <w:rPr/>
            </w:pPr>
            <w:r w:rsidDel="00000000" w:rsidR="00000000" w:rsidRPr="00000000">
              <w:rPr>
                <w:rtl w:val="0"/>
              </w:rPr>
              <w:t xml:space="preserve">%10</w:t>
            </w:r>
          </w:p>
          <w:p w:rsidR="00000000" w:rsidDel="00000000" w:rsidP="00000000" w:rsidRDefault="00000000" w:rsidRPr="00000000" w14:paraId="00000BC8">
            <w:pPr>
              <w:pageBreakBefore w:val="0"/>
              <w:widowControl w:val="0"/>
              <w:spacing w:line="240" w:lineRule="auto"/>
              <w:jc w:val="center"/>
              <w:rPr/>
            </w:pPr>
            <w:r w:rsidDel="00000000" w:rsidR="00000000" w:rsidRPr="00000000">
              <w:rPr>
                <w:rtl w:val="0"/>
              </w:rPr>
              <w:t xml:space="preserve">(5 flipflops)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9">
            <w:pPr>
              <w:pageBreakBefore w:val="0"/>
              <w:widowControl w:val="0"/>
              <w:spacing w:line="240" w:lineRule="auto"/>
              <w:jc w:val="center"/>
              <w:rPr/>
            </w:pPr>
            <w:r w:rsidDel="00000000" w:rsidR="00000000" w:rsidRPr="00000000">
              <w:rPr>
                <w:rtl w:val="0"/>
              </w:rPr>
              <w:t xml:space="preserve">6.25ns * 512K * 5 =</w:t>
            </w:r>
          </w:p>
          <w:p w:rsidR="00000000" w:rsidDel="00000000" w:rsidP="00000000" w:rsidRDefault="00000000" w:rsidRPr="00000000" w14:paraId="00000BCA">
            <w:pPr>
              <w:pageBreakBefore w:val="0"/>
              <w:widowControl w:val="0"/>
              <w:spacing w:line="240" w:lineRule="auto"/>
              <w:jc w:val="center"/>
              <w:rPr>
                <w:b w:val="1"/>
              </w:rPr>
            </w:pPr>
            <w:r w:rsidDel="00000000" w:rsidR="00000000" w:rsidRPr="00000000">
              <w:rPr>
                <w:b w:val="1"/>
                <w:rtl w:val="0"/>
              </w:rPr>
              <w:t xml:space="preserve">16.4ms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B">
            <w:pPr>
              <w:pageBreakBefore w:val="0"/>
              <w:widowControl w:val="0"/>
              <w:spacing w:line="240" w:lineRule="auto"/>
              <w:jc w:val="center"/>
              <w:rPr/>
            </w:pPr>
            <w:r w:rsidDel="00000000" w:rsidR="00000000" w:rsidRPr="00000000">
              <w:rPr>
                <w:rtl w:val="0"/>
              </w:rPr>
              <w:t xml:space="preserve">filt3</w:t>
            </w:r>
          </w:p>
        </w:tc>
        <w:tc>
          <w:tcPr>
            <w:shd w:fill="auto" w:val="clear"/>
            <w:tcMar>
              <w:top w:w="100.0" w:type="dxa"/>
              <w:left w:w="100.0" w:type="dxa"/>
              <w:bottom w:w="100.0" w:type="dxa"/>
              <w:right w:w="100.0" w:type="dxa"/>
            </w:tcMar>
            <w:vAlign w:val="top"/>
          </w:tcPr>
          <w:p w:rsidR="00000000" w:rsidDel="00000000" w:rsidP="00000000" w:rsidRDefault="00000000" w:rsidRPr="00000000" w14:paraId="00000BCC">
            <w:pPr>
              <w:widowControl w:val="0"/>
              <w:spacing w:line="240" w:lineRule="auto"/>
              <w:jc w:val="center"/>
              <w:rPr/>
            </w:pPr>
            <w:r w:rsidDel="00000000" w:rsidR="00000000" w:rsidRPr="00000000">
              <w:rPr>
                <w:rtl w:val="0"/>
              </w:rPr>
              <w:t xml:space="preserve">22</w:t>
            </w:r>
          </w:p>
          <w:p w:rsidR="00000000" w:rsidDel="00000000" w:rsidP="00000000" w:rsidRDefault="00000000" w:rsidRPr="00000000" w14:paraId="00000BCD">
            <w:pPr>
              <w:widowControl w:val="0"/>
              <w:spacing w:line="240" w:lineRule="auto"/>
              <w:jc w:val="center"/>
              <w:rPr/>
            </w:pPr>
            <w:r w:rsidDel="00000000" w:rsidR="00000000" w:rsidRPr="00000000">
              <w:rPr>
                <w:rtl w:val="0"/>
              </w:rPr>
              <w:t xml:space="preserve">(4M:1)</w:t>
            </w:r>
          </w:p>
        </w:tc>
        <w:tc>
          <w:tcPr>
            <w:shd w:fill="auto" w:val="clear"/>
            <w:tcMar>
              <w:top w:w="100.0" w:type="dxa"/>
              <w:left w:w="100.0" w:type="dxa"/>
              <w:bottom w:w="100.0" w:type="dxa"/>
              <w:right w:w="100.0" w:type="dxa"/>
            </w:tcMar>
            <w:vAlign w:val="top"/>
          </w:tcPr>
          <w:p w:rsidR="00000000" w:rsidDel="00000000" w:rsidP="00000000" w:rsidRDefault="00000000" w:rsidRPr="00000000" w14:paraId="00000BCE">
            <w:pPr>
              <w:pageBreakBefore w:val="0"/>
              <w:widowControl w:val="0"/>
              <w:spacing w:line="240" w:lineRule="auto"/>
              <w:jc w:val="center"/>
              <w:rPr/>
            </w:pPr>
            <w:r w:rsidDel="00000000" w:rsidR="00000000" w:rsidRPr="00000000">
              <w:rPr>
                <w:rtl w:val="0"/>
              </w:rPr>
              <w:t xml:space="preserve">%11</w:t>
            </w:r>
          </w:p>
          <w:p w:rsidR="00000000" w:rsidDel="00000000" w:rsidP="00000000" w:rsidRDefault="00000000" w:rsidRPr="00000000" w14:paraId="00000BCF">
            <w:pPr>
              <w:pageBreakBefore w:val="0"/>
              <w:widowControl w:val="0"/>
              <w:spacing w:line="240" w:lineRule="auto"/>
              <w:jc w:val="center"/>
              <w:rPr/>
            </w:pPr>
            <w:r w:rsidDel="00000000" w:rsidR="00000000" w:rsidRPr="00000000">
              <w:rPr>
                <w:rtl w:val="0"/>
              </w:rPr>
              <w:t xml:space="preserve">(8 flipflops)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BD0">
            <w:pPr>
              <w:pageBreakBefore w:val="0"/>
              <w:widowControl w:val="0"/>
              <w:spacing w:line="240" w:lineRule="auto"/>
              <w:jc w:val="center"/>
              <w:rPr/>
            </w:pPr>
            <w:r w:rsidDel="00000000" w:rsidR="00000000" w:rsidRPr="00000000">
              <w:rPr>
                <w:rtl w:val="0"/>
              </w:rPr>
              <w:t xml:space="preserve">6.25ns * 4M * 8 =</w:t>
            </w:r>
          </w:p>
          <w:p w:rsidR="00000000" w:rsidDel="00000000" w:rsidP="00000000" w:rsidRDefault="00000000" w:rsidRPr="00000000" w14:paraId="00000BD1">
            <w:pPr>
              <w:pageBreakBefore w:val="0"/>
              <w:widowControl w:val="0"/>
              <w:spacing w:line="240" w:lineRule="auto"/>
              <w:jc w:val="center"/>
              <w:rPr>
                <w:b w:val="1"/>
              </w:rPr>
            </w:pPr>
            <w:r w:rsidDel="00000000" w:rsidR="00000000" w:rsidRPr="00000000">
              <w:rPr>
                <w:b w:val="1"/>
                <w:rtl w:val="0"/>
              </w:rPr>
              <w:t xml:space="preserve">210ms</w:t>
            </w:r>
          </w:p>
        </w:tc>
      </w:tr>
    </w:tbl>
    <w:p w:rsidR="00000000" w:rsidDel="00000000" w:rsidP="00000000" w:rsidRDefault="00000000" w:rsidRPr="00000000" w14:paraId="00000BD2">
      <w:pPr>
        <w:pageBreakBefore w:val="0"/>
        <w:widowControl w:val="0"/>
        <w:spacing w:line="331.2" w:lineRule="auto"/>
        <w:rPr/>
      </w:pPr>
      <w:r w:rsidDel="00000000" w:rsidR="00000000" w:rsidRPr="00000000">
        <w:rPr>
          <w:rtl w:val="0"/>
        </w:rPr>
      </w:r>
    </w:p>
    <w:p w:rsidR="00000000" w:rsidDel="00000000" w:rsidP="00000000" w:rsidRDefault="00000000" w:rsidRPr="00000000" w14:paraId="00000BD3">
      <w:pPr>
        <w:pageBreakBefore w:val="0"/>
        <w:widowControl w:val="0"/>
        <w:spacing w:line="331.2" w:lineRule="auto"/>
        <w:rPr/>
      </w:pPr>
      <w:r w:rsidDel="00000000" w:rsidR="00000000" w:rsidRPr="00000000">
        <w:rPr>
          <w:rtl w:val="0"/>
        </w:rPr>
      </w:r>
    </w:p>
    <w:p w:rsidR="00000000" w:rsidDel="00000000" w:rsidP="00000000" w:rsidRDefault="00000000" w:rsidRPr="00000000" w14:paraId="00000BD4">
      <w:pPr>
        <w:pStyle w:val="Heading3"/>
        <w:pageBreakBefore w:val="0"/>
        <w:widowControl w:val="0"/>
        <w:rPr/>
      </w:pPr>
      <w:bookmarkStart w:colFirst="0" w:colLast="0" w:name="_9e99r01t4rnt" w:id="54"/>
      <w:bookmarkEnd w:id="54"/>
      <w:r w:rsidDel="00000000" w:rsidR="00000000" w:rsidRPr="00000000">
        <w:rPr>
          <w:rtl w:val="0"/>
        </w:rPr>
        <w:t xml:space="preserve">Seeding the Xoroshiro128** PRNG</w:t>
      </w:r>
    </w:p>
    <w:p w:rsidR="00000000" w:rsidDel="00000000" w:rsidP="00000000" w:rsidRDefault="00000000" w:rsidRPr="00000000" w14:paraId="00000BD5">
      <w:pPr>
        <w:pageBreakBefore w:val="0"/>
        <w:widowControl w:val="0"/>
        <w:spacing w:line="331.2" w:lineRule="auto"/>
        <w:rPr/>
      </w:pPr>
      <w:r w:rsidDel="00000000" w:rsidR="00000000" w:rsidRPr="00000000">
        <w:rPr>
          <w:rtl w:val="0"/>
        </w:rPr>
      </w:r>
    </w:p>
    <w:p w:rsidR="00000000" w:rsidDel="00000000" w:rsidP="00000000" w:rsidRDefault="00000000" w:rsidRPr="00000000" w14:paraId="00000BD6">
      <w:pPr>
        <w:pageBreakBefore w:val="0"/>
        <w:widowControl w:val="0"/>
        <w:spacing w:line="331.2" w:lineRule="auto"/>
        <w:rPr/>
      </w:pPr>
      <w:r w:rsidDel="00000000" w:rsidR="00000000" w:rsidRPr="00000000">
        <w:rPr>
          <w:rtl w:val="0"/>
        </w:rPr>
        <w:t xml:space="preserve">To seed 32 bits of state data into the 128-bit PRNG, use HUBSET with the MSB of D set. This will write {1'b1, D[30:0]} into 32 bits of the PRNG, affecting 1/4th of its total state. The 1'b1 bit ensures that the overall state will not go to zero. Because the PRNG's 128 state bits rotate, shift, and XOR against each other, they are thoroughly spread around within a few clocks, so seeding from a fixed set of 32 bits should not pose a limitation on seeding quality.</w:t>
      </w:r>
    </w:p>
    <w:p w:rsidR="00000000" w:rsidDel="00000000" w:rsidP="00000000" w:rsidRDefault="00000000" w:rsidRPr="00000000" w14:paraId="00000BD7">
      <w:pPr>
        <w:pageBreakBefore w:val="0"/>
        <w:widowControl w:val="0"/>
        <w:spacing w:line="331.2" w:lineRule="auto"/>
        <w:rPr/>
      </w:pPr>
      <w:r w:rsidDel="00000000" w:rsidR="00000000" w:rsidRPr="00000000">
        <w:rPr>
          <w:rtl w:val="0"/>
        </w:rPr>
      </w:r>
    </w:p>
    <w:p w:rsidR="00000000" w:rsidDel="00000000" w:rsidP="00000000" w:rsidRDefault="00000000" w:rsidRPr="00000000" w14:paraId="00000BD8">
      <w:pPr>
        <w:pageBreakBefore w:val="0"/>
        <w:widowControl w:val="0"/>
        <w:spacing w:line="331.2" w:lineRule="auto"/>
        <w:rPr/>
      </w:pPr>
      <w:r w:rsidDel="00000000" w:rsidR="00000000" w:rsidRPr="00000000">
        <w:rPr>
          <w:rtl w:val="0"/>
        </w:rPr>
        <w:t xml:space="preserve">After reset, the boot ROM uses HUBSET to seed the Xoroshiro128** PRNG fifty times, each time with 31 bits of thermal noise gleaned from pin 63 while in ADC calibration mode. This establishes a very random seed which the PRNG iterates from, thereafter. There is no need to do this again, but here is how you would do it if 'x' contained a seed value:</w:t>
      </w:r>
    </w:p>
    <w:p w:rsidR="00000000" w:rsidDel="00000000" w:rsidP="00000000" w:rsidRDefault="00000000" w:rsidRPr="00000000" w14:paraId="00000BD9">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BDA">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SETB    x,#31   'set the MSB of x to make a PRNG seed command</w:t>
      </w:r>
    </w:p>
    <w:p w:rsidR="00000000" w:rsidDel="00000000" w:rsidP="00000000" w:rsidRDefault="00000000" w:rsidRPr="00000000" w14:paraId="00000BDB">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HUBSET  x       'seed 32 bits of the Xoroshiro128** state</w:t>
      </w:r>
    </w:p>
    <w:p w:rsidR="00000000" w:rsidDel="00000000" w:rsidP="00000000" w:rsidRDefault="00000000" w:rsidRPr="00000000" w14:paraId="00000BDC">
      <w:pPr>
        <w:pageBreakBefore w:val="0"/>
        <w:widowControl w:val="0"/>
        <w:spacing w:line="331.2" w:lineRule="auto"/>
        <w:rPr/>
      </w:pPr>
      <w:r w:rsidDel="00000000" w:rsidR="00000000" w:rsidRPr="00000000">
        <w:rPr>
          <w:rtl w:val="0"/>
        </w:rPr>
      </w:r>
    </w:p>
    <w:p w:rsidR="00000000" w:rsidDel="00000000" w:rsidP="00000000" w:rsidRDefault="00000000" w:rsidRPr="00000000" w14:paraId="00000BDD">
      <w:pPr>
        <w:pageBreakBefore w:val="0"/>
        <w:widowControl w:val="0"/>
        <w:spacing w:line="331.2" w:lineRule="auto"/>
        <w:rPr/>
      </w:pPr>
      <w:r w:rsidDel="00000000" w:rsidR="00000000" w:rsidRPr="00000000">
        <w:rPr>
          <w:rtl w:val="0"/>
        </w:rPr>
        <w:t xml:space="preserve">The Xoroshiro128** PRNG iterates on every clock, generating 64 fresh bits which get spread among all cogs and smart pins. Each cog receives a unique set of 32 different bits, in a scrambled arrangement with some bits inverted, from the 64-bit pool. Each smart pin receives a similarly-unique set of 8 different bits. Cogs can sample these bits using the GETRND instruction and directly apply them using the BITRND and DRVRND instructions. Smart pins utilize their 8 bits as noise sources for DAC dithering and noise output.</w:t>
      </w:r>
    </w:p>
    <w:p w:rsidR="00000000" w:rsidDel="00000000" w:rsidP="00000000" w:rsidRDefault="00000000" w:rsidRPr="00000000" w14:paraId="00000BDE">
      <w:pPr>
        <w:pStyle w:val="Heading2"/>
        <w:pageBreakBefore w:val="0"/>
        <w:widowControl w:val="0"/>
        <w:rPr/>
      </w:pPr>
      <w:bookmarkStart w:colFirst="0" w:colLast="0" w:name="_x276fbw5229d" w:id="55"/>
      <w:bookmarkEnd w:id="55"/>
      <w:r w:rsidDel="00000000" w:rsidR="00000000" w:rsidRPr="00000000">
        <w:rPr>
          <w:rtl w:val="0"/>
        </w:rPr>
        <w:t xml:space="preserve">Rebooting the Chip</w:t>
      </w:r>
    </w:p>
    <w:p w:rsidR="00000000" w:rsidDel="00000000" w:rsidP="00000000" w:rsidRDefault="00000000" w:rsidRPr="00000000" w14:paraId="00000BDF">
      <w:pPr>
        <w:pageBreakBefore w:val="0"/>
        <w:widowControl w:val="0"/>
        <w:spacing w:line="331.2" w:lineRule="auto"/>
        <w:rPr>
          <w:b w:val="1"/>
        </w:rPr>
      </w:pPr>
      <w:r w:rsidDel="00000000" w:rsidR="00000000" w:rsidRPr="00000000">
        <w:rPr>
          <w:rtl w:val="0"/>
        </w:rPr>
      </w:r>
    </w:p>
    <w:p w:rsidR="00000000" w:rsidDel="00000000" w:rsidP="00000000" w:rsidRDefault="00000000" w:rsidRPr="00000000" w14:paraId="00000BE0">
      <w:pPr>
        <w:pageBreakBefore w:val="0"/>
        <w:widowControl w:val="0"/>
        <w:spacing w:line="331.2" w:lineRule="auto"/>
        <w:rPr/>
      </w:pPr>
      <w:r w:rsidDel="00000000" w:rsidR="00000000" w:rsidRPr="00000000">
        <w:rPr>
          <w:rtl w:val="0"/>
        </w:rPr>
        <w:t xml:space="preserve">HUBSET can be used to reset and reboot the chip:</w:t>
      </w:r>
    </w:p>
    <w:p w:rsidR="00000000" w:rsidDel="00000000" w:rsidP="00000000" w:rsidRDefault="00000000" w:rsidRPr="00000000" w14:paraId="00000BE1">
      <w:pPr>
        <w:pageBreakBefore w:val="0"/>
        <w:widowControl w:val="0"/>
        <w:spacing w:line="331.2" w:lineRule="auto"/>
        <w:rPr/>
      </w:pPr>
      <w:r w:rsidDel="00000000" w:rsidR="00000000" w:rsidRPr="00000000">
        <w:rPr>
          <w:rtl w:val="0"/>
        </w:rPr>
      </w:r>
    </w:p>
    <w:p w:rsidR="00000000" w:rsidDel="00000000" w:rsidP="00000000" w:rsidRDefault="00000000" w:rsidRPr="00000000" w14:paraId="00000BE2">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HUBSET  ##$1000_0000    'generate an internal reset pulse to reboot</w:t>
      </w:r>
    </w:p>
    <w:p w:rsidR="00000000" w:rsidDel="00000000" w:rsidP="00000000" w:rsidRDefault="00000000" w:rsidRPr="00000000" w14:paraId="00000BE3">
      <w:pPr>
        <w:pageBreakBefore w:val="0"/>
        <w:rPr/>
      </w:pPr>
      <w:r w:rsidDel="00000000" w:rsidR="00000000" w:rsidRPr="00000000">
        <w:rPr>
          <w:rtl w:val="0"/>
        </w:rPr>
      </w:r>
    </w:p>
    <w:p w:rsidR="00000000" w:rsidDel="00000000" w:rsidP="00000000" w:rsidRDefault="00000000" w:rsidRPr="00000000" w14:paraId="00000BE4">
      <w:pPr>
        <w:pStyle w:val="Heading2"/>
        <w:pageBreakBefore w:val="0"/>
        <w:widowControl w:val="0"/>
        <w:rPr/>
      </w:pPr>
      <w:bookmarkStart w:colFirst="0" w:colLast="0" w:name="_8p9gxeuntohi" w:id="56"/>
      <w:bookmarkEnd w:id="56"/>
      <w:r w:rsidDel="00000000" w:rsidR="00000000" w:rsidRPr="00000000">
        <w:rPr>
          <w:rtl w:val="0"/>
        </w:rPr>
        <w:t xml:space="preserve">HUB RAM</w:t>
      </w:r>
    </w:p>
    <w:p w:rsidR="00000000" w:rsidDel="00000000" w:rsidP="00000000" w:rsidRDefault="00000000" w:rsidRPr="00000000" w14:paraId="00000BE5">
      <w:pPr>
        <w:pageBreakBefore w:val="0"/>
        <w:widowControl w:val="0"/>
        <w:rPr/>
      </w:pPr>
      <w:r w:rsidDel="00000000" w:rsidR="00000000" w:rsidRPr="00000000">
        <w:rPr>
          <w:rtl w:val="0"/>
        </w:rPr>
      </w:r>
    </w:p>
    <w:p w:rsidR="00000000" w:rsidDel="00000000" w:rsidP="00000000" w:rsidRDefault="00000000" w:rsidRPr="00000000" w14:paraId="00000BE6">
      <w:pPr>
        <w:pageBreakBefore w:val="0"/>
        <w:widowControl w:val="0"/>
        <w:rPr/>
      </w:pPr>
      <w:r w:rsidDel="00000000" w:rsidR="00000000" w:rsidRPr="00000000">
        <w:rPr>
          <w:rtl w:val="0"/>
        </w:rPr>
        <w:t xml:space="preserve">The globally-accessible hub RAM can be read and written as bytes, words, and longs, in little-endian format. Hub addresses are always byte-oriented. There are no special alignment rules for words and longs in hub RAM. Cogs can read and write bytes, words, and longs at any hub address, as well as execute instruction longs from any hub address starting at $400  (see </w:t>
      </w:r>
      <w:hyperlink w:anchor="_jqdnlg7uy7i0">
        <w:r w:rsidDel="00000000" w:rsidR="00000000" w:rsidRPr="00000000">
          <w:rPr>
            <w:color w:val="1155cc"/>
            <w:u w:val="single"/>
            <w:rtl w:val="0"/>
          </w:rPr>
          <w:t xml:space="preserve">COGS &gt; INSTRUCTION MODES &gt; HUB EXECUTION</w:t>
        </w:r>
      </w:hyperlink>
      <w:r w:rsidDel="00000000" w:rsidR="00000000" w:rsidRPr="00000000">
        <w:rPr>
          <w:rtl w:val="0"/>
        </w:rPr>
        <w:t xml:space="preserve">).</w:t>
      </w:r>
    </w:p>
    <w:p w:rsidR="00000000" w:rsidDel="00000000" w:rsidP="00000000" w:rsidRDefault="00000000" w:rsidRPr="00000000" w14:paraId="00000BE7">
      <w:pPr>
        <w:pageBreakBefore w:val="0"/>
        <w:widowControl w:val="0"/>
        <w:rPr/>
      </w:pPr>
      <w:r w:rsidDel="00000000" w:rsidR="00000000" w:rsidRPr="00000000">
        <w:rPr>
          <w:rtl w:val="0"/>
        </w:rPr>
      </w:r>
    </w:p>
    <w:p w:rsidR="00000000" w:rsidDel="00000000" w:rsidP="00000000" w:rsidRDefault="00000000" w:rsidRPr="00000000" w14:paraId="00000BE8">
      <w:pPr>
        <w:pageBreakBefore w:val="0"/>
        <w:widowControl w:val="0"/>
        <w:rPr/>
      </w:pPr>
      <w:r w:rsidDel="00000000" w:rsidR="00000000" w:rsidRPr="00000000">
        <w:rPr>
          <w:rtl w:val="0"/>
        </w:rPr>
        <w:t xml:space="preserve">On hub RAM implementations of less than the full 1MB, the last 16KB of hub RAM is normally addressable at both its normal address range, as well as at $FC000..$FFFFF. This provides a stable address space for the 16KB of internal ROM which gets cached into the last 16KB of hub RAM on startup. This upper 16KB mapping is also used by the cog debugging scheme.</w:t>
      </w:r>
    </w:p>
    <w:p w:rsidR="00000000" w:rsidDel="00000000" w:rsidP="00000000" w:rsidRDefault="00000000" w:rsidRPr="00000000" w14:paraId="00000BE9">
      <w:pPr>
        <w:pageBreakBefore w:val="0"/>
        <w:widowControl w:val="0"/>
        <w:rPr/>
      </w:pPr>
      <w:r w:rsidDel="00000000" w:rsidR="00000000" w:rsidRPr="00000000">
        <w:rPr>
          <w:rtl w:val="0"/>
        </w:rPr>
      </w:r>
    </w:p>
    <w:p w:rsidR="00000000" w:rsidDel="00000000" w:rsidP="00000000" w:rsidRDefault="00000000" w:rsidRPr="00000000" w14:paraId="00000BEA">
      <w:pPr>
        <w:pageBreakBefore w:val="0"/>
        <w:widowControl w:val="0"/>
        <w:rPr/>
      </w:pPr>
      <w:r w:rsidDel="00000000" w:rsidR="00000000" w:rsidRPr="00000000">
        <w:rPr>
          <w:rtl w:val="0"/>
        </w:rPr>
        <w:t xml:space="preserve">The last 16KB of RAM can be hidden from its normal address range and made read-only at $FC000..$FFFFF. This is useful for making the last 16KB of RAM </w:t>
      </w:r>
      <w:r w:rsidDel="00000000" w:rsidR="00000000" w:rsidRPr="00000000">
        <w:rPr>
          <w:rtl w:val="0"/>
        </w:rPr>
        <w:t xml:space="preserve">persistent</w:t>
      </w:r>
      <w:r w:rsidDel="00000000" w:rsidR="00000000" w:rsidRPr="00000000">
        <w:rPr>
          <w:rtl w:val="0"/>
        </w:rPr>
        <w:t xml:space="preserve">, like ROM. It is also how debugging is realized, as the RAM mapped to $FC000..$FFFFF can still be written to from within debug interrupt service routines, permitting the otherwise-protected RAM to be used as debugger-application space and cog-register swap buffers for debug interrupts.</w:t>
      </w:r>
    </w:p>
    <w:p w:rsidR="00000000" w:rsidDel="00000000" w:rsidP="00000000" w:rsidRDefault="00000000" w:rsidRPr="00000000" w14:paraId="00000BEB">
      <w:pPr>
        <w:pageBreakBefore w:val="0"/>
        <w:widowControl w:val="0"/>
        <w:rPr/>
      </w:pPr>
      <w:r w:rsidDel="00000000" w:rsidR="00000000" w:rsidRPr="00000000">
        <w:rPr>
          <w:rtl w:val="0"/>
        </w:rPr>
      </w:r>
    </w:p>
    <w:p w:rsidR="00000000" w:rsidDel="00000000" w:rsidP="00000000" w:rsidRDefault="00000000" w:rsidRPr="00000000" w14:paraId="00000BEC">
      <w:pPr>
        <w:pageBreakBefore w:val="0"/>
        <w:widowControl w:val="0"/>
        <w:rPr/>
      </w:pPr>
      <w:r w:rsidDel="00000000" w:rsidR="00000000" w:rsidRPr="00000000">
        <w:rPr>
          <w:rtl w:val="0"/>
        </w:rPr>
        <w:t xml:space="preserve">See the HUBSET instruction definition for setting up write-protection.</w:t>
      </w:r>
    </w:p>
    <w:p w:rsidR="00000000" w:rsidDel="00000000" w:rsidP="00000000" w:rsidRDefault="00000000" w:rsidRPr="00000000" w14:paraId="00000BED">
      <w:pPr>
        <w:pageBreakBefore w:val="0"/>
        <w:widowControl w:val="0"/>
        <w:rPr/>
      </w:pPr>
      <w:r w:rsidDel="00000000" w:rsidR="00000000" w:rsidRPr="00000000">
        <w:rPr>
          <w:rtl w:val="0"/>
        </w:rPr>
      </w:r>
    </w:p>
    <w:p w:rsidR="00000000" w:rsidDel="00000000" w:rsidP="00000000" w:rsidRDefault="00000000" w:rsidRPr="00000000" w14:paraId="00000BEE">
      <w:pPr>
        <w:pageBreakBefore w:val="0"/>
        <w:widowControl w:val="0"/>
        <w:rPr/>
      </w:pPr>
      <w:r w:rsidDel="00000000" w:rsidR="00000000" w:rsidRPr="00000000">
        <w:rPr>
          <w:rtl w:val="0"/>
        </w:rPr>
        <w:t xml:space="preserve">Here are the hub memory maps for the various FPGA boards currently being supported during development.</w:t>
      </w:r>
      <w:r w:rsidDel="00000000" w:rsidR="00000000" w:rsidRPr="00000000">
        <w:rPr>
          <w:rtl w:val="0"/>
        </w:rPr>
        <w:t xml:space="preserve"> The "W" column represents write-protection status, set by HUBSET, for the last 16KB of hub RAM:</w:t>
      </w:r>
    </w:p>
    <w:p w:rsidR="00000000" w:rsidDel="00000000" w:rsidP="00000000" w:rsidRDefault="00000000" w:rsidRPr="00000000" w14:paraId="00000BEF">
      <w:pPr>
        <w:pageBreakBefore w:val="0"/>
        <w:widowControl w:val="0"/>
        <w:rPr/>
      </w:pPr>
      <w:r w:rsidDel="00000000" w:rsidR="00000000" w:rsidRPr="00000000">
        <w:rPr>
          <w:rtl w:val="0"/>
        </w:rPr>
      </w:r>
    </w:p>
    <w:tbl>
      <w:tblPr>
        <w:tblStyle w:val="Table31"/>
        <w:tblW w:w="10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050"/>
        <w:gridCol w:w="750"/>
        <w:gridCol w:w="345"/>
        <w:gridCol w:w="1860"/>
        <w:gridCol w:w="1995"/>
        <w:gridCol w:w="2475"/>
        <w:tblGridChange w:id="0">
          <w:tblGrid>
            <w:gridCol w:w="1545"/>
            <w:gridCol w:w="1050"/>
            <w:gridCol w:w="750"/>
            <w:gridCol w:w="345"/>
            <w:gridCol w:w="1860"/>
            <w:gridCol w:w="1995"/>
            <w:gridCol w:w="2475"/>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BF0">
            <w:pPr>
              <w:pageBreakBefore w:val="0"/>
              <w:widowControl w:val="0"/>
              <w:spacing w:line="240" w:lineRule="auto"/>
              <w:jc w:val="center"/>
              <w:rPr/>
            </w:pPr>
            <w:r w:rsidDel="00000000" w:rsidR="00000000" w:rsidRPr="00000000">
              <w:rPr>
                <w:rtl w:val="0"/>
              </w:rPr>
              <w:t xml:space="preserve">FPGA Board</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BF1">
            <w:pPr>
              <w:pageBreakBefore w:val="0"/>
              <w:widowControl w:val="0"/>
              <w:spacing w:line="240" w:lineRule="auto"/>
              <w:jc w:val="center"/>
              <w:rPr/>
            </w:pPr>
            <w:r w:rsidDel="00000000" w:rsidR="00000000" w:rsidRPr="00000000">
              <w:rPr>
                <w:rtl w:val="0"/>
              </w:rPr>
              <w:t xml:space="preserve">Hub RAM</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BF2">
            <w:pPr>
              <w:pageBreakBefore w:val="0"/>
              <w:widowControl w:val="0"/>
              <w:spacing w:line="240" w:lineRule="auto"/>
              <w:jc w:val="center"/>
              <w:rPr/>
            </w:pPr>
            <w:r w:rsidDel="00000000" w:rsidR="00000000" w:rsidRPr="00000000">
              <w:rPr>
                <w:rtl w:val="0"/>
              </w:rPr>
              <w:t xml:space="preserve">Cogs/</w:t>
              <w:br w:type="textWrapping"/>
              <w:t xml:space="preserve">Slices</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BF3">
            <w:pPr>
              <w:pageBreakBefore w:val="0"/>
              <w:widowControl w:val="0"/>
              <w:spacing w:line="240" w:lineRule="auto"/>
              <w:jc w:val="center"/>
              <w:rPr/>
            </w:pPr>
            <w:r w:rsidDel="00000000" w:rsidR="00000000" w:rsidRPr="00000000">
              <w:rPr>
                <w:rtl w:val="0"/>
              </w:rPr>
              <w:t xml:space="preserve">W</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BF4">
            <w:pPr>
              <w:pageBreakBefore w:val="0"/>
              <w:widowControl w:val="0"/>
              <w:spacing w:line="240" w:lineRule="auto"/>
              <w:jc w:val="center"/>
              <w:rPr/>
            </w:pPr>
            <w:r w:rsidDel="00000000" w:rsidR="00000000" w:rsidRPr="00000000">
              <w:rPr>
                <w:rtl w:val="0"/>
              </w:rPr>
              <w:t xml:space="preserve">Lower RAM</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BF5">
            <w:pPr>
              <w:pageBreakBefore w:val="0"/>
              <w:widowControl w:val="0"/>
              <w:spacing w:line="240" w:lineRule="auto"/>
              <w:jc w:val="center"/>
              <w:rPr/>
            </w:pPr>
            <w:r w:rsidDel="00000000" w:rsidR="00000000" w:rsidRPr="00000000">
              <w:rPr>
                <w:rtl w:val="0"/>
              </w:rPr>
              <w:t xml:space="preserve">Gap (reads $00)</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BF6">
            <w:pPr>
              <w:pageBreakBefore w:val="0"/>
              <w:widowControl w:val="0"/>
              <w:spacing w:line="240" w:lineRule="auto"/>
              <w:jc w:val="center"/>
              <w:rPr/>
            </w:pPr>
            <w:r w:rsidDel="00000000" w:rsidR="00000000" w:rsidRPr="00000000">
              <w:rPr>
                <w:rtl w:val="0"/>
              </w:rPr>
              <w:t xml:space="preserve">Top 16KB RAM</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BF7">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DE0-Nano</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BF8">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32KB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9">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A">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w:t>
            </w:r>
          </w:p>
          <w:p w:rsidR="00000000" w:rsidDel="00000000" w:rsidP="00000000" w:rsidRDefault="00000000" w:rsidRPr="00000000" w14:paraId="00000BFB">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C">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$00000..$07FFF</w:t>
            </w:r>
          </w:p>
          <w:p w:rsidR="00000000" w:rsidDel="00000000" w:rsidP="00000000" w:rsidRDefault="00000000" w:rsidRPr="00000000" w14:paraId="00000BFD">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$00000..$03FFF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E">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$08000..$FBFFF</w:t>
            </w:r>
          </w:p>
          <w:p w:rsidR="00000000" w:rsidDel="00000000" w:rsidP="00000000" w:rsidRDefault="00000000" w:rsidRPr="00000000" w14:paraId="00000BFF">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$04000..$FBFFF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0">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$FC000..$FFFFF, R/W</w:t>
            </w:r>
          </w:p>
          <w:p w:rsidR="00000000" w:rsidDel="00000000" w:rsidP="00000000" w:rsidRDefault="00000000" w:rsidRPr="00000000" w14:paraId="00000C01">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$FC000..$FFFFF, Read</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C02">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BeMicro-A2</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C03">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128KB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4">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5">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w:t>
            </w:r>
          </w:p>
          <w:p w:rsidR="00000000" w:rsidDel="00000000" w:rsidP="00000000" w:rsidRDefault="00000000" w:rsidRPr="00000000" w14:paraId="00000C06">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7">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$00000..$1FFFF</w:t>
            </w:r>
          </w:p>
          <w:p w:rsidR="00000000" w:rsidDel="00000000" w:rsidP="00000000" w:rsidRDefault="00000000" w:rsidRPr="00000000" w14:paraId="00000C08">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$00000..$1BFFF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9">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$20000..$FBFFF</w:t>
            </w:r>
          </w:p>
          <w:p w:rsidR="00000000" w:rsidDel="00000000" w:rsidP="00000000" w:rsidRDefault="00000000" w:rsidRPr="00000000" w14:paraId="00000C0A">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$1C000..$FBFFF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B">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$FC000..$FFFFF, R/W</w:t>
            </w:r>
          </w:p>
          <w:p w:rsidR="00000000" w:rsidDel="00000000" w:rsidP="00000000" w:rsidRDefault="00000000" w:rsidRPr="00000000" w14:paraId="00000C0C">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$FC000..$FFFFF, Read</w:t>
            </w:r>
          </w:p>
        </w:tc>
      </w:tr>
      <w:tr>
        <w:trPr>
          <w:cantSplit w:val="0"/>
          <w:trHeight w:val="40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C0D">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DE2-115</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C0E">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256KB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F">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0">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w:t>
            </w:r>
          </w:p>
          <w:p w:rsidR="00000000" w:rsidDel="00000000" w:rsidP="00000000" w:rsidRDefault="00000000" w:rsidRPr="00000000" w14:paraId="00000C11">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2">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$00000..$3FFFF</w:t>
            </w:r>
          </w:p>
          <w:p w:rsidR="00000000" w:rsidDel="00000000" w:rsidP="00000000" w:rsidRDefault="00000000" w:rsidRPr="00000000" w14:paraId="00000C13">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$00000..$3BFFF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4">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$40000..$FBFFF</w:t>
            </w:r>
          </w:p>
          <w:p w:rsidR="00000000" w:rsidDel="00000000" w:rsidP="00000000" w:rsidRDefault="00000000" w:rsidRPr="00000000" w14:paraId="00000C15">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$3C000..$FBFFF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6">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$FC000..$FFFFF, R/W</w:t>
            </w:r>
          </w:p>
          <w:p w:rsidR="00000000" w:rsidDel="00000000" w:rsidP="00000000" w:rsidRDefault="00000000" w:rsidRPr="00000000" w14:paraId="00000C17">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$FC000..$FFFFF, Read</w:t>
            </w:r>
          </w:p>
        </w:tc>
      </w:tr>
      <w:tr>
        <w:trPr>
          <w:cantSplit w:val="0"/>
          <w:trHeight w:val="40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C18">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Prop123-A7</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C19">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512KB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A">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B">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w:t>
            </w:r>
          </w:p>
          <w:p w:rsidR="00000000" w:rsidDel="00000000" w:rsidP="00000000" w:rsidRDefault="00000000" w:rsidRPr="00000000" w14:paraId="00000C1C">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D">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$00000..$7FFFF</w:t>
            </w:r>
          </w:p>
          <w:p w:rsidR="00000000" w:rsidDel="00000000" w:rsidP="00000000" w:rsidRDefault="00000000" w:rsidRPr="00000000" w14:paraId="00000C1E">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$00000..$7BFFF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F">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$80000..$FBFFF</w:t>
            </w:r>
          </w:p>
          <w:p w:rsidR="00000000" w:rsidDel="00000000" w:rsidP="00000000" w:rsidRDefault="00000000" w:rsidRPr="00000000" w14:paraId="00000C20">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$7C000..$FBFFF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1">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$FC000..$FFFFF, R/W</w:t>
            </w:r>
          </w:p>
          <w:p w:rsidR="00000000" w:rsidDel="00000000" w:rsidP="00000000" w:rsidRDefault="00000000" w:rsidRPr="00000000" w14:paraId="00000C22">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$FC000..$FFFFF, Read</w:t>
            </w:r>
          </w:p>
        </w:tc>
      </w:tr>
      <w:tr>
        <w:trPr>
          <w:cantSplit w:val="0"/>
          <w:trHeight w:val="40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C23">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Prop123-A9</w:t>
            </w:r>
          </w:p>
          <w:p w:rsidR="00000000" w:rsidDel="00000000" w:rsidP="00000000" w:rsidRDefault="00000000" w:rsidRPr="00000000" w14:paraId="00000C24">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BeMicro-A9</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C25">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512KB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6">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7">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w:t>
            </w:r>
          </w:p>
          <w:p w:rsidR="00000000" w:rsidDel="00000000" w:rsidP="00000000" w:rsidRDefault="00000000" w:rsidRPr="00000000" w14:paraId="00000C28">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9">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$00000..$7FFFF</w:t>
            </w:r>
          </w:p>
          <w:p w:rsidR="00000000" w:rsidDel="00000000" w:rsidP="00000000" w:rsidRDefault="00000000" w:rsidRPr="00000000" w14:paraId="00000C2A">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$00000..$7BFFF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B">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$80000..$FBFFF</w:t>
            </w:r>
          </w:p>
          <w:p w:rsidR="00000000" w:rsidDel="00000000" w:rsidP="00000000" w:rsidRDefault="00000000" w:rsidRPr="00000000" w14:paraId="00000C2C">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$7C000..$FBFFF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D">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$FC000..$FFFFF, R/W</w:t>
            </w:r>
          </w:p>
          <w:p w:rsidR="00000000" w:rsidDel="00000000" w:rsidP="00000000" w:rsidRDefault="00000000" w:rsidRPr="00000000" w14:paraId="00000C2E">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$FC000..$FFFFF, Read</w:t>
            </w:r>
          </w:p>
        </w:tc>
      </w:tr>
      <w:tr>
        <w:trPr>
          <w:cantSplit w:val="0"/>
          <w:trHeight w:val="42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C2F">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Prop123-A9</w:t>
            </w:r>
          </w:p>
          <w:p w:rsidR="00000000" w:rsidDel="00000000" w:rsidP="00000000" w:rsidRDefault="00000000" w:rsidRPr="00000000" w14:paraId="00000C30">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BeMicro-A9</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C31">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1024KB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32">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33">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w:t>
            </w:r>
          </w:p>
          <w:p w:rsidR="00000000" w:rsidDel="00000000" w:rsidP="00000000" w:rsidRDefault="00000000" w:rsidRPr="00000000" w14:paraId="00000C34">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35">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$00000..$FFFFF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36">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none, full map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37">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$FC000..$FFFFF, R/W</w:t>
            </w:r>
          </w:p>
          <w:p w:rsidR="00000000" w:rsidDel="00000000" w:rsidP="00000000" w:rsidRDefault="00000000" w:rsidRPr="00000000" w14:paraId="00000C38">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$FC000..$FFFFF, Read</w:t>
            </w:r>
          </w:p>
        </w:tc>
      </w:tr>
      <w:tr>
        <w:trPr>
          <w:cantSplit w:val="0"/>
          <w:trHeight w:val="42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C39">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P2X8C4M64PES</w:t>
            </w:r>
          </w:p>
          <w:p w:rsidR="00000000" w:rsidDel="00000000" w:rsidP="00000000" w:rsidRDefault="00000000" w:rsidRPr="00000000" w14:paraId="00000C3A">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&lt;silicon&gt;</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C3B">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512KB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3C">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3D">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w:t>
            </w:r>
          </w:p>
          <w:p w:rsidR="00000000" w:rsidDel="00000000" w:rsidP="00000000" w:rsidRDefault="00000000" w:rsidRPr="00000000" w14:paraId="00000C3E">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3F">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$00000..$7FFFF</w:t>
            </w:r>
          </w:p>
          <w:p w:rsidR="00000000" w:rsidDel="00000000" w:rsidP="00000000" w:rsidRDefault="00000000" w:rsidRPr="00000000" w14:paraId="00000C40">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$00000..$7BFFF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1">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$80000..$FBFFF</w:t>
            </w:r>
          </w:p>
          <w:p w:rsidR="00000000" w:rsidDel="00000000" w:rsidP="00000000" w:rsidRDefault="00000000" w:rsidRPr="00000000" w14:paraId="00000C42">
            <w:pPr>
              <w:pageBreakBefore w:val="0"/>
              <w:widowControl w:val="0"/>
              <w:spacing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$7C000..$FBFFF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3">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$FC000..$FFFFF, R/W</w:t>
            </w:r>
          </w:p>
          <w:p w:rsidR="00000000" w:rsidDel="00000000" w:rsidP="00000000" w:rsidRDefault="00000000" w:rsidRPr="00000000" w14:paraId="00000C44">
            <w:pPr>
              <w:pageBreakBefore w:val="0"/>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$FC000..$FFFFF, Read</w:t>
            </w:r>
          </w:p>
        </w:tc>
      </w:tr>
    </w:tbl>
    <w:p w:rsidR="00000000" w:rsidDel="00000000" w:rsidP="00000000" w:rsidRDefault="00000000" w:rsidRPr="00000000" w14:paraId="00000C45">
      <w:pPr>
        <w:pageBreakBefore w:val="0"/>
        <w:widowControl w:val="0"/>
        <w:rPr/>
      </w:pPr>
      <w:r w:rsidDel="00000000" w:rsidR="00000000" w:rsidRPr="00000000">
        <w:rPr>
          <w:rtl w:val="0"/>
        </w:rPr>
      </w:r>
    </w:p>
    <w:p w:rsidR="00000000" w:rsidDel="00000000" w:rsidP="00000000" w:rsidRDefault="00000000" w:rsidRPr="00000000" w14:paraId="00000C46">
      <w:pPr>
        <w:pStyle w:val="Heading3"/>
        <w:pageBreakBefore w:val="0"/>
        <w:rPr/>
      </w:pPr>
      <w:bookmarkStart w:colFirst="0" w:colLast="0" w:name="_icrq7qac906" w:id="57"/>
      <w:bookmarkEnd w:id="57"/>
      <w:r w:rsidDel="00000000" w:rsidR="00000000" w:rsidRPr="00000000">
        <w:rPr>
          <w:rtl w:val="0"/>
        </w:rPr>
        <w:t xml:space="preserve">THE COG -to- HUB RAM INTERFACE</w:t>
      </w:r>
    </w:p>
    <w:p w:rsidR="00000000" w:rsidDel="00000000" w:rsidP="00000000" w:rsidRDefault="00000000" w:rsidRPr="00000000" w14:paraId="00000C47">
      <w:pPr>
        <w:pageBreakBefore w:val="0"/>
        <w:widowControl w:val="0"/>
        <w:rPr/>
      </w:pPr>
      <w:r w:rsidDel="00000000" w:rsidR="00000000" w:rsidRPr="00000000">
        <w:rPr>
          <w:rtl w:val="0"/>
        </w:rPr>
      </w:r>
    </w:p>
    <w:p w:rsidR="00000000" w:rsidDel="00000000" w:rsidP="00000000" w:rsidRDefault="00000000" w:rsidRPr="00000000" w14:paraId="00000C48">
      <w:pPr>
        <w:pageBreakBefore w:val="0"/>
        <w:widowControl w:val="0"/>
        <w:rPr/>
      </w:pPr>
      <w:r w:rsidDel="00000000" w:rsidR="00000000" w:rsidRPr="00000000">
        <w:rPr>
          <w:rtl w:val="0"/>
        </w:rPr>
        <w:t xml:space="preserve">Hub RAM </w:t>
      </w:r>
      <w:r w:rsidDel="00000000" w:rsidR="00000000" w:rsidRPr="00000000">
        <w:rPr>
          <w:rtl w:val="0"/>
        </w:rPr>
        <w:t xml:space="preserve">is comprised</w:t>
      </w:r>
      <w:r w:rsidDel="00000000" w:rsidR="00000000" w:rsidRPr="00000000">
        <w:rPr>
          <w:rtl w:val="0"/>
        </w:rPr>
        <w:t xml:space="preserve"> of 32-bit-wide single-port RAMs with byte-level write controls. For each cog, there is one of these RAMs, but it is multiplexed among all cogs. Let's call these separate RAMs "slices". Each RAM slice holds every single/2nd/4th/8th/16th (depending on number of cogs) set of 4 bytes in the composite hub RAM. At every clock, each cog can access the "next" RAM slice, allowing for continuously-ascending bidirectional streaming of 32 bits per clock between the composite hub RAM and each cog.</w:t>
      </w:r>
    </w:p>
    <w:p w:rsidR="00000000" w:rsidDel="00000000" w:rsidP="00000000" w:rsidRDefault="00000000" w:rsidRPr="00000000" w14:paraId="00000C49">
      <w:pPr>
        <w:pageBreakBefore w:val="0"/>
        <w:widowControl w:val="0"/>
        <w:rPr/>
      </w:pPr>
      <w:r w:rsidDel="00000000" w:rsidR="00000000" w:rsidRPr="00000000">
        <w:rPr/>
        <w:drawing>
          <wp:inline distB="114300" distT="114300" distL="114300" distR="114300">
            <wp:extent cx="5715000" cy="6191250"/>
            <wp:effectExtent b="0" l="0" r="0" t="0"/>
            <wp:docPr id="33" name="image31.gif"/>
            <a:graphic>
              <a:graphicData uri="http://schemas.openxmlformats.org/drawingml/2006/picture">
                <pic:pic>
                  <pic:nvPicPr>
                    <pic:cNvPr id="0" name="image31.gif"/>
                    <pic:cNvPicPr preferRelativeResize="0"/>
                  </pic:nvPicPr>
                  <pic:blipFill>
                    <a:blip r:embed="rId12"/>
                    <a:srcRect b="0" l="0" r="0" t="0"/>
                    <a:stretch>
                      <a:fillRect/>
                    </a:stretch>
                  </pic:blipFill>
                  <pic:spPr>
                    <a:xfrm>
                      <a:off x="0" y="0"/>
                      <a:ext cx="5715000" cy="6191250"/>
                    </a:xfrm>
                    <a:prstGeom prst="rect"/>
                    <a:ln/>
                  </pic:spPr>
                </pic:pic>
              </a:graphicData>
            </a:graphic>
          </wp:inline>
        </w:drawing>
      </w:r>
      <w:r w:rsidDel="00000000" w:rsidR="00000000" w:rsidRPr="00000000">
        <w:rPr>
          <w:rtl w:val="0"/>
        </w:rPr>
      </w:r>
    </w:p>
    <w:p w:rsidR="00000000" w:rsidDel="00000000" w:rsidP="00000000" w:rsidRDefault="00000000" w:rsidRPr="00000000" w14:paraId="00000C4A">
      <w:pPr>
        <w:pageBreakBefore w:val="0"/>
        <w:widowControl w:val="0"/>
        <w:rPr/>
      </w:pPr>
      <w:r w:rsidDel="00000000" w:rsidR="00000000" w:rsidRPr="00000000">
        <w:rPr>
          <w:rtl w:val="0"/>
        </w:rPr>
        <w:t xml:space="preserve">When a cog wants to read or write the hub RAM, it must wait up to #cogs-1 clocks to access the initial RAM slice of interest. Once that occurs, subsequent slices can be accessed on every clock, thereafter, for continuous reading or writing of 32-bit longs.</w:t>
      </w:r>
    </w:p>
    <w:p w:rsidR="00000000" w:rsidDel="00000000" w:rsidP="00000000" w:rsidRDefault="00000000" w:rsidRPr="00000000" w14:paraId="00000C4B">
      <w:pPr>
        <w:pageBreakBefore w:val="0"/>
        <w:widowControl w:val="0"/>
        <w:rPr/>
      </w:pPr>
      <w:r w:rsidDel="00000000" w:rsidR="00000000" w:rsidRPr="00000000">
        <w:rPr>
          <w:rtl w:val="0"/>
        </w:rPr>
      </w:r>
    </w:p>
    <w:p w:rsidR="00000000" w:rsidDel="00000000" w:rsidP="00000000" w:rsidRDefault="00000000" w:rsidRPr="00000000" w14:paraId="00000C4C">
      <w:pPr>
        <w:pageBreakBefore w:val="0"/>
        <w:widowControl w:val="0"/>
        <w:rPr/>
      </w:pPr>
      <w:r w:rsidDel="00000000" w:rsidR="00000000" w:rsidRPr="00000000">
        <w:rPr>
          <w:rtl w:val="0"/>
        </w:rPr>
        <w:t xml:space="preserve">To smooth out data flow for less than 32-bits-per-clock between hub RAM and the cog, each cog has a hub FIFO interface which can be set for hub-RAM-read or hub-RAM-write operation. This FIFO interface allows hub RAM to be either sequentially read or sequentially written in any combination of bytes, words, or longs, at any rate, up to one long per clock. No matter the transfer frequency or the word size, the FIFO will ensure that the cog's reads or writes are all properly conducted from or to the composite hub RAM.</w:t>
      </w:r>
    </w:p>
    <w:p w:rsidR="00000000" w:rsidDel="00000000" w:rsidP="00000000" w:rsidRDefault="00000000" w:rsidRPr="00000000" w14:paraId="00000C4D">
      <w:pPr>
        <w:pageBreakBefore w:val="0"/>
        <w:widowControl w:val="0"/>
        <w:rPr/>
      </w:pPr>
      <w:r w:rsidDel="00000000" w:rsidR="00000000" w:rsidRPr="00000000">
        <w:rPr>
          <w:rtl w:val="0"/>
        </w:rPr>
      </w:r>
    </w:p>
    <w:p w:rsidR="00000000" w:rsidDel="00000000" w:rsidP="00000000" w:rsidRDefault="00000000" w:rsidRPr="00000000" w14:paraId="00000C4E">
      <w:pPr>
        <w:pageBreakBefore w:val="0"/>
        <w:widowControl w:val="0"/>
        <w:rPr/>
      </w:pPr>
      <w:r w:rsidDel="00000000" w:rsidR="00000000" w:rsidRPr="00000000">
        <w:rPr>
          <w:rtl w:val="0"/>
        </w:rPr>
        <w:t xml:space="preserve">Cogs can access hub RAM either via the sequential FIFO interface, or by waiting for RAM slices of interest, while yielding to the FIFO. If the FIFO is not busy, which is soon the case if data is not being read from or written to it, random accesses will have full opportunity to access the composite hub RAM.</w:t>
      </w:r>
    </w:p>
    <w:p w:rsidR="00000000" w:rsidDel="00000000" w:rsidP="00000000" w:rsidRDefault="00000000" w:rsidRPr="00000000" w14:paraId="00000C4F">
      <w:pPr>
        <w:pageBreakBefore w:val="0"/>
        <w:widowControl w:val="0"/>
        <w:rPr/>
      </w:pPr>
      <w:r w:rsidDel="00000000" w:rsidR="00000000" w:rsidRPr="00000000">
        <w:rPr>
          <w:rtl w:val="0"/>
        </w:rPr>
      </w:r>
    </w:p>
    <w:p w:rsidR="00000000" w:rsidDel="00000000" w:rsidP="00000000" w:rsidRDefault="00000000" w:rsidRPr="00000000" w14:paraId="00000C50">
      <w:pPr>
        <w:pageBreakBefore w:val="0"/>
        <w:widowControl w:val="0"/>
        <w:rPr/>
      </w:pPr>
      <w:r w:rsidDel="00000000" w:rsidR="00000000" w:rsidRPr="00000000">
        <w:rPr>
          <w:rtl w:val="0"/>
        </w:rPr>
        <w:t xml:space="preserve">There are three ways the hub FIFO interface can be used, and it can only be used for one of these at a time:</w:t>
      </w:r>
    </w:p>
    <w:p w:rsidR="00000000" w:rsidDel="00000000" w:rsidP="00000000" w:rsidRDefault="00000000" w:rsidRPr="00000000" w14:paraId="00000C51">
      <w:pPr>
        <w:pageBreakBefore w:val="0"/>
        <w:widowControl w:val="0"/>
        <w:rPr/>
      </w:pPr>
      <w:r w:rsidDel="00000000" w:rsidR="00000000" w:rsidRPr="00000000">
        <w:rPr>
          <w:rtl w:val="0"/>
        </w:rPr>
      </w:r>
    </w:p>
    <w:p w:rsidR="00000000" w:rsidDel="00000000" w:rsidP="00000000" w:rsidRDefault="00000000" w:rsidRPr="00000000" w14:paraId="00000C52">
      <w:pPr>
        <w:pageBreakBefore w:val="0"/>
        <w:widowControl w:val="0"/>
        <w:numPr>
          <w:ilvl w:val="0"/>
          <w:numId w:val="1"/>
        </w:numPr>
        <w:ind w:left="720" w:hanging="360"/>
        <w:rPr>
          <w:rFonts w:ascii="Arial" w:cs="Arial" w:eastAsia="Arial" w:hAnsi="Arial"/>
          <w:b w:val="0"/>
          <w:sz w:val="18"/>
          <w:szCs w:val="18"/>
        </w:rPr>
      </w:pPr>
      <w:r w:rsidDel="00000000" w:rsidR="00000000" w:rsidRPr="00000000">
        <w:rPr>
          <w:rtl w:val="0"/>
        </w:rPr>
        <w:t xml:space="preserve">Hub execution (when the PC is $00400..$FFFFF)</w:t>
      </w:r>
    </w:p>
    <w:p w:rsidR="00000000" w:rsidDel="00000000" w:rsidP="00000000" w:rsidRDefault="00000000" w:rsidRPr="00000000" w14:paraId="00000C53">
      <w:pPr>
        <w:pageBreakBefore w:val="0"/>
        <w:widowControl w:val="0"/>
        <w:numPr>
          <w:ilvl w:val="0"/>
          <w:numId w:val="1"/>
        </w:numPr>
        <w:ind w:left="720" w:hanging="360"/>
        <w:rPr>
          <w:rFonts w:ascii="Arial" w:cs="Arial" w:eastAsia="Arial" w:hAnsi="Arial"/>
          <w:b w:val="0"/>
          <w:sz w:val="18"/>
          <w:szCs w:val="18"/>
        </w:rPr>
      </w:pPr>
      <w:r w:rsidDel="00000000" w:rsidR="00000000" w:rsidRPr="00000000">
        <w:rPr>
          <w:rFonts w:ascii="Arial Unicode MS" w:cs="Arial Unicode MS" w:eastAsia="Arial Unicode MS" w:hAnsi="Arial Unicode MS"/>
          <w:rtl w:val="0"/>
        </w:rPr>
        <w:t xml:space="preserve">Streamer usage (background transfers from hub RAM → pins/DACs, or from pins/ADCs → hub RAM)</w:t>
      </w:r>
    </w:p>
    <w:p w:rsidR="00000000" w:rsidDel="00000000" w:rsidP="00000000" w:rsidRDefault="00000000" w:rsidRPr="00000000" w14:paraId="00000C54">
      <w:pPr>
        <w:pageBreakBefore w:val="0"/>
        <w:widowControl w:val="0"/>
        <w:numPr>
          <w:ilvl w:val="0"/>
          <w:numId w:val="1"/>
        </w:numPr>
        <w:ind w:left="720" w:hanging="360"/>
        <w:rPr>
          <w:rFonts w:ascii="Arial" w:cs="Arial" w:eastAsia="Arial" w:hAnsi="Arial"/>
          <w:b w:val="0"/>
          <w:sz w:val="18"/>
          <w:szCs w:val="18"/>
        </w:rPr>
      </w:pPr>
      <w:r w:rsidDel="00000000" w:rsidR="00000000" w:rsidRPr="00000000">
        <w:rPr>
          <w:rtl w:val="0"/>
        </w:rPr>
        <w:t xml:space="preserve">Software usage (fast sequential-reading or sequential-writing instructions)</w:t>
      </w:r>
    </w:p>
    <w:p w:rsidR="00000000" w:rsidDel="00000000" w:rsidP="00000000" w:rsidRDefault="00000000" w:rsidRPr="00000000" w14:paraId="00000C55">
      <w:pPr>
        <w:pageBreakBefore w:val="0"/>
        <w:widowControl w:val="0"/>
        <w:rPr/>
      </w:pPr>
      <w:r w:rsidDel="00000000" w:rsidR="00000000" w:rsidRPr="00000000">
        <w:rPr>
          <w:rtl w:val="0"/>
        </w:rPr>
      </w:r>
    </w:p>
    <w:p w:rsidR="00000000" w:rsidDel="00000000" w:rsidP="00000000" w:rsidRDefault="00000000" w:rsidRPr="00000000" w14:paraId="00000C56">
      <w:pPr>
        <w:pageBreakBefore w:val="0"/>
        <w:widowControl w:val="0"/>
        <w:rPr/>
      </w:pPr>
      <w:r w:rsidDel="00000000" w:rsidR="00000000" w:rsidRPr="00000000">
        <w:rPr>
          <w:rtl w:val="0"/>
        </w:rPr>
        <w:t xml:space="preserve">For streamer or software usage, FIFO operation must be established by a RDFAST or WRFAST instruction </w:t>
      </w:r>
      <w:r w:rsidDel="00000000" w:rsidR="00000000" w:rsidRPr="00000000">
        <w:rPr>
          <w:rtl w:val="0"/>
        </w:rPr>
        <w:t xml:space="preserve">executed from cog RAM (register/lookup, $00000..$003FF). After that, and while remaining in cog RAM</w:t>
      </w:r>
      <w:r w:rsidDel="00000000" w:rsidR="00000000" w:rsidRPr="00000000">
        <w:rPr>
          <w:rtl w:val="0"/>
        </w:rPr>
        <w:t xml:space="preserve">, the streamer can be enabled to begin moving data in the background, or the two-clock RFxxxx/WFxxxx instructions can be used to manually read and write sequential data.</w:t>
      </w:r>
    </w:p>
    <w:p w:rsidR="00000000" w:rsidDel="00000000" w:rsidP="00000000" w:rsidRDefault="00000000" w:rsidRPr="00000000" w14:paraId="00000C57">
      <w:pPr>
        <w:pageBreakBefore w:val="0"/>
        <w:widowControl w:val="0"/>
        <w:rPr/>
      </w:pPr>
      <w:r w:rsidDel="00000000" w:rsidR="00000000" w:rsidRPr="00000000">
        <w:rPr>
          <w:rtl w:val="0"/>
        </w:rPr>
      </w:r>
    </w:p>
    <w:p w:rsidR="00000000" w:rsidDel="00000000" w:rsidP="00000000" w:rsidRDefault="00000000" w:rsidRPr="00000000" w14:paraId="00000C58">
      <w:pPr>
        <w:pageBreakBefore w:val="0"/>
        <w:widowControl w:val="0"/>
        <w:rPr/>
      </w:pPr>
      <w:r w:rsidDel="00000000" w:rsidR="00000000" w:rsidRPr="00000000">
        <w:rPr>
          <w:rtl w:val="0"/>
        </w:rPr>
        <w:t xml:space="preserve">The FIFO contains (cogs+11) stages. When in read mode, the FIFO loads continuously whenever less than (cogs+7) stages are filled, after which point, up to 5 more longs may stream in, potentially filling all (cogs+11) stages. These metrics ensure that the FIFO never underflows, under all potential reading scenarios.</w:t>
      </w:r>
    </w:p>
    <w:p w:rsidR="00000000" w:rsidDel="00000000" w:rsidP="00000000" w:rsidRDefault="00000000" w:rsidRPr="00000000" w14:paraId="00000C59">
      <w:pPr>
        <w:pageBreakBefore w:val="0"/>
        <w:widowControl w:val="0"/>
        <w:rPr/>
      </w:pPr>
      <w:r w:rsidDel="00000000" w:rsidR="00000000" w:rsidRPr="00000000">
        <w:rPr>
          <w:rtl w:val="0"/>
        </w:rPr>
      </w:r>
    </w:p>
    <w:p w:rsidR="00000000" w:rsidDel="00000000" w:rsidP="00000000" w:rsidRDefault="00000000" w:rsidRPr="00000000" w14:paraId="00000C5A">
      <w:pPr>
        <w:pageBreakBefore w:val="0"/>
        <w:widowControl w:val="0"/>
        <w:rPr/>
      </w:pPr>
      <w:r w:rsidDel="00000000" w:rsidR="00000000" w:rsidRPr="00000000">
        <w:rPr>
          <w:rtl w:val="0"/>
        </w:rPr>
      </w:r>
    </w:p>
    <w:p w:rsidR="00000000" w:rsidDel="00000000" w:rsidP="00000000" w:rsidRDefault="00000000" w:rsidRPr="00000000" w14:paraId="00000C5B">
      <w:pPr>
        <w:pStyle w:val="Heading3"/>
        <w:pageBreakBefore w:val="0"/>
        <w:widowControl w:val="0"/>
        <w:rPr/>
      </w:pPr>
      <w:bookmarkStart w:colFirst="0" w:colLast="0" w:name="_g17zj0ibrv6c" w:id="58"/>
      <w:bookmarkEnd w:id="58"/>
      <w:r w:rsidDel="00000000" w:rsidR="00000000" w:rsidRPr="00000000">
        <w:rPr>
          <w:rtl w:val="0"/>
        </w:rPr>
        <w:t xml:space="preserve">FAST SEQUENTIAL FIFO INTERFACE</w:t>
      </w:r>
    </w:p>
    <w:p w:rsidR="00000000" w:rsidDel="00000000" w:rsidP="00000000" w:rsidRDefault="00000000" w:rsidRPr="00000000" w14:paraId="00000C5C">
      <w:pPr>
        <w:pageBreakBefore w:val="0"/>
        <w:widowControl w:val="0"/>
        <w:rPr/>
      </w:pPr>
      <w:r w:rsidDel="00000000" w:rsidR="00000000" w:rsidRPr="00000000">
        <w:rPr>
          <w:rtl w:val="0"/>
        </w:rPr>
      </w:r>
    </w:p>
    <w:p w:rsidR="00000000" w:rsidDel="00000000" w:rsidP="00000000" w:rsidRDefault="00000000" w:rsidRPr="00000000" w14:paraId="00000C5D">
      <w:pPr>
        <w:pageBreakBefore w:val="0"/>
        <w:widowControl w:val="0"/>
        <w:rPr/>
      </w:pPr>
      <w:r w:rsidDel="00000000" w:rsidR="00000000" w:rsidRPr="00000000">
        <w:rPr>
          <w:rtl w:val="0"/>
        </w:rPr>
        <w:t xml:space="preserve">To configure the hub FIFO interface for streamer or software usage, use the RDFAST and WRFAST instructions. These instructions establish read or write operation, the hub start address, and the block count. The block count determines how many 64-byte blocks will be read or written before wrapping to the original start address and reloading the original block count. If you intend to use wrapping, your hub start address must be</w:t>
      </w:r>
      <w:commentRangeStart w:id="18"/>
      <w:r w:rsidDel="00000000" w:rsidR="00000000" w:rsidRPr="00000000">
        <w:rPr>
          <w:rtl w:val="0"/>
        </w:rPr>
        <w:t xml:space="preserve"> long-aligned</w:t>
      </w:r>
      <w:commentRangeEnd w:id="18"/>
      <w:r w:rsidDel="00000000" w:rsidR="00000000" w:rsidRPr="00000000">
        <w:commentReference w:id="18"/>
      </w:r>
      <w:r w:rsidDel="00000000" w:rsidR="00000000" w:rsidRPr="00000000">
        <w:rPr>
          <w:rtl w:val="0"/>
        </w:rPr>
        <w:t xml:space="preserve"> (address ends in %00), since there won't be an extra cycle in which to read/write a portion of a long in an extra hub RAM slice. In cases where you don't want wrapping, just use 0 for the block count, so that wrapping won't occur until the entire 1MB hub map is sequenced through.</w:t>
      </w:r>
    </w:p>
    <w:p w:rsidR="00000000" w:rsidDel="00000000" w:rsidP="00000000" w:rsidRDefault="00000000" w:rsidRPr="00000000" w14:paraId="00000C5E">
      <w:pPr>
        <w:pageBreakBefore w:val="0"/>
        <w:widowControl w:val="0"/>
        <w:rPr/>
      </w:pPr>
      <w:r w:rsidDel="00000000" w:rsidR="00000000" w:rsidRPr="00000000">
        <w:rPr>
          <w:rtl w:val="0"/>
        </w:rPr>
      </w:r>
    </w:p>
    <w:p w:rsidR="00000000" w:rsidDel="00000000" w:rsidP="00000000" w:rsidRDefault="00000000" w:rsidRPr="00000000" w14:paraId="00000C5F">
      <w:pPr>
        <w:pageBreakBefore w:val="0"/>
        <w:widowControl w:val="0"/>
        <w:rPr/>
      </w:pPr>
      <w:r w:rsidDel="00000000" w:rsidR="00000000" w:rsidRPr="00000000">
        <w:rPr>
          <w:rtl w:val="0"/>
        </w:rPr>
        <w:t xml:space="preserve">The FBLOCK instruction provides a way to set a new start address and a new 64-byte block count for when the current blocks are fully read or written and the FIFO interface would have otherwise wrapped back to the prior start address and reloaded the prior block count. FBLOCK can be executed after RDFAST, WRFAST, or a FIFO block wrap event. Coordinating FBLOCK instructions with streamer-FIFO activity enables dynamic and seamless streaming between hub RAM and pins/DACs.</w:t>
      </w:r>
    </w:p>
    <w:p w:rsidR="00000000" w:rsidDel="00000000" w:rsidP="00000000" w:rsidRDefault="00000000" w:rsidRPr="00000000" w14:paraId="00000C60">
      <w:pPr>
        <w:pageBreakBefore w:val="0"/>
        <w:widowControl w:val="0"/>
        <w:rPr/>
      </w:pPr>
      <w:r w:rsidDel="00000000" w:rsidR="00000000" w:rsidRPr="00000000">
        <w:rPr>
          <w:rtl w:val="0"/>
        </w:rPr>
      </w:r>
    </w:p>
    <w:p w:rsidR="00000000" w:rsidDel="00000000" w:rsidP="00000000" w:rsidRDefault="00000000" w:rsidRPr="00000000" w14:paraId="00000C61">
      <w:pPr>
        <w:pageBreakBefore w:val="0"/>
        <w:widowControl w:val="0"/>
        <w:rPr/>
      </w:pPr>
      <w:r w:rsidDel="00000000" w:rsidR="00000000" w:rsidRPr="00000000">
        <w:rPr>
          <w:rtl w:val="0"/>
        </w:rPr>
        <w:t xml:space="preserve">Here are the RDFAST, WRFAST, and FBLOCK instructions:</w:t>
      </w:r>
    </w:p>
    <w:p w:rsidR="00000000" w:rsidDel="00000000" w:rsidP="00000000" w:rsidRDefault="00000000" w:rsidRPr="00000000" w14:paraId="00000C62">
      <w:pPr>
        <w:pageBreakBefore w:val="0"/>
        <w:widowControl w:val="0"/>
        <w:rPr/>
      </w:pPr>
      <w:r w:rsidDel="00000000" w:rsidR="00000000" w:rsidRPr="00000000">
        <w:rPr>
          <w:rtl w:val="0"/>
        </w:rPr>
      </w:r>
    </w:p>
    <w:p w:rsidR="00000000" w:rsidDel="00000000" w:rsidP="00000000" w:rsidRDefault="00000000" w:rsidRPr="00000000" w14:paraId="00000C63">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EEEE 1100011 1LI DDDDDDDDD SSSSSSSSS    </w:t>
        <w:tab/>
        <w:t xml:space="preserve">RDFAST  D/#,S/#</w:t>
      </w:r>
    </w:p>
    <w:p w:rsidR="00000000" w:rsidDel="00000000" w:rsidP="00000000" w:rsidRDefault="00000000" w:rsidRPr="00000000" w14:paraId="00000C64">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EEEE 1100100 0LI DDDDDDDDD SSSSSSSSS    </w:t>
        <w:tab/>
        <w:t xml:space="preserve">WRFAST  D/#,S/#</w:t>
      </w:r>
    </w:p>
    <w:p w:rsidR="00000000" w:rsidDel="00000000" w:rsidP="00000000" w:rsidRDefault="00000000" w:rsidRPr="00000000" w14:paraId="00000C65">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EEEE 1100100 1LI DDDDDDDDD SSSSSSSSS    </w:t>
        <w:tab/>
        <w:t xml:space="preserve">FBLOCK  D/#,S/#</w:t>
      </w:r>
    </w:p>
    <w:p w:rsidR="00000000" w:rsidDel="00000000" w:rsidP="00000000" w:rsidRDefault="00000000" w:rsidRPr="00000000" w14:paraId="00000C66">
      <w:pPr>
        <w:pageBreakBefore w:val="0"/>
        <w:widowControl w:val="0"/>
        <w:rPr/>
      </w:pPr>
      <w:r w:rsidDel="00000000" w:rsidR="00000000" w:rsidRPr="00000000">
        <w:rPr>
          <w:rtl w:val="0"/>
        </w:rPr>
      </w:r>
    </w:p>
    <w:p w:rsidR="00000000" w:rsidDel="00000000" w:rsidP="00000000" w:rsidRDefault="00000000" w:rsidRPr="00000000" w14:paraId="00000C67">
      <w:pPr>
        <w:pageBreakBefore w:val="0"/>
        <w:widowControl w:val="0"/>
        <w:rPr/>
      </w:pPr>
      <w:r w:rsidDel="00000000" w:rsidR="00000000" w:rsidRPr="00000000">
        <w:rPr>
          <w:rtl w:val="0"/>
        </w:rPr>
        <w:t xml:space="preserve">For these instructions, the D/# operand provides the block count, while the S/# operand provides the hub RAM start address:</w:t>
      </w:r>
    </w:p>
    <w:p w:rsidR="00000000" w:rsidDel="00000000" w:rsidP="00000000" w:rsidRDefault="00000000" w:rsidRPr="00000000" w14:paraId="00000C68">
      <w:pPr>
        <w:pageBreakBefore w:val="0"/>
        <w:widowControl w:val="0"/>
        <w:rPr/>
      </w:pPr>
      <w:r w:rsidDel="00000000" w:rsidR="00000000" w:rsidRPr="00000000">
        <w:rPr>
          <w:rtl w:val="0"/>
        </w:rPr>
      </w:r>
    </w:p>
    <w:p w:rsidR="00000000" w:rsidDel="00000000" w:rsidP="00000000" w:rsidRDefault="00000000" w:rsidRPr="00000000" w14:paraId="00000C69">
      <w:pPr>
        <w:pageBreakBefore w:val="0"/>
        <w:widowControl w:val="0"/>
        <w:ind w:left="0" w:firstLine="0"/>
        <w:rPr>
          <w:rFonts w:ascii="Courier New" w:cs="Courier New" w:eastAsia="Courier New" w:hAnsi="Courier New"/>
          <w:b w:val="1"/>
        </w:rPr>
      </w:pPr>
      <w:r w:rsidDel="00000000" w:rsidR="00000000" w:rsidRPr="00000000">
        <w:rPr>
          <w:rtl w:val="0"/>
        </w:rPr>
        <w:t xml:space="preserve">    D/#</w:t>
        <w:tab/>
      </w:r>
      <w:r w:rsidDel="00000000" w:rsidR="00000000" w:rsidRPr="00000000">
        <w:rPr>
          <w:rFonts w:ascii="Courier New" w:cs="Courier New" w:eastAsia="Courier New" w:hAnsi="Courier New"/>
          <w:b w:val="1"/>
          <w:rtl w:val="0"/>
        </w:rPr>
        <w:t xml:space="preserve">%xxxx_xxxx_xxxx_xxxx_xx00_0000_0000_0000 = block count for limited r/w</w:t>
      </w:r>
    </w:p>
    <w:p w:rsidR="00000000" w:rsidDel="00000000" w:rsidP="00000000" w:rsidRDefault="00000000" w:rsidRPr="00000000" w14:paraId="00000C6A">
      <w:pPr>
        <w:pageBreakBefore w:val="0"/>
        <w:widowControl w:val="0"/>
        <w:rPr>
          <w:rFonts w:ascii="Courier New" w:cs="Courier New" w:eastAsia="Courier New" w:hAnsi="Courier New"/>
          <w:b w:val="1"/>
        </w:rPr>
      </w:pPr>
      <w:r w:rsidDel="00000000" w:rsidR="00000000" w:rsidRPr="00000000">
        <w:rPr>
          <w:rtl w:val="0"/>
        </w:rPr>
        <w:tab/>
      </w:r>
      <w:r w:rsidDel="00000000" w:rsidR="00000000" w:rsidRPr="00000000">
        <w:rPr>
          <w:rFonts w:ascii="Courier New" w:cs="Courier New" w:eastAsia="Courier New" w:hAnsi="Courier New"/>
          <w:b w:val="1"/>
          <w:rtl w:val="0"/>
        </w:rPr>
        <w:t xml:space="preserve">%xxxx_xxxx_xxxx_xxxx_xxBB_BBBB_BBBB_BBBB = block count for wrapping</w:t>
      </w:r>
    </w:p>
    <w:p w:rsidR="00000000" w:rsidDel="00000000" w:rsidP="00000000" w:rsidRDefault="00000000" w:rsidRPr="00000000" w14:paraId="00000C6B">
      <w:pPr>
        <w:pageBreakBefore w:val="0"/>
        <w:widowControl w:val="0"/>
        <w:rPr/>
      </w:pPr>
      <w:r w:rsidDel="00000000" w:rsidR="00000000" w:rsidRPr="00000000">
        <w:rPr>
          <w:rtl w:val="0"/>
        </w:rPr>
      </w:r>
    </w:p>
    <w:p w:rsidR="00000000" w:rsidDel="00000000" w:rsidP="00000000" w:rsidRDefault="00000000" w:rsidRPr="00000000" w14:paraId="00000C6C">
      <w:pPr>
        <w:pageBreakBefore w:val="0"/>
        <w:widowControl w:val="0"/>
        <w:rPr>
          <w:rFonts w:ascii="Courier New" w:cs="Courier New" w:eastAsia="Courier New" w:hAnsi="Courier New"/>
          <w:b w:val="1"/>
        </w:rPr>
      </w:pPr>
      <w:r w:rsidDel="00000000" w:rsidR="00000000" w:rsidRPr="00000000">
        <w:rPr>
          <w:rtl w:val="0"/>
        </w:rPr>
        <w:t xml:space="preserve">    S/#</w:t>
        <w:tab/>
      </w:r>
      <w:r w:rsidDel="00000000" w:rsidR="00000000" w:rsidRPr="00000000">
        <w:rPr>
          <w:rFonts w:ascii="Courier New" w:cs="Courier New" w:eastAsia="Courier New" w:hAnsi="Courier New"/>
          <w:b w:val="1"/>
          <w:rtl w:val="0"/>
        </w:rPr>
        <w:t xml:space="preserve">%xxxx_xxxx_xxxx_AAAA_AAAA_AAAA_AAAA_AAAA = start address for limited r/w</w:t>
      </w:r>
    </w:p>
    <w:p w:rsidR="00000000" w:rsidDel="00000000" w:rsidP="00000000" w:rsidRDefault="00000000" w:rsidRPr="00000000" w14:paraId="00000C6D">
      <w:pPr>
        <w:pageBreakBefore w:val="0"/>
        <w:widowControl w:val="0"/>
        <w:rPr>
          <w:rFonts w:ascii="Courier New" w:cs="Courier New" w:eastAsia="Courier New" w:hAnsi="Courier New"/>
          <w:b w:val="1"/>
        </w:rPr>
      </w:pPr>
      <w:r w:rsidDel="00000000" w:rsidR="00000000" w:rsidRPr="00000000">
        <w:rPr>
          <w:rtl w:val="0"/>
        </w:rPr>
        <w:tab/>
      </w:r>
      <w:r w:rsidDel="00000000" w:rsidR="00000000" w:rsidRPr="00000000">
        <w:rPr>
          <w:rFonts w:ascii="Courier New" w:cs="Courier New" w:eastAsia="Courier New" w:hAnsi="Courier New"/>
          <w:b w:val="1"/>
          <w:rtl w:val="0"/>
        </w:rPr>
        <w:t xml:space="preserve">%xxxx_xxxx_xxxx_AAAA_AAAA_AAAA_AAAA_AA00 = start address for wrapping (long-aligned)</w:t>
      </w:r>
    </w:p>
    <w:p w:rsidR="00000000" w:rsidDel="00000000" w:rsidP="00000000" w:rsidRDefault="00000000" w:rsidRPr="00000000" w14:paraId="00000C6E">
      <w:pPr>
        <w:pageBreakBefore w:val="0"/>
        <w:widowControl w:val="0"/>
        <w:rPr/>
      </w:pPr>
      <w:r w:rsidDel="00000000" w:rsidR="00000000" w:rsidRPr="00000000">
        <w:rPr>
          <w:rtl w:val="0"/>
        </w:rPr>
      </w:r>
    </w:p>
    <w:p w:rsidR="00000000" w:rsidDel="00000000" w:rsidP="00000000" w:rsidRDefault="00000000" w:rsidRPr="00000000" w14:paraId="00000C6F">
      <w:pPr>
        <w:pageBreakBefore w:val="0"/>
        <w:widowControl w:val="0"/>
        <w:rPr/>
      </w:pPr>
      <w:r w:rsidDel="00000000" w:rsidR="00000000" w:rsidRPr="00000000">
        <w:rPr>
          <w:rtl w:val="0"/>
        </w:rPr>
      </w:r>
    </w:p>
    <w:p w:rsidR="00000000" w:rsidDel="00000000" w:rsidP="00000000" w:rsidRDefault="00000000" w:rsidRPr="00000000" w14:paraId="00000C70">
      <w:pPr>
        <w:pageBreakBefore w:val="0"/>
        <w:widowControl w:val="0"/>
        <w:rPr/>
      </w:pPr>
      <w:r w:rsidDel="00000000" w:rsidR="00000000" w:rsidRPr="00000000">
        <w:rPr>
          <w:rtl w:val="0"/>
        </w:rPr>
        <w:t xml:space="preserve">RDFAST and WRFAST each have two modes of operation.</w:t>
      </w:r>
    </w:p>
    <w:p w:rsidR="00000000" w:rsidDel="00000000" w:rsidP="00000000" w:rsidRDefault="00000000" w:rsidRPr="00000000" w14:paraId="00000C71">
      <w:pPr>
        <w:pageBreakBefore w:val="0"/>
        <w:widowControl w:val="0"/>
        <w:ind w:left="720" w:firstLine="0"/>
        <w:rPr/>
      </w:pPr>
      <w:r w:rsidDel="00000000" w:rsidR="00000000" w:rsidRPr="00000000">
        <w:rPr>
          <w:rtl w:val="0"/>
        </w:rPr>
      </w:r>
    </w:p>
    <w:p w:rsidR="00000000" w:rsidDel="00000000" w:rsidP="00000000" w:rsidRDefault="00000000" w:rsidRPr="00000000" w14:paraId="00000C72">
      <w:pPr>
        <w:pageBreakBefore w:val="0"/>
        <w:widowControl w:val="0"/>
        <w:ind w:left="720" w:firstLine="0"/>
        <w:rPr/>
      </w:pPr>
      <w:r w:rsidDel="00000000" w:rsidR="00000000" w:rsidRPr="00000000">
        <w:rPr>
          <w:rtl w:val="0"/>
        </w:rPr>
        <w:t xml:space="preserve">If D[31] = 0, RDFAST/WRFAST will wait for any previous WRFAST to finish and then reconfigure the hub FIFO interface for reading or writing. In the case of RDFAST, it will additionally wait until the FIFO has begun receiving hub data, so that it can start being used in the next instruction.</w:t>
      </w:r>
    </w:p>
    <w:p w:rsidR="00000000" w:rsidDel="00000000" w:rsidP="00000000" w:rsidRDefault="00000000" w:rsidRPr="00000000" w14:paraId="00000C73">
      <w:pPr>
        <w:pageBreakBefore w:val="0"/>
        <w:widowControl w:val="0"/>
        <w:ind w:left="720" w:firstLine="0"/>
        <w:rPr/>
      </w:pPr>
      <w:r w:rsidDel="00000000" w:rsidR="00000000" w:rsidRPr="00000000">
        <w:rPr>
          <w:rtl w:val="0"/>
        </w:rPr>
      </w:r>
    </w:p>
    <w:p w:rsidR="00000000" w:rsidDel="00000000" w:rsidP="00000000" w:rsidRDefault="00000000" w:rsidRPr="00000000" w14:paraId="00000C74">
      <w:pPr>
        <w:pageBreakBefore w:val="0"/>
        <w:widowControl w:val="0"/>
        <w:ind w:left="720" w:firstLine="0"/>
        <w:rPr/>
      </w:pPr>
      <w:r w:rsidDel="00000000" w:rsidR="00000000" w:rsidRPr="00000000">
        <w:rPr>
          <w:rtl w:val="0"/>
        </w:rPr>
        <w:t xml:space="preserve">If D[31] = 1, RDFAST/WRFAST will not wait for FIFO reconfiguration, taking only two clocks. In this case, your code must allow a sufficient number of clocks before any attempt is made to read or write FIFO data.</w:t>
      </w:r>
    </w:p>
    <w:p w:rsidR="00000000" w:rsidDel="00000000" w:rsidP="00000000" w:rsidRDefault="00000000" w:rsidRPr="00000000" w14:paraId="00000C75">
      <w:pPr>
        <w:pageBreakBefore w:val="0"/>
        <w:widowControl w:val="0"/>
        <w:rPr/>
      </w:pPr>
      <w:r w:rsidDel="00000000" w:rsidR="00000000" w:rsidRPr="00000000">
        <w:rPr>
          <w:rtl w:val="0"/>
        </w:rPr>
      </w:r>
    </w:p>
    <w:p w:rsidR="00000000" w:rsidDel="00000000" w:rsidP="00000000" w:rsidRDefault="00000000" w:rsidRPr="00000000" w14:paraId="00000C76">
      <w:pPr>
        <w:pageBreakBefore w:val="0"/>
        <w:widowControl w:val="0"/>
        <w:rPr/>
      </w:pPr>
      <w:r w:rsidDel="00000000" w:rsidR="00000000" w:rsidRPr="00000000">
        <w:rPr>
          <w:rtl w:val="0"/>
        </w:rPr>
        <w:t xml:space="preserve">FBLOCK doesn't need to wait for anything, so it always takes two clocks.</w:t>
      </w:r>
    </w:p>
    <w:p w:rsidR="00000000" w:rsidDel="00000000" w:rsidP="00000000" w:rsidRDefault="00000000" w:rsidRPr="00000000" w14:paraId="00000C77">
      <w:pPr>
        <w:pageBreakBefore w:val="0"/>
        <w:widowControl w:val="0"/>
        <w:rPr/>
      </w:pPr>
      <w:r w:rsidDel="00000000" w:rsidR="00000000" w:rsidRPr="00000000">
        <w:rPr>
          <w:rtl w:val="0"/>
        </w:rPr>
      </w:r>
    </w:p>
    <w:p w:rsidR="00000000" w:rsidDel="00000000" w:rsidP="00000000" w:rsidRDefault="00000000" w:rsidRPr="00000000" w14:paraId="00000C78">
      <w:pPr>
        <w:pageBreakBefore w:val="0"/>
        <w:widowControl w:val="0"/>
        <w:rPr/>
      </w:pPr>
      <w:r w:rsidDel="00000000" w:rsidR="00000000" w:rsidRPr="00000000">
        <w:rPr>
          <w:rtl w:val="0"/>
        </w:rPr>
        <w:t xml:space="preserve">Once RDFAST has been used to configure the hub FIFO interface for reading, you can enable the streamer for any hub-reading modes or use</w:t>
      </w:r>
      <w:commentRangeStart w:id="19"/>
      <w:r w:rsidDel="00000000" w:rsidR="00000000" w:rsidRPr="00000000">
        <w:rPr>
          <w:rtl w:val="0"/>
        </w:rPr>
        <w:t xml:space="preserve"> the following instructions</w:t>
      </w:r>
      <w:commentRangeEnd w:id="19"/>
      <w:r w:rsidDel="00000000" w:rsidR="00000000" w:rsidRPr="00000000">
        <w:commentReference w:id="19"/>
      </w:r>
      <w:r w:rsidDel="00000000" w:rsidR="00000000" w:rsidRPr="00000000">
        <w:rPr>
          <w:rtl w:val="0"/>
        </w:rPr>
        <w:t xml:space="preserve"> to manually read sequential data from the hub:</w:t>
      </w:r>
    </w:p>
    <w:p w:rsidR="00000000" w:rsidDel="00000000" w:rsidP="00000000" w:rsidRDefault="00000000" w:rsidRPr="00000000" w14:paraId="00000C79">
      <w:pPr>
        <w:pageBreakBefore w:val="0"/>
        <w:widowControl w:val="0"/>
        <w:rPr/>
      </w:pPr>
      <w:r w:rsidDel="00000000" w:rsidR="00000000" w:rsidRPr="00000000">
        <w:rPr>
          <w:rtl w:val="0"/>
        </w:rPr>
      </w:r>
    </w:p>
    <w:p w:rsidR="00000000" w:rsidDel="00000000" w:rsidP="00000000" w:rsidRDefault="00000000" w:rsidRPr="00000000" w14:paraId="00000C7A">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EEEE 1101011 CZ0 DDDDDDDDD 000010000    </w:t>
        <w:tab/>
        <w:t xml:space="preserve">RFBYTE  D       </w:t>
        <w:tab/>
        <w:t xml:space="preserve">{WC/WZ/WCZ}</w:t>
      </w:r>
    </w:p>
    <w:p w:rsidR="00000000" w:rsidDel="00000000" w:rsidP="00000000" w:rsidRDefault="00000000" w:rsidRPr="00000000" w14:paraId="00000C7B">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EEEE 1101011 CZ0 DDDDDDDDD 000010001    </w:t>
        <w:tab/>
        <w:t xml:space="preserve">RFWORD  D       </w:t>
        <w:tab/>
        <w:t xml:space="preserve">{WC/WZ/WCZ}</w:t>
      </w:r>
    </w:p>
    <w:p w:rsidR="00000000" w:rsidDel="00000000" w:rsidP="00000000" w:rsidRDefault="00000000" w:rsidRPr="00000000" w14:paraId="00000C7C">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EEEE 1101011 CZ0 DDDDDDDDD 000010010    </w:t>
        <w:tab/>
        <w:t xml:space="preserve">RFLONG  D       </w:t>
        <w:tab/>
        <w:t xml:space="preserve">{WC/WZ/WCZ}</w:t>
      </w:r>
    </w:p>
    <w:p w:rsidR="00000000" w:rsidDel="00000000" w:rsidP="00000000" w:rsidRDefault="00000000" w:rsidRPr="00000000" w14:paraId="00000C7D">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EEEE 1101011 CZ0 DDDDDDDDD 000010011    </w:t>
        <w:tab/>
        <w:t xml:space="preserve">RFVAR   D       </w:t>
        <w:tab/>
        <w:t xml:space="preserve">{WC/WZ/WCZ}</w:t>
      </w:r>
    </w:p>
    <w:p w:rsidR="00000000" w:rsidDel="00000000" w:rsidP="00000000" w:rsidRDefault="00000000" w:rsidRPr="00000000" w14:paraId="00000C7E">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EEEE 1101011 CZ0 DDDDDDDDD 000010100    </w:t>
        <w:tab/>
        <w:t xml:space="preserve">RFVARS  D       </w:t>
        <w:tab/>
        <w:t xml:space="preserve">{WC/WZ/WCZ}</w:t>
      </w:r>
    </w:p>
    <w:p w:rsidR="00000000" w:rsidDel="00000000" w:rsidP="00000000" w:rsidRDefault="00000000" w:rsidRPr="00000000" w14:paraId="00000C7F">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C80">
      <w:pPr>
        <w:pageBreakBefore w:val="0"/>
        <w:widowControl w:val="0"/>
        <w:rPr/>
      </w:pPr>
      <w:r w:rsidDel="00000000" w:rsidR="00000000" w:rsidRPr="00000000">
        <w:rPr>
          <w:rtl w:val="0"/>
        </w:rPr>
        <w:t xml:space="preserve">These instructions all take 2 clocks and read bytes, words, longs, and variable-length data from the hub into D, via the hub FIFO interface.</w:t>
      </w:r>
    </w:p>
    <w:p w:rsidR="00000000" w:rsidDel="00000000" w:rsidP="00000000" w:rsidRDefault="00000000" w:rsidRPr="00000000" w14:paraId="00000C81">
      <w:pPr>
        <w:pageBreakBefore w:val="0"/>
        <w:widowControl w:val="0"/>
        <w:rPr/>
      </w:pPr>
      <w:r w:rsidDel="00000000" w:rsidR="00000000" w:rsidRPr="00000000">
        <w:rPr>
          <w:rtl w:val="0"/>
        </w:rPr>
      </w:r>
    </w:p>
    <w:p w:rsidR="00000000" w:rsidDel="00000000" w:rsidP="00000000" w:rsidRDefault="00000000" w:rsidRPr="00000000" w14:paraId="00000C82">
      <w:pPr>
        <w:pageBreakBefore w:val="0"/>
        <w:widowControl w:val="0"/>
        <w:rPr/>
      </w:pPr>
      <w:r w:rsidDel="00000000" w:rsidR="00000000" w:rsidRPr="00000000">
        <w:rPr>
          <w:rtl w:val="0"/>
        </w:rPr>
        <w:t xml:space="preserve">If WC is expressed, the MSB of the byte, word, long, or variable-length data will be written to C.</w:t>
      </w:r>
    </w:p>
    <w:p w:rsidR="00000000" w:rsidDel="00000000" w:rsidP="00000000" w:rsidRDefault="00000000" w:rsidRPr="00000000" w14:paraId="00000C83">
      <w:pPr>
        <w:pageBreakBefore w:val="0"/>
        <w:widowControl w:val="0"/>
        <w:rPr/>
      </w:pPr>
      <w:r w:rsidDel="00000000" w:rsidR="00000000" w:rsidRPr="00000000">
        <w:rPr>
          <w:rtl w:val="0"/>
        </w:rPr>
      </w:r>
    </w:p>
    <w:p w:rsidR="00000000" w:rsidDel="00000000" w:rsidP="00000000" w:rsidRDefault="00000000" w:rsidRPr="00000000" w14:paraId="00000C84">
      <w:pPr>
        <w:pageBreakBefore w:val="0"/>
        <w:widowControl w:val="0"/>
        <w:rPr/>
      </w:pPr>
      <w:r w:rsidDel="00000000" w:rsidR="00000000" w:rsidRPr="00000000">
        <w:rPr>
          <w:rtl w:val="0"/>
        </w:rPr>
        <w:t xml:space="preserve">If WZ is expressed, Z will be set if the data read from the hub equals zero, otherwise Z will be cleared.</w:t>
      </w:r>
    </w:p>
    <w:p w:rsidR="00000000" w:rsidDel="00000000" w:rsidP="00000000" w:rsidRDefault="00000000" w:rsidRPr="00000000" w14:paraId="00000C85">
      <w:pPr>
        <w:pageBreakBefore w:val="0"/>
        <w:widowControl w:val="0"/>
        <w:rPr/>
      </w:pPr>
      <w:r w:rsidDel="00000000" w:rsidR="00000000" w:rsidRPr="00000000">
        <w:rPr>
          <w:rtl w:val="0"/>
        </w:rPr>
      </w:r>
    </w:p>
    <w:p w:rsidR="00000000" w:rsidDel="00000000" w:rsidP="00000000" w:rsidRDefault="00000000" w:rsidRPr="00000000" w14:paraId="00000C86">
      <w:pPr>
        <w:pageBreakBefore w:val="0"/>
        <w:widowControl w:val="0"/>
        <w:rPr/>
      </w:pPr>
      <w:r w:rsidDel="00000000" w:rsidR="00000000" w:rsidRPr="00000000">
        <w:rPr>
          <w:rtl w:val="0"/>
        </w:rPr>
        <w:t xml:space="preserve">RFVAR and RFVARS read 1..4 bytes of data, depending upon the MSB of the first byte, and then subsequent bytes, waiting in the FIFO. While RFVAR returns zero-extended data, RFVARS returns sign-extended data. This mechanism is intended to provide a fast and memory-efficient means for bytecode interpreters to read numerical constants and offset addresses that were assembled at compile-time for efficient reading during run-time.</w:t>
      </w:r>
    </w:p>
    <w:p w:rsidR="00000000" w:rsidDel="00000000" w:rsidP="00000000" w:rsidRDefault="00000000" w:rsidRPr="00000000" w14:paraId="00000C87">
      <w:pPr>
        <w:pageBreakBefore w:val="0"/>
        <w:widowControl w:val="0"/>
        <w:rPr/>
      </w:pPr>
      <w:r w:rsidDel="00000000" w:rsidR="00000000" w:rsidRPr="00000000">
        <w:rPr>
          <w:rtl w:val="0"/>
        </w:rPr>
      </w:r>
    </w:p>
    <w:p w:rsidR="00000000" w:rsidDel="00000000" w:rsidP="00000000" w:rsidRDefault="00000000" w:rsidRPr="00000000" w14:paraId="00000C88">
      <w:pPr>
        <w:pageBreakBefore w:val="0"/>
        <w:widowControl w:val="0"/>
        <w:rPr/>
      </w:pPr>
      <w:r w:rsidDel="00000000" w:rsidR="00000000" w:rsidRPr="00000000">
        <w:rPr>
          <w:rtl w:val="0"/>
        </w:rPr>
        <w:t xml:space="preserve">This table shows the relationship between upcoming bytes in the FIFO and what RFVAR and RFVARS will return:</w:t>
      </w:r>
    </w:p>
    <w:p w:rsidR="00000000" w:rsidDel="00000000" w:rsidP="00000000" w:rsidRDefault="00000000" w:rsidRPr="00000000" w14:paraId="00000C89">
      <w:pPr>
        <w:pageBreakBefore w:val="0"/>
        <w:widowControl w:val="0"/>
        <w:rPr/>
      </w:pPr>
      <w:r w:rsidDel="00000000" w:rsidR="00000000" w:rsidRPr="00000000">
        <w:rPr>
          <w:rtl w:val="0"/>
        </w:rPr>
      </w:r>
    </w:p>
    <w:tbl>
      <w:tblPr>
        <w:tblStyle w:val="Table32"/>
        <w:tblW w:w="9960.0" w:type="dxa"/>
        <w:jc w:val="left"/>
        <w:tblLayout w:type="fixed"/>
        <w:tblLook w:val="0600"/>
      </w:tblPr>
      <w:tblGrid>
        <w:gridCol w:w="1290"/>
        <w:gridCol w:w="1290"/>
        <w:gridCol w:w="1290"/>
        <w:gridCol w:w="1290"/>
        <w:gridCol w:w="4800"/>
        <w:tblGridChange w:id="0">
          <w:tblGrid>
            <w:gridCol w:w="1290"/>
            <w:gridCol w:w="1290"/>
            <w:gridCol w:w="1290"/>
            <w:gridCol w:w="1290"/>
            <w:gridCol w:w="48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8A">
            <w:pPr>
              <w:pageBreakBefore w:val="0"/>
              <w:widowControl w:val="0"/>
              <w:spacing w:line="288" w:lineRule="auto"/>
              <w:jc w:val="center"/>
              <w:rPr>
                <w:b w:val="1"/>
                <w:shd w:fill="d9d9d9" w:val="clear"/>
              </w:rPr>
            </w:pPr>
            <w:r w:rsidDel="00000000" w:rsidR="00000000" w:rsidRPr="00000000">
              <w:rPr>
                <w:b w:val="1"/>
                <w:shd w:fill="d9d9d9" w:val="clear"/>
                <w:rtl w:val="0"/>
              </w:rPr>
              <w:t xml:space="preserve">FIFO</w:t>
            </w:r>
          </w:p>
          <w:p w:rsidR="00000000" w:rsidDel="00000000" w:rsidP="00000000" w:rsidRDefault="00000000" w:rsidRPr="00000000" w14:paraId="00000C8B">
            <w:pPr>
              <w:pageBreakBefore w:val="0"/>
              <w:widowControl w:val="0"/>
              <w:spacing w:line="288" w:lineRule="auto"/>
              <w:jc w:val="center"/>
              <w:rPr>
                <w:b w:val="1"/>
                <w:shd w:fill="d9d9d9" w:val="clear"/>
              </w:rPr>
            </w:pPr>
            <w:r w:rsidDel="00000000" w:rsidR="00000000" w:rsidRPr="00000000">
              <w:rPr>
                <w:b w:val="1"/>
                <w:shd w:fill="d9d9d9" w:val="clear"/>
                <w:rtl w:val="0"/>
              </w:rPr>
              <w:t xml:space="preserve">1st Byte</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8C">
            <w:pPr>
              <w:pageBreakBefore w:val="0"/>
              <w:widowControl w:val="0"/>
              <w:spacing w:line="288" w:lineRule="auto"/>
              <w:jc w:val="center"/>
              <w:rPr>
                <w:b w:val="1"/>
                <w:shd w:fill="d9d9d9" w:val="clear"/>
              </w:rPr>
            </w:pPr>
            <w:r w:rsidDel="00000000" w:rsidR="00000000" w:rsidRPr="00000000">
              <w:rPr>
                <w:b w:val="1"/>
                <w:shd w:fill="d9d9d9" w:val="clear"/>
                <w:rtl w:val="0"/>
              </w:rPr>
              <w:t xml:space="preserve">FIFO</w:t>
            </w:r>
          </w:p>
          <w:p w:rsidR="00000000" w:rsidDel="00000000" w:rsidP="00000000" w:rsidRDefault="00000000" w:rsidRPr="00000000" w14:paraId="00000C8D">
            <w:pPr>
              <w:pageBreakBefore w:val="0"/>
              <w:widowControl w:val="0"/>
              <w:spacing w:line="288" w:lineRule="auto"/>
              <w:jc w:val="center"/>
              <w:rPr>
                <w:b w:val="1"/>
                <w:shd w:fill="d9d9d9" w:val="clear"/>
              </w:rPr>
            </w:pPr>
            <w:r w:rsidDel="00000000" w:rsidR="00000000" w:rsidRPr="00000000">
              <w:rPr>
                <w:b w:val="1"/>
                <w:shd w:fill="d9d9d9" w:val="clear"/>
                <w:rtl w:val="0"/>
              </w:rPr>
              <w:t xml:space="preserve">2nd Byte</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8E">
            <w:pPr>
              <w:pageBreakBefore w:val="0"/>
              <w:widowControl w:val="0"/>
              <w:spacing w:line="288" w:lineRule="auto"/>
              <w:jc w:val="center"/>
              <w:rPr>
                <w:b w:val="1"/>
                <w:shd w:fill="d9d9d9" w:val="clear"/>
              </w:rPr>
            </w:pPr>
            <w:r w:rsidDel="00000000" w:rsidR="00000000" w:rsidRPr="00000000">
              <w:rPr>
                <w:b w:val="1"/>
                <w:shd w:fill="d9d9d9" w:val="clear"/>
                <w:rtl w:val="0"/>
              </w:rPr>
              <w:t xml:space="preserve">FIFO</w:t>
            </w:r>
          </w:p>
          <w:p w:rsidR="00000000" w:rsidDel="00000000" w:rsidP="00000000" w:rsidRDefault="00000000" w:rsidRPr="00000000" w14:paraId="00000C8F">
            <w:pPr>
              <w:pageBreakBefore w:val="0"/>
              <w:widowControl w:val="0"/>
              <w:spacing w:line="288" w:lineRule="auto"/>
              <w:jc w:val="center"/>
              <w:rPr>
                <w:b w:val="1"/>
                <w:shd w:fill="d9d9d9" w:val="clear"/>
              </w:rPr>
            </w:pPr>
            <w:r w:rsidDel="00000000" w:rsidR="00000000" w:rsidRPr="00000000">
              <w:rPr>
                <w:b w:val="1"/>
                <w:shd w:fill="d9d9d9" w:val="clear"/>
                <w:rtl w:val="0"/>
              </w:rPr>
              <w:t xml:space="preserve">3rd Byte</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90">
            <w:pPr>
              <w:pageBreakBefore w:val="0"/>
              <w:widowControl w:val="0"/>
              <w:spacing w:line="288" w:lineRule="auto"/>
              <w:jc w:val="center"/>
              <w:rPr>
                <w:b w:val="1"/>
                <w:shd w:fill="d9d9d9" w:val="clear"/>
              </w:rPr>
            </w:pPr>
            <w:r w:rsidDel="00000000" w:rsidR="00000000" w:rsidRPr="00000000">
              <w:rPr>
                <w:b w:val="1"/>
                <w:shd w:fill="d9d9d9" w:val="clear"/>
                <w:rtl w:val="0"/>
              </w:rPr>
              <w:t xml:space="preserve">FIFO</w:t>
            </w:r>
          </w:p>
          <w:p w:rsidR="00000000" w:rsidDel="00000000" w:rsidP="00000000" w:rsidRDefault="00000000" w:rsidRPr="00000000" w14:paraId="00000C91">
            <w:pPr>
              <w:pageBreakBefore w:val="0"/>
              <w:widowControl w:val="0"/>
              <w:spacing w:line="288" w:lineRule="auto"/>
              <w:jc w:val="center"/>
              <w:rPr>
                <w:b w:val="1"/>
                <w:shd w:fill="d9d9d9" w:val="clear"/>
              </w:rPr>
            </w:pPr>
            <w:r w:rsidDel="00000000" w:rsidR="00000000" w:rsidRPr="00000000">
              <w:rPr>
                <w:b w:val="1"/>
                <w:shd w:fill="d9d9d9" w:val="clear"/>
                <w:rtl w:val="0"/>
              </w:rPr>
              <w:t xml:space="preserve">4th Byte</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C92">
            <w:pPr>
              <w:pageBreakBefore w:val="0"/>
              <w:widowControl w:val="0"/>
              <w:spacing w:line="288" w:lineRule="auto"/>
              <w:jc w:val="center"/>
              <w:rPr>
                <w:b w:val="1"/>
                <w:shd w:fill="d9d9d9" w:val="clear"/>
              </w:rPr>
            </w:pPr>
            <w:r w:rsidDel="00000000" w:rsidR="00000000" w:rsidRPr="00000000">
              <w:rPr>
                <w:b w:val="1"/>
                <w:shd w:fill="d9d9d9" w:val="clear"/>
                <w:rtl w:val="0"/>
              </w:rPr>
              <w:t xml:space="preserve">RFVAR Returns</w:t>
            </w:r>
          </w:p>
          <w:p w:rsidR="00000000" w:rsidDel="00000000" w:rsidP="00000000" w:rsidRDefault="00000000" w:rsidRPr="00000000" w14:paraId="00000C93">
            <w:pPr>
              <w:pageBreakBefore w:val="0"/>
              <w:widowControl w:val="0"/>
              <w:spacing w:line="288" w:lineRule="auto"/>
              <w:jc w:val="center"/>
              <w:rPr>
                <w:b w:val="1"/>
                <w:shd w:fill="d9d9d9" w:val="clear"/>
              </w:rPr>
            </w:pPr>
            <w:r w:rsidDel="00000000" w:rsidR="00000000" w:rsidRPr="00000000">
              <w:rPr>
                <w:b w:val="1"/>
                <w:shd w:fill="d9d9d9" w:val="clear"/>
                <w:rtl w:val="0"/>
              </w:rPr>
              <w:t xml:space="preserve"> RFVARS Returns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4">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%0SAAAAAA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5">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6">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7">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8">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%00000000_00000000_00000000_0SAAAAAA</w:t>
            </w:r>
          </w:p>
          <w:p w:rsidR="00000000" w:rsidDel="00000000" w:rsidP="00000000" w:rsidRDefault="00000000" w:rsidRPr="00000000" w14:paraId="00000C99">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%SSSSSSSS_SSSSSSSS_SSSSSSSS_SSAAAAAA</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A">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%1AAAAAAA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B">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%0SBBBBBB</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C">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D">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E">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%00000000_00000000_00SBBBBB_BAAAAAAA</w:t>
            </w:r>
          </w:p>
          <w:p w:rsidR="00000000" w:rsidDel="00000000" w:rsidP="00000000" w:rsidRDefault="00000000" w:rsidRPr="00000000" w14:paraId="00000C9F">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%SSSSSSSS_SSSSSSSS_SSSBBBBB_BAAAAAAA</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0">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%1AAAAAAA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1">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%1BBBBBBB</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2">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%0SCCCCCC</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3">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4">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%00000000_000SCCCC_CCBBBBBB_BAAAAAAA</w:t>
            </w:r>
          </w:p>
          <w:p w:rsidR="00000000" w:rsidDel="00000000" w:rsidP="00000000" w:rsidRDefault="00000000" w:rsidRPr="00000000" w14:paraId="00000CA5">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%SSSSSSSS_SSSSCCCC_CCBBBBBB_BAAAAAAA</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6">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%1AAAAAAA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7">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%1BBBBBBB</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8">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%1CCCCCCC</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9">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%SDDDDDDD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A">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%000SDDDD_DDDCCCCC_CCBBBBBB_BAAAAAAA</w:t>
            </w:r>
          </w:p>
          <w:p w:rsidR="00000000" w:rsidDel="00000000" w:rsidP="00000000" w:rsidRDefault="00000000" w:rsidRPr="00000000" w14:paraId="00000CAB">
            <w:pPr>
              <w:pageBreakBefore w:val="0"/>
              <w:widowControl w:val="0"/>
              <w:spacing w:line="288"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%SSSSDDDD_DDDCCCCC_CCBBBBBB_BAAAAAAA</w:t>
            </w:r>
          </w:p>
        </w:tc>
      </w:tr>
    </w:tbl>
    <w:p w:rsidR="00000000" w:rsidDel="00000000" w:rsidP="00000000" w:rsidRDefault="00000000" w:rsidRPr="00000000" w14:paraId="00000CAC">
      <w:pPr>
        <w:pageBreakBefore w:val="0"/>
        <w:widowControl w:val="0"/>
        <w:rPr/>
      </w:pPr>
      <w:r w:rsidDel="00000000" w:rsidR="00000000" w:rsidRPr="00000000">
        <w:rPr>
          <w:rtl w:val="0"/>
        </w:rPr>
      </w:r>
    </w:p>
    <w:p w:rsidR="00000000" w:rsidDel="00000000" w:rsidP="00000000" w:rsidRDefault="00000000" w:rsidRPr="00000000" w14:paraId="00000CAD">
      <w:pPr>
        <w:pageBreakBefore w:val="0"/>
        <w:widowControl w:val="0"/>
        <w:rPr/>
      </w:pPr>
      <w:r w:rsidDel="00000000" w:rsidR="00000000" w:rsidRPr="00000000">
        <w:rPr>
          <w:rtl w:val="0"/>
        </w:rPr>
      </w:r>
    </w:p>
    <w:p w:rsidR="00000000" w:rsidDel="00000000" w:rsidP="00000000" w:rsidRDefault="00000000" w:rsidRPr="00000000" w14:paraId="00000CAE">
      <w:pPr>
        <w:pageBreakBefore w:val="0"/>
        <w:widowControl w:val="0"/>
        <w:rPr/>
      </w:pPr>
      <w:r w:rsidDel="00000000" w:rsidR="00000000" w:rsidRPr="00000000">
        <w:rPr>
          <w:rtl w:val="0"/>
        </w:rPr>
        <w:t xml:space="preserve">Once WRFAST has been used to configure the hub FIFO interface for writing, you can enable the streamer for any hub-writing modes or use the following instructions to manually write sequential data:</w:t>
      </w:r>
    </w:p>
    <w:p w:rsidR="00000000" w:rsidDel="00000000" w:rsidP="00000000" w:rsidRDefault="00000000" w:rsidRPr="00000000" w14:paraId="00000CAF">
      <w:pPr>
        <w:pageBreakBefore w:val="0"/>
        <w:widowControl w:val="0"/>
        <w:rPr/>
      </w:pPr>
      <w:r w:rsidDel="00000000" w:rsidR="00000000" w:rsidRPr="00000000">
        <w:rPr>
          <w:rtl w:val="0"/>
        </w:rPr>
      </w:r>
    </w:p>
    <w:p w:rsidR="00000000" w:rsidDel="00000000" w:rsidP="00000000" w:rsidRDefault="00000000" w:rsidRPr="00000000" w14:paraId="00000CB0">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EEEE 1101011 00L DDDDDDDDD 000010101        WFBYTE  D/#</w:t>
      </w:r>
    </w:p>
    <w:p w:rsidR="00000000" w:rsidDel="00000000" w:rsidP="00000000" w:rsidRDefault="00000000" w:rsidRPr="00000000" w14:paraId="00000CB1">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EEEE 1101011 00L DDDDDDDDD 000010110        WFWORD  D/#</w:t>
      </w:r>
    </w:p>
    <w:p w:rsidR="00000000" w:rsidDel="00000000" w:rsidP="00000000" w:rsidRDefault="00000000" w:rsidRPr="00000000" w14:paraId="00000CB2">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EEEE 1101011 00L DDDDDDDDD 000010111        WFLONG  D/#</w:t>
      </w:r>
    </w:p>
    <w:p w:rsidR="00000000" w:rsidDel="00000000" w:rsidP="00000000" w:rsidRDefault="00000000" w:rsidRPr="00000000" w14:paraId="00000CB3">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CB4">
      <w:pPr>
        <w:pageBreakBefore w:val="0"/>
        <w:widowControl w:val="0"/>
        <w:rPr/>
      </w:pPr>
      <w:r w:rsidDel="00000000" w:rsidR="00000000" w:rsidRPr="00000000">
        <w:rPr>
          <w:rtl w:val="0"/>
        </w:rPr>
        <w:t xml:space="preserve">These instructions all take 2 clocks and write byte, word, or long data in D into the hub via the hub FIFO interface.</w:t>
      </w:r>
    </w:p>
    <w:p w:rsidR="00000000" w:rsidDel="00000000" w:rsidP="00000000" w:rsidRDefault="00000000" w:rsidRPr="00000000" w14:paraId="00000CB5">
      <w:pPr>
        <w:pageBreakBefore w:val="0"/>
        <w:widowControl w:val="0"/>
        <w:rPr/>
      </w:pPr>
      <w:r w:rsidDel="00000000" w:rsidR="00000000" w:rsidRPr="00000000">
        <w:rPr>
          <w:rtl w:val="0"/>
        </w:rPr>
      </w:r>
    </w:p>
    <w:p w:rsidR="00000000" w:rsidDel="00000000" w:rsidP="00000000" w:rsidRDefault="00000000" w:rsidRPr="00000000" w14:paraId="00000CB6">
      <w:pPr>
        <w:pageBreakBefore w:val="0"/>
        <w:widowControl w:val="0"/>
        <w:rPr/>
      </w:pPr>
      <w:r w:rsidDel="00000000" w:rsidR="00000000" w:rsidRPr="00000000">
        <w:rPr>
          <w:rtl w:val="0"/>
        </w:rPr>
        <w:t xml:space="preserve">If a cog has been writing to the hub via WRFAST, and it wants to immediately COGSTOP itself, a 'WAITX #20' should be executed first, in order to allow time for any lingering FIFO data to be written to the hub.</w:t>
      </w:r>
    </w:p>
    <w:p w:rsidR="00000000" w:rsidDel="00000000" w:rsidP="00000000" w:rsidRDefault="00000000" w:rsidRPr="00000000" w14:paraId="00000CB7">
      <w:pPr>
        <w:pageBreakBefore w:val="0"/>
        <w:widowControl w:val="0"/>
        <w:rPr/>
      </w:pPr>
      <w:r w:rsidDel="00000000" w:rsidR="00000000" w:rsidRPr="00000000">
        <w:rPr>
          <w:rtl w:val="0"/>
        </w:rPr>
      </w:r>
    </w:p>
    <w:p w:rsidR="00000000" w:rsidDel="00000000" w:rsidP="00000000" w:rsidRDefault="00000000" w:rsidRPr="00000000" w14:paraId="00000CB8">
      <w:pPr>
        <w:pageBreakBefore w:val="0"/>
        <w:widowControl w:val="0"/>
        <w:rPr/>
      </w:pPr>
      <w:r w:rsidDel="00000000" w:rsidR="00000000" w:rsidRPr="00000000">
        <w:rPr>
          <w:rtl w:val="0"/>
        </w:rPr>
      </w:r>
    </w:p>
    <w:p w:rsidR="00000000" w:rsidDel="00000000" w:rsidP="00000000" w:rsidRDefault="00000000" w:rsidRPr="00000000" w14:paraId="00000CB9">
      <w:pPr>
        <w:pStyle w:val="Heading3"/>
        <w:pageBreakBefore w:val="0"/>
        <w:widowControl w:val="0"/>
        <w:rPr/>
      </w:pPr>
      <w:bookmarkStart w:colFirst="0" w:colLast="0" w:name="_8yxg63o0mo2j" w:id="59"/>
      <w:bookmarkEnd w:id="59"/>
      <w:r w:rsidDel="00000000" w:rsidR="00000000" w:rsidRPr="00000000">
        <w:rPr>
          <w:rtl w:val="0"/>
        </w:rPr>
        <w:t xml:space="preserve">RANDOM ACCESS INTERFACE</w:t>
      </w:r>
    </w:p>
    <w:p w:rsidR="00000000" w:rsidDel="00000000" w:rsidP="00000000" w:rsidRDefault="00000000" w:rsidRPr="00000000" w14:paraId="00000CBA">
      <w:pPr>
        <w:pageBreakBefore w:val="0"/>
        <w:widowControl w:val="0"/>
        <w:rPr>
          <w:b w:val="1"/>
        </w:rPr>
      </w:pPr>
      <w:r w:rsidDel="00000000" w:rsidR="00000000" w:rsidRPr="00000000">
        <w:rPr>
          <w:rtl w:val="0"/>
        </w:rPr>
      </w:r>
    </w:p>
    <w:p w:rsidR="00000000" w:rsidDel="00000000" w:rsidP="00000000" w:rsidRDefault="00000000" w:rsidRPr="00000000" w14:paraId="00000CBB">
      <w:pPr>
        <w:pageBreakBefore w:val="0"/>
        <w:widowControl w:val="0"/>
        <w:rPr/>
      </w:pPr>
      <w:r w:rsidDel="00000000" w:rsidR="00000000" w:rsidRPr="00000000">
        <w:rPr>
          <w:rtl w:val="0"/>
        </w:rPr>
        <w:t xml:space="preserve">Here are the random-access hub RAM read instructions:</w:t>
      </w:r>
    </w:p>
    <w:p w:rsidR="00000000" w:rsidDel="00000000" w:rsidP="00000000" w:rsidRDefault="00000000" w:rsidRPr="00000000" w14:paraId="00000CBC">
      <w:pPr>
        <w:pageBreakBefore w:val="0"/>
        <w:widowControl w:val="0"/>
        <w:rPr/>
      </w:pPr>
      <w:r w:rsidDel="00000000" w:rsidR="00000000" w:rsidRPr="00000000">
        <w:rPr>
          <w:rtl w:val="0"/>
        </w:rPr>
      </w:r>
    </w:p>
    <w:p w:rsidR="00000000" w:rsidDel="00000000" w:rsidP="00000000" w:rsidRDefault="00000000" w:rsidRPr="00000000" w14:paraId="00000CBD">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EEEE 1010110 CZI DDDDDDDDD SSSSSSSSS        RDBYTE  D,S/#/PTRx  {WC/WZ/WCZ}</w:t>
      </w:r>
    </w:p>
    <w:p w:rsidR="00000000" w:rsidDel="00000000" w:rsidP="00000000" w:rsidRDefault="00000000" w:rsidRPr="00000000" w14:paraId="00000CBE">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EEEE 1010111 CZI DDDDDDDDD SSSSSSSSS        RDWORD  D,S/#/PTRx  {WC/WZ/WCZ}</w:t>
      </w:r>
    </w:p>
    <w:p w:rsidR="00000000" w:rsidDel="00000000" w:rsidP="00000000" w:rsidRDefault="00000000" w:rsidRPr="00000000" w14:paraId="00000CBF">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EEEE 1011000 CZI DDDDDDDDD SSSSSSSSS        RDLONG  D,S/#/PTRx  {WC/WZ/WCZ}</w:t>
      </w:r>
    </w:p>
    <w:p w:rsidR="00000000" w:rsidDel="00000000" w:rsidP="00000000" w:rsidRDefault="00000000" w:rsidRPr="00000000" w14:paraId="00000CC0">
      <w:pPr>
        <w:pageBreakBefore w:val="0"/>
        <w:widowControl w:val="0"/>
        <w:rPr/>
      </w:pPr>
      <w:r w:rsidDel="00000000" w:rsidR="00000000" w:rsidRPr="00000000">
        <w:rPr>
          <w:rtl w:val="0"/>
        </w:rPr>
      </w:r>
    </w:p>
    <w:p w:rsidR="00000000" w:rsidDel="00000000" w:rsidP="00000000" w:rsidRDefault="00000000" w:rsidRPr="00000000" w14:paraId="00000CC1">
      <w:pPr>
        <w:pageBreakBefore w:val="0"/>
        <w:widowControl w:val="0"/>
        <w:rPr/>
      </w:pPr>
      <w:r w:rsidDel="00000000" w:rsidR="00000000" w:rsidRPr="00000000">
        <w:rPr>
          <w:rtl w:val="0"/>
        </w:rPr>
        <w:t xml:space="preserve">For these instructions, the D operand is the register which will receive the data read from the hub.</w:t>
      </w:r>
    </w:p>
    <w:p w:rsidR="00000000" w:rsidDel="00000000" w:rsidP="00000000" w:rsidRDefault="00000000" w:rsidRPr="00000000" w14:paraId="00000CC2">
      <w:pPr>
        <w:pageBreakBefore w:val="0"/>
        <w:widowControl w:val="0"/>
        <w:rPr/>
      </w:pPr>
      <w:r w:rsidDel="00000000" w:rsidR="00000000" w:rsidRPr="00000000">
        <w:rPr>
          <w:rtl w:val="0"/>
        </w:rPr>
      </w:r>
    </w:p>
    <w:p w:rsidR="00000000" w:rsidDel="00000000" w:rsidP="00000000" w:rsidRDefault="00000000" w:rsidRPr="00000000" w14:paraId="00000CC3">
      <w:pPr>
        <w:pageBreakBefore w:val="0"/>
        <w:widowControl w:val="0"/>
        <w:rPr/>
      </w:pPr>
      <w:r w:rsidDel="00000000" w:rsidR="00000000" w:rsidRPr="00000000">
        <w:rPr>
          <w:rtl w:val="0"/>
        </w:rPr>
        <w:t xml:space="preserve">The S/#/PTRx operand supplies the hub address to read from.</w:t>
      </w:r>
    </w:p>
    <w:p w:rsidR="00000000" w:rsidDel="00000000" w:rsidP="00000000" w:rsidRDefault="00000000" w:rsidRPr="00000000" w14:paraId="00000CC4">
      <w:pPr>
        <w:pageBreakBefore w:val="0"/>
        <w:widowControl w:val="0"/>
        <w:rPr/>
      </w:pPr>
      <w:r w:rsidDel="00000000" w:rsidR="00000000" w:rsidRPr="00000000">
        <w:rPr>
          <w:rtl w:val="0"/>
        </w:rPr>
      </w:r>
    </w:p>
    <w:p w:rsidR="00000000" w:rsidDel="00000000" w:rsidP="00000000" w:rsidRDefault="00000000" w:rsidRPr="00000000" w14:paraId="00000CC5">
      <w:pPr>
        <w:pageBreakBefore w:val="0"/>
        <w:widowControl w:val="0"/>
        <w:rPr/>
      </w:pPr>
      <w:r w:rsidDel="00000000" w:rsidR="00000000" w:rsidRPr="00000000">
        <w:rPr>
          <w:rtl w:val="0"/>
        </w:rPr>
        <w:t xml:space="preserve">If WC is expressed, the MSB of the byte, word, or long read from the hub will be written to C.</w:t>
      </w:r>
    </w:p>
    <w:p w:rsidR="00000000" w:rsidDel="00000000" w:rsidP="00000000" w:rsidRDefault="00000000" w:rsidRPr="00000000" w14:paraId="00000CC6">
      <w:pPr>
        <w:pageBreakBefore w:val="0"/>
        <w:widowControl w:val="0"/>
        <w:rPr/>
      </w:pPr>
      <w:r w:rsidDel="00000000" w:rsidR="00000000" w:rsidRPr="00000000">
        <w:rPr>
          <w:rtl w:val="0"/>
        </w:rPr>
      </w:r>
    </w:p>
    <w:p w:rsidR="00000000" w:rsidDel="00000000" w:rsidP="00000000" w:rsidRDefault="00000000" w:rsidRPr="00000000" w14:paraId="00000CC7">
      <w:pPr>
        <w:pageBreakBefore w:val="0"/>
        <w:widowControl w:val="0"/>
        <w:rPr/>
      </w:pPr>
      <w:r w:rsidDel="00000000" w:rsidR="00000000" w:rsidRPr="00000000">
        <w:rPr>
          <w:rtl w:val="0"/>
        </w:rPr>
        <w:t xml:space="preserve">If WZ is expressed, Z will be set if the data read from the hub equaled zero, otherwise Z will be cleared.</w:t>
      </w:r>
    </w:p>
    <w:p w:rsidR="00000000" w:rsidDel="00000000" w:rsidP="00000000" w:rsidRDefault="00000000" w:rsidRPr="00000000" w14:paraId="00000CC8">
      <w:pPr>
        <w:pageBreakBefore w:val="0"/>
        <w:widowControl w:val="0"/>
        <w:rPr/>
      </w:pPr>
      <w:r w:rsidDel="00000000" w:rsidR="00000000" w:rsidRPr="00000000">
        <w:rPr>
          <w:rtl w:val="0"/>
        </w:rPr>
      </w:r>
    </w:p>
    <w:p w:rsidR="00000000" w:rsidDel="00000000" w:rsidP="00000000" w:rsidRDefault="00000000" w:rsidRPr="00000000" w14:paraId="00000CC9">
      <w:pPr>
        <w:pageBreakBefore w:val="0"/>
        <w:widowControl w:val="0"/>
        <w:rPr/>
      </w:pPr>
      <w:r w:rsidDel="00000000" w:rsidR="00000000" w:rsidRPr="00000000">
        <w:rPr>
          <w:rtl w:val="0"/>
        </w:rPr>
      </w:r>
    </w:p>
    <w:p w:rsidR="00000000" w:rsidDel="00000000" w:rsidP="00000000" w:rsidRDefault="00000000" w:rsidRPr="00000000" w14:paraId="00000CCA">
      <w:pPr>
        <w:pageBreakBefore w:val="0"/>
        <w:widowControl w:val="0"/>
        <w:rPr/>
      </w:pPr>
      <w:r w:rsidDel="00000000" w:rsidR="00000000" w:rsidRPr="00000000">
        <w:rPr>
          <w:rtl w:val="0"/>
        </w:rPr>
        <w:t xml:space="preserve">Here are the random-access hub RAM write instructions:</w:t>
      </w:r>
    </w:p>
    <w:p w:rsidR="00000000" w:rsidDel="00000000" w:rsidP="00000000" w:rsidRDefault="00000000" w:rsidRPr="00000000" w14:paraId="00000CCB">
      <w:pPr>
        <w:pageBreakBefore w:val="0"/>
        <w:widowControl w:val="0"/>
        <w:rPr/>
      </w:pPr>
      <w:r w:rsidDel="00000000" w:rsidR="00000000" w:rsidRPr="00000000">
        <w:rPr>
          <w:rtl w:val="0"/>
        </w:rPr>
      </w:r>
    </w:p>
    <w:p w:rsidR="00000000" w:rsidDel="00000000" w:rsidP="00000000" w:rsidRDefault="00000000" w:rsidRPr="00000000" w14:paraId="00000CCC">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EEEE 1100010 0LI DDDDDDDDD SSSSSSSSS        WRBYTE  D/#,S/#/PTRx</w:t>
      </w:r>
    </w:p>
    <w:p w:rsidR="00000000" w:rsidDel="00000000" w:rsidP="00000000" w:rsidRDefault="00000000" w:rsidRPr="00000000" w14:paraId="00000CCD">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EEEE 1100010 1LI DDDDDDDDD SSSSSSSSS        WRWORD  D/#,S/#/PTRx</w:t>
      </w:r>
    </w:p>
    <w:p w:rsidR="00000000" w:rsidDel="00000000" w:rsidP="00000000" w:rsidRDefault="00000000" w:rsidRPr="00000000" w14:paraId="00000CCE">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EEEE 1100011 0LI DDDDDDDDD SSSSSSSSS        WRLONG  D/#,S/#/PTRx</w:t>
      </w:r>
    </w:p>
    <w:p w:rsidR="00000000" w:rsidDel="00000000" w:rsidP="00000000" w:rsidRDefault="00000000" w:rsidRPr="00000000" w14:paraId="00000CCF">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EEEE 1010011 11I DDDDDDDDD SSSSSSSSS        WMLONG  D,S/#/PTRx</w:t>
      </w:r>
    </w:p>
    <w:p w:rsidR="00000000" w:rsidDel="00000000" w:rsidP="00000000" w:rsidRDefault="00000000" w:rsidRPr="00000000" w14:paraId="00000CD0">
      <w:pPr>
        <w:pageBreakBefore w:val="0"/>
        <w:widowControl w:val="0"/>
        <w:rPr/>
      </w:pPr>
      <w:r w:rsidDel="00000000" w:rsidR="00000000" w:rsidRPr="00000000">
        <w:rPr>
          <w:rtl w:val="0"/>
        </w:rPr>
      </w:r>
    </w:p>
    <w:p w:rsidR="00000000" w:rsidDel="00000000" w:rsidP="00000000" w:rsidRDefault="00000000" w:rsidRPr="00000000" w14:paraId="00000CD1">
      <w:pPr>
        <w:pageBreakBefore w:val="0"/>
        <w:widowControl w:val="0"/>
        <w:rPr/>
      </w:pPr>
      <w:r w:rsidDel="00000000" w:rsidR="00000000" w:rsidRPr="00000000">
        <w:rPr>
          <w:rtl w:val="0"/>
        </w:rPr>
        <w:t xml:space="preserve">For these instructions, the D/# operand supplies the data to be written to the hub.</w:t>
      </w:r>
    </w:p>
    <w:p w:rsidR="00000000" w:rsidDel="00000000" w:rsidP="00000000" w:rsidRDefault="00000000" w:rsidRPr="00000000" w14:paraId="00000CD2">
      <w:pPr>
        <w:pageBreakBefore w:val="0"/>
        <w:widowControl w:val="0"/>
        <w:rPr/>
      </w:pPr>
      <w:r w:rsidDel="00000000" w:rsidR="00000000" w:rsidRPr="00000000">
        <w:rPr>
          <w:rtl w:val="0"/>
        </w:rPr>
      </w:r>
    </w:p>
    <w:p w:rsidR="00000000" w:rsidDel="00000000" w:rsidP="00000000" w:rsidRDefault="00000000" w:rsidRPr="00000000" w14:paraId="00000CD3">
      <w:pPr>
        <w:pageBreakBefore w:val="0"/>
        <w:widowControl w:val="0"/>
        <w:rPr/>
      </w:pPr>
      <w:r w:rsidDel="00000000" w:rsidR="00000000" w:rsidRPr="00000000">
        <w:rPr>
          <w:rtl w:val="0"/>
        </w:rPr>
        <w:t xml:space="preserve">The S/#/PTRx operand supplies the hub address to write to.</w:t>
      </w:r>
    </w:p>
    <w:p w:rsidR="00000000" w:rsidDel="00000000" w:rsidP="00000000" w:rsidRDefault="00000000" w:rsidRPr="00000000" w14:paraId="00000CD4">
      <w:pPr>
        <w:pageBreakBefore w:val="0"/>
        <w:widowControl w:val="0"/>
        <w:rPr/>
      </w:pPr>
      <w:r w:rsidDel="00000000" w:rsidR="00000000" w:rsidRPr="00000000">
        <w:rPr>
          <w:rtl w:val="0"/>
        </w:rPr>
      </w:r>
    </w:p>
    <w:p w:rsidR="00000000" w:rsidDel="00000000" w:rsidP="00000000" w:rsidRDefault="00000000" w:rsidRPr="00000000" w14:paraId="00000CD5">
      <w:pPr>
        <w:pageBreakBefore w:val="0"/>
        <w:widowControl w:val="0"/>
        <w:rPr/>
      </w:pPr>
      <w:r w:rsidDel="00000000" w:rsidR="00000000" w:rsidRPr="00000000">
        <w:rPr>
          <w:rtl w:val="0"/>
        </w:rPr>
        <w:t xml:space="preserve">WMLONG writes longs, like WRLONG; however, it does not write any D byte fields whose data are $00. This is intended for things like sprite overlays, where $00 byte data represent transparent pixels.</w:t>
      </w:r>
    </w:p>
    <w:p w:rsidR="00000000" w:rsidDel="00000000" w:rsidP="00000000" w:rsidRDefault="00000000" w:rsidRPr="00000000" w14:paraId="00000CD6">
      <w:pPr>
        <w:pageBreakBefore w:val="0"/>
        <w:widowControl w:val="0"/>
        <w:rPr/>
      </w:pPr>
      <w:r w:rsidDel="00000000" w:rsidR="00000000" w:rsidRPr="00000000">
        <w:rPr>
          <w:rtl w:val="0"/>
        </w:rPr>
      </w:r>
    </w:p>
    <w:p w:rsidR="00000000" w:rsidDel="00000000" w:rsidP="00000000" w:rsidRDefault="00000000" w:rsidRPr="00000000" w14:paraId="00000CD7">
      <w:pPr>
        <w:pageBreakBefore w:val="0"/>
        <w:widowControl w:val="0"/>
        <w:rPr/>
      </w:pPr>
      <w:r w:rsidDel="00000000" w:rsidR="00000000" w:rsidRPr="00000000">
        <w:rPr>
          <w:rtl w:val="0"/>
        </w:rPr>
        <w:t xml:space="preserve">In the case of the 'S/#/PTRx' operand used by </w:t>
      </w:r>
      <w:commentRangeStart w:id="20"/>
      <w:r w:rsidDel="00000000" w:rsidR="00000000" w:rsidRPr="00000000">
        <w:rPr>
          <w:rtl w:val="0"/>
        </w:rPr>
        <w:t xml:space="preserve">RDBYTE, RDWORD, RDLONG, WRBYTE, WRWORD, WRLONG, and WMLONG</w:t>
      </w:r>
      <w:commentRangeEnd w:id="20"/>
      <w:r w:rsidDel="00000000" w:rsidR="00000000" w:rsidRPr="00000000">
        <w:commentReference w:id="20"/>
      </w:r>
      <w:r w:rsidDel="00000000" w:rsidR="00000000" w:rsidRPr="00000000">
        <w:rPr>
          <w:rtl w:val="0"/>
        </w:rPr>
        <w:t xml:space="preserve">, there are five ways to express a hub address:</w:t>
      </w:r>
    </w:p>
    <w:p w:rsidR="00000000" w:rsidDel="00000000" w:rsidP="00000000" w:rsidRDefault="00000000" w:rsidRPr="00000000" w14:paraId="00000CD8">
      <w:pPr>
        <w:pageBreakBefore w:val="0"/>
        <w:widowControl w:val="0"/>
        <w:rPr/>
      </w:pPr>
      <w:r w:rsidDel="00000000" w:rsidR="00000000" w:rsidRPr="00000000">
        <w:rPr>
          <w:rtl w:val="0"/>
        </w:rPr>
      </w:r>
    </w:p>
    <w:p w:rsidR="00000000" w:rsidDel="00000000" w:rsidP="00000000" w:rsidRDefault="00000000" w:rsidRPr="00000000" w14:paraId="00000CD9">
      <w:pPr>
        <w:pageBreakBefore w:val="0"/>
        <w:widowControl w:val="0"/>
        <w:rPr/>
      </w:pPr>
      <w:r w:rsidDel="00000000" w:rsidR="00000000" w:rsidRPr="00000000">
        <w:rPr>
          <w:rFonts w:ascii="Courier New" w:cs="Courier New" w:eastAsia="Courier New" w:hAnsi="Courier New"/>
          <w:b w:val="1"/>
          <w:rtl w:val="0"/>
        </w:rPr>
        <w:t xml:space="preserve">    $000..$1FF</w:t>
      </w:r>
      <w:r w:rsidDel="00000000" w:rsidR="00000000" w:rsidRPr="00000000">
        <w:rPr>
          <w:rtl w:val="0"/>
        </w:rPr>
        <w:tab/>
        <w:tab/>
        <w:t xml:space="preserve">- register whose 20 LSBs will be used as the hub address</w:t>
      </w:r>
    </w:p>
    <w:p w:rsidR="00000000" w:rsidDel="00000000" w:rsidP="00000000" w:rsidRDefault="00000000" w:rsidRPr="00000000" w14:paraId="00000CDA">
      <w:pPr>
        <w:pageBreakBefore w:val="0"/>
        <w:widowControl w:val="0"/>
        <w:rPr/>
      </w:pPr>
      <w:r w:rsidDel="00000000" w:rsidR="00000000" w:rsidRPr="00000000">
        <w:rPr>
          <w:rFonts w:ascii="Courier New" w:cs="Courier New" w:eastAsia="Courier New" w:hAnsi="Courier New"/>
          <w:b w:val="1"/>
          <w:rtl w:val="0"/>
        </w:rPr>
        <w:t xml:space="preserve">    #$00..$FF</w:t>
      </w:r>
      <w:r w:rsidDel="00000000" w:rsidR="00000000" w:rsidRPr="00000000">
        <w:rPr>
          <w:rtl w:val="0"/>
        </w:rPr>
        <w:tab/>
        <w:tab/>
        <w:tab/>
        <w:t xml:space="preserve">- 8-bit immediate hub address</w:t>
      </w:r>
      <w:commentRangeStart w:id="21"/>
      <w:r w:rsidDel="00000000" w:rsidR="00000000" w:rsidRPr="00000000">
        <w:rPr>
          <w:rtl w:val="0"/>
        </w:rPr>
      </w:r>
    </w:p>
    <w:p w:rsidR="00000000" w:rsidDel="00000000" w:rsidP="00000000" w:rsidRDefault="00000000" w:rsidRPr="00000000" w14:paraId="00000CDB">
      <w:pPr>
        <w:pageBreakBefore w:val="0"/>
        <w:widowControl w:val="0"/>
        <w:rPr/>
      </w:pPr>
      <w:commentRangeEnd w:id="21"/>
      <w:r w:rsidDel="00000000" w:rsidR="00000000" w:rsidRPr="00000000">
        <w:commentReference w:id="21"/>
      </w:r>
      <w:r w:rsidDel="00000000" w:rsidR="00000000" w:rsidRPr="00000000">
        <w:rPr>
          <w:rFonts w:ascii="Courier New" w:cs="Courier New" w:eastAsia="Courier New" w:hAnsi="Courier New"/>
          <w:b w:val="1"/>
          <w:rtl w:val="0"/>
        </w:rPr>
        <w:t xml:space="preserve">    ##$00000..$FFFFF</w:t>
      </w:r>
      <w:r w:rsidDel="00000000" w:rsidR="00000000" w:rsidRPr="00000000">
        <w:rPr>
          <w:rtl w:val="0"/>
        </w:rPr>
        <w:tab/>
        <w:t xml:space="preserve">- 20-bit immediate hub address (invokes AUGS)</w:t>
      </w:r>
    </w:p>
    <w:p w:rsidR="00000000" w:rsidDel="00000000" w:rsidP="00000000" w:rsidRDefault="00000000" w:rsidRPr="00000000" w14:paraId="00000CDC">
      <w:pPr>
        <w:pageBreakBefore w:val="0"/>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    PTRx {[index5]}</w:t>
        <w:tab/>
      </w:r>
      <w:r w:rsidDel="00000000" w:rsidR="00000000" w:rsidRPr="00000000">
        <w:rPr>
          <w:rtl w:val="0"/>
        </w:rPr>
        <w:tab/>
        <w:t xml:space="preserve">- PTR expression with a 5-bit scaled index</w:t>
      </w:r>
      <w:r w:rsidDel="00000000" w:rsidR="00000000" w:rsidRPr="00000000">
        <w:rPr>
          <w:rtl w:val="0"/>
        </w:rPr>
      </w:r>
    </w:p>
    <w:p w:rsidR="00000000" w:rsidDel="00000000" w:rsidP="00000000" w:rsidRDefault="00000000" w:rsidRPr="00000000" w14:paraId="00000CDD">
      <w:pPr>
        <w:pageBreakBefore w:val="0"/>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    PTRx {[##index20]}</w:t>
      </w:r>
      <w:r w:rsidDel="00000000" w:rsidR="00000000" w:rsidRPr="00000000">
        <w:rPr>
          <w:rtl w:val="0"/>
        </w:rPr>
        <w:tab/>
        <w:t xml:space="preserve">- PTR expression with a 20-bit unscaled index (invokes AUGS)</w:t>
      </w:r>
      <w:r w:rsidDel="00000000" w:rsidR="00000000" w:rsidRPr="00000000">
        <w:rPr>
          <w:rtl w:val="0"/>
        </w:rPr>
      </w:r>
    </w:p>
    <w:p w:rsidR="00000000" w:rsidDel="00000000" w:rsidP="00000000" w:rsidRDefault="00000000" w:rsidRPr="00000000" w14:paraId="00000CDE">
      <w:pPr>
        <w:pageBreakBefore w:val="0"/>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DF">
      <w:pPr>
        <w:pageBreakBefore w:val="0"/>
        <w:widowControl w:val="0"/>
        <w:rPr/>
      </w:pPr>
      <w:r w:rsidDel="00000000" w:rsidR="00000000" w:rsidRPr="00000000">
        <w:rPr>
          <w:rtl w:val="0"/>
        </w:rPr>
        <w:t xml:space="preserve">If AUGS is used to augment the #S value to 32 bits, the #S value will be interpreted differently:</w:t>
      </w:r>
    </w:p>
    <w:p w:rsidR="00000000" w:rsidDel="00000000" w:rsidP="00000000" w:rsidRDefault="00000000" w:rsidRPr="00000000" w14:paraId="00000CE0">
      <w:pPr>
        <w:pageBreakBefore w:val="0"/>
        <w:widowControl w:val="0"/>
        <w:rPr/>
      </w:pPr>
      <w:r w:rsidDel="00000000" w:rsidR="00000000" w:rsidRPr="00000000">
        <w:rPr>
          <w:rtl w:val="0"/>
        </w:rPr>
      </w:r>
    </w:p>
    <w:p w:rsidR="00000000" w:rsidDel="00000000" w:rsidP="00000000" w:rsidRDefault="00000000" w:rsidRPr="00000000" w14:paraId="00000CE1">
      <w:pPr>
        <w:pageBreakBefore w:val="0"/>
        <w:widowControl w:val="0"/>
        <w:rPr/>
      </w:pPr>
      <w:r w:rsidDel="00000000" w:rsidR="00000000" w:rsidRPr="00000000">
        <w:rPr>
          <w:rFonts w:ascii="Courier New" w:cs="Courier New" w:eastAsia="Courier New" w:hAnsi="Courier New"/>
          <w:b w:val="1"/>
          <w:rtl w:val="0"/>
        </w:rPr>
        <w:t xml:space="preserve">    #%0AAAAAAAA</w:t>
        <w:tab/>
        <w:tab/>
        <w:tab/>
        <w:tab/>
      </w:r>
      <w:r w:rsidDel="00000000" w:rsidR="00000000" w:rsidRPr="00000000">
        <w:rPr>
          <w:rtl w:val="0"/>
        </w:rPr>
        <w:tab/>
        <w:t xml:space="preserve">- No AUGS, 8-bit immediate address</w:t>
      </w:r>
    </w:p>
    <w:p w:rsidR="00000000" w:rsidDel="00000000" w:rsidP="00000000" w:rsidRDefault="00000000" w:rsidRPr="00000000" w14:paraId="00000CE2">
      <w:pPr>
        <w:pageBreakBefore w:val="0"/>
        <w:widowControl w:val="0"/>
        <w:rPr/>
      </w:pPr>
      <w:r w:rsidDel="00000000" w:rsidR="00000000" w:rsidRPr="00000000">
        <w:rPr>
          <w:rFonts w:ascii="Courier New" w:cs="Courier New" w:eastAsia="Courier New" w:hAnsi="Courier New"/>
          <w:b w:val="1"/>
          <w:rtl w:val="0"/>
        </w:rPr>
        <w:t xml:space="preserve">    #%1SUPNNNNN</w:t>
        <w:tab/>
        <w:tab/>
        <w:tab/>
        <w:tab/>
      </w:r>
      <w:r w:rsidDel="00000000" w:rsidR="00000000" w:rsidRPr="00000000">
        <w:rPr>
          <w:rtl w:val="0"/>
        </w:rPr>
        <w:tab/>
        <w:t xml:space="preserve">- No AUGS, PTR expression with a 5-bit scaled index</w:t>
      </w:r>
    </w:p>
    <w:p w:rsidR="00000000" w:rsidDel="00000000" w:rsidP="00000000" w:rsidRDefault="00000000" w:rsidRPr="00000000" w14:paraId="00000CE3">
      <w:pPr>
        <w:pageBreakBefore w:val="0"/>
        <w:widowControl w:val="0"/>
        <w:rPr/>
      </w:pPr>
      <w:r w:rsidDel="00000000" w:rsidR="00000000" w:rsidRPr="00000000">
        <w:rPr>
          <w:rFonts w:ascii="Courier New" w:cs="Courier New" w:eastAsia="Courier New" w:hAnsi="Courier New"/>
          <w:b w:val="1"/>
          <w:rtl w:val="0"/>
        </w:rPr>
        <w:t xml:space="preserve">    ##%000000000000AAAAAAAAAAA_AAAAAAAAA</w:t>
      </w:r>
      <w:r w:rsidDel="00000000" w:rsidR="00000000" w:rsidRPr="00000000">
        <w:rPr>
          <w:rtl w:val="0"/>
        </w:rPr>
        <w:tab/>
        <w:t xml:space="preserve">- AUGS, 20-bit immediate address</w:t>
      </w:r>
    </w:p>
    <w:p w:rsidR="00000000" w:rsidDel="00000000" w:rsidP="00000000" w:rsidRDefault="00000000" w:rsidRPr="00000000" w14:paraId="00000CE4">
      <w:pPr>
        <w:pageBreakBefore w:val="0"/>
        <w:widowControl w:val="0"/>
        <w:rPr/>
      </w:pPr>
      <w:r w:rsidDel="00000000" w:rsidR="00000000" w:rsidRPr="00000000">
        <w:rPr>
          <w:rFonts w:ascii="Courier New" w:cs="Courier New" w:eastAsia="Courier New" w:hAnsi="Courier New"/>
          <w:b w:val="1"/>
          <w:rtl w:val="0"/>
        </w:rPr>
        <w:t xml:space="preserve">    ##%000000001SUPNNNNNNNNNNN_NNNNNNNNN</w:t>
      </w:r>
      <w:r w:rsidDel="00000000" w:rsidR="00000000" w:rsidRPr="00000000">
        <w:rPr>
          <w:rtl w:val="0"/>
        </w:rPr>
        <w:tab/>
        <w:t xml:space="preserve">- AUGS, PTR expression with a 20-bit unscaled index</w:t>
      </w:r>
    </w:p>
    <w:p w:rsidR="00000000" w:rsidDel="00000000" w:rsidP="00000000" w:rsidRDefault="00000000" w:rsidRPr="00000000" w14:paraId="00000CE5">
      <w:pPr>
        <w:pageBreakBefore w:val="0"/>
        <w:widowControl w:val="0"/>
        <w:rPr/>
      </w:pPr>
      <w:r w:rsidDel="00000000" w:rsidR="00000000" w:rsidRPr="00000000">
        <w:rPr>
          <w:rtl w:val="0"/>
        </w:rPr>
      </w:r>
    </w:p>
    <w:p w:rsidR="00000000" w:rsidDel="00000000" w:rsidP="00000000" w:rsidRDefault="00000000" w:rsidRPr="00000000" w14:paraId="00000CE6">
      <w:pPr>
        <w:pageBreakBefore w:val="0"/>
        <w:widowControl w:val="0"/>
        <w:rPr/>
      </w:pPr>
      <w:r w:rsidDel="00000000" w:rsidR="00000000" w:rsidRPr="00000000">
        <w:rPr>
          <w:rtl w:val="0"/>
        </w:rPr>
      </w:r>
    </w:p>
    <w:p w:rsidR="00000000" w:rsidDel="00000000" w:rsidP="00000000" w:rsidRDefault="00000000" w:rsidRPr="00000000" w14:paraId="00000CE7">
      <w:pPr>
        <w:pageBreakBefore w:val="0"/>
        <w:widowControl w:val="0"/>
        <w:rPr>
          <w:b w:val="1"/>
        </w:rPr>
      </w:pPr>
      <w:r w:rsidDel="00000000" w:rsidR="00000000" w:rsidRPr="00000000">
        <w:rPr>
          <w:b w:val="1"/>
          <w:rtl w:val="0"/>
        </w:rPr>
        <w:t xml:space="preserve">PTRx expressions without AUGS:</w:t>
      </w:r>
    </w:p>
    <w:p w:rsidR="00000000" w:rsidDel="00000000" w:rsidP="00000000" w:rsidRDefault="00000000" w:rsidRPr="00000000" w14:paraId="00000CE8">
      <w:pPr>
        <w:pageBreakBefore w:val="0"/>
        <w:widowControl w:val="0"/>
        <w:rPr/>
      </w:pPr>
      <w:r w:rsidDel="00000000" w:rsidR="00000000" w:rsidRPr="00000000">
        <w:rPr>
          <w:rtl w:val="0"/>
        </w:rPr>
      </w:r>
    </w:p>
    <w:p w:rsidR="00000000" w:rsidDel="00000000" w:rsidP="00000000" w:rsidRDefault="00000000" w:rsidRPr="00000000" w14:paraId="00000CE9">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INDEX6 = -32..+31 for non-updating offsets</w:t>
      </w:r>
    </w:p>
    <w:p w:rsidR="00000000" w:rsidDel="00000000" w:rsidP="00000000" w:rsidRDefault="00000000" w:rsidRPr="00000000" w14:paraId="00000CEA">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INDEX = 1</w:t>
      </w:r>
      <w:r w:rsidDel="00000000" w:rsidR="00000000" w:rsidRPr="00000000">
        <w:rPr>
          <w:rFonts w:ascii="Courier New" w:cs="Courier New" w:eastAsia="Courier New" w:hAnsi="Courier New"/>
          <w:b w:val="1"/>
          <w:rtl w:val="0"/>
        </w:rPr>
        <w:t xml:space="preserve">..16</w:t>
      </w:r>
      <w:r w:rsidDel="00000000" w:rsidR="00000000" w:rsidRPr="00000000">
        <w:rPr>
          <w:rFonts w:ascii="Courier New" w:cs="Courier New" w:eastAsia="Courier New" w:hAnsi="Courier New"/>
          <w:b w:val="1"/>
          <w:rtl w:val="0"/>
        </w:rPr>
        <w:t xml:space="preserve"> for ++'s and --'s</w:t>
      </w:r>
    </w:p>
    <w:p w:rsidR="00000000" w:rsidDel="00000000" w:rsidP="00000000" w:rsidRDefault="00000000" w:rsidRPr="00000000" w14:paraId="00000CEB">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SCALE = 1 for RDBYTE/WRBYTE, 2 for RDWORD/WRWORD, 4 for RDLONG/WRLONG/WMLONG</w:t>
      </w:r>
    </w:p>
    <w:p w:rsidR="00000000" w:rsidDel="00000000" w:rsidP="00000000" w:rsidRDefault="00000000" w:rsidRPr="00000000" w14:paraId="00000CEC">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CED">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S = 0 for PTRA, 1 for </w:t>
      </w:r>
      <w:r w:rsidDel="00000000" w:rsidR="00000000" w:rsidRPr="00000000">
        <w:rPr>
          <w:rFonts w:ascii="Courier New" w:cs="Courier New" w:eastAsia="Courier New" w:hAnsi="Courier New"/>
          <w:b w:val="1"/>
          <w:rtl w:val="0"/>
        </w:rPr>
        <w:t xml:space="preserve">PTRB</w:t>
      </w:r>
      <w:r w:rsidDel="00000000" w:rsidR="00000000" w:rsidRPr="00000000">
        <w:rPr>
          <w:rtl w:val="0"/>
        </w:rPr>
      </w:r>
    </w:p>
    <w:p w:rsidR="00000000" w:rsidDel="00000000" w:rsidP="00000000" w:rsidRDefault="00000000" w:rsidRPr="00000000" w14:paraId="00000CEE">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U = 0 to keep PTRx same, 1 to update PTRx (PTRx += INDEX*SCALE)</w:t>
      </w:r>
    </w:p>
    <w:p w:rsidR="00000000" w:rsidDel="00000000" w:rsidP="00000000" w:rsidRDefault="00000000" w:rsidRPr="00000000" w14:paraId="00000CEF">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P = 0 to use PTRx + INDEX*SCALE, 1 to use PTRx (post-modify)</w:t>
      </w:r>
    </w:p>
    <w:p w:rsidR="00000000" w:rsidDel="00000000" w:rsidP="00000000" w:rsidRDefault="00000000" w:rsidRPr="00000000" w14:paraId="00000CF0">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IIIIII = INDEX6, uses %100000..%111111 for -32..-1 and %000000..%011111 for 0..31</w:t>
      </w:r>
    </w:p>
    <w:p w:rsidR="00000000" w:rsidDel="00000000" w:rsidP="00000000" w:rsidRDefault="00000000" w:rsidRPr="00000000" w14:paraId="00000CF1">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NNNNN = INDEX, uses %00001..%01111 for 1..15 and %00000 for 16</w:t>
      </w:r>
    </w:p>
    <w:p w:rsidR="00000000" w:rsidDel="00000000" w:rsidP="00000000" w:rsidRDefault="00000000" w:rsidRPr="00000000" w14:paraId="00000CF2">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nnnnn = -INDEX, uses %10000..%11111 for -16..-1</w:t>
      </w:r>
    </w:p>
    <w:p w:rsidR="00000000" w:rsidDel="00000000" w:rsidP="00000000" w:rsidRDefault="00000000" w:rsidRPr="00000000" w14:paraId="00000CF3">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CF4">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1SUPNNNNN     PTR expression</w:t>
      </w:r>
    </w:p>
    <w:p w:rsidR="00000000" w:rsidDel="00000000" w:rsidP="00000000" w:rsidRDefault="00000000" w:rsidRPr="00000000" w14:paraId="00000CF5">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CF6">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100000000     PTRA              'use PTRA</w:t>
      </w:r>
    </w:p>
    <w:p w:rsidR="00000000" w:rsidDel="00000000" w:rsidP="00000000" w:rsidRDefault="00000000" w:rsidRPr="00000000" w14:paraId="00000CF7">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110000000     </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              'use </w:t>
      </w:r>
      <w:r w:rsidDel="00000000" w:rsidR="00000000" w:rsidRPr="00000000">
        <w:rPr>
          <w:rFonts w:ascii="Courier New" w:cs="Courier New" w:eastAsia="Courier New" w:hAnsi="Courier New"/>
          <w:b w:val="1"/>
          <w:rtl w:val="0"/>
        </w:rPr>
        <w:t xml:space="preserve">PTRB</w:t>
      </w:r>
      <w:r w:rsidDel="00000000" w:rsidR="00000000" w:rsidRPr="00000000">
        <w:rPr>
          <w:rtl w:val="0"/>
        </w:rPr>
      </w:r>
    </w:p>
    <w:p w:rsidR="00000000" w:rsidDel="00000000" w:rsidP="00000000" w:rsidRDefault="00000000" w:rsidRPr="00000000" w14:paraId="00000CF8">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100IIIIII     PTRA[INDEX6]      'use PTRA + INDEX6*SCALE</w:t>
      </w:r>
    </w:p>
    <w:p w:rsidR="00000000" w:rsidDel="00000000" w:rsidP="00000000" w:rsidRDefault="00000000" w:rsidRPr="00000000" w14:paraId="00000CF9">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110IIIIII     PTRB[INDEX6]      'use PTRB + INDEX6*SCALE</w:t>
      </w:r>
    </w:p>
    <w:p w:rsidR="00000000" w:rsidDel="00000000" w:rsidP="00000000" w:rsidRDefault="00000000" w:rsidRPr="00000000" w14:paraId="00000CFA">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CFB">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101100001     PTRA++            'use PTRA,                PTRA += SCALE</w:t>
      </w:r>
    </w:p>
    <w:p w:rsidR="00000000" w:rsidDel="00000000" w:rsidP="00000000" w:rsidRDefault="00000000" w:rsidRPr="00000000" w14:paraId="00000CFC">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111100001     PTRB++            'use </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 += SCALE</w:t>
      </w:r>
    </w:p>
    <w:p w:rsidR="00000000" w:rsidDel="00000000" w:rsidP="00000000" w:rsidRDefault="00000000" w:rsidRPr="00000000" w14:paraId="00000CFD">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101111111     PTRA--            'use PTRA,                PTRA -= SCALE</w:t>
      </w:r>
    </w:p>
    <w:p w:rsidR="00000000" w:rsidDel="00000000" w:rsidP="00000000" w:rsidRDefault="00000000" w:rsidRPr="00000000" w14:paraId="00000CFE">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111111111     </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            'use </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 -= SCALE</w:t>
      </w:r>
    </w:p>
    <w:p w:rsidR="00000000" w:rsidDel="00000000" w:rsidP="00000000" w:rsidRDefault="00000000" w:rsidRPr="00000000" w14:paraId="00000CFF">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101000001     ++PTRA            'use PTRA + SCALE,        PTRA += SCALE</w:t>
      </w:r>
    </w:p>
    <w:p w:rsidR="00000000" w:rsidDel="00000000" w:rsidP="00000000" w:rsidRDefault="00000000" w:rsidRPr="00000000" w14:paraId="00000D00">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111000001     ++</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            'use </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 + SCALE,        </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 += SCALE</w:t>
      </w:r>
    </w:p>
    <w:p w:rsidR="00000000" w:rsidDel="00000000" w:rsidP="00000000" w:rsidRDefault="00000000" w:rsidRPr="00000000" w14:paraId="00000D01">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101011111     --PTRA            'use PTRA - SCALE,        PTRA -= SCALE</w:t>
      </w:r>
    </w:p>
    <w:p w:rsidR="00000000" w:rsidDel="00000000" w:rsidP="00000000" w:rsidRDefault="00000000" w:rsidRPr="00000000" w14:paraId="00000D02">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111011111     --</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            'use </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 - SCALE,        </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 -= SCALE</w:t>
      </w:r>
    </w:p>
    <w:p w:rsidR="00000000" w:rsidDel="00000000" w:rsidP="00000000" w:rsidRDefault="00000000" w:rsidRPr="00000000" w14:paraId="00000D03">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D04">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1011NNNNN     PTRA++[INDEX]     'use PTRA,                PTRA += INDEX*SCALE</w:t>
      </w:r>
    </w:p>
    <w:p w:rsidR="00000000" w:rsidDel="00000000" w:rsidP="00000000" w:rsidRDefault="00000000" w:rsidRPr="00000000" w14:paraId="00000D05">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1111NNNNN     PTRB++[INDEX]     'use </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 += INDEX*SCALE</w:t>
      </w:r>
    </w:p>
    <w:p w:rsidR="00000000" w:rsidDel="00000000" w:rsidP="00000000" w:rsidRDefault="00000000" w:rsidRPr="00000000" w14:paraId="00000D06">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1011nnnnn     PTRA--[INDEX]     'use PTRA,                PTRA -= INDEX*SCALE</w:t>
      </w:r>
    </w:p>
    <w:p w:rsidR="00000000" w:rsidDel="00000000" w:rsidP="00000000" w:rsidRDefault="00000000" w:rsidRPr="00000000" w14:paraId="00000D07">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1111nnnnn     </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--[INDEX]     'use </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 -= INDEX*SCALE</w:t>
      </w:r>
    </w:p>
    <w:p w:rsidR="00000000" w:rsidDel="00000000" w:rsidP="00000000" w:rsidRDefault="00000000" w:rsidRPr="00000000" w14:paraId="00000D08">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1010NNNNN     ++PTRA[INDEX]     'use PTRA + INDEX*SCALE,  PTRA += INDEX*SCALE</w:t>
      </w:r>
    </w:p>
    <w:p w:rsidR="00000000" w:rsidDel="00000000" w:rsidP="00000000" w:rsidRDefault="00000000" w:rsidRPr="00000000" w14:paraId="00000D09">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1110NNNNN     ++</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[INDEX]     'use PTRB + INDEX*SCALE,  </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 += INDEX*SCALE</w:t>
      </w:r>
    </w:p>
    <w:p w:rsidR="00000000" w:rsidDel="00000000" w:rsidP="00000000" w:rsidRDefault="00000000" w:rsidRPr="00000000" w14:paraId="00000D0A">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1010nnnnn     --PTRA[INDEX]     'use PTRA - INDEX*SCALE,  PTRA -= INDEX*SCALE</w:t>
      </w:r>
    </w:p>
    <w:p w:rsidR="00000000" w:rsidDel="00000000" w:rsidP="00000000" w:rsidRDefault="00000000" w:rsidRPr="00000000" w14:paraId="00000D0B">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1110nnnnn     --</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[INDEX]     'use PTRB - INDEX*SCALE,  </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 -= INDEX*SCALE</w:t>
      </w:r>
    </w:p>
    <w:p w:rsidR="00000000" w:rsidDel="00000000" w:rsidP="00000000" w:rsidRDefault="00000000" w:rsidRPr="00000000" w14:paraId="00000D0C">
      <w:pPr>
        <w:pageBreakBefore w:val="0"/>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0D">
      <w:pPr>
        <w:pageBreakBefore w:val="0"/>
        <w:widowControl w:val="0"/>
        <w:rPr/>
      </w:pPr>
      <w:r w:rsidDel="00000000" w:rsidR="00000000" w:rsidRPr="00000000">
        <w:rPr>
          <w:rtl w:val="0"/>
        </w:rPr>
      </w:r>
    </w:p>
    <w:p w:rsidR="00000000" w:rsidDel="00000000" w:rsidP="00000000" w:rsidRDefault="00000000" w:rsidRPr="00000000" w14:paraId="00000D0E">
      <w:pPr>
        <w:pageBreakBefore w:val="0"/>
        <w:widowControl w:val="0"/>
        <w:rPr/>
      </w:pPr>
      <w:r w:rsidDel="00000000" w:rsidR="00000000" w:rsidRPr="00000000">
        <w:rPr>
          <w:rtl w:val="0"/>
        </w:rPr>
        <w:t xml:space="preserve">Examples:</w:t>
      </w:r>
    </w:p>
    <w:p w:rsidR="00000000" w:rsidDel="00000000" w:rsidP="00000000" w:rsidRDefault="00000000" w:rsidRPr="00000000" w14:paraId="00000D0F">
      <w:pPr>
        <w:pageBreakBefore w:val="0"/>
        <w:widowControl w:val="0"/>
        <w:rPr/>
      </w:pPr>
      <w:r w:rsidDel="00000000" w:rsidR="00000000" w:rsidRPr="00000000">
        <w:rPr>
          <w:rtl w:val="0"/>
        </w:rPr>
      </w:r>
    </w:p>
    <w:p w:rsidR="00000000" w:rsidDel="00000000" w:rsidP="00000000" w:rsidRDefault="00000000" w:rsidRPr="00000000" w14:paraId="00000D10">
      <w:pPr>
        <w:pageBreakBefore w:val="0"/>
        <w:widowControl w:val="0"/>
        <w:rPr/>
      </w:pPr>
      <w:r w:rsidDel="00000000" w:rsidR="00000000" w:rsidRPr="00000000">
        <w:rPr>
          <w:rtl w:val="0"/>
        </w:rPr>
        <w:t xml:space="preserve">Read byte at PTRA into D</w:t>
      </w:r>
    </w:p>
    <w:p w:rsidR="00000000" w:rsidDel="00000000" w:rsidP="00000000" w:rsidRDefault="00000000" w:rsidRPr="00000000" w14:paraId="00000D11">
      <w:pPr>
        <w:pageBreakBefore w:val="0"/>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12">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1111 1010110 001 DDDDDDDDD 100000000     RDBYTE  D,PTRA</w:t>
      </w:r>
    </w:p>
    <w:p w:rsidR="00000000" w:rsidDel="00000000" w:rsidP="00000000" w:rsidRDefault="00000000" w:rsidRPr="00000000" w14:paraId="00000D13">
      <w:pPr>
        <w:pageBreakBefore w:val="0"/>
        <w:widowControl w:val="0"/>
        <w:rPr/>
      </w:pPr>
      <w:r w:rsidDel="00000000" w:rsidR="00000000" w:rsidRPr="00000000">
        <w:rPr>
          <w:rtl w:val="0"/>
        </w:rPr>
      </w:r>
    </w:p>
    <w:p w:rsidR="00000000" w:rsidDel="00000000" w:rsidP="00000000" w:rsidRDefault="00000000" w:rsidRPr="00000000" w14:paraId="00000D14">
      <w:pPr>
        <w:pageBreakBefore w:val="0"/>
        <w:widowControl w:val="0"/>
        <w:rPr/>
      </w:pPr>
      <w:r w:rsidDel="00000000" w:rsidR="00000000" w:rsidRPr="00000000">
        <w:rPr>
          <w:rtl w:val="0"/>
        </w:rPr>
        <w:t xml:space="preserve">Write lower word in D to PTRB - 7*2</w:t>
      </w:r>
    </w:p>
    <w:p w:rsidR="00000000" w:rsidDel="00000000" w:rsidP="00000000" w:rsidRDefault="00000000" w:rsidRPr="00000000" w14:paraId="00000D15">
      <w:pPr>
        <w:pageBreakBefore w:val="0"/>
        <w:widowControl w:val="0"/>
        <w:rPr/>
      </w:pPr>
      <w:r w:rsidDel="00000000" w:rsidR="00000000" w:rsidRPr="00000000">
        <w:rPr>
          <w:rtl w:val="0"/>
        </w:rPr>
      </w:r>
    </w:p>
    <w:p w:rsidR="00000000" w:rsidDel="00000000" w:rsidP="00000000" w:rsidRDefault="00000000" w:rsidRPr="00000000" w14:paraId="00000D16">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1111 1100010 101 DDDDDDDDD 110111001     WRWORD  D,</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[-7]</w:t>
      </w:r>
    </w:p>
    <w:p w:rsidR="00000000" w:rsidDel="00000000" w:rsidP="00000000" w:rsidRDefault="00000000" w:rsidRPr="00000000" w14:paraId="00000D17">
      <w:pPr>
        <w:pageBreakBefore w:val="0"/>
        <w:widowControl w:val="0"/>
        <w:rPr/>
      </w:pPr>
      <w:r w:rsidDel="00000000" w:rsidR="00000000" w:rsidRPr="00000000">
        <w:rPr>
          <w:rtl w:val="0"/>
        </w:rPr>
      </w:r>
    </w:p>
    <w:p w:rsidR="00000000" w:rsidDel="00000000" w:rsidP="00000000" w:rsidRDefault="00000000" w:rsidRPr="00000000" w14:paraId="00000D18">
      <w:pPr>
        <w:pageBreakBefore w:val="0"/>
        <w:widowControl w:val="0"/>
        <w:rPr/>
      </w:pPr>
      <w:r w:rsidDel="00000000" w:rsidR="00000000" w:rsidRPr="00000000">
        <w:rPr>
          <w:rtl w:val="0"/>
        </w:rPr>
        <w:t xml:space="preserve">Write long value 10 at </w:t>
      </w:r>
      <w:r w:rsidDel="00000000" w:rsidR="00000000" w:rsidRPr="00000000">
        <w:rPr>
          <w:rtl w:val="0"/>
        </w:rPr>
        <w:t xml:space="preserve">PTRB</w:t>
      </w:r>
      <w:r w:rsidDel="00000000" w:rsidR="00000000" w:rsidRPr="00000000">
        <w:rPr>
          <w:rtl w:val="0"/>
        </w:rPr>
        <w:t xml:space="preserve">, </w:t>
      </w:r>
      <w:r w:rsidDel="00000000" w:rsidR="00000000" w:rsidRPr="00000000">
        <w:rPr>
          <w:rtl w:val="0"/>
        </w:rPr>
        <w:t xml:space="preserve">PTRB</w:t>
      </w:r>
      <w:r w:rsidDel="00000000" w:rsidR="00000000" w:rsidRPr="00000000">
        <w:rPr>
          <w:rtl w:val="0"/>
        </w:rPr>
        <w:t xml:space="preserve"> += 1*4</w:t>
      </w:r>
    </w:p>
    <w:p w:rsidR="00000000" w:rsidDel="00000000" w:rsidP="00000000" w:rsidRDefault="00000000" w:rsidRPr="00000000" w14:paraId="00000D19">
      <w:pPr>
        <w:pageBreakBefore w:val="0"/>
        <w:widowControl w:val="0"/>
        <w:rPr/>
      </w:pPr>
      <w:r w:rsidDel="00000000" w:rsidR="00000000" w:rsidRPr="00000000">
        <w:rPr>
          <w:rtl w:val="0"/>
        </w:rPr>
      </w:r>
    </w:p>
    <w:p w:rsidR="00000000" w:rsidDel="00000000" w:rsidP="00000000" w:rsidRDefault="00000000" w:rsidRPr="00000000" w14:paraId="00000D1A">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1111 1100011 011 000001010 111100001     WRLONG  #10,PTRB++</w:t>
      </w:r>
    </w:p>
    <w:p w:rsidR="00000000" w:rsidDel="00000000" w:rsidP="00000000" w:rsidRDefault="00000000" w:rsidRPr="00000000" w14:paraId="00000D1B">
      <w:pPr>
        <w:pageBreakBefore w:val="0"/>
        <w:widowControl w:val="0"/>
        <w:rPr/>
      </w:pPr>
      <w:r w:rsidDel="00000000" w:rsidR="00000000" w:rsidRPr="00000000">
        <w:rPr>
          <w:rtl w:val="0"/>
        </w:rPr>
      </w:r>
    </w:p>
    <w:p w:rsidR="00000000" w:rsidDel="00000000" w:rsidP="00000000" w:rsidRDefault="00000000" w:rsidRPr="00000000" w14:paraId="00000D1C">
      <w:pPr>
        <w:pageBreakBefore w:val="0"/>
        <w:widowControl w:val="0"/>
        <w:rPr/>
      </w:pPr>
      <w:r w:rsidDel="00000000" w:rsidR="00000000" w:rsidRPr="00000000">
        <w:rPr>
          <w:rtl w:val="0"/>
        </w:rPr>
        <w:t xml:space="preserve">Read word at PTRA into D, PTRA -= 1*2</w:t>
      </w:r>
    </w:p>
    <w:p w:rsidR="00000000" w:rsidDel="00000000" w:rsidP="00000000" w:rsidRDefault="00000000" w:rsidRPr="00000000" w14:paraId="00000D1D">
      <w:pPr>
        <w:pageBreakBefore w:val="0"/>
        <w:widowControl w:val="0"/>
        <w:rPr/>
      </w:pPr>
      <w:r w:rsidDel="00000000" w:rsidR="00000000" w:rsidRPr="00000000">
        <w:rPr>
          <w:rtl w:val="0"/>
        </w:rPr>
      </w:r>
    </w:p>
    <w:p w:rsidR="00000000" w:rsidDel="00000000" w:rsidP="00000000" w:rsidRDefault="00000000" w:rsidRPr="00000000" w14:paraId="00000D1E">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1111 1010111 001 DDDDDDDDD 101111111     RDWORD  D,PTRA--</w:t>
      </w:r>
    </w:p>
    <w:p w:rsidR="00000000" w:rsidDel="00000000" w:rsidP="00000000" w:rsidRDefault="00000000" w:rsidRPr="00000000" w14:paraId="00000D1F">
      <w:pPr>
        <w:pageBreakBefore w:val="0"/>
        <w:widowControl w:val="0"/>
        <w:rPr/>
      </w:pPr>
      <w:r w:rsidDel="00000000" w:rsidR="00000000" w:rsidRPr="00000000">
        <w:rPr>
          <w:rtl w:val="0"/>
        </w:rPr>
      </w:r>
    </w:p>
    <w:p w:rsidR="00000000" w:rsidDel="00000000" w:rsidP="00000000" w:rsidRDefault="00000000" w:rsidRPr="00000000" w14:paraId="00000D20">
      <w:pPr>
        <w:pageBreakBefore w:val="0"/>
        <w:widowControl w:val="0"/>
        <w:rPr/>
      </w:pPr>
      <w:r w:rsidDel="00000000" w:rsidR="00000000" w:rsidRPr="00000000">
        <w:rPr>
          <w:rtl w:val="0"/>
        </w:rPr>
        <w:t xml:space="preserve">Write lower byte in D at PTRA - 1*1, PTRA -= 1*1</w:t>
      </w:r>
    </w:p>
    <w:p w:rsidR="00000000" w:rsidDel="00000000" w:rsidP="00000000" w:rsidRDefault="00000000" w:rsidRPr="00000000" w14:paraId="00000D21">
      <w:pPr>
        <w:pageBreakBefore w:val="0"/>
        <w:widowControl w:val="0"/>
        <w:rPr/>
      </w:pPr>
      <w:r w:rsidDel="00000000" w:rsidR="00000000" w:rsidRPr="00000000">
        <w:rPr>
          <w:rtl w:val="0"/>
        </w:rPr>
      </w:r>
    </w:p>
    <w:p w:rsidR="00000000" w:rsidDel="00000000" w:rsidP="00000000" w:rsidRDefault="00000000" w:rsidRPr="00000000" w14:paraId="00000D22">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1111 1100010 001 DDDDDDDDD 101011111     WRBYTE  D,--PTRA</w:t>
      </w:r>
    </w:p>
    <w:p w:rsidR="00000000" w:rsidDel="00000000" w:rsidP="00000000" w:rsidRDefault="00000000" w:rsidRPr="00000000" w14:paraId="00000D23">
      <w:pPr>
        <w:pageBreakBefore w:val="0"/>
        <w:widowControl w:val="0"/>
        <w:rPr/>
      </w:pPr>
      <w:r w:rsidDel="00000000" w:rsidR="00000000" w:rsidRPr="00000000">
        <w:rPr>
          <w:rtl w:val="0"/>
        </w:rPr>
      </w:r>
    </w:p>
    <w:p w:rsidR="00000000" w:rsidDel="00000000" w:rsidP="00000000" w:rsidRDefault="00000000" w:rsidRPr="00000000" w14:paraId="00000D24">
      <w:pPr>
        <w:pageBreakBefore w:val="0"/>
        <w:widowControl w:val="0"/>
        <w:rPr/>
      </w:pPr>
      <w:r w:rsidDel="00000000" w:rsidR="00000000" w:rsidRPr="00000000">
        <w:rPr>
          <w:rtl w:val="0"/>
        </w:rPr>
        <w:t xml:space="preserve">Read long at PTRB + 10*4 into D, </w:t>
      </w:r>
      <w:r w:rsidDel="00000000" w:rsidR="00000000" w:rsidRPr="00000000">
        <w:rPr>
          <w:rtl w:val="0"/>
        </w:rPr>
        <w:t xml:space="preserve">PTRB</w:t>
      </w:r>
      <w:r w:rsidDel="00000000" w:rsidR="00000000" w:rsidRPr="00000000">
        <w:rPr>
          <w:rtl w:val="0"/>
        </w:rPr>
        <w:t xml:space="preserve"> += 10*4</w:t>
      </w:r>
    </w:p>
    <w:p w:rsidR="00000000" w:rsidDel="00000000" w:rsidP="00000000" w:rsidRDefault="00000000" w:rsidRPr="00000000" w14:paraId="00000D25">
      <w:pPr>
        <w:pageBreakBefore w:val="0"/>
        <w:widowControl w:val="0"/>
        <w:rPr/>
      </w:pPr>
      <w:r w:rsidDel="00000000" w:rsidR="00000000" w:rsidRPr="00000000">
        <w:rPr>
          <w:rtl w:val="0"/>
        </w:rPr>
      </w:r>
    </w:p>
    <w:p w:rsidR="00000000" w:rsidDel="00000000" w:rsidP="00000000" w:rsidRDefault="00000000" w:rsidRPr="00000000" w14:paraId="00000D26">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1111 1011000 001 DDDDDDDDD 111001010     RDLONG  D,++</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[10]</w:t>
      </w:r>
    </w:p>
    <w:p w:rsidR="00000000" w:rsidDel="00000000" w:rsidP="00000000" w:rsidRDefault="00000000" w:rsidRPr="00000000" w14:paraId="00000D27">
      <w:pPr>
        <w:pageBreakBefore w:val="0"/>
        <w:widowControl w:val="0"/>
        <w:rPr/>
      </w:pPr>
      <w:r w:rsidDel="00000000" w:rsidR="00000000" w:rsidRPr="00000000">
        <w:rPr>
          <w:rtl w:val="0"/>
        </w:rPr>
      </w:r>
    </w:p>
    <w:p w:rsidR="00000000" w:rsidDel="00000000" w:rsidP="00000000" w:rsidRDefault="00000000" w:rsidRPr="00000000" w14:paraId="00000D28">
      <w:pPr>
        <w:pageBreakBefore w:val="0"/>
        <w:widowControl w:val="0"/>
        <w:rPr/>
      </w:pPr>
      <w:r w:rsidDel="00000000" w:rsidR="00000000" w:rsidRPr="00000000">
        <w:rPr>
          <w:rtl w:val="0"/>
        </w:rPr>
        <w:t xml:space="preserve">Write lower byte in D to PTRA, PTRA += 15*1</w:t>
      </w:r>
    </w:p>
    <w:p w:rsidR="00000000" w:rsidDel="00000000" w:rsidP="00000000" w:rsidRDefault="00000000" w:rsidRPr="00000000" w14:paraId="00000D29">
      <w:pPr>
        <w:pageBreakBefore w:val="0"/>
        <w:widowControl w:val="0"/>
        <w:rPr/>
      </w:pPr>
      <w:r w:rsidDel="00000000" w:rsidR="00000000" w:rsidRPr="00000000">
        <w:rPr>
          <w:rtl w:val="0"/>
        </w:rPr>
      </w:r>
    </w:p>
    <w:p w:rsidR="00000000" w:rsidDel="00000000" w:rsidP="00000000" w:rsidRDefault="00000000" w:rsidRPr="00000000" w14:paraId="00000D2A">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1111 1100010 001 DDDDDDDDD 101101111     WRBYTE  D,PTRA++[15]</w:t>
      </w:r>
    </w:p>
    <w:p w:rsidR="00000000" w:rsidDel="00000000" w:rsidP="00000000" w:rsidRDefault="00000000" w:rsidRPr="00000000" w14:paraId="00000D2B">
      <w:pPr>
        <w:pageBreakBefore w:val="0"/>
        <w:widowControl w:val="0"/>
        <w:rPr/>
      </w:pPr>
      <w:r w:rsidDel="00000000" w:rsidR="00000000" w:rsidRPr="00000000">
        <w:rPr>
          <w:rtl w:val="0"/>
        </w:rPr>
      </w:r>
    </w:p>
    <w:p w:rsidR="00000000" w:rsidDel="00000000" w:rsidP="00000000" w:rsidRDefault="00000000" w:rsidRPr="00000000" w14:paraId="00000D2C">
      <w:pPr>
        <w:pageBreakBefore w:val="0"/>
        <w:widowControl w:val="0"/>
        <w:rPr/>
      </w:pPr>
      <w:r w:rsidDel="00000000" w:rsidR="00000000" w:rsidRPr="00000000">
        <w:rPr>
          <w:rtl w:val="0"/>
        </w:rPr>
        <w:t xml:space="preserve">Read word at PTRB into D, </w:t>
      </w:r>
      <w:r w:rsidDel="00000000" w:rsidR="00000000" w:rsidRPr="00000000">
        <w:rPr>
          <w:rtl w:val="0"/>
        </w:rPr>
        <w:t xml:space="preserve">PTRB</w:t>
      </w:r>
      <w:r w:rsidDel="00000000" w:rsidR="00000000" w:rsidRPr="00000000">
        <w:rPr>
          <w:rtl w:val="0"/>
        </w:rPr>
        <w:t xml:space="preserve"> += 16*2</w:t>
      </w:r>
    </w:p>
    <w:p w:rsidR="00000000" w:rsidDel="00000000" w:rsidP="00000000" w:rsidRDefault="00000000" w:rsidRPr="00000000" w14:paraId="00000D2D">
      <w:pPr>
        <w:pageBreakBefore w:val="0"/>
        <w:widowControl w:val="0"/>
        <w:rPr/>
      </w:pPr>
      <w:r w:rsidDel="00000000" w:rsidR="00000000" w:rsidRPr="00000000">
        <w:rPr>
          <w:rtl w:val="0"/>
        </w:rPr>
      </w:r>
    </w:p>
    <w:p w:rsidR="00000000" w:rsidDel="00000000" w:rsidP="00000000" w:rsidRDefault="00000000" w:rsidRPr="00000000" w14:paraId="00000D2E">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1111 1010111 001 DDDDDDDDD 111100000     RDWORD  D,PTRB++[16]</w:t>
      </w:r>
    </w:p>
    <w:p w:rsidR="00000000" w:rsidDel="00000000" w:rsidP="00000000" w:rsidRDefault="00000000" w:rsidRPr="00000000" w14:paraId="00000D2F">
      <w:pPr>
        <w:pageBreakBefore w:val="0"/>
        <w:widowControl w:val="0"/>
        <w:rPr/>
      </w:pPr>
      <w:r w:rsidDel="00000000" w:rsidR="00000000" w:rsidRPr="00000000">
        <w:rPr>
          <w:rtl w:val="0"/>
        </w:rPr>
      </w:r>
    </w:p>
    <w:p w:rsidR="00000000" w:rsidDel="00000000" w:rsidP="00000000" w:rsidRDefault="00000000" w:rsidRPr="00000000" w14:paraId="00000D30">
      <w:pPr>
        <w:pageBreakBefore w:val="0"/>
        <w:widowControl w:val="0"/>
        <w:rPr/>
      </w:pPr>
      <w:r w:rsidDel="00000000" w:rsidR="00000000" w:rsidRPr="00000000">
        <w:rPr>
          <w:rtl w:val="0"/>
        </w:rPr>
      </w:r>
    </w:p>
    <w:p w:rsidR="00000000" w:rsidDel="00000000" w:rsidP="00000000" w:rsidRDefault="00000000" w:rsidRPr="00000000" w14:paraId="00000D31">
      <w:pPr>
        <w:pageBreakBefore w:val="0"/>
        <w:widowControl w:val="0"/>
        <w:rPr>
          <w:b w:val="1"/>
        </w:rPr>
      </w:pPr>
      <w:r w:rsidDel="00000000" w:rsidR="00000000" w:rsidRPr="00000000">
        <w:rPr>
          <w:b w:val="1"/>
          <w:rtl w:val="0"/>
        </w:rPr>
        <w:t xml:space="preserve">PTRx expressions with AUGS:</w:t>
      </w:r>
    </w:p>
    <w:p w:rsidR="00000000" w:rsidDel="00000000" w:rsidP="00000000" w:rsidRDefault="00000000" w:rsidRPr="00000000" w14:paraId="00000D32">
      <w:pPr>
        <w:pageBreakBefore w:val="0"/>
        <w:widowControl w:val="0"/>
        <w:rPr/>
      </w:pPr>
      <w:r w:rsidDel="00000000" w:rsidR="00000000" w:rsidRPr="00000000">
        <w:rPr>
          <w:rtl w:val="0"/>
        </w:rPr>
      </w:r>
    </w:p>
    <w:p w:rsidR="00000000" w:rsidDel="00000000" w:rsidP="00000000" w:rsidRDefault="00000000" w:rsidRPr="00000000" w14:paraId="00000D33">
      <w:pPr>
        <w:pageBreakBefore w:val="0"/>
        <w:widowControl w:val="0"/>
        <w:rPr/>
      </w:pPr>
      <w:r w:rsidDel="00000000" w:rsidR="00000000" w:rsidRPr="00000000">
        <w:rPr>
          <w:rtl w:val="0"/>
        </w:rPr>
        <w:t xml:space="preserve">If "##" is used before the index value in a PTRx expression, the assembler will automatically insert an AUGS instruction and assemble the 20-bit index instruction pair:</w:t>
      </w:r>
    </w:p>
    <w:p w:rsidR="00000000" w:rsidDel="00000000" w:rsidP="00000000" w:rsidRDefault="00000000" w:rsidRPr="00000000" w14:paraId="00000D34">
      <w:pPr>
        <w:pageBreakBefore w:val="0"/>
        <w:widowControl w:val="0"/>
        <w:rPr/>
      </w:pPr>
      <w:r w:rsidDel="00000000" w:rsidR="00000000" w:rsidRPr="00000000">
        <w:rPr>
          <w:rtl w:val="0"/>
        </w:rPr>
      </w:r>
    </w:p>
    <w:p w:rsidR="00000000" w:rsidDel="00000000" w:rsidP="00000000" w:rsidRDefault="00000000" w:rsidRPr="00000000" w14:paraId="00000D35">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RDBYTE  D,++</w:t>
      </w:r>
      <w:r w:rsidDel="00000000" w:rsidR="00000000" w:rsidRPr="00000000">
        <w:rPr>
          <w:rFonts w:ascii="Courier New" w:cs="Courier New" w:eastAsia="Courier New" w:hAnsi="Courier New"/>
          <w:b w:val="1"/>
          <w:rtl w:val="0"/>
        </w:rPr>
        <w:t xml:space="preserve">PTRB</w:t>
      </w:r>
      <w:r w:rsidDel="00000000" w:rsidR="00000000" w:rsidRPr="00000000">
        <w:rPr>
          <w:rFonts w:ascii="Courier New" w:cs="Courier New" w:eastAsia="Courier New" w:hAnsi="Courier New"/>
          <w:b w:val="1"/>
          <w:rtl w:val="0"/>
        </w:rPr>
        <w:t xml:space="preserve">[##$12345]</w:t>
      </w:r>
    </w:p>
    <w:p w:rsidR="00000000" w:rsidDel="00000000" w:rsidP="00000000" w:rsidRDefault="00000000" w:rsidRPr="00000000" w14:paraId="00000D36">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D37">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...becomes...</w:t>
      </w:r>
    </w:p>
    <w:p w:rsidR="00000000" w:rsidDel="00000000" w:rsidP="00000000" w:rsidRDefault="00000000" w:rsidRPr="00000000" w14:paraId="00000D38">
      <w:pPr>
        <w:pageBreakBefore w:val="0"/>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D39">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1111 1111000 000 000111000 010010001     AUGS    #$00E12345</w:t>
      </w:r>
    </w:p>
    <w:p w:rsidR="00000000" w:rsidDel="00000000" w:rsidP="00000000" w:rsidRDefault="00000000" w:rsidRPr="00000000" w14:paraId="00000D3A">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1111 1010110 001 DDDDDDDDD 101000101     RDBYTE  D,#$00E12345 &amp; $1FF</w:t>
      </w:r>
    </w:p>
    <w:p w:rsidR="00000000" w:rsidDel="00000000" w:rsidP="00000000" w:rsidRDefault="00000000" w:rsidRPr="00000000" w14:paraId="00000D3B">
      <w:pPr>
        <w:pageBreakBefore w:val="0"/>
        <w:widowControl w:val="0"/>
        <w:rPr/>
      </w:pPr>
      <w:r w:rsidDel="00000000" w:rsidR="00000000" w:rsidRPr="00000000">
        <w:rPr>
          <w:rtl w:val="0"/>
        </w:rPr>
      </w:r>
    </w:p>
    <w:p w:rsidR="00000000" w:rsidDel="00000000" w:rsidP="00000000" w:rsidRDefault="00000000" w:rsidRPr="00000000" w14:paraId="00000D3C">
      <w:pPr>
        <w:pageBreakBefore w:val="0"/>
        <w:widowControl w:val="0"/>
        <w:rPr/>
      </w:pPr>
      <w:r w:rsidDel="00000000" w:rsidR="00000000" w:rsidRPr="00000000">
        <w:rPr>
          <w:rtl w:val="0"/>
        </w:rPr>
      </w:r>
    </w:p>
    <w:p w:rsidR="00000000" w:rsidDel="00000000" w:rsidP="00000000" w:rsidRDefault="00000000" w:rsidRPr="00000000" w14:paraId="00000D3D">
      <w:pPr>
        <w:pStyle w:val="Heading3"/>
        <w:pageBreakBefore w:val="0"/>
        <w:widowControl w:val="0"/>
        <w:rPr/>
      </w:pPr>
      <w:bookmarkStart w:colFirst="0" w:colLast="0" w:name="_hht2hg8s4wef" w:id="60"/>
      <w:bookmarkEnd w:id="60"/>
      <w:r w:rsidDel="00000000" w:rsidR="00000000" w:rsidRPr="00000000">
        <w:rPr>
          <w:rtl w:val="0"/>
        </w:rPr>
        <w:t xml:space="preserve">FAST BLOCK MOVES</w:t>
      </w:r>
    </w:p>
    <w:p w:rsidR="00000000" w:rsidDel="00000000" w:rsidP="00000000" w:rsidRDefault="00000000" w:rsidRPr="00000000" w14:paraId="00000D3E">
      <w:pPr>
        <w:pageBreakBefore w:val="0"/>
        <w:widowControl w:val="0"/>
        <w:rPr>
          <w:b w:val="1"/>
        </w:rPr>
      </w:pPr>
      <w:r w:rsidDel="00000000" w:rsidR="00000000" w:rsidRPr="00000000">
        <w:rPr>
          <w:rtl w:val="0"/>
        </w:rPr>
      </w:r>
    </w:p>
    <w:p w:rsidR="00000000" w:rsidDel="00000000" w:rsidP="00000000" w:rsidRDefault="00000000" w:rsidRPr="00000000" w14:paraId="00000D3F">
      <w:pPr>
        <w:pageBreakBefore w:val="0"/>
        <w:widowControl w:val="0"/>
        <w:rPr/>
      </w:pPr>
      <w:r w:rsidDel="00000000" w:rsidR="00000000" w:rsidRPr="00000000">
        <w:rPr>
          <w:rtl w:val="0"/>
        </w:rPr>
        <w:t xml:space="preserve">By preceding RDLONG with either SETQ or SETQ2, multiple hub RAM longs can be read into either cog register RAM or cog lookup RAM. This transfer happens at the rate of one long per clock, assuming the hub FIFO interface is not accessing the same hub RAM slice as RDLONG, on the same cycle, in which case the FIFO gets priority access and the block move must wait for the hub RAM slice to come around again. If WC/WZ/WCZ are used with RDLONG, the flags will be set according to the last long read in the sequence.</w:t>
      </w:r>
    </w:p>
    <w:p w:rsidR="00000000" w:rsidDel="00000000" w:rsidP="00000000" w:rsidRDefault="00000000" w:rsidRPr="00000000" w14:paraId="00000D40">
      <w:pPr>
        <w:pageBreakBefore w:val="0"/>
        <w:widowControl w:val="0"/>
        <w:rPr/>
      </w:pPr>
      <w:r w:rsidDel="00000000" w:rsidR="00000000" w:rsidRPr="00000000">
        <w:rPr>
          <w:rtl w:val="0"/>
        </w:rPr>
      </w:r>
    </w:p>
    <w:p w:rsidR="00000000" w:rsidDel="00000000" w:rsidP="00000000" w:rsidRDefault="00000000" w:rsidRPr="00000000" w14:paraId="00000D41">
      <w:pPr>
        <w:pageBreakBefore w:val="0"/>
        <w:widowControl w:val="0"/>
        <w:rPr/>
      </w:pPr>
      <w:r w:rsidDel="00000000" w:rsidR="00000000" w:rsidRPr="00000000">
        <w:rPr>
          <w:rtl w:val="0"/>
        </w:rPr>
        <w:t xml:space="preserve">Use SETQ+RDLONG to read multiple hub longs into cog register RAM:</w:t>
      </w:r>
    </w:p>
    <w:p w:rsidR="00000000" w:rsidDel="00000000" w:rsidP="00000000" w:rsidRDefault="00000000" w:rsidRPr="00000000" w14:paraId="00000D42">
      <w:pPr>
        <w:pageBreakBefore w:val="0"/>
        <w:widowControl w:val="0"/>
        <w:rPr/>
      </w:pPr>
      <w:r w:rsidDel="00000000" w:rsidR="00000000" w:rsidRPr="00000000">
        <w:rPr>
          <w:rtl w:val="0"/>
        </w:rPr>
      </w:r>
    </w:p>
    <w:p w:rsidR="00000000" w:rsidDel="00000000" w:rsidP="00000000" w:rsidRDefault="00000000" w:rsidRPr="00000000" w14:paraId="00000D43">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ab/>
        <w:t xml:space="preserve">SETQ    #x</w:t>
        <w:tab/>
        <w:tab/>
        <w:tab/>
        <w:tab/>
        <w:t xml:space="preserve">'x = number of longs, minus 1, to read</w:t>
      </w:r>
    </w:p>
    <w:p w:rsidR="00000000" w:rsidDel="00000000" w:rsidP="00000000" w:rsidRDefault="00000000" w:rsidRPr="00000000" w14:paraId="00000D44">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ab/>
        <w:t xml:space="preserve">RDLONG  first_reg,S/#/PTRx</w:t>
        <w:tab/>
        <w:tab/>
        <w:t xml:space="preserve">'read x+1 longs starting at first_reg</w:t>
      </w:r>
    </w:p>
    <w:p w:rsidR="00000000" w:rsidDel="00000000" w:rsidP="00000000" w:rsidRDefault="00000000" w:rsidRPr="00000000" w14:paraId="00000D45">
      <w:pPr>
        <w:pageBreakBefore w:val="0"/>
        <w:widowControl w:val="0"/>
        <w:rPr/>
      </w:pPr>
      <w:r w:rsidDel="00000000" w:rsidR="00000000" w:rsidRPr="00000000">
        <w:rPr>
          <w:rtl w:val="0"/>
        </w:rPr>
      </w:r>
    </w:p>
    <w:p w:rsidR="00000000" w:rsidDel="00000000" w:rsidP="00000000" w:rsidRDefault="00000000" w:rsidRPr="00000000" w14:paraId="00000D46">
      <w:pPr>
        <w:pageBreakBefore w:val="0"/>
        <w:widowControl w:val="0"/>
        <w:rPr/>
      </w:pPr>
      <w:r w:rsidDel="00000000" w:rsidR="00000000" w:rsidRPr="00000000">
        <w:rPr>
          <w:rtl w:val="0"/>
        </w:rPr>
        <w:t xml:space="preserve">Use SETQ2+RDLONG to read multiple hub longs into cog lookup RAM:</w:t>
      </w:r>
    </w:p>
    <w:p w:rsidR="00000000" w:rsidDel="00000000" w:rsidP="00000000" w:rsidRDefault="00000000" w:rsidRPr="00000000" w14:paraId="00000D47">
      <w:pPr>
        <w:pageBreakBefore w:val="0"/>
        <w:widowControl w:val="0"/>
        <w:rPr/>
      </w:pPr>
      <w:r w:rsidDel="00000000" w:rsidR="00000000" w:rsidRPr="00000000">
        <w:rPr>
          <w:rtl w:val="0"/>
        </w:rPr>
      </w:r>
    </w:p>
    <w:p w:rsidR="00000000" w:rsidDel="00000000" w:rsidP="00000000" w:rsidRDefault="00000000" w:rsidRPr="00000000" w14:paraId="00000D48">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ab/>
        <w:t xml:space="preserve">SETQ2   #x</w:t>
        <w:tab/>
        <w:tab/>
        <w:tab/>
        <w:tab/>
        <w:t xml:space="preserve">'x = number of longs, minus 1, to read</w:t>
      </w:r>
    </w:p>
    <w:p w:rsidR="00000000" w:rsidDel="00000000" w:rsidP="00000000" w:rsidRDefault="00000000" w:rsidRPr="00000000" w14:paraId="00000D49">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ab/>
        <w:t xml:space="preserve">RDLONG  first_lut,S/#/PTRx</w:t>
        <w:tab/>
        <w:tab/>
        <w:t xml:space="preserve">'read x+1 longs starting at first_lut</w:t>
      </w:r>
    </w:p>
    <w:p w:rsidR="00000000" w:rsidDel="00000000" w:rsidP="00000000" w:rsidRDefault="00000000" w:rsidRPr="00000000" w14:paraId="00000D4A">
      <w:pPr>
        <w:pageBreakBefore w:val="0"/>
        <w:widowControl w:val="0"/>
        <w:rPr/>
      </w:pPr>
      <w:r w:rsidDel="00000000" w:rsidR="00000000" w:rsidRPr="00000000">
        <w:rPr>
          <w:rtl w:val="0"/>
        </w:rPr>
      </w:r>
    </w:p>
    <w:p w:rsidR="00000000" w:rsidDel="00000000" w:rsidP="00000000" w:rsidRDefault="00000000" w:rsidRPr="00000000" w14:paraId="00000D4B">
      <w:pPr>
        <w:pageBreakBefore w:val="0"/>
        <w:widowControl w:val="0"/>
        <w:rPr/>
      </w:pPr>
      <w:r w:rsidDel="00000000" w:rsidR="00000000" w:rsidRPr="00000000">
        <w:rPr>
          <w:rtl w:val="0"/>
        </w:rPr>
        <w:t xml:space="preserve">Similarly, WRLONG and WMLONG can be preceded by either SETQ or SETQ2 to write either multiple register RAM longs or lookup RAM longs into hub RAM. When WRLONG/WMLONG‘s D field is an immediate, it instead writes that immediate value to RAM, functioning as a memory filler.</w:t>
      </w:r>
    </w:p>
    <w:p w:rsidR="00000000" w:rsidDel="00000000" w:rsidP="00000000" w:rsidRDefault="00000000" w:rsidRPr="00000000" w14:paraId="00000D4C">
      <w:pPr>
        <w:pageBreakBefore w:val="0"/>
        <w:widowControl w:val="0"/>
        <w:rPr/>
      </w:pPr>
      <w:r w:rsidDel="00000000" w:rsidR="00000000" w:rsidRPr="00000000">
        <w:rPr>
          <w:rtl w:val="0"/>
        </w:rPr>
      </w:r>
    </w:p>
    <w:p w:rsidR="00000000" w:rsidDel="00000000" w:rsidP="00000000" w:rsidRDefault="00000000" w:rsidRPr="00000000" w14:paraId="00000D4D">
      <w:pPr>
        <w:pageBreakBefore w:val="0"/>
        <w:widowControl w:val="0"/>
        <w:rPr/>
      </w:pPr>
      <w:r w:rsidDel="00000000" w:rsidR="00000000" w:rsidRPr="00000000">
        <w:rPr>
          <w:rtl w:val="0"/>
        </w:rPr>
        <w:t xml:space="preserve">Use SETQ+WRLONG/WMLONG to write multiple register RAM longs into hub RAM:</w:t>
      </w:r>
    </w:p>
    <w:p w:rsidR="00000000" w:rsidDel="00000000" w:rsidP="00000000" w:rsidRDefault="00000000" w:rsidRPr="00000000" w14:paraId="00000D4E">
      <w:pPr>
        <w:pageBreakBefore w:val="0"/>
        <w:widowControl w:val="0"/>
        <w:rPr/>
      </w:pPr>
      <w:r w:rsidDel="00000000" w:rsidR="00000000" w:rsidRPr="00000000">
        <w:rPr>
          <w:rtl w:val="0"/>
        </w:rPr>
      </w:r>
    </w:p>
    <w:p w:rsidR="00000000" w:rsidDel="00000000" w:rsidP="00000000" w:rsidRDefault="00000000" w:rsidRPr="00000000" w14:paraId="00000D4F">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ab/>
        <w:t xml:space="preserve">SETQ    #x</w:t>
        <w:tab/>
        <w:tab/>
        <w:tab/>
        <w:tab/>
        <w:t xml:space="preserve">'x = number of longs, minus 1, to write</w:t>
      </w:r>
    </w:p>
    <w:p w:rsidR="00000000" w:rsidDel="00000000" w:rsidP="00000000" w:rsidRDefault="00000000" w:rsidRPr="00000000" w14:paraId="00000D50">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ab/>
        <w:t xml:space="preserve">WRLONG  first_reg,S/#/PTRx</w:t>
        <w:tab/>
        <w:tab/>
        <w:t xml:space="preserve">'write x+1 longs starting at first_reg</w:t>
      </w:r>
    </w:p>
    <w:p w:rsidR="00000000" w:rsidDel="00000000" w:rsidP="00000000" w:rsidRDefault="00000000" w:rsidRPr="00000000" w14:paraId="00000D51">
      <w:pPr>
        <w:pageBreakBefore w:val="0"/>
        <w:widowControl w:val="0"/>
        <w:rPr/>
      </w:pPr>
      <w:r w:rsidDel="00000000" w:rsidR="00000000" w:rsidRPr="00000000">
        <w:rPr>
          <w:rtl w:val="0"/>
        </w:rPr>
      </w:r>
    </w:p>
    <w:p w:rsidR="00000000" w:rsidDel="00000000" w:rsidP="00000000" w:rsidRDefault="00000000" w:rsidRPr="00000000" w14:paraId="00000D52">
      <w:pPr>
        <w:pageBreakBefore w:val="0"/>
        <w:widowControl w:val="0"/>
        <w:rPr/>
      </w:pPr>
      <w:r w:rsidDel="00000000" w:rsidR="00000000" w:rsidRPr="00000000">
        <w:rPr>
          <w:rtl w:val="0"/>
        </w:rPr>
        <w:t xml:space="preserve">RAM registers $1F8..$1FF are special-purpose registers which cannot be transferred to hub RAM via SETQ+WRLONG/WMLONG.</w:t>
      </w:r>
    </w:p>
    <w:p w:rsidR="00000000" w:rsidDel="00000000" w:rsidP="00000000" w:rsidRDefault="00000000" w:rsidRPr="00000000" w14:paraId="00000D53">
      <w:pPr>
        <w:pageBreakBefore w:val="0"/>
        <w:widowControl w:val="0"/>
        <w:rPr/>
      </w:pPr>
      <w:r w:rsidDel="00000000" w:rsidR="00000000" w:rsidRPr="00000000">
        <w:rPr>
          <w:rtl w:val="0"/>
        </w:rPr>
      </w:r>
    </w:p>
    <w:p w:rsidR="00000000" w:rsidDel="00000000" w:rsidP="00000000" w:rsidRDefault="00000000" w:rsidRPr="00000000" w14:paraId="00000D54">
      <w:pPr>
        <w:pageBreakBefore w:val="0"/>
        <w:widowControl w:val="0"/>
        <w:rPr/>
      </w:pPr>
      <w:r w:rsidDel="00000000" w:rsidR="00000000" w:rsidRPr="00000000">
        <w:rPr>
          <w:rtl w:val="0"/>
        </w:rPr>
        <w:t xml:space="preserve">Use SETQ2+WRLONG/WMLONG to write multiple lookup RAM longs into hub RAM:</w:t>
      </w:r>
    </w:p>
    <w:p w:rsidR="00000000" w:rsidDel="00000000" w:rsidP="00000000" w:rsidRDefault="00000000" w:rsidRPr="00000000" w14:paraId="00000D55">
      <w:pPr>
        <w:pageBreakBefore w:val="0"/>
        <w:widowControl w:val="0"/>
        <w:rPr/>
      </w:pPr>
      <w:r w:rsidDel="00000000" w:rsidR="00000000" w:rsidRPr="00000000">
        <w:rPr>
          <w:rtl w:val="0"/>
        </w:rPr>
      </w:r>
    </w:p>
    <w:p w:rsidR="00000000" w:rsidDel="00000000" w:rsidP="00000000" w:rsidRDefault="00000000" w:rsidRPr="00000000" w14:paraId="00000D56">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ab/>
        <w:t xml:space="preserve">SETQ2   #x</w:t>
        <w:tab/>
        <w:tab/>
        <w:tab/>
        <w:tab/>
        <w:t xml:space="preserve">'x = number of longs, minus 1, to write</w:t>
      </w:r>
    </w:p>
    <w:p w:rsidR="00000000" w:rsidDel="00000000" w:rsidP="00000000" w:rsidRDefault="00000000" w:rsidRPr="00000000" w14:paraId="00000D57">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ab/>
        <w:t xml:space="preserve">WRLONG  first_lut,S/#/PTRx</w:t>
        <w:tab/>
        <w:tab/>
        <w:t xml:space="preserve">'write x+1 longs starting at first_lut</w:t>
      </w:r>
    </w:p>
    <w:p w:rsidR="00000000" w:rsidDel="00000000" w:rsidP="00000000" w:rsidRDefault="00000000" w:rsidRPr="00000000" w14:paraId="00000D58">
      <w:pPr>
        <w:pageBreakBefore w:val="0"/>
        <w:widowControl w:val="0"/>
        <w:rPr/>
      </w:pPr>
      <w:r w:rsidDel="00000000" w:rsidR="00000000" w:rsidRPr="00000000">
        <w:rPr>
          <w:rtl w:val="0"/>
        </w:rPr>
      </w:r>
    </w:p>
    <w:p w:rsidR="00000000" w:rsidDel="00000000" w:rsidP="00000000" w:rsidRDefault="00000000" w:rsidRPr="00000000" w14:paraId="00000D59">
      <w:pPr>
        <w:pageBreakBefore w:val="0"/>
        <w:widowControl w:val="0"/>
        <w:rPr/>
      </w:pPr>
      <w:r w:rsidDel="00000000" w:rsidR="00000000" w:rsidRPr="00000000">
        <w:rPr>
          <w:rtl w:val="0"/>
        </w:rPr>
        <w:t xml:space="preserve">For fast block moves, PTRx expressions cannot have arbitrary index values, since the index will be overridden with the number of longs, with bit 4 of the encoded index value serving as the ++/-- indicator. In plain PTRA/</w:t>
      </w:r>
      <w:r w:rsidDel="00000000" w:rsidR="00000000" w:rsidRPr="00000000">
        <w:rPr>
          <w:rtl w:val="0"/>
        </w:rPr>
        <w:t xml:space="preserve">PTRB</w:t>
      </w:r>
      <w:r w:rsidDel="00000000" w:rsidR="00000000" w:rsidRPr="00000000">
        <w:rPr>
          <w:rtl w:val="0"/>
        </w:rPr>
        <w:t xml:space="preserve"> cases, the index will be overridden with zero:</w:t>
      </w:r>
    </w:p>
    <w:p w:rsidR="00000000" w:rsidDel="00000000" w:rsidP="00000000" w:rsidRDefault="00000000" w:rsidRPr="00000000" w14:paraId="00000D5A">
      <w:pPr>
        <w:pageBreakBefore w:val="0"/>
        <w:widowControl w:val="0"/>
        <w:rPr/>
      </w:pPr>
      <w:r w:rsidDel="00000000" w:rsidR="00000000" w:rsidRPr="00000000">
        <w:rPr>
          <w:rtl w:val="0"/>
        </w:rPr>
      </w:r>
    </w:p>
    <w:p w:rsidR="00000000" w:rsidDel="00000000" w:rsidP="00000000" w:rsidRDefault="00000000" w:rsidRPr="00000000" w14:paraId="00000D5B">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ab/>
        <w:t xml:space="preserve">SETQ    #x</w:t>
        <w:tab/>
        <w:tab/>
        <w:tab/>
        <w:tab/>
        <w:t xml:space="preserve">'x = number of longs, minus 1</w:t>
      </w:r>
    </w:p>
    <w:p w:rsidR="00000000" w:rsidDel="00000000" w:rsidP="00000000" w:rsidRDefault="00000000" w:rsidRPr="00000000" w14:paraId="00000D5C">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ab/>
        <w:t xml:space="preserve">RDLONG  first_reg,PTRA</w:t>
        <w:tab/>
        <w:tab/>
        <w:t xml:space="preserve">'read x+1 longs from PTRA</w:t>
      </w:r>
    </w:p>
    <w:p w:rsidR="00000000" w:rsidDel="00000000" w:rsidP="00000000" w:rsidRDefault="00000000" w:rsidRPr="00000000" w14:paraId="00000D5D">
      <w:pPr>
        <w:pageBreakBefore w:val="0"/>
        <w:widowControl w:val="0"/>
        <w:rPr/>
      </w:pPr>
      <w:r w:rsidDel="00000000" w:rsidR="00000000" w:rsidRPr="00000000">
        <w:rPr>
          <w:rtl w:val="0"/>
        </w:rPr>
      </w:r>
    </w:p>
    <w:p w:rsidR="00000000" w:rsidDel="00000000" w:rsidP="00000000" w:rsidRDefault="00000000" w:rsidRPr="00000000" w14:paraId="00000D5E">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ab/>
        <w:t xml:space="preserve">SETQ    #x</w:t>
        <w:tab/>
        <w:tab/>
        <w:tab/>
        <w:tab/>
        <w:t xml:space="preserve">'x = number of longs, minus 1</w:t>
      </w:r>
    </w:p>
    <w:p w:rsidR="00000000" w:rsidDel="00000000" w:rsidP="00000000" w:rsidRDefault="00000000" w:rsidRPr="00000000" w14:paraId="00000D5F">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ab/>
        <w:t xml:space="preserve">RDLONG  first_reg,PTRA++</w:t>
        <w:tab/>
        <w:tab/>
        <w:t xml:space="preserve">'read x+1 longs from PTRA, PTRA += (x+1)*4</w:t>
      </w:r>
    </w:p>
    <w:p w:rsidR="00000000" w:rsidDel="00000000" w:rsidP="00000000" w:rsidRDefault="00000000" w:rsidRPr="00000000" w14:paraId="00000D60">
      <w:pPr>
        <w:pageBreakBefore w:val="0"/>
        <w:widowControl w:val="0"/>
        <w:rPr/>
      </w:pPr>
      <w:r w:rsidDel="00000000" w:rsidR="00000000" w:rsidRPr="00000000">
        <w:rPr>
          <w:rtl w:val="0"/>
        </w:rPr>
      </w:r>
    </w:p>
    <w:p w:rsidR="00000000" w:rsidDel="00000000" w:rsidP="00000000" w:rsidRDefault="00000000" w:rsidRPr="00000000" w14:paraId="00000D61">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ab/>
        <w:t xml:space="preserve">SETQ    #x</w:t>
        <w:tab/>
        <w:tab/>
        <w:tab/>
        <w:tab/>
        <w:t xml:space="preserve">'x = number of longs, minus 1</w:t>
      </w:r>
    </w:p>
    <w:p w:rsidR="00000000" w:rsidDel="00000000" w:rsidP="00000000" w:rsidRDefault="00000000" w:rsidRPr="00000000" w14:paraId="00000D62">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ab/>
        <w:t xml:space="preserve">RDLONG  first_reg,PTRA--</w:t>
        <w:tab/>
        <w:tab/>
        <w:t xml:space="preserve">'read x+1 longs from PTRA, PTRA -= (x+1)*4</w:t>
      </w:r>
    </w:p>
    <w:p w:rsidR="00000000" w:rsidDel="00000000" w:rsidP="00000000" w:rsidRDefault="00000000" w:rsidRPr="00000000" w14:paraId="00000D63">
      <w:pPr>
        <w:pageBreakBefore w:val="0"/>
        <w:widowControl w:val="0"/>
        <w:rPr/>
      </w:pPr>
      <w:r w:rsidDel="00000000" w:rsidR="00000000" w:rsidRPr="00000000">
        <w:rPr>
          <w:rtl w:val="0"/>
        </w:rPr>
      </w:r>
    </w:p>
    <w:p w:rsidR="00000000" w:rsidDel="00000000" w:rsidP="00000000" w:rsidRDefault="00000000" w:rsidRPr="00000000" w14:paraId="00000D64">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ab/>
        <w:t xml:space="preserve">SETQ    #x</w:t>
        <w:tab/>
        <w:tab/>
        <w:tab/>
        <w:tab/>
        <w:t xml:space="preserve">'x = number of longs, minus 1</w:t>
      </w:r>
    </w:p>
    <w:p w:rsidR="00000000" w:rsidDel="00000000" w:rsidP="00000000" w:rsidRDefault="00000000" w:rsidRPr="00000000" w14:paraId="00000D65">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ab/>
        <w:t xml:space="preserve">RDLONG  first_reg,++PTRA</w:t>
        <w:tab/>
        <w:tab/>
        <w:t xml:space="preserve">'read x+1 longs from PTRA+(x+1)*4, PTRA += (x+1)*4</w:t>
      </w:r>
    </w:p>
    <w:p w:rsidR="00000000" w:rsidDel="00000000" w:rsidP="00000000" w:rsidRDefault="00000000" w:rsidRPr="00000000" w14:paraId="00000D66">
      <w:pPr>
        <w:pageBreakBefore w:val="0"/>
        <w:widowControl w:val="0"/>
        <w:rPr/>
      </w:pPr>
      <w:r w:rsidDel="00000000" w:rsidR="00000000" w:rsidRPr="00000000">
        <w:rPr>
          <w:rtl w:val="0"/>
        </w:rPr>
      </w:r>
    </w:p>
    <w:p w:rsidR="00000000" w:rsidDel="00000000" w:rsidP="00000000" w:rsidRDefault="00000000" w:rsidRPr="00000000" w14:paraId="00000D67">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ab/>
        <w:t xml:space="preserve">SETQ    #x</w:t>
        <w:tab/>
        <w:tab/>
        <w:tab/>
        <w:tab/>
        <w:t xml:space="preserve">'x = number of longs, minus 1</w:t>
      </w:r>
    </w:p>
    <w:p w:rsidR="00000000" w:rsidDel="00000000" w:rsidP="00000000" w:rsidRDefault="00000000" w:rsidRPr="00000000" w14:paraId="00000D68">
      <w:pPr>
        <w:pageBreakBefore w:val="0"/>
        <w:widowControl w:val="0"/>
        <w:rPr/>
      </w:pPr>
      <w:r w:rsidDel="00000000" w:rsidR="00000000" w:rsidRPr="00000000">
        <w:rPr>
          <w:rFonts w:ascii="Courier New" w:cs="Courier New" w:eastAsia="Courier New" w:hAnsi="Courier New"/>
          <w:b w:val="1"/>
          <w:rtl w:val="0"/>
        </w:rPr>
        <w:tab/>
        <w:t xml:space="preserve">RDLONG  first_reg,--PTRA</w:t>
        <w:tab/>
        <w:tab/>
        <w:t xml:space="preserve">'read x+1 longs from PTRA-(x+1)*4, PTRA -= (x+1)*4</w:t>
      </w:r>
      <w:r w:rsidDel="00000000" w:rsidR="00000000" w:rsidRPr="00000000">
        <w:rPr>
          <w:rtl w:val="0"/>
        </w:rPr>
      </w:r>
    </w:p>
    <w:p w:rsidR="00000000" w:rsidDel="00000000" w:rsidP="00000000" w:rsidRDefault="00000000" w:rsidRPr="00000000" w14:paraId="00000D69">
      <w:pPr>
        <w:pageBreakBefore w:val="0"/>
        <w:widowControl w:val="0"/>
        <w:rPr/>
      </w:pPr>
      <w:r w:rsidDel="00000000" w:rsidR="00000000" w:rsidRPr="00000000">
        <w:rPr>
          <w:rtl w:val="0"/>
        </w:rPr>
      </w:r>
    </w:p>
    <w:p w:rsidR="00000000" w:rsidDel="00000000" w:rsidP="00000000" w:rsidRDefault="00000000" w:rsidRPr="00000000" w14:paraId="00000D6A">
      <w:pPr>
        <w:pageBreakBefore w:val="0"/>
        <w:widowControl w:val="0"/>
        <w:rPr/>
      </w:pPr>
      <w:r w:rsidDel="00000000" w:rsidR="00000000" w:rsidRPr="00000000">
        <w:rPr>
          <w:rtl w:val="0"/>
        </w:rPr>
        <w:t xml:space="preserve">Because these fast block moves yield to the hub FIFO interface, they can be used during hub execution.</w:t>
      </w:r>
    </w:p>
    <w:p w:rsidR="00000000" w:rsidDel="00000000" w:rsidP="00000000" w:rsidRDefault="00000000" w:rsidRPr="00000000" w14:paraId="00000D6B">
      <w:pPr>
        <w:pageBreakBefore w:val="0"/>
        <w:widowControl w:val="0"/>
        <w:rPr/>
      </w:pPr>
      <w:r w:rsidDel="00000000" w:rsidR="00000000" w:rsidRPr="00000000">
        <w:rPr>
          <w:rtl w:val="0"/>
        </w:rPr>
      </w:r>
    </w:p>
    <w:p w:rsidR="00000000" w:rsidDel="00000000" w:rsidP="00000000" w:rsidRDefault="00000000" w:rsidRPr="00000000" w14:paraId="00000D6C">
      <w:pPr>
        <w:pStyle w:val="Heading2"/>
        <w:pageBreakBefore w:val="0"/>
        <w:widowControl w:val="0"/>
        <w:rPr/>
      </w:pPr>
      <w:bookmarkStart w:colFirst="0" w:colLast="0" w:name="_jm3k8bb0c3la" w:id="61"/>
      <w:bookmarkEnd w:id="61"/>
      <w:r w:rsidDel="00000000" w:rsidR="00000000" w:rsidRPr="00000000">
        <w:rPr>
          <w:rtl w:val="0"/>
        </w:rPr>
        <w:t xml:space="preserve">CORDIC Solver</w:t>
      </w:r>
    </w:p>
    <w:p w:rsidR="00000000" w:rsidDel="00000000" w:rsidP="00000000" w:rsidRDefault="00000000" w:rsidRPr="00000000" w14:paraId="00000D6D">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6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In the hub, there is a 54-stage pipelined CORDIC solver that can compute the following functions for all cogs:</w:t>
      </w:r>
    </w:p>
    <w:p w:rsidR="00000000" w:rsidDel="00000000" w:rsidP="00000000" w:rsidRDefault="00000000" w:rsidRPr="00000000" w14:paraId="00000D6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D70">
      <w:pPr>
        <w:pageBreakBefore w:val="0"/>
        <w:widowControl w:val="0"/>
        <w:numPr>
          <w:ilvl w:val="0"/>
          <w:numId w:val="17"/>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32 x 32 unsigned multiply with 64-bit product</w:t>
      </w:r>
    </w:p>
    <w:p w:rsidR="00000000" w:rsidDel="00000000" w:rsidP="00000000" w:rsidRDefault="00000000" w:rsidRPr="00000000" w14:paraId="00000D71">
      <w:pPr>
        <w:pageBreakBefore w:val="0"/>
        <w:widowControl w:val="0"/>
        <w:numPr>
          <w:ilvl w:val="0"/>
          <w:numId w:val="17"/>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64 / 32 unsigned divide with 32-bit quotient and 32-bit remainder</w:t>
      </w:r>
    </w:p>
    <w:p w:rsidR="00000000" w:rsidDel="00000000" w:rsidP="00000000" w:rsidRDefault="00000000" w:rsidRPr="00000000" w14:paraId="00000D72">
      <w:pPr>
        <w:pageBreakBefore w:val="0"/>
        <w:widowControl w:val="0"/>
        <w:numPr>
          <w:ilvl w:val="0"/>
          <w:numId w:val="17"/>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Square root of 64-bit unsigned value with 32-bit result</w:t>
      </w:r>
    </w:p>
    <w:p w:rsidR="00000000" w:rsidDel="00000000" w:rsidP="00000000" w:rsidRDefault="00000000" w:rsidRPr="00000000" w14:paraId="00000D73">
      <w:pPr>
        <w:pageBreakBefore w:val="0"/>
        <w:widowControl w:val="0"/>
        <w:numPr>
          <w:ilvl w:val="0"/>
          <w:numId w:val="17"/>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32-bit signed (X,Y) rotation around (0,0) by a 32-bit angle with 32-bit signed (X,Y) </w:t>
      </w:r>
      <w:r w:rsidDel="00000000" w:rsidR="00000000" w:rsidRPr="00000000">
        <w:rPr>
          <w:sz w:val="18"/>
          <w:szCs w:val="18"/>
          <w:rtl w:val="0"/>
        </w:rPr>
        <w:t xml:space="preserve">results</w:t>
      </w:r>
      <w:r w:rsidDel="00000000" w:rsidR="00000000" w:rsidRPr="00000000">
        <w:rPr>
          <w:rtl w:val="0"/>
        </w:rPr>
      </w:r>
    </w:p>
    <w:p w:rsidR="00000000" w:rsidDel="00000000" w:rsidP="00000000" w:rsidRDefault="00000000" w:rsidRPr="00000000" w14:paraId="00000D74">
      <w:pPr>
        <w:pageBreakBefore w:val="0"/>
        <w:widowControl w:val="0"/>
        <w:numPr>
          <w:ilvl w:val="0"/>
          <w:numId w:val="17"/>
        </w:numPr>
        <w:ind w:left="720" w:hanging="360"/>
      </w:pPr>
      <w:r w:rsidDel="00000000" w:rsidR="00000000" w:rsidRPr="00000000">
        <w:rPr>
          <w:rtl w:val="0"/>
        </w:rPr>
        <w:t xml:space="preserve">32-bit signed (X,Y) to 32-bit (length,angle) - cartesian to polar</w:t>
      </w:r>
    </w:p>
    <w:p w:rsidR="00000000" w:rsidDel="00000000" w:rsidP="00000000" w:rsidRDefault="00000000" w:rsidRPr="00000000" w14:paraId="00000D75">
      <w:pPr>
        <w:pageBreakBefore w:val="0"/>
        <w:widowControl w:val="0"/>
        <w:numPr>
          <w:ilvl w:val="0"/>
          <w:numId w:val="17"/>
        </w:numPr>
        <w:ind w:left="720" w:hanging="360"/>
      </w:pPr>
      <w:r w:rsidDel="00000000" w:rsidR="00000000" w:rsidRPr="00000000">
        <w:rPr>
          <w:rtl w:val="0"/>
        </w:rPr>
        <w:t xml:space="preserve">32-bit (length,angle) to 32-bit signed (X,Y) - polar to cartesian</w:t>
      </w:r>
    </w:p>
    <w:p w:rsidR="00000000" w:rsidDel="00000000" w:rsidP="00000000" w:rsidRDefault="00000000" w:rsidRPr="00000000" w14:paraId="00000D76">
      <w:pPr>
        <w:pageBreakBefore w:val="0"/>
        <w:widowControl w:val="0"/>
        <w:numPr>
          <w:ilvl w:val="0"/>
          <w:numId w:val="17"/>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32-bit unsigned integer to 5:27-bit logarithm</w:t>
      </w:r>
    </w:p>
    <w:p w:rsidR="00000000" w:rsidDel="00000000" w:rsidP="00000000" w:rsidRDefault="00000000" w:rsidRPr="00000000" w14:paraId="00000D77">
      <w:pPr>
        <w:pageBreakBefore w:val="0"/>
        <w:widowControl w:val="0"/>
        <w:numPr>
          <w:ilvl w:val="0"/>
          <w:numId w:val="17"/>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5:27-bit logarithm to 32-bit unsigned integer</w:t>
      </w:r>
    </w:p>
    <w:p w:rsidR="00000000" w:rsidDel="00000000" w:rsidP="00000000" w:rsidRDefault="00000000" w:rsidRPr="00000000" w14:paraId="00000D7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D7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When a cog issues a CORDIC instruction, it must wait for its hub slot, which is </w:t>
      </w:r>
      <w:r w:rsidDel="00000000" w:rsidR="00000000" w:rsidRPr="00000000">
        <w:rPr>
          <w:rtl w:val="0"/>
        </w:rPr>
        <w:t xml:space="preserve">zero to </w:t>
      </w:r>
      <w:r w:rsidDel="00000000" w:rsidR="00000000" w:rsidRPr="00000000">
        <w:rPr>
          <w:sz w:val="18"/>
          <w:szCs w:val="18"/>
          <w:rtl w:val="0"/>
        </w:rPr>
        <w:t xml:space="preserve">(cogs-1) clocks away, in order to hand off the command to the CORDIC solver. Fifty-five clocks later, results will be available via the GETQX and GETQY instructions, which will wait for the results, in case they haven't arrived yet.</w:t>
      </w:r>
    </w:p>
    <w:p w:rsidR="00000000" w:rsidDel="00000000" w:rsidP="00000000" w:rsidRDefault="00000000" w:rsidRPr="00000000" w14:paraId="00000D7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D7B">
      <w:pPr>
        <w:pStyle w:val="Heading3"/>
        <w:pageBreakBefore w:val="0"/>
        <w:widowControl w:val="0"/>
        <w:rPr/>
      </w:pPr>
      <w:bookmarkStart w:colFirst="0" w:colLast="0" w:name="_sakd6qjfhk1w" w:id="62"/>
      <w:bookmarkEnd w:id="62"/>
      <w:r w:rsidDel="00000000" w:rsidR="00000000" w:rsidRPr="00000000">
        <w:rPr>
          <w:rtl w:val="0"/>
        </w:rPr>
        <w:t xml:space="preserve">MULTIPLY</w:t>
      </w:r>
    </w:p>
    <w:p w:rsidR="00000000" w:rsidDel="00000000" w:rsidP="00000000" w:rsidRDefault="00000000" w:rsidRPr="00000000" w14:paraId="00000D7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D7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To multiply two unsigned 32-bit numbers together, use the QMUL instruction (</w:t>
      </w:r>
      <w:r w:rsidDel="00000000" w:rsidR="00000000" w:rsidRPr="00000000">
        <w:rPr>
          <w:rtl w:val="0"/>
        </w:rPr>
        <w:t xml:space="preserve">CORDIC instructions wait for the hub slot)</w:t>
      </w:r>
      <w:r w:rsidDel="00000000" w:rsidR="00000000" w:rsidRPr="00000000">
        <w:rPr>
          <w:sz w:val="18"/>
          <w:szCs w:val="18"/>
          <w:rtl w:val="0"/>
        </w:rPr>
        <w:t xml:space="preserve">:</w:t>
      </w:r>
    </w:p>
    <w:p w:rsidR="00000000" w:rsidDel="00000000" w:rsidP="00000000" w:rsidRDefault="00000000" w:rsidRPr="00000000" w14:paraId="00000D7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D7F">
      <w:pPr>
        <w:pageBreakBefore w:val="0"/>
        <w:widowControl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QMUL    D/#,S/#</w:t>
        <w:tab/>
        <w:tab/>
        <w:t xml:space="preserve">- Multiply D by S</w:t>
      </w:r>
    </w:p>
    <w:p w:rsidR="00000000" w:rsidDel="00000000" w:rsidP="00000000" w:rsidRDefault="00000000" w:rsidRPr="00000000" w14:paraId="00000D80">
      <w:pPr>
        <w:pageBreakBefore w:val="0"/>
        <w:widowControl w:val="0"/>
        <w:pBdr>
          <w:top w:space="0" w:sz="0" w:val="nil"/>
          <w:left w:space="0" w:sz="0" w:val="nil"/>
          <w:bottom w:space="0" w:sz="0" w:val="nil"/>
          <w:right w:space="0" w:sz="0" w:val="nil"/>
          <w:between w:space="0" w:sz="0" w:val="nil"/>
        </w:pBdr>
        <w:shd w:fill="auto" w:val="clear"/>
        <w:ind w:left="720" w:firstLine="0"/>
        <w:rPr>
          <w:sz w:val="18"/>
          <w:szCs w:val="18"/>
        </w:rPr>
      </w:pPr>
      <w:r w:rsidDel="00000000" w:rsidR="00000000" w:rsidRPr="00000000">
        <w:rPr>
          <w:rtl w:val="0"/>
        </w:rPr>
      </w:r>
    </w:p>
    <w:p w:rsidR="00000000" w:rsidDel="00000000" w:rsidP="00000000" w:rsidRDefault="00000000" w:rsidRPr="00000000" w14:paraId="00000D81">
      <w:pPr>
        <w:pageBreakBefore w:val="0"/>
        <w:widowControl w:val="0"/>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To get the results (these instructions wait for the C</w:t>
      </w:r>
      <w:r w:rsidDel="00000000" w:rsidR="00000000" w:rsidRPr="00000000">
        <w:rPr>
          <w:rtl w:val="0"/>
        </w:rPr>
        <w:t xml:space="preserve">ORDIC results)</w:t>
      </w:r>
      <w:r w:rsidDel="00000000" w:rsidR="00000000" w:rsidRPr="00000000">
        <w:rPr>
          <w:sz w:val="18"/>
          <w:szCs w:val="18"/>
          <w:rtl w:val="0"/>
        </w:rPr>
        <w:t xml:space="preserve">:</w:t>
      </w:r>
    </w:p>
    <w:p w:rsidR="00000000" w:rsidDel="00000000" w:rsidP="00000000" w:rsidRDefault="00000000" w:rsidRPr="00000000" w14:paraId="00000D82">
      <w:pPr>
        <w:pageBreakBefore w:val="0"/>
        <w:widowControl w:val="0"/>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rtl w:val="0"/>
        </w:rPr>
      </w:r>
    </w:p>
    <w:p w:rsidR="00000000" w:rsidDel="00000000" w:rsidP="00000000" w:rsidRDefault="00000000" w:rsidRPr="00000000" w14:paraId="00000D83">
      <w:pPr>
        <w:pageBreakBefore w:val="0"/>
        <w:widowControl w:val="0"/>
        <w:pBdr>
          <w:top w:space="0" w:sz="0" w:val="nil"/>
          <w:left w:space="0" w:sz="0" w:val="nil"/>
          <w:bottom w:space="0" w:sz="0" w:val="nil"/>
          <w:right w:space="0" w:sz="0" w:val="nil"/>
          <w:between w:space="0" w:sz="0" w:val="nil"/>
        </w:pBdr>
        <w:shd w:fill="auto" w:val="clear"/>
        <w:ind w:left="0" w:firstLine="0"/>
        <w:rPr>
          <w:rFonts w:ascii="Courier New" w:cs="Courier New" w:eastAsia="Courier New" w:hAnsi="Courier New"/>
          <w:b w:val="1"/>
          <w:sz w:val="18"/>
          <w:szCs w:val="18"/>
        </w:rPr>
      </w:pPr>
      <w:r w:rsidDel="00000000" w:rsidR="00000000" w:rsidRPr="00000000">
        <w:rPr>
          <w:sz w:val="18"/>
          <w:szCs w:val="18"/>
          <w:rtl w:val="0"/>
        </w:rPr>
        <w:tab/>
      </w:r>
      <w:r w:rsidDel="00000000" w:rsidR="00000000" w:rsidRPr="00000000">
        <w:rPr>
          <w:rFonts w:ascii="Courier New" w:cs="Courier New" w:eastAsia="Courier New" w:hAnsi="Courier New"/>
          <w:b w:val="1"/>
          <w:sz w:val="18"/>
          <w:szCs w:val="18"/>
          <w:rtl w:val="0"/>
        </w:rPr>
        <w:t xml:space="preserve">GETQX   lower_long</w:t>
      </w:r>
    </w:p>
    <w:p w:rsidR="00000000" w:rsidDel="00000000" w:rsidP="00000000" w:rsidRDefault="00000000" w:rsidRPr="00000000" w14:paraId="00000D84">
      <w:pPr>
        <w:pageBreakBefore w:val="0"/>
        <w:widowControl w:val="0"/>
        <w:pBdr>
          <w:top w:space="0" w:sz="0" w:val="nil"/>
          <w:left w:space="0" w:sz="0" w:val="nil"/>
          <w:bottom w:space="0" w:sz="0" w:val="nil"/>
          <w:right w:space="0" w:sz="0" w:val="nil"/>
          <w:between w:space="0" w:sz="0" w:val="nil"/>
        </w:pBdr>
        <w:shd w:fill="auto" w:val="clear"/>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 xml:space="preserve">GETQY   upper_long</w:t>
      </w:r>
    </w:p>
    <w:p w:rsidR="00000000" w:rsidDel="00000000" w:rsidP="00000000" w:rsidRDefault="00000000" w:rsidRPr="00000000" w14:paraId="00000D8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D8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D87">
      <w:pPr>
        <w:pStyle w:val="Heading3"/>
        <w:pageBreakBefore w:val="0"/>
        <w:rPr/>
      </w:pPr>
      <w:bookmarkStart w:colFirst="0" w:colLast="0" w:name="_7jmaqpzc72l9" w:id="63"/>
      <w:bookmarkEnd w:id="63"/>
      <w:r w:rsidDel="00000000" w:rsidR="00000000" w:rsidRPr="00000000">
        <w:rPr>
          <w:rtl w:val="0"/>
        </w:rPr>
        <w:t xml:space="preserve">DIVIDE</w:t>
      </w:r>
    </w:p>
    <w:p w:rsidR="00000000" w:rsidDel="00000000" w:rsidP="00000000" w:rsidRDefault="00000000" w:rsidRPr="00000000" w14:paraId="00000D8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D8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For convenience, two different divide instructions exist, each with an optional SETQ prefix instruction which establishes a non-0 value for one 32-bit part of the 64-bit numerator:</w:t>
      </w:r>
    </w:p>
    <w:p w:rsidR="00000000" w:rsidDel="00000000" w:rsidP="00000000" w:rsidRDefault="00000000" w:rsidRPr="00000000" w14:paraId="00000D8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D8B">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sz w:val="18"/>
          <w:szCs w:val="18"/>
          <w:rtl w:val="0"/>
        </w:rPr>
        <w:tab/>
      </w:r>
      <w:r w:rsidDel="00000000" w:rsidR="00000000" w:rsidRPr="00000000">
        <w:rPr>
          <w:rFonts w:ascii="Courier New" w:cs="Courier New" w:eastAsia="Courier New" w:hAnsi="Courier New"/>
          <w:b w:val="1"/>
          <w:sz w:val="18"/>
          <w:szCs w:val="18"/>
          <w:rtl w:val="0"/>
        </w:rPr>
        <w:t xml:space="preserve">QDIV    D/#,S,#</w:t>
        <w:tab/>
        <w:tab/>
        <w:t xml:space="preserve">- Divide {$00000000:D} by S</w:t>
      </w:r>
    </w:p>
    <w:p w:rsidR="00000000" w:rsidDel="00000000" w:rsidP="00000000" w:rsidRDefault="00000000" w:rsidRPr="00000000" w14:paraId="00000D8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...or...</w:t>
      </w:r>
    </w:p>
    <w:p w:rsidR="00000000" w:rsidDel="00000000" w:rsidP="00000000" w:rsidRDefault="00000000" w:rsidRPr="00000000" w14:paraId="00000D8D">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sz w:val="18"/>
          <w:szCs w:val="18"/>
          <w:rtl w:val="0"/>
        </w:rPr>
        <w:tab/>
      </w:r>
      <w:r w:rsidDel="00000000" w:rsidR="00000000" w:rsidRPr="00000000">
        <w:rPr>
          <w:rFonts w:ascii="Courier New" w:cs="Courier New" w:eastAsia="Courier New" w:hAnsi="Courier New"/>
          <w:b w:val="1"/>
          <w:sz w:val="18"/>
          <w:szCs w:val="18"/>
          <w:rtl w:val="0"/>
        </w:rPr>
        <w:t xml:space="preserve">SETQ    Q/#</w:t>
        <w:tab/>
        <w:tab/>
        <w:tab/>
        <w:t xml:space="preserve">- Set top part of numerator</w:t>
      </w:r>
    </w:p>
    <w:p w:rsidR="00000000" w:rsidDel="00000000" w:rsidP="00000000" w:rsidRDefault="00000000" w:rsidRPr="00000000" w14:paraId="00000D8E">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sz w:val="18"/>
          <w:szCs w:val="18"/>
          <w:rtl w:val="0"/>
        </w:rPr>
        <w:tab/>
      </w:r>
      <w:r w:rsidDel="00000000" w:rsidR="00000000" w:rsidRPr="00000000">
        <w:rPr>
          <w:rFonts w:ascii="Courier New" w:cs="Courier New" w:eastAsia="Courier New" w:hAnsi="Courier New"/>
          <w:b w:val="1"/>
          <w:sz w:val="18"/>
          <w:szCs w:val="18"/>
          <w:rtl w:val="0"/>
        </w:rPr>
        <w:t xml:space="preserve">QDIV    D/#,S,#</w:t>
        <w:tab/>
        <w:tab/>
        <w:t xml:space="preserve">- Divide {Q:D} by S</w:t>
      </w:r>
    </w:p>
    <w:p w:rsidR="00000000" w:rsidDel="00000000" w:rsidP="00000000" w:rsidRDefault="00000000" w:rsidRPr="00000000" w14:paraId="00000D8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...or...</w:t>
      </w:r>
    </w:p>
    <w:p w:rsidR="00000000" w:rsidDel="00000000" w:rsidP="00000000" w:rsidRDefault="00000000" w:rsidRPr="00000000" w14:paraId="00000D90">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sz w:val="18"/>
          <w:szCs w:val="18"/>
          <w:rtl w:val="0"/>
        </w:rPr>
        <w:tab/>
      </w:r>
      <w:r w:rsidDel="00000000" w:rsidR="00000000" w:rsidRPr="00000000">
        <w:rPr>
          <w:rFonts w:ascii="Courier New" w:cs="Courier New" w:eastAsia="Courier New" w:hAnsi="Courier New"/>
          <w:b w:val="1"/>
          <w:sz w:val="18"/>
          <w:szCs w:val="18"/>
          <w:rtl w:val="0"/>
        </w:rPr>
        <w:t xml:space="preserve">QFRAC   D/#,S,#</w:t>
        <w:tab/>
        <w:tab/>
        <w:t xml:space="preserve">- Divide {D:$00000000} by S</w:t>
      </w:r>
    </w:p>
    <w:p w:rsidR="00000000" w:rsidDel="00000000" w:rsidP="00000000" w:rsidRDefault="00000000" w:rsidRPr="00000000" w14:paraId="00000D9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...or...</w:t>
      </w:r>
    </w:p>
    <w:p w:rsidR="00000000" w:rsidDel="00000000" w:rsidP="00000000" w:rsidRDefault="00000000" w:rsidRPr="00000000" w14:paraId="00000D92">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sz w:val="18"/>
          <w:szCs w:val="18"/>
          <w:rtl w:val="0"/>
        </w:rPr>
        <w:tab/>
      </w:r>
      <w:r w:rsidDel="00000000" w:rsidR="00000000" w:rsidRPr="00000000">
        <w:rPr>
          <w:rFonts w:ascii="Courier New" w:cs="Courier New" w:eastAsia="Courier New" w:hAnsi="Courier New"/>
          <w:b w:val="1"/>
          <w:sz w:val="18"/>
          <w:szCs w:val="18"/>
          <w:rtl w:val="0"/>
        </w:rPr>
        <w:t xml:space="preserve">SETQ    Q/#</w:t>
        <w:tab/>
        <w:tab/>
        <w:tab/>
        <w:t xml:space="preserve">- Set bottom part of numerator</w:t>
      </w:r>
    </w:p>
    <w:p w:rsidR="00000000" w:rsidDel="00000000" w:rsidP="00000000" w:rsidRDefault="00000000" w:rsidRPr="00000000" w14:paraId="00000D93">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sz w:val="18"/>
          <w:szCs w:val="18"/>
          <w:rtl w:val="0"/>
        </w:rPr>
        <w:tab/>
      </w:r>
      <w:r w:rsidDel="00000000" w:rsidR="00000000" w:rsidRPr="00000000">
        <w:rPr>
          <w:rFonts w:ascii="Courier New" w:cs="Courier New" w:eastAsia="Courier New" w:hAnsi="Courier New"/>
          <w:b w:val="1"/>
          <w:sz w:val="18"/>
          <w:szCs w:val="18"/>
          <w:rtl w:val="0"/>
        </w:rPr>
        <w:t xml:space="preserve">QFRAC   D/#,S,#</w:t>
        <w:tab/>
        <w:tab/>
        <w:t xml:space="preserve">- Divide {D:Q} by S</w:t>
      </w:r>
    </w:p>
    <w:p w:rsidR="00000000" w:rsidDel="00000000" w:rsidP="00000000" w:rsidRDefault="00000000" w:rsidRPr="00000000" w14:paraId="00000D94">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D95">
      <w:pPr>
        <w:pageBreakBefore w:val="0"/>
        <w:rPr>
          <w:sz w:val="18"/>
          <w:szCs w:val="18"/>
        </w:rPr>
      </w:pPr>
      <w:r w:rsidDel="00000000" w:rsidR="00000000" w:rsidRPr="00000000">
        <w:rPr>
          <w:sz w:val="18"/>
          <w:szCs w:val="18"/>
          <w:rtl w:val="0"/>
        </w:rPr>
        <w:t xml:space="preserve">To get the results:</w:t>
      </w:r>
    </w:p>
    <w:p w:rsidR="00000000" w:rsidDel="00000000" w:rsidP="00000000" w:rsidRDefault="00000000" w:rsidRPr="00000000" w14:paraId="00000D96">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D97">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sz w:val="18"/>
          <w:szCs w:val="18"/>
          <w:rtl w:val="0"/>
        </w:rPr>
        <w:tab/>
      </w:r>
      <w:r w:rsidDel="00000000" w:rsidR="00000000" w:rsidRPr="00000000">
        <w:rPr>
          <w:rFonts w:ascii="Courier New" w:cs="Courier New" w:eastAsia="Courier New" w:hAnsi="Courier New"/>
          <w:b w:val="1"/>
          <w:sz w:val="18"/>
          <w:szCs w:val="18"/>
          <w:rtl w:val="0"/>
        </w:rPr>
        <w:t xml:space="preserve">GETQX   quotient</w:t>
      </w:r>
    </w:p>
    <w:p w:rsidR="00000000" w:rsidDel="00000000" w:rsidP="00000000" w:rsidRDefault="00000000" w:rsidRPr="00000000" w14:paraId="00000D98">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 xml:space="preserve">GETQY   remainder</w:t>
      </w:r>
    </w:p>
    <w:p w:rsidR="00000000" w:rsidDel="00000000" w:rsidP="00000000" w:rsidRDefault="00000000" w:rsidRPr="00000000" w14:paraId="00000D99">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D9A">
      <w:pPr>
        <w:pageBreakBefore w:val="0"/>
        <w:widowControl w:val="0"/>
        <w:pBdr>
          <w:top w:space="0" w:sz="0" w:val="nil"/>
          <w:left w:space="0" w:sz="0" w:val="nil"/>
          <w:bottom w:space="0" w:sz="0" w:val="nil"/>
          <w:right w:space="0" w:sz="0" w:val="nil"/>
          <w:between w:space="0" w:sz="0" w:val="nil"/>
        </w:pBdr>
        <w:shd w:fill="auto" w:val="clear"/>
        <w:rPr>
          <w:b w:val="1"/>
          <w:sz w:val="18"/>
          <w:szCs w:val="18"/>
        </w:rPr>
      </w:pPr>
      <w:r w:rsidDel="00000000" w:rsidR="00000000" w:rsidRPr="00000000">
        <w:rPr>
          <w:rtl w:val="0"/>
        </w:rPr>
      </w:r>
    </w:p>
    <w:p w:rsidR="00000000" w:rsidDel="00000000" w:rsidP="00000000" w:rsidRDefault="00000000" w:rsidRPr="00000000" w14:paraId="00000D9B">
      <w:pPr>
        <w:pStyle w:val="Heading3"/>
        <w:pageBreakBefore w:val="0"/>
        <w:widowControl w:val="0"/>
        <w:rPr/>
      </w:pPr>
      <w:bookmarkStart w:colFirst="0" w:colLast="0" w:name="_9uobuln2gksq" w:id="64"/>
      <w:bookmarkEnd w:id="64"/>
      <w:r w:rsidDel="00000000" w:rsidR="00000000" w:rsidRPr="00000000">
        <w:rPr>
          <w:rtl w:val="0"/>
        </w:rPr>
        <w:t xml:space="preserve">SQUARE ROOT</w:t>
      </w:r>
    </w:p>
    <w:p w:rsidR="00000000" w:rsidDel="00000000" w:rsidP="00000000" w:rsidRDefault="00000000" w:rsidRPr="00000000" w14:paraId="00000D9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D9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To get the square root of a 64-bit integer:</w:t>
      </w:r>
    </w:p>
    <w:p w:rsidR="00000000" w:rsidDel="00000000" w:rsidP="00000000" w:rsidRDefault="00000000" w:rsidRPr="00000000" w14:paraId="00000D9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D9F">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sz w:val="18"/>
          <w:szCs w:val="18"/>
          <w:rtl w:val="0"/>
        </w:rPr>
        <w:tab/>
      </w:r>
      <w:r w:rsidDel="00000000" w:rsidR="00000000" w:rsidRPr="00000000">
        <w:rPr>
          <w:rFonts w:ascii="Courier New" w:cs="Courier New" w:eastAsia="Courier New" w:hAnsi="Courier New"/>
          <w:b w:val="1"/>
          <w:sz w:val="18"/>
          <w:szCs w:val="18"/>
          <w:rtl w:val="0"/>
        </w:rPr>
        <w:t xml:space="preserve">QSQRT   D/#,S,#</w:t>
        <w:tab/>
        <w:tab/>
        <w:t xml:space="preserve">- Compute square root of {S:D}</w:t>
      </w:r>
    </w:p>
    <w:p w:rsidR="00000000" w:rsidDel="00000000" w:rsidP="00000000" w:rsidRDefault="00000000" w:rsidRPr="00000000" w14:paraId="00000DA0">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DA1">
      <w:pPr>
        <w:pageBreakBefore w:val="0"/>
        <w:rPr>
          <w:rFonts w:ascii="Courier New" w:cs="Courier New" w:eastAsia="Courier New" w:hAnsi="Courier New"/>
          <w:b w:val="1"/>
          <w:sz w:val="18"/>
          <w:szCs w:val="18"/>
        </w:rPr>
      </w:pPr>
      <w:r w:rsidDel="00000000" w:rsidR="00000000" w:rsidRPr="00000000">
        <w:rPr>
          <w:sz w:val="18"/>
          <w:szCs w:val="18"/>
          <w:rtl w:val="0"/>
        </w:rPr>
        <w:t xml:space="preserve">To get the result:</w:t>
      </w:r>
      <w:r w:rsidDel="00000000" w:rsidR="00000000" w:rsidRPr="00000000">
        <w:rPr>
          <w:rtl w:val="0"/>
        </w:rPr>
      </w:r>
    </w:p>
    <w:p w:rsidR="00000000" w:rsidDel="00000000" w:rsidP="00000000" w:rsidRDefault="00000000" w:rsidRPr="00000000" w14:paraId="00000DA2">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DA3">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sz w:val="18"/>
          <w:szCs w:val="18"/>
          <w:rtl w:val="0"/>
        </w:rPr>
        <w:tab/>
      </w:r>
      <w:r w:rsidDel="00000000" w:rsidR="00000000" w:rsidRPr="00000000">
        <w:rPr>
          <w:rFonts w:ascii="Courier New" w:cs="Courier New" w:eastAsia="Courier New" w:hAnsi="Courier New"/>
          <w:b w:val="1"/>
          <w:sz w:val="18"/>
          <w:szCs w:val="18"/>
          <w:rtl w:val="0"/>
        </w:rPr>
        <w:t xml:space="preserve">GETQX   root</w:t>
      </w:r>
    </w:p>
    <w:p w:rsidR="00000000" w:rsidDel="00000000" w:rsidP="00000000" w:rsidRDefault="00000000" w:rsidRPr="00000000" w14:paraId="00000DA4">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DA5">
      <w:pPr>
        <w:pageBreakBefore w:val="0"/>
        <w:widowControl w:val="0"/>
        <w:pBdr>
          <w:top w:space="0" w:sz="0" w:val="nil"/>
          <w:left w:space="0" w:sz="0" w:val="nil"/>
          <w:bottom w:space="0" w:sz="0" w:val="nil"/>
          <w:right w:space="0" w:sz="0" w:val="nil"/>
          <w:between w:space="0" w:sz="0" w:val="nil"/>
        </w:pBdr>
        <w:shd w:fill="auto" w:val="clear"/>
        <w:rPr>
          <w:b w:val="1"/>
          <w:sz w:val="18"/>
          <w:szCs w:val="18"/>
        </w:rPr>
      </w:pPr>
      <w:r w:rsidDel="00000000" w:rsidR="00000000" w:rsidRPr="00000000">
        <w:rPr>
          <w:rtl w:val="0"/>
        </w:rPr>
      </w:r>
    </w:p>
    <w:p w:rsidR="00000000" w:rsidDel="00000000" w:rsidP="00000000" w:rsidRDefault="00000000" w:rsidRPr="00000000" w14:paraId="00000DA6">
      <w:pPr>
        <w:pStyle w:val="Heading3"/>
        <w:pageBreakBefore w:val="0"/>
        <w:widowControl w:val="0"/>
        <w:rPr/>
      </w:pPr>
      <w:bookmarkStart w:colFirst="0" w:colLast="0" w:name="_1n27ak76m61v" w:id="65"/>
      <w:bookmarkEnd w:id="65"/>
      <w:r w:rsidDel="00000000" w:rsidR="00000000" w:rsidRPr="00000000">
        <w:rPr>
          <w:rtl w:val="0"/>
        </w:rPr>
        <w:t xml:space="preserve">(X,Y) ROTATION</w:t>
      </w:r>
    </w:p>
    <w:p w:rsidR="00000000" w:rsidDel="00000000" w:rsidP="00000000" w:rsidRDefault="00000000" w:rsidRPr="00000000" w14:paraId="00000DA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DA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 rotation function inputs three terms: 32-bit signed X and Y values, and an unsigned 32-bit angle, where $00000000..$FFFFFFFF = 0..359.9999999 degrees. The Y term, if non-zero, is supplied via an optional SETQ prefix instruction:</w:t>
      </w:r>
    </w:p>
    <w:p w:rsidR="00000000" w:rsidDel="00000000" w:rsidP="00000000" w:rsidRDefault="00000000" w:rsidRPr="00000000" w14:paraId="00000DA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DAA">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sz w:val="18"/>
          <w:szCs w:val="18"/>
          <w:rtl w:val="0"/>
        </w:rPr>
        <w:tab/>
      </w:r>
      <w:r w:rsidDel="00000000" w:rsidR="00000000" w:rsidRPr="00000000">
        <w:rPr>
          <w:rFonts w:ascii="Courier New" w:cs="Courier New" w:eastAsia="Courier New" w:hAnsi="Courier New"/>
          <w:b w:val="1"/>
          <w:sz w:val="18"/>
          <w:szCs w:val="18"/>
          <w:rtl w:val="0"/>
        </w:rPr>
        <w:t xml:space="preserve">SETQ    Q/#</w:t>
        <w:tab/>
        <w:tab/>
        <w:tab/>
        <w:t xml:space="preserve">- Set Y</w:t>
      </w:r>
    </w:p>
    <w:p w:rsidR="00000000" w:rsidDel="00000000" w:rsidP="00000000" w:rsidRDefault="00000000" w:rsidRPr="00000000" w14:paraId="00000DAB">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sz w:val="18"/>
          <w:szCs w:val="18"/>
          <w:rtl w:val="0"/>
        </w:rPr>
        <w:tab/>
      </w:r>
      <w:r w:rsidDel="00000000" w:rsidR="00000000" w:rsidRPr="00000000">
        <w:rPr>
          <w:rFonts w:ascii="Courier New" w:cs="Courier New" w:eastAsia="Courier New" w:hAnsi="Courier New"/>
          <w:b w:val="1"/>
          <w:sz w:val="18"/>
          <w:szCs w:val="18"/>
          <w:rtl w:val="0"/>
        </w:rPr>
        <w:t xml:space="preserve">QROTATE D/#,S,#</w:t>
        <w:tab/>
        <w:tab/>
        <w:t xml:space="preserve">- Rotate (D,Q) by S</w:t>
      </w:r>
    </w:p>
    <w:p w:rsidR="00000000" w:rsidDel="00000000" w:rsidP="00000000" w:rsidRDefault="00000000" w:rsidRPr="00000000" w14:paraId="00000DA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...or...</w:t>
      </w:r>
    </w:p>
    <w:p w:rsidR="00000000" w:rsidDel="00000000" w:rsidP="00000000" w:rsidRDefault="00000000" w:rsidRPr="00000000" w14:paraId="00000DAD">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sz w:val="18"/>
          <w:szCs w:val="18"/>
          <w:rtl w:val="0"/>
        </w:rPr>
        <w:tab/>
      </w:r>
      <w:r w:rsidDel="00000000" w:rsidR="00000000" w:rsidRPr="00000000">
        <w:rPr>
          <w:rFonts w:ascii="Courier New" w:cs="Courier New" w:eastAsia="Courier New" w:hAnsi="Courier New"/>
          <w:b w:val="1"/>
          <w:sz w:val="18"/>
          <w:szCs w:val="18"/>
          <w:rtl w:val="0"/>
        </w:rPr>
        <w:t xml:space="preserve">QROTATE D/#,S,#</w:t>
        <w:tab/>
        <w:tab/>
        <w:t xml:space="preserve">- Rotate (D,$00000000) by S</w:t>
      </w:r>
    </w:p>
    <w:p w:rsidR="00000000" w:rsidDel="00000000" w:rsidP="00000000" w:rsidRDefault="00000000" w:rsidRPr="00000000" w14:paraId="00000DAE">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DA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Notice that in the second example, a polar-to-cartesian conversion is taking place.</w:t>
      </w:r>
    </w:p>
    <w:p w:rsidR="00000000" w:rsidDel="00000000" w:rsidP="00000000" w:rsidRDefault="00000000" w:rsidRPr="00000000" w14:paraId="00000DB0">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DB1">
      <w:pPr>
        <w:pageBreakBefore w:val="0"/>
        <w:rPr>
          <w:sz w:val="18"/>
          <w:szCs w:val="18"/>
        </w:rPr>
      </w:pPr>
      <w:r w:rsidDel="00000000" w:rsidR="00000000" w:rsidRPr="00000000">
        <w:rPr>
          <w:sz w:val="18"/>
          <w:szCs w:val="18"/>
          <w:rtl w:val="0"/>
        </w:rPr>
        <w:t xml:space="preserve">To get the results:</w:t>
      </w:r>
    </w:p>
    <w:p w:rsidR="00000000" w:rsidDel="00000000" w:rsidP="00000000" w:rsidRDefault="00000000" w:rsidRPr="00000000" w14:paraId="00000DB2">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DB3">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sz w:val="18"/>
          <w:szCs w:val="18"/>
          <w:rtl w:val="0"/>
        </w:rPr>
        <w:tab/>
      </w:r>
      <w:r w:rsidDel="00000000" w:rsidR="00000000" w:rsidRPr="00000000">
        <w:rPr>
          <w:rFonts w:ascii="Courier New" w:cs="Courier New" w:eastAsia="Courier New" w:hAnsi="Courier New"/>
          <w:b w:val="1"/>
          <w:sz w:val="18"/>
          <w:szCs w:val="18"/>
          <w:rtl w:val="0"/>
        </w:rPr>
        <w:t xml:space="preserve">GETQX   X</w:t>
      </w:r>
    </w:p>
    <w:p w:rsidR="00000000" w:rsidDel="00000000" w:rsidP="00000000" w:rsidRDefault="00000000" w:rsidRPr="00000000" w14:paraId="00000DB4">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 xml:space="preserve">GETQY   Y</w:t>
      </w:r>
    </w:p>
    <w:p w:rsidR="00000000" w:rsidDel="00000000" w:rsidP="00000000" w:rsidRDefault="00000000" w:rsidRPr="00000000" w14:paraId="00000DB5">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DB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DB7">
      <w:pPr>
        <w:pStyle w:val="Heading3"/>
        <w:pageBreakBefore w:val="0"/>
        <w:widowControl w:val="0"/>
        <w:rPr/>
      </w:pPr>
      <w:bookmarkStart w:colFirst="0" w:colLast="0" w:name="_qnv12selfo1z" w:id="66"/>
      <w:bookmarkEnd w:id="66"/>
      <w:r w:rsidDel="00000000" w:rsidR="00000000" w:rsidRPr="00000000">
        <w:rPr>
          <w:rtl w:val="0"/>
        </w:rPr>
        <w:t xml:space="preserve">(X,Y) VECTORING</w:t>
      </w:r>
    </w:p>
    <w:p w:rsidR="00000000" w:rsidDel="00000000" w:rsidP="00000000" w:rsidRDefault="00000000" w:rsidRPr="00000000" w14:paraId="00000DB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DB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 vectoring function converts (X,Y) cartesian coordinates into (length,angle) polar coordinates:</w:t>
      </w:r>
    </w:p>
    <w:p w:rsidR="00000000" w:rsidDel="00000000" w:rsidP="00000000" w:rsidRDefault="00000000" w:rsidRPr="00000000" w14:paraId="00000DB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DBB">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sz w:val="18"/>
          <w:szCs w:val="18"/>
          <w:rtl w:val="0"/>
        </w:rPr>
        <w:tab/>
      </w:r>
      <w:r w:rsidDel="00000000" w:rsidR="00000000" w:rsidRPr="00000000">
        <w:rPr>
          <w:rFonts w:ascii="Courier New" w:cs="Courier New" w:eastAsia="Courier New" w:hAnsi="Courier New"/>
          <w:b w:val="1"/>
          <w:sz w:val="18"/>
          <w:szCs w:val="18"/>
          <w:rtl w:val="0"/>
        </w:rPr>
        <w:t xml:space="preserve">QVECTOR D/#,S,#</w:t>
        <w:tab/>
        <w:tab/>
        <w:t xml:space="preserve">- </w:t>
      </w:r>
      <w:r w:rsidDel="00000000" w:rsidR="00000000" w:rsidRPr="00000000">
        <w:rPr>
          <w:rFonts w:ascii="Courier New" w:cs="Courier New" w:eastAsia="Courier New" w:hAnsi="Courier New"/>
          <w:b w:val="1"/>
          <w:sz w:val="18"/>
          <w:szCs w:val="18"/>
          <w:rtl w:val="0"/>
        </w:rPr>
        <w:t xml:space="preserve">(X=D,Y=S)</w:t>
      </w:r>
      <w:r w:rsidDel="00000000" w:rsidR="00000000" w:rsidRPr="00000000">
        <w:rPr>
          <w:rFonts w:ascii="Courier New" w:cs="Courier New" w:eastAsia="Courier New" w:hAnsi="Courier New"/>
          <w:b w:val="1"/>
          <w:sz w:val="18"/>
          <w:szCs w:val="18"/>
          <w:rtl w:val="0"/>
        </w:rPr>
        <w:t xml:space="preserve"> cartesian into (length,angle) polar</w:t>
      </w:r>
    </w:p>
    <w:p w:rsidR="00000000" w:rsidDel="00000000" w:rsidP="00000000" w:rsidRDefault="00000000" w:rsidRPr="00000000" w14:paraId="00000DBC">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DBD">
      <w:pPr>
        <w:pageBreakBefore w:val="0"/>
        <w:rPr>
          <w:sz w:val="18"/>
          <w:szCs w:val="18"/>
        </w:rPr>
      </w:pPr>
      <w:r w:rsidDel="00000000" w:rsidR="00000000" w:rsidRPr="00000000">
        <w:rPr>
          <w:sz w:val="18"/>
          <w:szCs w:val="18"/>
          <w:rtl w:val="0"/>
        </w:rPr>
        <w:t xml:space="preserve">To get the results:</w:t>
      </w:r>
    </w:p>
    <w:p w:rsidR="00000000" w:rsidDel="00000000" w:rsidP="00000000" w:rsidRDefault="00000000" w:rsidRPr="00000000" w14:paraId="00000DBE">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DBF">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sz w:val="18"/>
          <w:szCs w:val="18"/>
          <w:rtl w:val="0"/>
        </w:rPr>
        <w:tab/>
      </w:r>
      <w:r w:rsidDel="00000000" w:rsidR="00000000" w:rsidRPr="00000000">
        <w:rPr>
          <w:rFonts w:ascii="Courier New" w:cs="Courier New" w:eastAsia="Courier New" w:hAnsi="Courier New"/>
          <w:b w:val="1"/>
          <w:sz w:val="18"/>
          <w:szCs w:val="18"/>
          <w:rtl w:val="0"/>
        </w:rPr>
        <w:t xml:space="preserve">GETQX   length</w:t>
      </w:r>
    </w:p>
    <w:p w:rsidR="00000000" w:rsidDel="00000000" w:rsidP="00000000" w:rsidRDefault="00000000" w:rsidRPr="00000000" w14:paraId="00000DC0">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 xml:space="preserve">GETQY   angle</w:t>
      </w:r>
    </w:p>
    <w:p w:rsidR="00000000" w:rsidDel="00000000" w:rsidP="00000000" w:rsidRDefault="00000000" w:rsidRPr="00000000" w14:paraId="00000DC1">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DC2">
      <w:pPr>
        <w:pageBreakBefore w:val="0"/>
        <w:widowControl w:val="0"/>
        <w:pBdr>
          <w:top w:space="0" w:sz="0" w:val="nil"/>
          <w:left w:space="0" w:sz="0" w:val="nil"/>
          <w:bottom w:space="0" w:sz="0" w:val="nil"/>
          <w:right w:space="0" w:sz="0" w:val="nil"/>
          <w:between w:space="0" w:sz="0" w:val="nil"/>
        </w:pBdr>
        <w:shd w:fill="auto" w:val="clear"/>
        <w:rPr>
          <w:b w:val="1"/>
          <w:sz w:val="18"/>
          <w:szCs w:val="18"/>
        </w:rPr>
      </w:pPr>
      <w:r w:rsidDel="00000000" w:rsidR="00000000" w:rsidRPr="00000000">
        <w:rPr>
          <w:rtl w:val="0"/>
        </w:rPr>
      </w:r>
    </w:p>
    <w:p w:rsidR="00000000" w:rsidDel="00000000" w:rsidP="00000000" w:rsidRDefault="00000000" w:rsidRPr="00000000" w14:paraId="00000DC3">
      <w:pPr>
        <w:pStyle w:val="Heading3"/>
        <w:pageBreakBefore w:val="0"/>
        <w:widowControl w:val="0"/>
        <w:rPr/>
      </w:pPr>
      <w:bookmarkStart w:colFirst="0" w:colLast="0" w:name="_8dyx6rvm0iup" w:id="67"/>
      <w:bookmarkEnd w:id="67"/>
      <w:r w:rsidDel="00000000" w:rsidR="00000000" w:rsidRPr="00000000">
        <w:rPr>
          <w:rtl w:val="0"/>
        </w:rPr>
        <w:t xml:space="preserve">LOGARITHM</w:t>
      </w:r>
    </w:p>
    <w:p w:rsidR="00000000" w:rsidDel="00000000" w:rsidP="00000000" w:rsidRDefault="00000000" w:rsidRPr="00000000" w14:paraId="00000DC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DC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To convert an unsigned 32-bit integer into a 5:27-bit logarithm, where the top 5 bits hold the whole part of the power-of-2 exponent and the bottom 27 bits hold the fractional part:</w:t>
      </w:r>
    </w:p>
    <w:p w:rsidR="00000000" w:rsidDel="00000000" w:rsidP="00000000" w:rsidRDefault="00000000" w:rsidRPr="00000000" w14:paraId="00000DC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DC7">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sz w:val="18"/>
          <w:szCs w:val="18"/>
          <w:rtl w:val="0"/>
        </w:rPr>
        <w:tab/>
      </w:r>
      <w:r w:rsidDel="00000000" w:rsidR="00000000" w:rsidRPr="00000000">
        <w:rPr>
          <w:rFonts w:ascii="Courier New" w:cs="Courier New" w:eastAsia="Courier New" w:hAnsi="Courier New"/>
          <w:b w:val="1"/>
          <w:sz w:val="18"/>
          <w:szCs w:val="18"/>
          <w:rtl w:val="0"/>
        </w:rPr>
        <w:t xml:space="preserve">QLOG    D/#</w:t>
        <w:tab/>
        <w:tab/>
        <w:tab/>
        <w:t xml:space="preserve">- Compute log base 2 of D</w:t>
      </w:r>
    </w:p>
    <w:p w:rsidR="00000000" w:rsidDel="00000000" w:rsidP="00000000" w:rsidRDefault="00000000" w:rsidRPr="00000000" w14:paraId="00000DC8">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DC9">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To get the result:</w:t>
      </w:r>
    </w:p>
    <w:p w:rsidR="00000000" w:rsidDel="00000000" w:rsidP="00000000" w:rsidRDefault="00000000" w:rsidRPr="00000000" w14:paraId="00000DCA">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DCB">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sz w:val="18"/>
          <w:szCs w:val="18"/>
          <w:rtl w:val="0"/>
        </w:rPr>
        <w:tab/>
      </w:r>
      <w:r w:rsidDel="00000000" w:rsidR="00000000" w:rsidRPr="00000000">
        <w:rPr>
          <w:rFonts w:ascii="Courier New" w:cs="Courier New" w:eastAsia="Courier New" w:hAnsi="Courier New"/>
          <w:b w:val="1"/>
          <w:sz w:val="18"/>
          <w:szCs w:val="18"/>
          <w:rtl w:val="0"/>
        </w:rPr>
        <w:t xml:space="preserve">GETQX   logarithm</w:t>
      </w:r>
    </w:p>
    <w:p w:rsidR="00000000" w:rsidDel="00000000" w:rsidP="00000000" w:rsidRDefault="00000000" w:rsidRPr="00000000" w14:paraId="00000DCC">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DC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DCE">
      <w:pPr>
        <w:pStyle w:val="Heading3"/>
        <w:pageBreakBefore w:val="0"/>
        <w:widowControl w:val="0"/>
        <w:rPr/>
      </w:pPr>
      <w:bookmarkStart w:colFirst="0" w:colLast="0" w:name="_1f20z1s8ff72" w:id="68"/>
      <w:bookmarkEnd w:id="68"/>
      <w:r w:rsidDel="00000000" w:rsidR="00000000" w:rsidRPr="00000000">
        <w:rPr>
          <w:rtl w:val="0"/>
        </w:rPr>
        <w:t xml:space="preserve">EXPONENT</w:t>
      </w:r>
    </w:p>
    <w:p w:rsidR="00000000" w:rsidDel="00000000" w:rsidP="00000000" w:rsidRDefault="00000000" w:rsidRPr="00000000" w14:paraId="00000DC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DD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To convert a 5:27-bit logarithm into a 32-bit unsigned integer:</w:t>
      </w:r>
    </w:p>
    <w:p w:rsidR="00000000" w:rsidDel="00000000" w:rsidP="00000000" w:rsidRDefault="00000000" w:rsidRPr="00000000" w14:paraId="00000DD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DD2">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sz w:val="18"/>
          <w:szCs w:val="18"/>
          <w:rtl w:val="0"/>
        </w:rPr>
        <w:tab/>
      </w:r>
      <w:r w:rsidDel="00000000" w:rsidR="00000000" w:rsidRPr="00000000">
        <w:rPr>
          <w:rFonts w:ascii="Courier New" w:cs="Courier New" w:eastAsia="Courier New" w:hAnsi="Courier New"/>
          <w:b w:val="1"/>
          <w:sz w:val="18"/>
          <w:szCs w:val="18"/>
          <w:rtl w:val="0"/>
        </w:rPr>
        <w:t xml:space="preserve">QEXP    D/#</w:t>
        <w:tab/>
        <w:tab/>
        <w:tab/>
        <w:t xml:space="preserve">- Compute 2 to the power of D</w:t>
      </w:r>
    </w:p>
    <w:p w:rsidR="00000000" w:rsidDel="00000000" w:rsidP="00000000" w:rsidRDefault="00000000" w:rsidRPr="00000000" w14:paraId="00000DD3">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DD4">
      <w:pPr>
        <w:pageBreakBefore w:val="0"/>
        <w:rPr>
          <w:sz w:val="18"/>
          <w:szCs w:val="18"/>
        </w:rPr>
      </w:pPr>
      <w:r w:rsidDel="00000000" w:rsidR="00000000" w:rsidRPr="00000000">
        <w:rPr>
          <w:sz w:val="18"/>
          <w:szCs w:val="18"/>
          <w:rtl w:val="0"/>
        </w:rPr>
        <w:t xml:space="preserve">To get the result:</w:t>
      </w:r>
    </w:p>
    <w:p w:rsidR="00000000" w:rsidDel="00000000" w:rsidP="00000000" w:rsidRDefault="00000000" w:rsidRPr="00000000" w14:paraId="00000DD5">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DD6">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sz w:val="18"/>
          <w:szCs w:val="18"/>
          <w:rtl w:val="0"/>
        </w:rPr>
        <w:tab/>
      </w:r>
      <w:r w:rsidDel="00000000" w:rsidR="00000000" w:rsidRPr="00000000">
        <w:rPr>
          <w:rFonts w:ascii="Courier New" w:cs="Courier New" w:eastAsia="Courier New" w:hAnsi="Courier New"/>
          <w:b w:val="1"/>
          <w:sz w:val="18"/>
          <w:szCs w:val="18"/>
          <w:rtl w:val="0"/>
        </w:rPr>
        <w:t xml:space="preserve">GETQX   integer</w:t>
      </w:r>
    </w:p>
    <w:p w:rsidR="00000000" w:rsidDel="00000000" w:rsidP="00000000" w:rsidRDefault="00000000" w:rsidRPr="00000000" w14:paraId="00000DD7">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D8">
      <w:pPr>
        <w:widowControl w:val="0"/>
        <w:rPr/>
      </w:pPr>
      <w:r w:rsidDel="00000000" w:rsidR="00000000" w:rsidRPr="00000000">
        <w:rPr>
          <w:rtl w:val="0"/>
        </w:rPr>
      </w:r>
    </w:p>
    <w:p w:rsidR="00000000" w:rsidDel="00000000" w:rsidP="00000000" w:rsidRDefault="00000000" w:rsidRPr="00000000" w14:paraId="00000DD9">
      <w:pPr>
        <w:pStyle w:val="Heading3"/>
        <w:widowControl w:val="0"/>
        <w:rPr/>
      </w:pPr>
      <w:bookmarkStart w:colFirst="0" w:colLast="0" w:name="_324kofpybo35" w:id="69"/>
      <w:bookmarkEnd w:id="69"/>
      <w:r w:rsidDel="00000000" w:rsidR="00000000" w:rsidRPr="00000000">
        <w:rPr>
          <w:rtl w:val="0"/>
        </w:rPr>
        <w:t xml:space="preserve">OVERLAPPING CORDIC COMMANDS</w:t>
      </w:r>
    </w:p>
    <w:p w:rsidR="00000000" w:rsidDel="00000000" w:rsidP="00000000" w:rsidRDefault="00000000" w:rsidRPr="00000000" w14:paraId="00000DDA">
      <w:pPr>
        <w:widowControl w:val="0"/>
        <w:rPr/>
      </w:pPr>
      <w:r w:rsidDel="00000000" w:rsidR="00000000" w:rsidRPr="00000000">
        <w:rPr>
          <w:rtl w:val="0"/>
        </w:rPr>
      </w:r>
    </w:p>
    <w:p w:rsidR="00000000" w:rsidDel="00000000" w:rsidP="00000000" w:rsidRDefault="00000000" w:rsidRPr="00000000" w14:paraId="00000DDB">
      <w:pPr>
        <w:widowControl w:val="0"/>
        <w:rPr/>
      </w:pPr>
      <w:r w:rsidDel="00000000" w:rsidR="00000000" w:rsidRPr="00000000">
        <w:rPr>
          <w:rtl w:val="0"/>
        </w:rPr>
        <w:t xml:space="preserve">Because each cog's hub slot comes around</w:t>
      </w:r>
      <w:r w:rsidDel="00000000" w:rsidR="00000000" w:rsidRPr="00000000">
        <w:rPr>
          <w:rtl w:val="0"/>
        </w:rPr>
        <w:t xml:space="preserve"> every 1/2/4/8/16 clocks</w:t>
      </w:r>
      <w:r w:rsidDel="00000000" w:rsidR="00000000" w:rsidRPr="00000000">
        <w:rPr>
          <w:rtl w:val="0"/>
        </w:rPr>
        <w:t xml:space="preserve"> (8 clocks for the current P2X8C4M64P, since it has 8 cogs) and the pipeline is 54 clocks long, i</w:t>
      </w:r>
      <w:r w:rsidDel="00000000" w:rsidR="00000000" w:rsidRPr="00000000">
        <w:rPr>
          <w:rtl w:val="0"/>
        </w:rPr>
        <w:t xml:space="preserve">t is possible to overlap CORDIC commands, where several commands are initially given to the CORDIC solver, and then results are read and another command is given, indefinitely, until, at the end, the trailing results are read.</w:t>
      </w:r>
      <w:r w:rsidDel="00000000" w:rsidR="00000000" w:rsidRPr="00000000">
        <w:rPr>
          <w:rtl w:val="0"/>
        </w:rPr>
        <w:t xml:space="preserve"> You must not have interrupts enabled during such a juggle, or enough clocks could be stolen by the interrupt service routine that one or more of your results could be overwritten before you can read them. </w:t>
      </w:r>
      <w:r w:rsidDel="00000000" w:rsidR="00000000" w:rsidRPr="00000000">
        <w:rPr>
          <w:rtl w:val="0"/>
        </w:rPr>
        <w:t xml:space="preserve">If you ever attempt to read results when none are available and none are in progress, GETQX/GETQY will only take two clocks and the QMT (CORDIC empty) event flag will be set.</w:t>
      </w:r>
      <w:r w:rsidDel="00000000" w:rsidR="00000000" w:rsidRPr="00000000">
        <w:rPr>
          <w:rtl w:val="0"/>
        </w:rPr>
      </w:r>
    </w:p>
    <w:p w:rsidR="00000000" w:rsidDel="00000000" w:rsidP="00000000" w:rsidRDefault="00000000" w:rsidRPr="00000000" w14:paraId="00000DDC">
      <w:pPr>
        <w:widowControl w:val="0"/>
        <w:rPr/>
      </w:pPr>
      <w:r w:rsidDel="00000000" w:rsidR="00000000" w:rsidRPr="00000000">
        <w:rPr>
          <w:rtl w:val="0"/>
        </w:rPr>
      </w:r>
    </w:p>
    <w:p w:rsidR="00000000" w:rsidDel="00000000" w:rsidP="00000000" w:rsidRDefault="00000000" w:rsidRPr="00000000" w14:paraId="00000DDD">
      <w:pPr>
        <w:widowControl w:val="0"/>
        <w:rPr/>
      </w:pPr>
      <w:r w:rsidDel="00000000" w:rsidR="00000000" w:rsidRPr="00000000">
        <w:rPr>
          <w:rtl w:val="0"/>
        </w:rPr>
      </w:r>
    </w:p>
    <w:tbl>
      <w:tblPr>
        <w:tblStyle w:val="Table33"/>
        <w:tblW w:w="11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DDE">
            <w:pPr>
              <w:widowControl w:val="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DDF">
            <w:pPr>
              <w:widowControl w:val="0"/>
              <w:rPr>
                <w:rFonts w:ascii="Consolas" w:cs="Consolas" w:eastAsia="Consolas" w:hAnsi="Consolas"/>
              </w:rPr>
            </w:pPr>
            <w:r w:rsidDel="00000000" w:rsidR="00000000" w:rsidRPr="00000000">
              <w:rPr>
                <w:rFonts w:ascii="Consolas" w:cs="Consolas" w:eastAsia="Consolas" w:hAnsi="Consolas"/>
                <w:rtl w:val="0"/>
              </w:rPr>
              <w:t xml:space="preserve">' CORDIC overlapping command demo</w:t>
            </w:r>
          </w:p>
          <w:p w:rsidR="00000000" w:rsidDel="00000000" w:rsidP="00000000" w:rsidRDefault="00000000" w:rsidRPr="00000000" w14:paraId="00000DE0">
            <w:pPr>
              <w:widowControl w:val="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DE1">
            <w:pPr>
              <w:widowControl w:val="0"/>
              <w:rPr>
                <w:rFonts w:ascii="Consolas" w:cs="Consolas" w:eastAsia="Consolas" w:hAnsi="Consolas"/>
              </w:rPr>
            </w:pPr>
            <w:r w:rsidDel="00000000" w:rsidR="00000000" w:rsidRPr="00000000">
              <w:rPr>
                <w:rFonts w:ascii="Consolas" w:cs="Consolas" w:eastAsia="Consolas" w:hAnsi="Consolas"/>
                <w:rtl w:val="0"/>
              </w:rPr>
              <w:t xml:space="preserve">' - outputs 32 sine waves of increasing frequency on P0..P31 using 990-ohm DACs</w:t>
            </w:r>
          </w:p>
          <w:p w:rsidR="00000000" w:rsidDel="00000000" w:rsidP="00000000" w:rsidRDefault="00000000" w:rsidRPr="00000000" w14:paraId="00000DE2">
            <w:pPr>
              <w:widowControl w:val="0"/>
              <w:rPr>
                <w:rFonts w:ascii="Consolas" w:cs="Consolas" w:eastAsia="Consolas" w:hAnsi="Consolas"/>
              </w:rPr>
            </w:pPr>
            <w:r w:rsidDel="00000000" w:rsidR="00000000" w:rsidRPr="00000000">
              <w:rPr>
                <w:rFonts w:ascii="Consolas" w:cs="Consolas" w:eastAsia="Consolas" w:hAnsi="Consolas"/>
                <w:rtl w:val="0"/>
              </w:rPr>
              <w:t xml:space="preserve">' - uses SETQ+QROTATE+GETQY+GETQX, the most input/output-intensive CORDIC command</w:t>
            </w:r>
          </w:p>
          <w:p w:rsidR="00000000" w:rsidDel="00000000" w:rsidP="00000000" w:rsidRDefault="00000000" w:rsidRPr="00000000" w14:paraId="00000DE3">
            <w:pPr>
              <w:widowControl w:val="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DE4">
            <w:pPr>
              <w:widowControl w:val="0"/>
              <w:rPr>
                <w:rFonts w:ascii="Consolas" w:cs="Consolas" w:eastAsia="Consolas" w:hAnsi="Consolas"/>
              </w:rPr>
            </w:pPr>
            <w:r w:rsidDel="00000000" w:rsidR="00000000" w:rsidRPr="00000000">
              <w:rPr>
                <w:rFonts w:ascii="Consolas" w:cs="Consolas" w:eastAsia="Consolas" w:hAnsi="Consolas"/>
                <w:rtl w:val="0"/>
              </w:rPr>
              <w:t xml:space="preserve">con     _clkfreq = 256_000_000                  'clock frequency</w:t>
            </w:r>
          </w:p>
          <w:p w:rsidR="00000000" w:rsidDel="00000000" w:rsidP="00000000" w:rsidRDefault="00000000" w:rsidRPr="00000000" w14:paraId="00000DE5">
            <w:pPr>
              <w:widowControl w:val="0"/>
              <w:rPr>
                <w:rFonts w:ascii="Consolas" w:cs="Consolas" w:eastAsia="Consolas" w:hAnsi="Consolas"/>
              </w:rPr>
            </w:pPr>
            <w:r w:rsidDel="00000000" w:rsidR="00000000" w:rsidRPr="00000000">
              <w:rPr>
                <w:rFonts w:ascii="Consolas" w:cs="Consolas" w:eastAsia="Consolas" w:hAnsi="Consolas"/>
                <w:rtl w:val="0"/>
              </w:rPr>
              <w:t xml:space="preserve">        clks = 3*256                            'clocks per frame, 3 complete DAC cycles</w:t>
            </w:r>
          </w:p>
          <w:p w:rsidR="00000000" w:rsidDel="00000000" w:rsidP="00000000" w:rsidRDefault="00000000" w:rsidRPr="00000000" w14:paraId="00000DE6">
            <w:pPr>
              <w:widowControl w:val="0"/>
              <w:rPr>
                <w:rFonts w:ascii="Consolas" w:cs="Consolas" w:eastAsia="Consolas" w:hAnsi="Consolas"/>
              </w:rPr>
            </w:pPr>
            <w:r w:rsidDel="00000000" w:rsidR="00000000" w:rsidRPr="00000000">
              <w:rPr>
                <w:rFonts w:ascii="Consolas" w:cs="Consolas" w:eastAsia="Consolas" w:hAnsi="Consolas"/>
                <w:rtl w:val="0"/>
              </w:rPr>
              <w:t xml:space="preserve">        f = 100 frac (_clkfreq / clks)          '100 Hz, gets multiplied by 100, 101, 102..</w:t>
            </w:r>
          </w:p>
          <w:p w:rsidR="00000000" w:rsidDel="00000000" w:rsidP="00000000" w:rsidRDefault="00000000" w:rsidRPr="00000000" w14:paraId="00000DE7">
            <w:pPr>
              <w:widowControl w:val="0"/>
              <w:rPr>
                <w:rFonts w:ascii="Consolas" w:cs="Consolas" w:eastAsia="Consolas" w:hAnsi="Consolas"/>
              </w:rPr>
            </w:pPr>
            <w:r w:rsidDel="00000000" w:rsidR="00000000" w:rsidRPr="00000000">
              <w:rPr>
                <w:rFonts w:ascii="Consolas" w:cs="Consolas" w:eastAsia="Consolas" w:hAnsi="Consolas"/>
                <w:rtl w:val="0"/>
              </w:rPr>
              <w:t xml:space="preserve">        dacmode = %10100_00000000_01_00011_0    '990-ohm DAC + pwm-dithered 16-bit DAC mode</w:t>
            </w:r>
          </w:p>
          <w:p w:rsidR="00000000" w:rsidDel="00000000" w:rsidP="00000000" w:rsidRDefault="00000000" w:rsidRPr="00000000" w14:paraId="00000DE8">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DE9">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DEA">
            <w:pPr>
              <w:widowControl w:val="0"/>
              <w:rPr>
                <w:rFonts w:ascii="Consolas" w:cs="Consolas" w:eastAsia="Consolas" w:hAnsi="Consolas"/>
              </w:rPr>
            </w:pPr>
            <w:r w:rsidDel="00000000" w:rsidR="00000000" w:rsidRPr="00000000">
              <w:rPr>
                <w:rFonts w:ascii="Consolas" w:cs="Consolas" w:eastAsia="Consolas" w:hAnsi="Consolas"/>
                <w:rtl w:val="0"/>
              </w:rPr>
              <w:t xml:space="preserve">dat     org</w:t>
            </w:r>
          </w:p>
          <w:p w:rsidR="00000000" w:rsidDel="00000000" w:rsidP="00000000" w:rsidRDefault="00000000" w:rsidRPr="00000000" w14:paraId="00000DEB">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DEC">
            <w:pPr>
              <w:widowControl w:val="0"/>
              <w:rPr>
                <w:rFonts w:ascii="Consolas" w:cs="Consolas" w:eastAsia="Consolas" w:hAnsi="Consolas"/>
              </w:rPr>
            </w:pPr>
            <w:r w:rsidDel="00000000" w:rsidR="00000000" w:rsidRPr="00000000">
              <w:rPr>
                <w:rFonts w:ascii="Consolas" w:cs="Consolas" w:eastAsia="Consolas" w:hAnsi="Consolas"/>
                <w:rtl w:val="0"/>
              </w:rPr>
              <w:t xml:space="preserve">        wrpin   ##dacmode,pins32        'set 16-bit pwm-dither DAC mode for P0..P31</w:t>
            </w:r>
          </w:p>
          <w:p w:rsidR="00000000" w:rsidDel="00000000" w:rsidP="00000000" w:rsidRDefault="00000000" w:rsidRPr="00000000" w14:paraId="00000DED">
            <w:pPr>
              <w:widowControl w:val="0"/>
              <w:rPr>
                <w:rFonts w:ascii="Consolas" w:cs="Consolas" w:eastAsia="Consolas" w:hAnsi="Consolas"/>
              </w:rPr>
            </w:pPr>
            <w:r w:rsidDel="00000000" w:rsidR="00000000" w:rsidRPr="00000000">
              <w:rPr>
                <w:rFonts w:ascii="Consolas" w:cs="Consolas" w:eastAsia="Consolas" w:hAnsi="Consolas"/>
                <w:rtl w:val="0"/>
              </w:rPr>
              <w:t xml:space="preserve">        wxpin   ##clks,pins32           'set period for three pwm-dithered DAC cycles</w:t>
            </w:r>
          </w:p>
          <w:p w:rsidR="00000000" w:rsidDel="00000000" w:rsidP="00000000" w:rsidRDefault="00000000" w:rsidRPr="00000000" w14:paraId="00000DEE">
            <w:pPr>
              <w:widowControl w:val="0"/>
              <w:rPr>
                <w:rFonts w:ascii="Consolas" w:cs="Consolas" w:eastAsia="Consolas" w:hAnsi="Consolas"/>
              </w:rPr>
            </w:pPr>
            <w:r w:rsidDel="00000000" w:rsidR="00000000" w:rsidRPr="00000000">
              <w:rPr>
                <w:rFonts w:ascii="Consolas" w:cs="Consolas" w:eastAsia="Consolas" w:hAnsi="Consolas"/>
                <w:rtl w:val="0"/>
              </w:rPr>
              <w:t xml:space="preserve">        dirh    pins32                  'enable smart pins</w:t>
            </w:r>
          </w:p>
          <w:p w:rsidR="00000000" w:rsidDel="00000000" w:rsidP="00000000" w:rsidRDefault="00000000" w:rsidRPr="00000000" w14:paraId="00000DEF">
            <w:pPr>
              <w:widowControl w:val="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DF0">
            <w:pPr>
              <w:widowControl w:val="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DF1">
            <w:pPr>
              <w:widowControl w:val="0"/>
              <w:rPr>
                <w:rFonts w:ascii="Consolas" w:cs="Consolas" w:eastAsia="Consolas" w:hAnsi="Consolas"/>
              </w:rPr>
            </w:pPr>
            <w:r w:rsidDel="00000000" w:rsidR="00000000" w:rsidRPr="00000000">
              <w:rPr>
                <w:rFonts w:ascii="Consolas" w:cs="Consolas" w:eastAsia="Consolas" w:hAnsi="Consolas"/>
                <w:rtl w:val="0"/>
              </w:rPr>
              <w:t xml:space="preserve">' Rotate 32 sets of (x,y) coordinates at different rates</w:t>
            </w:r>
          </w:p>
          <w:p w:rsidR="00000000" w:rsidDel="00000000" w:rsidP="00000000" w:rsidRDefault="00000000" w:rsidRPr="00000000" w14:paraId="00000DF2">
            <w:pPr>
              <w:widowControl w:val="0"/>
              <w:rPr>
                <w:rFonts w:ascii="Consolas" w:cs="Consolas" w:eastAsia="Consolas" w:hAnsi="Consolas"/>
              </w:rPr>
            </w:pPr>
            <w:r w:rsidDel="00000000" w:rsidR="00000000" w:rsidRPr="00000000">
              <w:rPr>
                <w:rFonts w:ascii="Consolas" w:cs="Consolas" w:eastAsia="Consolas" w:hAnsi="Consolas"/>
                <w:rtl w:val="0"/>
              </w:rPr>
              <w:t xml:space="preserve">' by overlapping CORDIC commands and result fetches</w:t>
            </w:r>
          </w:p>
          <w:p w:rsidR="00000000" w:rsidDel="00000000" w:rsidP="00000000" w:rsidRDefault="00000000" w:rsidRPr="00000000" w14:paraId="00000DF3">
            <w:pPr>
              <w:widowControl w:val="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DF4">
            <w:pPr>
              <w:widowControl w:val="0"/>
              <w:rPr>
                <w:rFonts w:ascii="Consolas" w:cs="Consolas" w:eastAsia="Consolas" w:hAnsi="Consolas"/>
              </w:rPr>
            </w:pPr>
            <w:r w:rsidDel="00000000" w:rsidR="00000000" w:rsidRPr="00000000">
              <w:rPr>
                <w:rFonts w:ascii="Consolas" w:cs="Consolas" w:eastAsia="Consolas" w:hAnsi="Consolas"/>
                <w:rtl w:val="0"/>
              </w:rPr>
              <w:t xml:space="preserve">'                                       'clk    sum</w:t>
            </w:r>
          </w:p>
          <w:p w:rsidR="00000000" w:rsidDel="00000000" w:rsidP="00000000" w:rsidRDefault="00000000" w:rsidRPr="00000000" w14:paraId="00000DF5">
            <w:pPr>
              <w:widowControl w:val="0"/>
              <w:rPr>
                <w:rFonts w:ascii="Consolas" w:cs="Consolas" w:eastAsia="Consolas" w:hAnsi="Consolas"/>
              </w:rPr>
            </w:pPr>
            <w:r w:rsidDel="00000000" w:rsidR="00000000" w:rsidRPr="00000000">
              <w:rPr>
                <w:rFonts w:ascii="Consolas" w:cs="Consolas" w:eastAsia="Consolas" w:hAnsi="Consolas"/>
                <w:rtl w:val="0"/>
              </w:rPr>
              <w:t xml:space="preserve">'                                       'w=wait !=cordic tick</w:t>
            </w:r>
          </w:p>
          <w:p w:rsidR="00000000" w:rsidDel="00000000" w:rsidP="00000000" w:rsidRDefault="00000000" w:rsidRPr="00000000" w14:paraId="00000DF6">
            <w:pPr>
              <w:widowControl w:val="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DF7">
            <w:pPr>
              <w:widowControl w:val="0"/>
              <w:rPr>
                <w:rFonts w:ascii="Consolas" w:cs="Consolas" w:eastAsia="Consolas" w:hAnsi="Consolas"/>
              </w:rPr>
            </w:pPr>
            <w:r w:rsidDel="00000000" w:rsidR="00000000" w:rsidRPr="00000000">
              <w:rPr>
                <w:rFonts w:ascii="Consolas" w:cs="Consolas" w:eastAsia="Consolas" w:hAnsi="Consolas"/>
                <w:rtl w:val="0"/>
              </w:rPr>
              <w:t xml:space="preserve">loop    setq    y+00                    '2      ?       begin first 8 commands</w:t>
            </w:r>
          </w:p>
          <w:p w:rsidR="00000000" w:rsidDel="00000000" w:rsidP="00000000" w:rsidRDefault="00000000" w:rsidRPr="00000000" w14:paraId="00000DF8">
            <w:pPr>
              <w:widowControl w:val="0"/>
              <w:rPr>
                <w:rFonts w:ascii="Consolas" w:cs="Consolas" w:eastAsia="Consolas" w:hAnsi="Consolas"/>
              </w:rPr>
            </w:pPr>
            <w:r w:rsidDel="00000000" w:rsidR="00000000" w:rsidRPr="00000000">
              <w:rPr>
                <w:rFonts w:ascii="Consolas" w:cs="Consolas" w:eastAsia="Consolas" w:hAnsi="Consolas"/>
                <w:rtl w:val="0"/>
              </w:rPr>
              <w:t xml:space="preserve">        qrotate x+00,a+00               '?w+2   2!</w:t>
            </w:r>
          </w:p>
          <w:p w:rsidR="00000000" w:rsidDel="00000000" w:rsidP="00000000" w:rsidRDefault="00000000" w:rsidRPr="00000000" w14:paraId="00000DF9">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DFA">
            <w:pPr>
              <w:widowControl w:val="0"/>
              <w:rPr>
                <w:rFonts w:ascii="Consolas" w:cs="Consolas" w:eastAsia="Consolas" w:hAnsi="Consolas"/>
              </w:rPr>
            </w:pPr>
            <w:r w:rsidDel="00000000" w:rsidR="00000000" w:rsidRPr="00000000">
              <w:rPr>
                <w:rFonts w:ascii="Consolas" w:cs="Consolas" w:eastAsia="Consolas" w:hAnsi="Consolas"/>
                <w:rtl w:val="0"/>
              </w:rPr>
              <w:t xml:space="preserve">        setq    y+01                    '2      4</w:t>
            </w:r>
          </w:p>
          <w:p w:rsidR="00000000" w:rsidDel="00000000" w:rsidP="00000000" w:rsidRDefault="00000000" w:rsidRPr="00000000" w14:paraId="00000DFB">
            <w:pPr>
              <w:widowControl w:val="0"/>
              <w:rPr>
                <w:rFonts w:ascii="Consolas" w:cs="Consolas" w:eastAsia="Consolas" w:hAnsi="Consolas"/>
              </w:rPr>
            </w:pPr>
            <w:r w:rsidDel="00000000" w:rsidR="00000000" w:rsidRPr="00000000">
              <w:rPr>
                <w:rFonts w:ascii="Consolas" w:cs="Consolas" w:eastAsia="Consolas" w:hAnsi="Consolas"/>
                <w:rtl w:val="0"/>
              </w:rPr>
              <w:t xml:space="preserve">        qrotate x+01,a+01               '4w+2   10!</w:t>
            </w:r>
          </w:p>
          <w:p w:rsidR="00000000" w:rsidDel="00000000" w:rsidP="00000000" w:rsidRDefault="00000000" w:rsidRPr="00000000" w14:paraId="00000DFC">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DFD">
            <w:pPr>
              <w:widowControl w:val="0"/>
              <w:rPr>
                <w:rFonts w:ascii="Consolas" w:cs="Consolas" w:eastAsia="Consolas" w:hAnsi="Consolas"/>
              </w:rPr>
            </w:pPr>
            <w:r w:rsidDel="00000000" w:rsidR="00000000" w:rsidRPr="00000000">
              <w:rPr>
                <w:rFonts w:ascii="Consolas" w:cs="Consolas" w:eastAsia="Consolas" w:hAnsi="Consolas"/>
                <w:rtl w:val="0"/>
              </w:rPr>
              <w:t xml:space="preserve">        setq    y+02                    '2      12</w:t>
            </w:r>
          </w:p>
          <w:p w:rsidR="00000000" w:rsidDel="00000000" w:rsidP="00000000" w:rsidRDefault="00000000" w:rsidRPr="00000000" w14:paraId="00000DFE">
            <w:pPr>
              <w:widowControl w:val="0"/>
              <w:rPr>
                <w:rFonts w:ascii="Consolas" w:cs="Consolas" w:eastAsia="Consolas" w:hAnsi="Consolas"/>
              </w:rPr>
            </w:pPr>
            <w:r w:rsidDel="00000000" w:rsidR="00000000" w:rsidRPr="00000000">
              <w:rPr>
                <w:rFonts w:ascii="Consolas" w:cs="Consolas" w:eastAsia="Consolas" w:hAnsi="Consolas"/>
                <w:rtl w:val="0"/>
              </w:rPr>
              <w:t xml:space="preserve">        qrotate x+02,a+02               '4w+2   18!</w:t>
            </w:r>
          </w:p>
          <w:p w:rsidR="00000000" w:rsidDel="00000000" w:rsidP="00000000" w:rsidRDefault="00000000" w:rsidRPr="00000000" w14:paraId="00000DFF">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00">
            <w:pPr>
              <w:widowControl w:val="0"/>
              <w:rPr>
                <w:rFonts w:ascii="Consolas" w:cs="Consolas" w:eastAsia="Consolas" w:hAnsi="Consolas"/>
              </w:rPr>
            </w:pPr>
            <w:r w:rsidDel="00000000" w:rsidR="00000000" w:rsidRPr="00000000">
              <w:rPr>
                <w:rFonts w:ascii="Consolas" w:cs="Consolas" w:eastAsia="Consolas" w:hAnsi="Consolas"/>
                <w:rtl w:val="0"/>
              </w:rPr>
              <w:t xml:space="preserve">        setq    y+03                    '2      20</w:t>
            </w:r>
          </w:p>
          <w:p w:rsidR="00000000" w:rsidDel="00000000" w:rsidP="00000000" w:rsidRDefault="00000000" w:rsidRPr="00000000" w14:paraId="00000E01">
            <w:pPr>
              <w:widowControl w:val="0"/>
              <w:rPr>
                <w:rFonts w:ascii="Consolas" w:cs="Consolas" w:eastAsia="Consolas" w:hAnsi="Consolas"/>
              </w:rPr>
            </w:pPr>
            <w:r w:rsidDel="00000000" w:rsidR="00000000" w:rsidRPr="00000000">
              <w:rPr>
                <w:rFonts w:ascii="Consolas" w:cs="Consolas" w:eastAsia="Consolas" w:hAnsi="Consolas"/>
                <w:rtl w:val="0"/>
              </w:rPr>
              <w:t xml:space="preserve">        qrotate x+03,a+03               '4w+2   26!</w:t>
            </w:r>
          </w:p>
          <w:p w:rsidR="00000000" w:rsidDel="00000000" w:rsidP="00000000" w:rsidRDefault="00000000" w:rsidRPr="00000000" w14:paraId="00000E02">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03">
            <w:pPr>
              <w:widowControl w:val="0"/>
              <w:rPr>
                <w:rFonts w:ascii="Consolas" w:cs="Consolas" w:eastAsia="Consolas" w:hAnsi="Consolas"/>
              </w:rPr>
            </w:pPr>
            <w:r w:rsidDel="00000000" w:rsidR="00000000" w:rsidRPr="00000000">
              <w:rPr>
                <w:rFonts w:ascii="Consolas" w:cs="Consolas" w:eastAsia="Consolas" w:hAnsi="Consolas"/>
                <w:rtl w:val="0"/>
              </w:rPr>
              <w:t xml:space="preserve">        setq    y+04                    '2      28</w:t>
            </w:r>
          </w:p>
          <w:p w:rsidR="00000000" w:rsidDel="00000000" w:rsidP="00000000" w:rsidRDefault="00000000" w:rsidRPr="00000000" w14:paraId="00000E04">
            <w:pPr>
              <w:widowControl w:val="0"/>
              <w:rPr>
                <w:rFonts w:ascii="Consolas" w:cs="Consolas" w:eastAsia="Consolas" w:hAnsi="Consolas"/>
              </w:rPr>
            </w:pPr>
            <w:r w:rsidDel="00000000" w:rsidR="00000000" w:rsidRPr="00000000">
              <w:rPr>
                <w:rFonts w:ascii="Consolas" w:cs="Consolas" w:eastAsia="Consolas" w:hAnsi="Consolas"/>
                <w:rtl w:val="0"/>
              </w:rPr>
              <w:t xml:space="preserve">        qrotate x+04,a+04               '4w+2   34!</w:t>
            </w:r>
          </w:p>
          <w:p w:rsidR="00000000" w:rsidDel="00000000" w:rsidP="00000000" w:rsidRDefault="00000000" w:rsidRPr="00000000" w14:paraId="00000E05">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06">
            <w:pPr>
              <w:widowControl w:val="0"/>
              <w:rPr>
                <w:rFonts w:ascii="Consolas" w:cs="Consolas" w:eastAsia="Consolas" w:hAnsi="Consolas"/>
              </w:rPr>
            </w:pPr>
            <w:r w:rsidDel="00000000" w:rsidR="00000000" w:rsidRPr="00000000">
              <w:rPr>
                <w:rFonts w:ascii="Consolas" w:cs="Consolas" w:eastAsia="Consolas" w:hAnsi="Consolas"/>
                <w:rtl w:val="0"/>
              </w:rPr>
              <w:t xml:space="preserve">        setq    y+05                    '2      36</w:t>
            </w:r>
          </w:p>
          <w:p w:rsidR="00000000" w:rsidDel="00000000" w:rsidP="00000000" w:rsidRDefault="00000000" w:rsidRPr="00000000" w14:paraId="00000E07">
            <w:pPr>
              <w:widowControl w:val="0"/>
              <w:rPr>
                <w:rFonts w:ascii="Consolas" w:cs="Consolas" w:eastAsia="Consolas" w:hAnsi="Consolas"/>
              </w:rPr>
            </w:pPr>
            <w:r w:rsidDel="00000000" w:rsidR="00000000" w:rsidRPr="00000000">
              <w:rPr>
                <w:rFonts w:ascii="Consolas" w:cs="Consolas" w:eastAsia="Consolas" w:hAnsi="Consolas"/>
                <w:rtl w:val="0"/>
              </w:rPr>
              <w:t xml:space="preserve">        qrotate x+05,a+05               '4w+2   42!</w:t>
            </w:r>
          </w:p>
          <w:p w:rsidR="00000000" w:rsidDel="00000000" w:rsidP="00000000" w:rsidRDefault="00000000" w:rsidRPr="00000000" w14:paraId="00000E08">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09">
            <w:pPr>
              <w:widowControl w:val="0"/>
              <w:rPr>
                <w:rFonts w:ascii="Consolas" w:cs="Consolas" w:eastAsia="Consolas" w:hAnsi="Consolas"/>
              </w:rPr>
            </w:pPr>
            <w:r w:rsidDel="00000000" w:rsidR="00000000" w:rsidRPr="00000000">
              <w:rPr>
                <w:rFonts w:ascii="Consolas" w:cs="Consolas" w:eastAsia="Consolas" w:hAnsi="Consolas"/>
                <w:rtl w:val="0"/>
              </w:rPr>
              <w:t xml:space="preserve">        setq    y+06                    '2      44</w:t>
            </w:r>
          </w:p>
          <w:p w:rsidR="00000000" w:rsidDel="00000000" w:rsidP="00000000" w:rsidRDefault="00000000" w:rsidRPr="00000000" w14:paraId="00000E0A">
            <w:pPr>
              <w:widowControl w:val="0"/>
              <w:rPr>
                <w:rFonts w:ascii="Consolas" w:cs="Consolas" w:eastAsia="Consolas" w:hAnsi="Consolas"/>
              </w:rPr>
            </w:pPr>
            <w:r w:rsidDel="00000000" w:rsidR="00000000" w:rsidRPr="00000000">
              <w:rPr>
                <w:rFonts w:ascii="Consolas" w:cs="Consolas" w:eastAsia="Consolas" w:hAnsi="Consolas"/>
                <w:rtl w:val="0"/>
              </w:rPr>
              <w:t xml:space="preserve">        qrotate x+06,a+06               '4w+2   50!</w:t>
            </w:r>
          </w:p>
          <w:p w:rsidR="00000000" w:rsidDel="00000000" w:rsidP="00000000" w:rsidRDefault="00000000" w:rsidRPr="00000000" w14:paraId="00000E0B">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0C">
            <w:pPr>
              <w:widowControl w:val="0"/>
              <w:rPr>
                <w:rFonts w:ascii="Consolas" w:cs="Consolas" w:eastAsia="Consolas" w:hAnsi="Consolas"/>
              </w:rPr>
            </w:pPr>
            <w:r w:rsidDel="00000000" w:rsidR="00000000" w:rsidRPr="00000000">
              <w:rPr>
                <w:rFonts w:ascii="Consolas" w:cs="Consolas" w:eastAsia="Consolas" w:hAnsi="Consolas"/>
                <w:rtl w:val="0"/>
              </w:rPr>
              <w:t xml:space="preserve">        setq    y+07                    '2      52</w:t>
            </w:r>
          </w:p>
          <w:p w:rsidR="00000000" w:rsidDel="00000000" w:rsidP="00000000" w:rsidRDefault="00000000" w:rsidRPr="00000000" w14:paraId="00000E0D">
            <w:pPr>
              <w:widowControl w:val="0"/>
              <w:rPr>
                <w:rFonts w:ascii="Consolas" w:cs="Consolas" w:eastAsia="Consolas" w:hAnsi="Consolas"/>
              </w:rPr>
            </w:pPr>
            <w:r w:rsidDel="00000000" w:rsidR="00000000" w:rsidRPr="00000000">
              <w:rPr>
                <w:rFonts w:ascii="Consolas" w:cs="Consolas" w:eastAsia="Consolas" w:hAnsi="Consolas"/>
                <w:rtl w:val="0"/>
              </w:rPr>
              <w:t xml:space="preserve">        qrotate x+07,a+07               '4w+2   58!     result 00 is ready at 54!!!</w:t>
            </w:r>
          </w:p>
          <w:p w:rsidR="00000000" w:rsidDel="00000000" w:rsidP="00000000" w:rsidRDefault="00000000" w:rsidRPr="00000000" w14:paraId="00000E0E">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0F">
            <w:pPr>
              <w:widowControl w:val="0"/>
              <w:rPr>
                <w:rFonts w:ascii="Consolas" w:cs="Consolas" w:eastAsia="Consolas" w:hAnsi="Consolas"/>
              </w:rPr>
            </w:pPr>
            <w:r w:rsidDel="00000000" w:rsidR="00000000" w:rsidRPr="00000000">
              <w:rPr>
                <w:rFonts w:ascii="Consolas" w:cs="Consolas" w:eastAsia="Consolas" w:hAnsi="Consolas"/>
                <w:rtl w:val="0"/>
              </w:rPr>
              <w:t xml:space="preserve">        getqy   y+00                    '2      60      get result 00, no waiting!!!</w:t>
            </w:r>
          </w:p>
          <w:p w:rsidR="00000000" w:rsidDel="00000000" w:rsidP="00000000" w:rsidRDefault="00000000" w:rsidRPr="00000000" w14:paraId="00000E10">
            <w:pPr>
              <w:widowControl w:val="0"/>
              <w:rPr>
                <w:rFonts w:ascii="Consolas" w:cs="Consolas" w:eastAsia="Consolas" w:hAnsi="Consolas"/>
              </w:rPr>
            </w:pPr>
            <w:r w:rsidDel="00000000" w:rsidR="00000000" w:rsidRPr="00000000">
              <w:rPr>
                <w:rFonts w:ascii="Consolas" w:cs="Consolas" w:eastAsia="Consolas" w:hAnsi="Consolas"/>
                <w:rtl w:val="0"/>
              </w:rPr>
              <w:t xml:space="preserve">        getqx   x+00                    '2      62</w:t>
            </w:r>
          </w:p>
          <w:p w:rsidR="00000000" w:rsidDel="00000000" w:rsidP="00000000" w:rsidRDefault="00000000" w:rsidRPr="00000000" w14:paraId="00000E11">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12">
            <w:pPr>
              <w:widowControl w:val="0"/>
              <w:rPr>
                <w:rFonts w:ascii="Consolas" w:cs="Consolas" w:eastAsia="Consolas" w:hAnsi="Consolas"/>
              </w:rPr>
            </w:pPr>
            <w:r w:rsidDel="00000000" w:rsidR="00000000" w:rsidRPr="00000000">
              <w:rPr>
                <w:rFonts w:ascii="Consolas" w:cs="Consolas" w:eastAsia="Consolas" w:hAnsi="Consolas"/>
                <w:rtl w:val="0"/>
              </w:rPr>
              <w:t xml:space="preserve">        setq    y+08                    '2      64      begin overlapping commands and results</w:t>
            </w:r>
          </w:p>
          <w:p w:rsidR="00000000" w:rsidDel="00000000" w:rsidP="00000000" w:rsidRDefault="00000000" w:rsidRPr="00000000" w14:paraId="00000E13">
            <w:pPr>
              <w:widowControl w:val="0"/>
              <w:rPr>
                <w:rFonts w:ascii="Consolas" w:cs="Consolas" w:eastAsia="Consolas" w:hAnsi="Consolas"/>
              </w:rPr>
            </w:pPr>
            <w:r w:rsidDel="00000000" w:rsidR="00000000" w:rsidRPr="00000000">
              <w:rPr>
                <w:rFonts w:ascii="Consolas" w:cs="Consolas" w:eastAsia="Consolas" w:hAnsi="Consolas"/>
                <w:rtl w:val="0"/>
              </w:rPr>
              <w:t xml:space="preserve">        qrotate x+08,a+08               '2      66!</w:t>
            </w:r>
          </w:p>
          <w:p w:rsidR="00000000" w:rsidDel="00000000" w:rsidP="00000000" w:rsidRDefault="00000000" w:rsidRPr="00000000" w14:paraId="00000E14">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15">
            <w:pPr>
              <w:widowControl w:val="0"/>
              <w:rPr>
                <w:rFonts w:ascii="Consolas" w:cs="Consolas" w:eastAsia="Consolas" w:hAnsi="Consolas"/>
              </w:rPr>
            </w:pPr>
            <w:r w:rsidDel="00000000" w:rsidR="00000000" w:rsidRPr="00000000">
              <w:rPr>
                <w:rFonts w:ascii="Consolas" w:cs="Consolas" w:eastAsia="Consolas" w:hAnsi="Consolas"/>
                <w:rtl w:val="0"/>
              </w:rPr>
              <w:t xml:space="preserve">        getqy   y+01                    '2      68</w:t>
            </w:r>
          </w:p>
          <w:p w:rsidR="00000000" w:rsidDel="00000000" w:rsidP="00000000" w:rsidRDefault="00000000" w:rsidRPr="00000000" w14:paraId="00000E16">
            <w:pPr>
              <w:widowControl w:val="0"/>
              <w:rPr>
                <w:rFonts w:ascii="Consolas" w:cs="Consolas" w:eastAsia="Consolas" w:hAnsi="Consolas"/>
              </w:rPr>
            </w:pPr>
            <w:r w:rsidDel="00000000" w:rsidR="00000000" w:rsidRPr="00000000">
              <w:rPr>
                <w:rFonts w:ascii="Consolas" w:cs="Consolas" w:eastAsia="Consolas" w:hAnsi="Consolas"/>
                <w:rtl w:val="0"/>
              </w:rPr>
              <w:t xml:space="preserve">        getqx   x+01                    '2      70</w:t>
            </w:r>
          </w:p>
          <w:p w:rsidR="00000000" w:rsidDel="00000000" w:rsidP="00000000" w:rsidRDefault="00000000" w:rsidRPr="00000000" w14:paraId="00000E17">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18">
            <w:pPr>
              <w:widowControl w:val="0"/>
              <w:rPr>
                <w:rFonts w:ascii="Consolas" w:cs="Consolas" w:eastAsia="Consolas" w:hAnsi="Consolas"/>
              </w:rPr>
            </w:pPr>
            <w:r w:rsidDel="00000000" w:rsidR="00000000" w:rsidRPr="00000000">
              <w:rPr>
                <w:rFonts w:ascii="Consolas" w:cs="Consolas" w:eastAsia="Consolas" w:hAnsi="Consolas"/>
                <w:rtl w:val="0"/>
              </w:rPr>
              <w:t xml:space="preserve">        setq    y+09                    '2      72</w:t>
            </w:r>
          </w:p>
          <w:p w:rsidR="00000000" w:rsidDel="00000000" w:rsidP="00000000" w:rsidRDefault="00000000" w:rsidRPr="00000000" w14:paraId="00000E19">
            <w:pPr>
              <w:widowControl w:val="0"/>
              <w:rPr>
                <w:rFonts w:ascii="Consolas" w:cs="Consolas" w:eastAsia="Consolas" w:hAnsi="Consolas"/>
              </w:rPr>
            </w:pPr>
            <w:r w:rsidDel="00000000" w:rsidR="00000000" w:rsidRPr="00000000">
              <w:rPr>
                <w:rFonts w:ascii="Consolas" w:cs="Consolas" w:eastAsia="Consolas" w:hAnsi="Consolas"/>
                <w:rtl w:val="0"/>
              </w:rPr>
              <w:t xml:space="preserve">        qrotate x+09,a+09               '2      74!</w:t>
            </w:r>
          </w:p>
          <w:p w:rsidR="00000000" w:rsidDel="00000000" w:rsidP="00000000" w:rsidRDefault="00000000" w:rsidRPr="00000000" w14:paraId="00000E1A">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1B">
            <w:pPr>
              <w:widowControl w:val="0"/>
              <w:rPr>
                <w:rFonts w:ascii="Consolas" w:cs="Consolas" w:eastAsia="Consolas" w:hAnsi="Consolas"/>
              </w:rPr>
            </w:pPr>
            <w:r w:rsidDel="00000000" w:rsidR="00000000" w:rsidRPr="00000000">
              <w:rPr>
                <w:rFonts w:ascii="Consolas" w:cs="Consolas" w:eastAsia="Consolas" w:hAnsi="Consolas"/>
                <w:rtl w:val="0"/>
              </w:rPr>
              <w:t xml:space="preserve">        getqy   y+02                    '2      76</w:t>
            </w:r>
          </w:p>
          <w:p w:rsidR="00000000" w:rsidDel="00000000" w:rsidP="00000000" w:rsidRDefault="00000000" w:rsidRPr="00000000" w14:paraId="00000E1C">
            <w:pPr>
              <w:widowControl w:val="0"/>
              <w:rPr>
                <w:rFonts w:ascii="Consolas" w:cs="Consolas" w:eastAsia="Consolas" w:hAnsi="Consolas"/>
              </w:rPr>
            </w:pPr>
            <w:r w:rsidDel="00000000" w:rsidR="00000000" w:rsidRPr="00000000">
              <w:rPr>
                <w:rFonts w:ascii="Consolas" w:cs="Consolas" w:eastAsia="Consolas" w:hAnsi="Consolas"/>
                <w:rtl w:val="0"/>
              </w:rPr>
              <w:t xml:space="preserve">        getqx   x+02                    '2      78</w:t>
            </w:r>
          </w:p>
          <w:p w:rsidR="00000000" w:rsidDel="00000000" w:rsidP="00000000" w:rsidRDefault="00000000" w:rsidRPr="00000000" w14:paraId="00000E1D">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1E">
            <w:pPr>
              <w:widowControl w:val="0"/>
              <w:rPr>
                <w:rFonts w:ascii="Consolas" w:cs="Consolas" w:eastAsia="Consolas" w:hAnsi="Consolas"/>
              </w:rPr>
            </w:pPr>
            <w:r w:rsidDel="00000000" w:rsidR="00000000" w:rsidRPr="00000000">
              <w:rPr>
                <w:rFonts w:ascii="Consolas" w:cs="Consolas" w:eastAsia="Consolas" w:hAnsi="Consolas"/>
                <w:rtl w:val="0"/>
              </w:rPr>
              <w:t xml:space="preserve">        setq    y+10                    '2      80</w:t>
            </w:r>
          </w:p>
          <w:p w:rsidR="00000000" w:rsidDel="00000000" w:rsidP="00000000" w:rsidRDefault="00000000" w:rsidRPr="00000000" w14:paraId="00000E1F">
            <w:pPr>
              <w:widowControl w:val="0"/>
              <w:rPr>
                <w:rFonts w:ascii="Consolas" w:cs="Consolas" w:eastAsia="Consolas" w:hAnsi="Consolas"/>
              </w:rPr>
            </w:pPr>
            <w:r w:rsidDel="00000000" w:rsidR="00000000" w:rsidRPr="00000000">
              <w:rPr>
                <w:rFonts w:ascii="Consolas" w:cs="Consolas" w:eastAsia="Consolas" w:hAnsi="Consolas"/>
                <w:rtl w:val="0"/>
              </w:rPr>
              <w:t xml:space="preserve">        qrotate x+10,a+10               '2      82!</w:t>
            </w:r>
          </w:p>
          <w:p w:rsidR="00000000" w:rsidDel="00000000" w:rsidP="00000000" w:rsidRDefault="00000000" w:rsidRPr="00000000" w14:paraId="00000E20">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21">
            <w:pPr>
              <w:widowControl w:val="0"/>
              <w:rPr>
                <w:rFonts w:ascii="Consolas" w:cs="Consolas" w:eastAsia="Consolas" w:hAnsi="Consolas"/>
              </w:rPr>
            </w:pPr>
            <w:r w:rsidDel="00000000" w:rsidR="00000000" w:rsidRPr="00000000">
              <w:rPr>
                <w:rFonts w:ascii="Consolas" w:cs="Consolas" w:eastAsia="Consolas" w:hAnsi="Consolas"/>
                <w:rtl w:val="0"/>
              </w:rPr>
              <w:t xml:space="preserve">        getqy   y+03                    '2      84</w:t>
            </w:r>
          </w:p>
          <w:p w:rsidR="00000000" w:rsidDel="00000000" w:rsidP="00000000" w:rsidRDefault="00000000" w:rsidRPr="00000000" w14:paraId="00000E22">
            <w:pPr>
              <w:widowControl w:val="0"/>
              <w:rPr>
                <w:rFonts w:ascii="Consolas" w:cs="Consolas" w:eastAsia="Consolas" w:hAnsi="Consolas"/>
              </w:rPr>
            </w:pPr>
            <w:r w:rsidDel="00000000" w:rsidR="00000000" w:rsidRPr="00000000">
              <w:rPr>
                <w:rFonts w:ascii="Consolas" w:cs="Consolas" w:eastAsia="Consolas" w:hAnsi="Consolas"/>
                <w:rtl w:val="0"/>
              </w:rPr>
              <w:t xml:space="preserve">        getqx   x+03                    '2      86</w:t>
            </w:r>
          </w:p>
          <w:p w:rsidR="00000000" w:rsidDel="00000000" w:rsidP="00000000" w:rsidRDefault="00000000" w:rsidRPr="00000000" w14:paraId="00000E23">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24">
            <w:pPr>
              <w:widowControl w:val="0"/>
              <w:rPr>
                <w:rFonts w:ascii="Consolas" w:cs="Consolas" w:eastAsia="Consolas" w:hAnsi="Consolas"/>
              </w:rPr>
            </w:pPr>
            <w:r w:rsidDel="00000000" w:rsidR="00000000" w:rsidRPr="00000000">
              <w:rPr>
                <w:rFonts w:ascii="Consolas" w:cs="Consolas" w:eastAsia="Consolas" w:hAnsi="Consolas"/>
                <w:rtl w:val="0"/>
              </w:rPr>
              <w:t xml:space="preserve">        setq    y+11                    '2      88</w:t>
            </w:r>
          </w:p>
          <w:p w:rsidR="00000000" w:rsidDel="00000000" w:rsidP="00000000" w:rsidRDefault="00000000" w:rsidRPr="00000000" w14:paraId="00000E25">
            <w:pPr>
              <w:widowControl w:val="0"/>
              <w:rPr>
                <w:rFonts w:ascii="Consolas" w:cs="Consolas" w:eastAsia="Consolas" w:hAnsi="Consolas"/>
              </w:rPr>
            </w:pPr>
            <w:r w:rsidDel="00000000" w:rsidR="00000000" w:rsidRPr="00000000">
              <w:rPr>
                <w:rFonts w:ascii="Consolas" w:cs="Consolas" w:eastAsia="Consolas" w:hAnsi="Consolas"/>
                <w:rtl w:val="0"/>
              </w:rPr>
              <w:t xml:space="preserve">        qrotate x+11,a+11               '2      90!</w:t>
            </w:r>
          </w:p>
          <w:p w:rsidR="00000000" w:rsidDel="00000000" w:rsidP="00000000" w:rsidRDefault="00000000" w:rsidRPr="00000000" w14:paraId="00000E26">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27">
            <w:pPr>
              <w:widowControl w:val="0"/>
              <w:rPr>
                <w:rFonts w:ascii="Consolas" w:cs="Consolas" w:eastAsia="Consolas" w:hAnsi="Consolas"/>
              </w:rPr>
            </w:pPr>
            <w:r w:rsidDel="00000000" w:rsidR="00000000" w:rsidRPr="00000000">
              <w:rPr>
                <w:rFonts w:ascii="Consolas" w:cs="Consolas" w:eastAsia="Consolas" w:hAnsi="Consolas"/>
                <w:rtl w:val="0"/>
              </w:rPr>
              <w:t xml:space="preserve">        getqy   y+04                    '2      92</w:t>
            </w:r>
          </w:p>
          <w:p w:rsidR="00000000" w:rsidDel="00000000" w:rsidP="00000000" w:rsidRDefault="00000000" w:rsidRPr="00000000" w14:paraId="00000E28">
            <w:pPr>
              <w:widowControl w:val="0"/>
              <w:rPr>
                <w:rFonts w:ascii="Consolas" w:cs="Consolas" w:eastAsia="Consolas" w:hAnsi="Consolas"/>
              </w:rPr>
            </w:pPr>
            <w:r w:rsidDel="00000000" w:rsidR="00000000" w:rsidRPr="00000000">
              <w:rPr>
                <w:rFonts w:ascii="Consolas" w:cs="Consolas" w:eastAsia="Consolas" w:hAnsi="Consolas"/>
                <w:rtl w:val="0"/>
              </w:rPr>
              <w:t xml:space="preserve">        getqx   x+04                    '2      94</w:t>
            </w:r>
          </w:p>
          <w:p w:rsidR="00000000" w:rsidDel="00000000" w:rsidP="00000000" w:rsidRDefault="00000000" w:rsidRPr="00000000" w14:paraId="00000E29">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2A">
            <w:pPr>
              <w:widowControl w:val="0"/>
              <w:rPr>
                <w:rFonts w:ascii="Consolas" w:cs="Consolas" w:eastAsia="Consolas" w:hAnsi="Consolas"/>
              </w:rPr>
            </w:pPr>
            <w:r w:rsidDel="00000000" w:rsidR="00000000" w:rsidRPr="00000000">
              <w:rPr>
                <w:rFonts w:ascii="Consolas" w:cs="Consolas" w:eastAsia="Consolas" w:hAnsi="Consolas"/>
                <w:rtl w:val="0"/>
              </w:rPr>
              <w:t xml:space="preserve">        setq    y+12                    '2      96</w:t>
            </w:r>
          </w:p>
          <w:p w:rsidR="00000000" w:rsidDel="00000000" w:rsidP="00000000" w:rsidRDefault="00000000" w:rsidRPr="00000000" w14:paraId="00000E2B">
            <w:pPr>
              <w:widowControl w:val="0"/>
              <w:rPr>
                <w:rFonts w:ascii="Consolas" w:cs="Consolas" w:eastAsia="Consolas" w:hAnsi="Consolas"/>
              </w:rPr>
            </w:pPr>
            <w:r w:rsidDel="00000000" w:rsidR="00000000" w:rsidRPr="00000000">
              <w:rPr>
                <w:rFonts w:ascii="Consolas" w:cs="Consolas" w:eastAsia="Consolas" w:hAnsi="Consolas"/>
                <w:rtl w:val="0"/>
              </w:rPr>
              <w:t xml:space="preserve">        qrotate x+12,a+12               '2      98!</w:t>
            </w:r>
          </w:p>
          <w:p w:rsidR="00000000" w:rsidDel="00000000" w:rsidP="00000000" w:rsidRDefault="00000000" w:rsidRPr="00000000" w14:paraId="00000E2C">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2D">
            <w:pPr>
              <w:widowControl w:val="0"/>
              <w:rPr>
                <w:rFonts w:ascii="Consolas" w:cs="Consolas" w:eastAsia="Consolas" w:hAnsi="Consolas"/>
              </w:rPr>
            </w:pPr>
            <w:r w:rsidDel="00000000" w:rsidR="00000000" w:rsidRPr="00000000">
              <w:rPr>
                <w:rFonts w:ascii="Consolas" w:cs="Consolas" w:eastAsia="Consolas" w:hAnsi="Consolas"/>
                <w:rtl w:val="0"/>
              </w:rPr>
              <w:t xml:space="preserve">        getqy   y+05                    '2      100</w:t>
            </w:r>
          </w:p>
          <w:p w:rsidR="00000000" w:rsidDel="00000000" w:rsidP="00000000" w:rsidRDefault="00000000" w:rsidRPr="00000000" w14:paraId="00000E2E">
            <w:pPr>
              <w:widowControl w:val="0"/>
              <w:rPr>
                <w:rFonts w:ascii="Consolas" w:cs="Consolas" w:eastAsia="Consolas" w:hAnsi="Consolas"/>
              </w:rPr>
            </w:pPr>
            <w:r w:rsidDel="00000000" w:rsidR="00000000" w:rsidRPr="00000000">
              <w:rPr>
                <w:rFonts w:ascii="Consolas" w:cs="Consolas" w:eastAsia="Consolas" w:hAnsi="Consolas"/>
                <w:rtl w:val="0"/>
              </w:rPr>
              <w:t xml:space="preserve">        getqx   x+05                    '2      102</w:t>
            </w:r>
          </w:p>
          <w:p w:rsidR="00000000" w:rsidDel="00000000" w:rsidP="00000000" w:rsidRDefault="00000000" w:rsidRPr="00000000" w14:paraId="00000E2F">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30">
            <w:pPr>
              <w:widowControl w:val="0"/>
              <w:rPr>
                <w:rFonts w:ascii="Consolas" w:cs="Consolas" w:eastAsia="Consolas" w:hAnsi="Consolas"/>
              </w:rPr>
            </w:pPr>
            <w:r w:rsidDel="00000000" w:rsidR="00000000" w:rsidRPr="00000000">
              <w:rPr>
                <w:rFonts w:ascii="Consolas" w:cs="Consolas" w:eastAsia="Consolas" w:hAnsi="Consolas"/>
                <w:rtl w:val="0"/>
              </w:rPr>
              <w:t xml:space="preserve">        setq    y+13                    '2      104</w:t>
            </w:r>
          </w:p>
          <w:p w:rsidR="00000000" w:rsidDel="00000000" w:rsidP="00000000" w:rsidRDefault="00000000" w:rsidRPr="00000000" w14:paraId="00000E31">
            <w:pPr>
              <w:widowControl w:val="0"/>
              <w:rPr>
                <w:rFonts w:ascii="Consolas" w:cs="Consolas" w:eastAsia="Consolas" w:hAnsi="Consolas"/>
              </w:rPr>
            </w:pPr>
            <w:r w:rsidDel="00000000" w:rsidR="00000000" w:rsidRPr="00000000">
              <w:rPr>
                <w:rFonts w:ascii="Consolas" w:cs="Consolas" w:eastAsia="Consolas" w:hAnsi="Consolas"/>
                <w:rtl w:val="0"/>
              </w:rPr>
              <w:t xml:space="preserve">        qrotate x+13,a+13               '2      106!</w:t>
            </w:r>
          </w:p>
          <w:p w:rsidR="00000000" w:rsidDel="00000000" w:rsidP="00000000" w:rsidRDefault="00000000" w:rsidRPr="00000000" w14:paraId="00000E32">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33">
            <w:pPr>
              <w:widowControl w:val="0"/>
              <w:rPr>
                <w:rFonts w:ascii="Consolas" w:cs="Consolas" w:eastAsia="Consolas" w:hAnsi="Consolas"/>
              </w:rPr>
            </w:pPr>
            <w:r w:rsidDel="00000000" w:rsidR="00000000" w:rsidRPr="00000000">
              <w:rPr>
                <w:rFonts w:ascii="Consolas" w:cs="Consolas" w:eastAsia="Consolas" w:hAnsi="Consolas"/>
                <w:rtl w:val="0"/>
              </w:rPr>
              <w:t xml:space="preserve">        getqy   y+06                    '2      108</w:t>
            </w:r>
          </w:p>
          <w:p w:rsidR="00000000" w:rsidDel="00000000" w:rsidP="00000000" w:rsidRDefault="00000000" w:rsidRPr="00000000" w14:paraId="00000E34">
            <w:pPr>
              <w:widowControl w:val="0"/>
              <w:rPr>
                <w:rFonts w:ascii="Consolas" w:cs="Consolas" w:eastAsia="Consolas" w:hAnsi="Consolas"/>
              </w:rPr>
            </w:pPr>
            <w:r w:rsidDel="00000000" w:rsidR="00000000" w:rsidRPr="00000000">
              <w:rPr>
                <w:rFonts w:ascii="Consolas" w:cs="Consolas" w:eastAsia="Consolas" w:hAnsi="Consolas"/>
                <w:rtl w:val="0"/>
              </w:rPr>
              <w:t xml:space="preserve">        getqx   x+06                    '2      110</w:t>
            </w:r>
          </w:p>
          <w:p w:rsidR="00000000" w:rsidDel="00000000" w:rsidP="00000000" w:rsidRDefault="00000000" w:rsidRPr="00000000" w14:paraId="00000E35">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36">
            <w:pPr>
              <w:widowControl w:val="0"/>
              <w:rPr>
                <w:rFonts w:ascii="Consolas" w:cs="Consolas" w:eastAsia="Consolas" w:hAnsi="Consolas"/>
              </w:rPr>
            </w:pPr>
            <w:r w:rsidDel="00000000" w:rsidR="00000000" w:rsidRPr="00000000">
              <w:rPr>
                <w:rFonts w:ascii="Consolas" w:cs="Consolas" w:eastAsia="Consolas" w:hAnsi="Consolas"/>
                <w:rtl w:val="0"/>
              </w:rPr>
              <w:t xml:space="preserve">        setq    y+14                    '2      112</w:t>
            </w:r>
          </w:p>
          <w:p w:rsidR="00000000" w:rsidDel="00000000" w:rsidP="00000000" w:rsidRDefault="00000000" w:rsidRPr="00000000" w14:paraId="00000E37">
            <w:pPr>
              <w:widowControl w:val="0"/>
              <w:rPr>
                <w:rFonts w:ascii="Consolas" w:cs="Consolas" w:eastAsia="Consolas" w:hAnsi="Consolas"/>
              </w:rPr>
            </w:pPr>
            <w:r w:rsidDel="00000000" w:rsidR="00000000" w:rsidRPr="00000000">
              <w:rPr>
                <w:rFonts w:ascii="Consolas" w:cs="Consolas" w:eastAsia="Consolas" w:hAnsi="Consolas"/>
                <w:rtl w:val="0"/>
              </w:rPr>
              <w:t xml:space="preserve">        qrotate x+14,a+14               '2      114!</w:t>
            </w:r>
          </w:p>
          <w:p w:rsidR="00000000" w:rsidDel="00000000" w:rsidP="00000000" w:rsidRDefault="00000000" w:rsidRPr="00000000" w14:paraId="00000E38">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39">
            <w:pPr>
              <w:widowControl w:val="0"/>
              <w:rPr>
                <w:rFonts w:ascii="Consolas" w:cs="Consolas" w:eastAsia="Consolas" w:hAnsi="Consolas"/>
              </w:rPr>
            </w:pPr>
            <w:r w:rsidDel="00000000" w:rsidR="00000000" w:rsidRPr="00000000">
              <w:rPr>
                <w:rFonts w:ascii="Consolas" w:cs="Consolas" w:eastAsia="Consolas" w:hAnsi="Consolas"/>
                <w:rtl w:val="0"/>
              </w:rPr>
              <w:t xml:space="preserve">        getqy   y+07                    '2      116</w:t>
            </w:r>
          </w:p>
          <w:p w:rsidR="00000000" w:rsidDel="00000000" w:rsidP="00000000" w:rsidRDefault="00000000" w:rsidRPr="00000000" w14:paraId="00000E3A">
            <w:pPr>
              <w:widowControl w:val="0"/>
              <w:rPr>
                <w:rFonts w:ascii="Consolas" w:cs="Consolas" w:eastAsia="Consolas" w:hAnsi="Consolas"/>
              </w:rPr>
            </w:pPr>
            <w:r w:rsidDel="00000000" w:rsidR="00000000" w:rsidRPr="00000000">
              <w:rPr>
                <w:rFonts w:ascii="Consolas" w:cs="Consolas" w:eastAsia="Consolas" w:hAnsi="Consolas"/>
                <w:rtl w:val="0"/>
              </w:rPr>
              <w:t xml:space="preserve">        getqx   x+07                    '2      118</w:t>
            </w:r>
          </w:p>
          <w:p w:rsidR="00000000" w:rsidDel="00000000" w:rsidP="00000000" w:rsidRDefault="00000000" w:rsidRPr="00000000" w14:paraId="00000E3B">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3C">
            <w:pPr>
              <w:widowControl w:val="0"/>
              <w:rPr>
                <w:rFonts w:ascii="Consolas" w:cs="Consolas" w:eastAsia="Consolas" w:hAnsi="Consolas"/>
              </w:rPr>
            </w:pPr>
            <w:r w:rsidDel="00000000" w:rsidR="00000000" w:rsidRPr="00000000">
              <w:rPr>
                <w:rFonts w:ascii="Consolas" w:cs="Consolas" w:eastAsia="Consolas" w:hAnsi="Consolas"/>
                <w:rtl w:val="0"/>
              </w:rPr>
              <w:t xml:space="preserve">        setq    y+15                    '2      120</w:t>
            </w:r>
          </w:p>
          <w:p w:rsidR="00000000" w:rsidDel="00000000" w:rsidP="00000000" w:rsidRDefault="00000000" w:rsidRPr="00000000" w14:paraId="00000E3D">
            <w:pPr>
              <w:widowControl w:val="0"/>
              <w:rPr>
                <w:rFonts w:ascii="Consolas" w:cs="Consolas" w:eastAsia="Consolas" w:hAnsi="Consolas"/>
              </w:rPr>
            </w:pPr>
            <w:r w:rsidDel="00000000" w:rsidR="00000000" w:rsidRPr="00000000">
              <w:rPr>
                <w:rFonts w:ascii="Consolas" w:cs="Consolas" w:eastAsia="Consolas" w:hAnsi="Consolas"/>
                <w:rtl w:val="0"/>
              </w:rPr>
              <w:t xml:space="preserve">        qrotate x+15,a+15               '2      122!</w:t>
            </w:r>
          </w:p>
          <w:p w:rsidR="00000000" w:rsidDel="00000000" w:rsidP="00000000" w:rsidRDefault="00000000" w:rsidRPr="00000000" w14:paraId="00000E3E">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3F">
            <w:pPr>
              <w:widowControl w:val="0"/>
              <w:rPr>
                <w:rFonts w:ascii="Consolas" w:cs="Consolas" w:eastAsia="Consolas" w:hAnsi="Consolas"/>
              </w:rPr>
            </w:pPr>
            <w:r w:rsidDel="00000000" w:rsidR="00000000" w:rsidRPr="00000000">
              <w:rPr>
                <w:rFonts w:ascii="Consolas" w:cs="Consolas" w:eastAsia="Consolas" w:hAnsi="Consolas"/>
                <w:rtl w:val="0"/>
              </w:rPr>
              <w:t xml:space="preserve">        getqy   y+08                    '2      124</w:t>
            </w:r>
          </w:p>
          <w:p w:rsidR="00000000" w:rsidDel="00000000" w:rsidP="00000000" w:rsidRDefault="00000000" w:rsidRPr="00000000" w14:paraId="00000E40">
            <w:pPr>
              <w:widowControl w:val="0"/>
              <w:rPr>
                <w:rFonts w:ascii="Consolas" w:cs="Consolas" w:eastAsia="Consolas" w:hAnsi="Consolas"/>
              </w:rPr>
            </w:pPr>
            <w:r w:rsidDel="00000000" w:rsidR="00000000" w:rsidRPr="00000000">
              <w:rPr>
                <w:rFonts w:ascii="Consolas" w:cs="Consolas" w:eastAsia="Consolas" w:hAnsi="Consolas"/>
                <w:rtl w:val="0"/>
              </w:rPr>
              <w:t xml:space="preserve">        getqx   x+08                    '2      126</w:t>
            </w:r>
          </w:p>
          <w:p w:rsidR="00000000" w:rsidDel="00000000" w:rsidP="00000000" w:rsidRDefault="00000000" w:rsidRPr="00000000" w14:paraId="00000E41">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42">
            <w:pPr>
              <w:widowControl w:val="0"/>
              <w:rPr>
                <w:rFonts w:ascii="Consolas" w:cs="Consolas" w:eastAsia="Consolas" w:hAnsi="Consolas"/>
              </w:rPr>
            </w:pPr>
            <w:r w:rsidDel="00000000" w:rsidR="00000000" w:rsidRPr="00000000">
              <w:rPr>
                <w:rFonts w:ascii="Consolas" w:cs="Consolas" w:eastAsia="Consolas" w:hAnsi="Consolas"/>
                <w:rtl w:val="0"/>
              </w:rPr>
              <w:t xml:space="preserve">        setq    y+16                    '2      128</w:t>
            </w:r>
          </w:p>
          <w:p w:rsidR="00000000" w:rsidDel="00000000" w:rsidP="00000000" w:rsidRDefault="00000000" w:rsidRPr="00000000" w14:paraId="00000E43">
            <w:pPr>
              <w:widowControl w:val="0"/>
              <w:rPr>
                <w:rFonts w:ascii="Consolas" w:cs="Consolas" w:eastAsia="Consolas" w:hAnsi="Consolas"/>
              </w:rPr>
            </w:pPr>
            <w:r w:rsidDel="00000000" w:rsidR="00000000" w:rsidRPr="00000000">
              <w:rPr>
                <w:rFonts w:ascii="Consolas" w:cs="Consolas" w:eastAsia="Consolas" w:hAnsi="Consolas"/>
                <w:rtl w:val="0"/>
              </w:rPr>
              <w:t xml:space="preserve">        qrotate x+16,a+16               '2      130!</w:t>
            </w:r>
          </w:p>
          <w:p w:rsidR="00000000" w:rsidDel="00000000" w:rsidP="00000000" w:rsidRDefault="00000000" w:rsidRPr="00000000" w14:paraId="00000E44">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45">
            <w:pPr>
              <w:widowControl w:val="0"/>
              <w:rPr>
                <w:rFonts w:ascii="Consolas" w:cs="Consolas" w:eastAsia="Consolas" w:hAnsi="Consolas"/>
              </w:rPr>
            </w:pPr>
            <w:r w:rsidDel="00000000" w:rsidR="00000000" w:rsidRPr="00000000">
              <w:rPr>
                <w:rFonts w:ascii="Consolas" w:cs="Consolas" w:eastAsia="Consolas" w:hAnsi="Consolas"/>
                <w:rtl w:val="0"/>
              </w:rPr>
              <w:t xml:space="preserve">        getqy   y+09                    '2      132</w:t>
            </w:r>
          </w:p>
          <w:p w:rsidR="00000000" w:rsidDel="00000000" w:rsidP="00000000" w:rsidRDefault="00000000" w:rsidRPr="00000000" w14:paraId="00000E46">
            <w:pPr>
              <w:widowControl w:val="0"/>
              <w:rPr>
                <w:rFonts w:ascii="Consolas" w:cs="Consolas" w:eastAsia="Consolas" w:hAnsi="Consolas"/>
              </w:rPr>
            </w:pPr>
            <w:r w:rsidDel="00000000" w:rsidR="00000000" w:rsidRPr="00000000">
              <w:rPr>
                <w:rFonts w:ascii="Consolas" w:cs="Consolas" w:eastAsia="Consolas" w:hAnsi="Consolas"/>
                <w:rtl w:val="0"/>
              </w:rPr>
              <w:t xml:space="preserve">        getqx   x+09                    '2      134</w:t>
            </w:r>
          </w:p>
          <w:p w:rsidR="00000000" w:rsidDel="00000000" w:rsidP="00000000" w:rsidRDefault="00000000" w:rsidRPr="00000000" w14:paraId="00000E47">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48">
            <w:pPr>
              <w:widowControl w:val="0"/>
              <w:rPr>
                <w:rFonts w:ascii="Consolas" w:cs="Consolas" w:eastAsia="Consolas" w:hAnsi="Consolas"/>
              </w:rPr>
            </w:pPr>
            <w:r w:rsidDel="00000000" w:rsidR="00000000" w:rsidRPr="00000000">
              <w:rPr>
                <w:rFonts w:ascii="Consolas" w:cs="Consolas" w:eastAsia="Consolas" w:hAnsi="Consolas"/>
                <w:rtl w:val="0"/>
              </w:rPr>
              <w:t xml:space="preserve">        setq    y+17                    '2      136</w:t>
            </w:r>
          </w:p>
          <w:p w:rsidR="00000000" w:rsidDel="00000000" w:rsidP="00000000" w:rsidRDefault="00000000" w:rsidRPr="00000000" w14:paraId="00000E49">
            <w:pPr>
              <w:widowControl w:val="0"/>
              <w:rPr>
                <w:rFonts w:ascii="Consolas" w:cs="Consolas" w:eastAsia="Consolas" w:hAnsi="Consolas"/>
              </w:rPr>
            </w:pPr>
            <w:r w:rsidDel="00000000" w:rsidR="00000000" w:rsidRPr="00000000">
              <w:rPr>
                <w:rFonts w:ascii="Consolas" w:cs="Consolas" w:eastAsia="Consolas" w:hAnsi="Consolas"/>
                <w:rtl w:val="0"/>
              </w:rPr>
              <w:t xml:space="preserve">        qrotate x+17,a+17               '2      138!</w:t>
            </w:r>
          </w:p>
          <w:p w:rsidR="00000000" w:rsidDel="00000000" w:rsidP="00000000" w:rsidRDefault="00000000" w:rsidRPr="00000000" w14:paraId="00000E4A">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4B">
            <w:pPr>
              <w:widowControl w:val="0"/>
              <w:rPr>
                <w:rFonts w:ascii="Consolas" w:cs="Consolas" w:eastAsia="Consolas" w:hAnsi="Consolas"/>
              </w:rPr>
            </w:pPr>
            <w:r w:rsidDel="00000000" w:rsidR="00000000" w:rsidRPr="00000000">
              <w:rPr>
                <w:rFonts w:ascii="Consolas" w:cs="Consolas" w:eastAsia="Consolas" w:hAnsi="Consolas"/>
                <w:rtl w:val="0"/>
              </w:rPr>
              <w:t xml:space="preserve">        getqy   y+10                    '2      140</w:t>
            </w:r>
          </w:p>
          <w:p w:rsidR="00000000" w:rsidDel="00000000" w:rsidP="00000000" w:rsidRDefault="00000000" w:rsidRPr="00000000" w14:paraId="00000E4C">
            <w:pPr>
              <w:widowControl w:val="0"/>
              <w:rPr>
                <w:rFonts w:ascii="Consolas" w:cs="Consolas" w:eastAsia="Consolas" w:hAnsi="Consolas"/>
              </w:rPr>
            </w:pPr>
            <w:r w:rsidDel="00000000" w:rsidR="00000000" w:rsidRPr="00000000">
              <w:rPr>
                <w:rFonts w:ascii="Consolas" w:cs="Consolas" w:eastAsia="Consolas" w:hAnsi="Consolas"/>
                <w:rtl w:val="0"/>
              </w:rPr>
              <w:t xml:space="preserve">        getqx   x+10                    '2      142</w:t>
            </w:r>
          </w:p>
          <w:p w:rsidR="00000000" w:rsidDel="00000000" w:rsidP="00000000" w:rsidRDefault="00000000" w:rsidRPr="00000000" w14:paraId="00000E4D">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4E">
            <w:pPr>
              <w:widowControl w:val="0"/>
              <w:rPr>
                <w:rFonts w:ascii="Consolas" w:cs="Consolas" w:eastAsia="Consolas" w:hAnsi="Consolas"/>
              </w:rPr>
            </w:pPr>
            <w:r w:rsidDel="00000000" w:rsidR="00000000" w:rsidRPr="00000000">
              <w:rPr>
                <w:rFonts w:ascii="Consolas" w:cs="Consolas" w:eastAsia="Consolas" w:hAnsi="Consolas"/>
                <w:rtl w:val="0"/>
              </w:rPr>
              <w:t xml:space="preserve">        setq    y+18                    '2      144</w:t>
            </w:r>
          </w:p>
          <w:p w:rsidR="00000000" w:rsidDel="00000000" w:rsidP="00000000" w:rsidRDefault="00000000" w:rsidRPr="00000000" w14:paraId="00000E4F">
            <w:pPr>
              <w:widowControl w:val="0"/>
              <w:rPr>
                <w:rFonts w:ascii="Consolas" w:cs="Consolas" w:eastAsia="Consolas" w:hAnsi="Consolas"/>
              </w:rPr>
            </w:pPr>
            <w:r w:rsidDel="00000000" w:rsidR="00000000" w:rsidRPr="00000000">
              <w:rPr>
                <w:rFonts w:ascii="Consolas" w:cs="Consolas" w:eastAsia="Consolas" w:hAnsi="Consolas"/>
                <w:rtl w:val="0"/>
              </w:rPr>
              <w:t xml:space="preserve">        qrotate x+18,a+18               '2      146!</w:t>
            </w:r>
          </w:p>
          <w:p w:rsidR="00000000" w:rsidDel="00000000" w:rsidP="00000000" w:rsidRDefault="00000000" w:rsidRPr="00000000" w14:paraId="00000E50">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51">
            <w:pPr>
              <w:widowControl w:val="0"/>
              <w:rPr>
                <w:rFonts w:ascii="Consolas" w:cs="Consolas" w:eastAsia="Consolas" w:hAnsi="Consolas"/>
              </w:rPr>
            </w:pPr>
            <w:r w:rsidDel="00000000" w:rsidR="00000000" w:rsidRPr="00000000">
              <w:rPr>
                <w:rFonts w:ascii="Consolas" w:cs="Consolas" w:eastAsia="Consolas" w:hAnsi="Consolas"/>
                <w:rtl w:val="0"/>
              </w:rPr>
              <w:t xml:space="preserve">        getqy   y+11                    '2      148</w:t>
            </w:r>
          </w:p>
          <w:p w:rsidR="00000000" w:rsidDel="00000000" w:rsidP="00000000" w:rsidRDefault="00000000" w:rsidRPr="00000000" w14:paraId="00000E52">
            <w:pPr>
              <w:widowControl w:val="0"/>
              <w:rPr>
                <w:rFonts w:ascii="Consolas" w:cs="Consolas" w:eastAsia="Consolas" w:hAnsi="Consolas"/>
              </w:rPr>
            </w:pPr>
            <w:r w:rsidDel="00000000" w:rsidR="00000000" w:rsidRPr="00000000">
              <w:rPr>
                <w:rFonts w:ascii="Consolas" w:cs="Consolas" w:eastAsia="Consolas" w:hAnsi="Consolas"/>
                <w:rtl w:val="0"/>
              </w:rPr>
              <w:t xml:space="preserve">        getqx   x+11                    '2      150</w:t>
            </w:r>
          </w:p>
          <w:p w:rsidR="00000000" w:rsidDel="00000000" w:rsidP="00000000" w:rsidRDefault="00000000" w:rsidRPr="00000000" w14:paraId="00000E53">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54">
            <w:pPr>
              <w:widowControl w:val="0"/>
              <w:rPr>
                <w:rFonts w:ascii="Consolas" w:cs="Consolas" w:eastAsia="Consolas" w:hAnsi="Consolas"/>
              </w:rPr>
            </w:pPr>
            <w:r w:rsidDel="00000000" w:rsidR="00000000" w:rsidRPr="00000000">
              <w:rPr>
                <w:rFonts w:ascii="Consolas" w:cs="Consolas" w:eastAsia="Consolas" w:hAnsi="Consolas"/>
                <w:rtl w:val="0"/>
              </w:rPr>
              <w:t xml:space="preserve">        setq    y+19                    '2      152</w:t>
            </w:r>
          </w:p>
          <w:p w:rsidR="00000000" w:rsidDel="00000000" w:rsidP="00000000" w:rsidRDefault="00000000" w:rsidRPr="00000000" w14:paraId="00000E55">
            <w:pPr>
              <w:widowControl w:val="0"/>
              <w:rPr>
                <w:rFonts w:ascii="Consolas" w:cs="Consolas" w:eastAsia="Consolas" w:hAnsi="Consolas"/>
              </w:rPr>
            </w:pPr>
            <w:r w:rsidDel="00000000" w:rsidR="00000000" w:rsidRPr="00000000">
              <w:rPr>
                <w:rFonts w:ascii="Consolas" w:cs="Consolas" w:eastAsia="Consolas" w:hAnsi="Consolas"/>
                <w:rtl w:val="0"/>
              </w:rPr>
              <w:t xml:space="preserve">        qrotate x+19,a+19               '2      154!</w:t>
            </w:r>
          </w:p>
          <w:p w:rsidR="00000000" w:rsidDel="00000000" w:rsidP="00000000" w:rsidRDefault="00000000" w:rsidRPr="00000000" w14:paraId="00000E56">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57">
            <w:pPr>
              <w:widowControl w:val="0"/>
              <w:rPr>
                <w:rFonts w:ascii="Consolas" w:cs="Consolas" w:eastAsia="Consolas" w:hAnsi="Consolas"/>
              </w:rPr>
            </w:pPr>
            <w:r w:rsidDel="00000000" w:rsidR="00000000" w:rsidRPr="00000000">
              <w:rPr>
                <w:rFonts w:ascii="Consolas" w:cs="Consolas" w:eastAsia="Consolas" w:hAnsi="Consolas"/>
                <w:rtl w:val="0"/>
              </w:rPr>
              <w:t xml:space="preserve">        getqy   y+12                    '2      156</w:t>
            </w:r>
          </w:p>
          <w:p w:rsidR="00000000" w:rsidDel="00000000" w:rsidP="00000000" w:rsidRDefault="00000000" w:rsidRPr="00000000" w14:paraId="00000E58">
            <w:pPr>
              <w:widowControl w:val="0"/>
              <w:rPr>
                <w:rFonts w:ascii="Consolas" w:cs="Consolas" w:eastAsia="Consolas" w:hAnsi="Consolas"/>
              </w:rPr>
            </w:pPr>
            <w:r w:rsidDel="00000000" w:rsidR="00000000" w:rsidRPr="00000000">
              <w:rPr>
                <w:rFonts w:ascii="Consolas" w:cs="Consolas" w:eastAsia="Consolas" w:hAnsi="Consolas"/>
                <w:rtl w:val="0"/>
              </w:rPr>
              <w:t xml:space="preserve">        getqx   x+12                    '2      158</w:t>
            </w:r>
          </w:p>
          <w:p w:rsidR="00000000" w:rsidDel="00000000" w:rsidP="00000000" w:rsidRDefault="00000000" w:rsidRPr="00000000" w14:paraId="00000E59">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5A">
            <w:pPr>
              <w:widowControl w:val="0"/>
              <w:rPr>
                <w:rFonts w:ascii="Consolas" w:cs="Consolas" w:eastAsia="Consolas" w:hAnsi="Consolas"/>
              </w:rPr>
            </w:pPr>
            <w:r w:rsidDel="00000000" w:rsidR="00000000" w:rsidRPr="00000000">
              <w:rPr>
                <w:rFonts w:ascii="Consolas" w:cs="Consolas" w:eastAsia="Consolas" w:hAnsi="Consolas"/>
                <w:rtl w:val="0"/>
              </w:rPr>
              <w:t xml:space="preserve">        setq    y+20                    '2      160</w:t>
            </w:r>
          </w:p>
          <w:p w:rsidR="00000000" w:rsidDel="00000000" w:rsidP="00000000" w:rsidRDefault="00000000" w:rsidRPr="00000000" w14:paraId="00000E5B">
            <w:pPr>
              <w:widowControl w:val="0"/>
              <w:rPr>
                <w:rFonts w:ascii="Consolas" w:cs="Consolas" w:eastAsia="Consolas" w:hAnsi="Consolas"/>
              </w:rPr>
            </w:pPr>
            <w:r w:rsidDel="00000000" w:rsidR="00000000" w:rsidRPr="00000000">
              <w:rPr>
                <w:rFonts w:ascii="Consolas" w:cs="Consolas" w:eastAsia="Consolas" w:hAnsi="Consolas"/>
                <w:rtl w:val="0"/>
              </w:rPr>
              <w:t xml:space="preserve">        qrotate x+20,a+20               '2      162!</w:t>
            </w:r>
          </w:p>
          <w:p w:rsidR="00000000" w:rsidDel="00000000" w:rsidP="00000000" w:rsidRDefault="00000000" w:rsidRPr="00000000" w14:paraId="00000E5C">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5D">
            <w:pPr>
              <w:widowControl w:val="0"/>
              <w:rPr>
                <w:rFonts w:ascii="Consolas" w:cs="Consolas" w:eastAsia="Consolas" w:hAnsi="Consolas"/>
              </w:rPr>
            </w:pPr>
            <w:r w:rsidDel="00000000" w:rsidR="00000000" w:rsidRPr="00000000">
              <w:rPr>
                <w:rFonts w:ascii="Consolas" w:cs="Consolas" w:eastAsia="Consolas" w:hAnsi="Consolas"/>
                <w:rtl w:val="0"/>
              </w:rPr>
              <w:t xml:space="preserve">        getqy   y+13                    '2      164</w:t>
            </w:r>
          </w:p>
          <w:p w:rsidR="00000000" w:rsidDel="00000000" w:rsidP="00000000" w:rsidRDefault="00000000" w:rsidRPr="00000000" w14:paraId="00000E5E">
            <w:pPr>
              <w:widowControl w:val="0"/>
              <w:rPr>
                <w:rFonts w:ascii="Consolas" w:cs="Consolas" w:eastAsia="Consolas" w:hAnsi="Consolas"/>
              </w:rPr>
            </w:pPr>
            <w:r w:rsidDel="00000000" w:rsidR="00000000" w:rsidRPr="00000000">
              <w:rPr>
                <w:rFonts w:ascii="Consolas" w:cs="Consolas" w:eastAsia="Consolas" w:hAnsi="Consolas"/>
                <w:rtl w:val="0"/>
              </w:rPr>
              <w:t xml:space="preserve">        getqx   x+13                    '2      166</w:t>
            </w:r>
          </w:p>
          <w:p w:rsidR="00000000" w:rsidDel="00000000" w:rsidP="00000000" w:rsidRDefault="00000000" w:rsidRPr="00000000" w14:paraId="00000E5F">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60">
            <w:pPr>
              <w:widowControl w:val="0"/>
              <w:rPr>
                <w:rFonts w:ascii="Consolas" w:cs="Consolas" w:eastAsia="Consolas" w:hAnsi="Consolas"/>
              </w:rPr>
            </w:pPr>
            <w:r w:rsidDel="00000000" w:rsidR="00000000" w:rsidRPr="00000000">
              <w:rPr>
                <w:rFonts w:ascii="Consolas" w:cs="Consolas" w:eastAsia="Consolas" w:hAnsi="Consolas"/>
                <w:rtl w:val="0"/>
              </w:rPr>
              <w:t xml:space="preserve">        setq    y+21                    '2      168</w:t>
            </w:r>
          </w:p>
          <w:p w:rsidR="00000000" w:rsidDel="00000000" w:rsidP="00000000" w:rsidRDefault="00000000" w:rsidRPr="00000000" w14:paraId="00000E61">
            <w:pPr>
              <w:widowControl w:val="0"/>
              <w:rPr>
                <w:rFonts w:ascii="Consolas" w:cs="Consolas" w:eastAsia="Consolas" w:hAnsi="Consolas"/>
              </w:rPr>
            </w:pPr>
            <w:r w:rsidDel="00000000" w:rsidR="00000000" w:rsidRPr="00000000">
              <w:rPr>
                <w:rFonts w:ascii="Consolas" w:cs="Consolas" w:eastAsia="Consolas" w:hAnsi="Consolas"/>
                <w:rtl w:val="0"/>
              </w:rPr>
              <w:t xml:space="preserve">        qrotate x+21,a+21               '2      170!</w:t>
            </w:r>
          </w:p>
          <w:p w:rsidR="00000000" w:rsidDel="00000000" w:rsidP="00000000" w:rsidRDefault="00000000" w:rsidRPr="00000000" w14:paraId="00000E62">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63">
            <w:pPr>
              <w:widowControl w:val="0"/>
              <w:rPr>
                <w:rFonts w:ascii="Consolas" w:cs="Consolas" w:eastAsia="Consolas" w:hAnsi="Consolas"/>
              </w:rPr>
            </w:pPr>
            <w:r w:rsidDel="00000000" w:rsidR="00000000" w:rsidRPr="00000000">
              <w:rPr>
                <w:rFonts w:ascii="Consolas" w:cs="Consolas" w:eastAsia="Consolas" w:hAnsi="Consolas"/>
                <w:rtl w:val="0"/>
              </w:rPr>
              <w:t xml:space="preserve">        getqy   y+14                    '2      172</w:t>
            </w:r>
          </w:p>
          <w:p w:rsidR="00000000" w:rsidDel="00000000" w:rsidP="00000000" w:rsidRDefault="00000000" w:rsidRPr="00000000" w14:paraId="00000E64">
            <w:pPr>
              <w:widowControl w:val="0"/>
              <w:rPr>
                <w:rFonts w:ascii="Consolas" w:cs="Consolas" w:eastAsia="Consolas" w:hAnsi="Consolas"/>
              </w:rPr>
            </w:pPr>
            <w:r w:rsidDel="00000000" w:rsidR="00000000" w:rsidRPr="00000000">
              <w:rPr>
                <w:rFonts w:ascii="Consolas" w:cs="Consolas" w:eastAsia="Consolas" w:hAnsi="Consolas"/>
                <w:rtl w:val="0"/>
              </w:rPr>
              <w:t xml:space="preserve">        getqx   x+14                    '2      174</w:t>
            </w:r>
          </w:p>
          <w:p w:rsidR="00000000" w:rsidDel="00000000" w:rsidP="00000000" w:rsidRDefault="00000000" w:rsidRPr="00000000" w14:paraId="00000E65">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66">
            <w:pPr>
              <w:widowControl w:val="0"/>
              <w:rPr>
                <w:rFonts w:ascii="Consolas" w:cs="Consolas" w:eastAsia="Consolas" w:hAnsi="Consolas"/>
              </w:rPr>
            </w:pPr>
            <w:r w:rsidDel="00000000" w:rsidR="00000000" w:rsidRPr="00000000">
              <w:rPr>
                <w:rFonts w:ascii="Consolas" w:cs="Consolas" w:eastAsia="Consolas" w:hAnsi="Consolas"/>
                <w:rtl w:val="0"/>
              </w:rPr>
              <w:t xml:space="preserve">        setq    y+22                    '2      176</w:t>
            </w:r>
          </w:p>
          <w:p w:rsidR="00000000" w:rsidDel="00000000" w:rsidP="00000000" w:rsidRDefault="00000000" w:rsidRPr="00000000" w14:paraId="00000E67">
            <w:pPr>
              <w:widowControl w:val="0"/>
              <w:rPr>
                <w:rFonts w:ascii="Consolas" w:cs="Consolas" w:eastAsia="Consolas" w:hAnsi="Consolas"/>
              </w:rPr>
            </w:pPr>
            <w:r w:rsidDel="00000000" w:rsidR="00000000" w:rsidRPr="00000000">
              <w:rPr>
                <w:rFonts w:ascii="Consolas" w:cs="Consolas" w:eastAsia="Consolas" w:hAnsi="Consolas"/>
                <w:rtl w:val="0"/>
              </w:rPr>
              <w:t xml:space="preserve">        qrotate x+22,a+22               '2      178!</w:t>
            </w:r>
          </w:p>
          <w:p w:rsidR="00000000" w:rsidDel="00000000" w:rsidP="00000000" w:rsidRDefault="00000000" w:rsidRPr="00000000" w14:paraId="00000E68">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69">
            <w:pPr>
              <w:widowControl w:val="0"/>
              <w:rPr>
                <w:rFonts w:ascii="Consolas" w:cs="Consolas" w:eastAsia="Consolas" w:hAnsi="Consolas"/>
              </w:rPr>
            </w:pPr>
            <w:r w:rsidDel="00000000" w:rsidR="00000000" w:rsidRPr="00000000">
              <w:rPr>
                <w:rFonts w:ascii="Consolas" w:cs="Consolas" w:eastAsia="Consolas" w:hAnsi="Consolas"/>
                <w:rtl w:val="0"/>
              </w:rPr>
              <w:t xml:space="preserve">        getqy   y+15                    '2      180</w:t>
            </w:r>
          </w:p>
          <w:p w:rsidR="00000000" w:rsidDel="00000000" w:rsidP="00000000" w:rsidRDefault="00000000" w:rsidRPr="00000000" w14:paraId="00000E6A">
            <w:pPr>
              <w:widowControl w:val="0"/>
              <w:rPr>
                <w:rFonts w:ascii="Consolas" w:cs="Consolas" w:eastAsia="Consolas" w:hAnsi="Consolas"/>
              </w:rPr>
            </w:pPr>
            <w:r w:rsidDel="00000000" w:rsidR="00000000" w:rsidRPr="00000000">
              <w:rPr>
                <w:rFonts w:ascii="Consolas" w:cs="Consolas" w:eastAsia="Consolas" w:hAnsi="Consolas"/>
                <w:rtl w:val="0"/>
              </w:rPr>
              <w:t xml:space="preserve">        getqx   x+15                    '2      182</w:t>
            </w:r>
          </w:p>
          <w:p w:rsidR="00000000" w:rsidDel="00000000" w:rsidP="00000000" w:rsidRDefault="00000000" w:rsidRPr="00000000" w14:paraId="00000E6B">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6C">
            <w:pPr>
              <w:widowControl w:val="0"/>
              <w:rPr>
                <w:rFonts w:ascii="Consolas" w:cs="Consolas" w:eastAsia="Consolas" w:hAnsi="Consolas"/>
              </w:rPr>
            </w:pPr>
            <w:r w:rsidDel="00000000" w:rsidR="00000000" w:rsidRPr="00000000">
              <w:rPr>
                <w:rFonts w:ascii="Consolas" w:cs="Consolas" w:eastAsia="Consolas" w:hAnsi="Consolas"/>
                <w:rtl w:val="0"/>
              </w:rPr>
              <w:t xml:space="preserve">        setq    y+23                    '2      184</w:t>
            </w:r>
          </w:p>
          <w:p w:rsidR="00000000" w:rsidDel="00000000" w:rsidP="00000000" w:rsidRDefault="00000000" w:rsidRPr="00000000" w14:paraId="00000E6D">
            <w:pPr>
              <w:widowControl w:val="0"/>
              <w:rPr>
                <w:rFonts w:ascii="Consolas" w:cs="Consolas" w:eastAsia="Consolas" w:hAnsi="Consolas"/>
              </w:rPr>
            </w:pPr>
            <w:r w:rsidDel="00000000" w:rsidR="00000000" w:rsidRPr="00000000">
              <w:rPr>
                <w:rFonts w:ascii="Consolas" w:cs="Consolas" w:eastAsia="Consolas" w:hAnsi="Consolas"/>
                <w:rtl w:val="0"/>
              </w:rPr>
              <w:t xml:space="preserve">        qrotate x+23,a+23               '2      186!</w:t>
            </w:r>
          </w:p>
          <w:p w:rsidR="00000000" w:rsidDel="00000000" w:rsidP="00000000" w:rsidRDefault="00000000" w:rsidRPr="00000000" w14:paraId="00000E6E">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6F">
            <w:pPr>
              <w:widowControl w:val="0"/>
              <w:rPr>
                <w:rFonts w:ascii="Consolas" w:cs="Consolas" w:eastAsia="Consolas" w:hAnsi="Consolas"/>
              </w:rPr>
            </w:pPr>
            <w:r w:rsidDel="00000000" w:rsidR="00000000" w:rsidRPr="00000000">
              <w:rPr>
                <w:rFonts w:ascii="Consolas" w:cs="Consolas" w:eastAsia="Consolas" w:hAnsi="Consolas"/>
                <w:rtl w:val="0"/>
              </w:rPr>
              <w:t xml:space="preserve">        getqy   y+16                    '2      188</w:t>
            </w:r>
          </w:p>
          <w:p w:rsidR="00000000" w:rsidDel="00000000" w:rsidP="00000000" w:rsidRDefault="00000000" w:rsidRPr="00000000" w14:paraId="00000E70">
            <w:pPr>
              <w:widowControl w:val="0"/>
              <w:rPr>
                <w:rFonts w:ascii="Consolas" w:cs="Consolas" w:eastAsia="Consolas" w:hAnsi="Consolas"/>
              </w:rPr>
            </w:pPr>
            <w:r w:rsidDel="00000000" w:rsidR="00000000" w:rsidRPr="00000000">
              <w:rPr>
                <w:rFonts w:ascii="Consolas" w:cs="Consolas" w:eastAsia="Consolas" w:hAnsi="Consolas"/>
                <w:rtl w:val="0"/>
              </w:rPr>
              <w:t xml:space="preserve">        getqx   x+16                    '2      190</w:t>
            </w:r>
          </w:p>
          <w:p w:rsidR="00000000" w:rsidDel="00000000" w:rsidP="00000000" w:rsidRDefault="00000000" w:rsidRPr="00000000" w14:paraId="00000E71">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72">
            <w:pPr>
              <w:widowControl w:val="0"/>
              <w:rPr>
                <w:rFonts w:ascii="Consolas" w:cs="Consolas" w:eastAsia="Consolas" w:hAnsi="Consolas"/>
              </w:rPr>
            </w:pPr>
            <w:r w:rsidDel="00000000" w:rsidR="00000000" w:rsidRPr="00000000">
              <w:rPr>
                <w:rFonts w:ascii="Consolas" w:cs="Consolas" w:eastAsia="Consolas" w:hAnsi="Consolas"/>
                <w:rtl w:val="0"/>
              </w:rPr>
              <w:t xml:space="preserve">        setq    y+24                    '2      192</w:t>
            </w:r>
          </w:p>
          <w:p w:rsidR="00000000" w:rsidDel="00000000" w:rsidP="00000000" w:rsidRDefault="00000000" w:rsidRPr="00000000" w14:paraId="00000E73">
            <w:pPr>
              <w:widowControl w:val="0"/>
              <w:rPr>
                <w:rFonts w:ascii="Consolas" w:cs="Consolas" w:eastAsia="Consolas" w:hAnsi="Consolas"/>
              </w:rPr>
            </w:pPr>
            <w:r w:rsidDel="00000000" w:rsidR="00000000" w:rsidRPr="00000000">
              <w:rPr>
                <w:rFonts w:ascii="Consolas" w:cs="Consolas" w:eastAsia="Consolas" w:hAnsi="Consolas"/>
                <w:rtl w:val="0"/>
              </w:rPr>
              <w:t xml:space="preserve">        qrotate x+24,a+24               '2      194!</w:t>
            </w:r>
          </w:p>
          <w:p w:rsidR="00000000" w:rsidDel="00000000" w:rsidP="00000000" w:rsidRDefault="00000000" w:rsidRPr="00000000" w14:paraId="00000E74">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75">
            <w:pPr>
              <w:widowControl w:val="0"/>
              <w:rPr>
                <w:rFonts w:ascii="Consolas" w:cs="Consolas" w:eastAsia="Consolas" w:hAnsi="Consolas"/>
              </w:rPr>
            </w:pPr>
            <w:r w:rsidDel="00000000" w:rsidR="00000000" w:rsidRPr="00000000">
              <w:rPr>
                <w:rFonts w:ascii="Consolas" w:cs="Consolas" w:eastAsia="Consolas" w:hAnsi="Consolas"/>
                <w:rtl w:val="0"/>
              </w:rPr>
              <w:t xml:space="preserve">        getqy   y+17                    '2      196</w:t>
            </w:r>
          </w:p>
          <w:p w:rsidR="00000000" w:rsidDel="00000000" w:rsidP="00000000" w:rsidRDefault="00000000" w:rsidRPr="00000000" w14:paraId="00000E76">
            <w:pPr>
              <w:widowControl w:val="0"/>
              <w:rPr>
                <w:rFonts w:ascii="Consolas" w:cs="Consolas" w:eastAsia="Consolas" w:hAnsi="Consolas"/>
              </w:rPr>
            </w:pPr>
            <w:r w:rsidDel="00000000" w:rsidR="00000000" w:rsidRPr="00000000">
              <w:rPr>
                <w:rFonts w:ascii="Consolas" w:cs="Consolas" w:eastAsia="Consolas" w:hAnsi="Consolas"/>
                <w:rtl w:val="0"/>
              </w:rPr>
              <w:t xml:space="preserve">        getqx   x+17                    '2      198</w:t>
            </w:r>
          </w:p>
          <w:p w:rsidR="00000000" w:rsidDel="00000000" w:rsidP="00000000" w:rsidRDefault="00000000" w:rsidRPr="00000000" w14:paraId="00000E77">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78">
            <w:pPr>
              <w:widowControl w:val="0"/>
              <w:rPr>
                <w:rFonts w:ascii="Consolas" w:cs="Consolas" w:eastAsia="Consolas" w:hAnsi="Consolas"/>
              </w:rPr>
            </w:pPr>
            <w:r w:rsidDel="00000000" w:rsidR="00000000" w:rsidRPr="00000000">
              <w:rPr>
                <w:rFonts w:ascii="Consolas" w:cs="Consolas" w:eastAsia="Consolas" w:hAnsi="Consolas"/>
                <w:rtl w:val="0"/>
              </w:rPr>
              <w:t xml:space="preserve">        setq    y+25                    '2      200</w:t>
            </w:r>
          </w:p>
          <w:p w:rsidR="00000000" w:rsidDel="00000000" w:rsidP="00000000" w:rsidRDefault="00000000" w:rsidRPr="00000000" w14:paraId="00000E79">
            <w:pPr>
              <w:widowControl w:val="0"/>
              <w:rPr>
                <w:rFonts w:ascii="Consolas" w:cs="Consolas" w:eastAsia="Consolas" w:hAnsi="Consolas"/>
              </w:rPr>
            </w:pPr>
            <w:r w:rsidDel="00000000" w:rsidR="00000000" w:rsidRPr="00000000">
              <w:rPr>
                <w:rFonts w:ascii="Consolas" w:cs="Consolas" w:eastAsia="Consolas" w:hAnsi="Consolas"/>
                <w:rtl w:val="0"/>
              </w:rPr>
              <w:t xml:space="preserve">        qrotate x+25,a+25               '2      202!</w:t>
            </w:r>
          </w:p>
          <w:p w:rsidR="00000000" w:rsidDel="00000000" w:rsidP="00000000" w:rsidRDefault="00000000" w:rsidRPr="00000000" w14:paraId="00000E7A">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7B">
            <w:pPr>
              <w:widowControl w:val="0"/>
              <w:rPr>
                <w:rFonts w:ascii="Consolas" w:cs="Consolas" w:eastAsia="Consolas" w:hAnsi="Consolas"/>
              </w:rPr>
            </w:pPr>
            <w:r w:rsidDel="00000000" w:rsidR="00000000" w:rsidRPr="00000000">
              <w:rPr>
                <w:rFonts w:ascii="Consolas" w:cs="Consolas" w:eastAsia="Consolas" w:hAnsi="Consolas"/>
                <w:rtl w:val="0"/>
              </w:rPr>
              <w:t xml:space="preserve">        getqy   y+18                    '2      204</w:t>
            </w:r>
          </w:p>
          <w:p w:rsidR="00000000" w:rsidDel="00000000" w:rsidP="00000000" w:rsidRDefault="00000000" w:rsidRPr="00000000" w14:paraId="00000E7C">
            <w:pPr>
              <w:widowControl w:val="0"/>
              <w:rPr>
                <w:rFonts w:ascii="Consolas" w:cs="Consolas" w:eastAsia="Consolas" w:hAnsi="Consolas"/>
              </w:rPr>
            </w:pPr>
            <w:r w:rsidDel="00000000" w:rsidR="00000000" w:rsidRPr="00000000">
              <w:rPr>
                <w:rFonts w:ascii="Consolas" w:cs="Consolas" w:eastAsia="Consolas" w:hAnsi="Consolas"/>
                <w:rtl w:val="0"/>
              </w:rPr>
              <w:t xml:space="preserve">        getqx   x+18                    '2      206</w:t>
            </w:r>
          </w:p>
          <w:p w:rsidR="00000000" w:rsidDel="00000000" w:rsidP="00000000" w:rsidRDefault="00000000" w:rsidRPr="00000000" w14:paraId="00000E7D">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7E">
            <w:pPr>
              <w:widowControl w:val="0"/>
              <w:rPr>
                <w:rFonts w:ascii="Consolas" w:cs="Consolas" w:eastAsia="Consolas" w:hAnsi="Consolas"/>
              </w:rPr>
            </w:pPr>
            <w:r w:rsidDel="00000000" w:rsidR="00000000" w:rsidRPr="00000000">
              <w:rPr>
                <w:rFonts w:ascii="Consolas" w:cs="Consolas" w:eastAsia="Consolas" w:hAnsi="Consolas"/>
                <w:rtl w:val="0"/>
              </w:rPr>
              <w:t xml:space="preserve">        setq    y+26                    '2      208</w:t>
            </w:r>
          </w:p>
          <w:p w:rsidR="00000000" w:rsidDel="00000000" w:rsidP="00000000" w:rsidRDefault="00000000" w:rsidRPr="00000000" w14:paraId="00000E7F">
            <w:pPr>
              <w:widowControl w:val="0"/>
              <w:rPr>
                <w:rFonts w:ascii="Consolas" w:cs="Consolas" w:eastAsia="Consolas" w:hAnsi="Consolas"/>
              </w:rPr>
            </w:pPr>
            <w:r w:rsidDel="00000000" w:rsidR="00000000" w:rsidRPr="00000000">
              <w:rPr>
                <w:rFonts w:ascii="Consolas" w:cs="Consolas" w:eastAsia="Consolas" w:hAnsi="Consolas"/>
                <w:rtl w:val="0"/>
              </w:rPr>
              <w:t xml:space="preserve">        qrotate x+26,a+26               '2      210!</w:t>
            </w:r>
          </w:p>
          <w:p w:rsidR="00000000" w:rsidDel="00000000" w:rsidP="00000000" w:rsidRDefault="00000000" w:rsidRPr="00000000" w14:paraId="00000E80">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81">
            <w:pPr>
              <w:widowControl w:val="0"/>
              <w:rPr>
                <w:rFonts w:ascii="Consolas" w:cs="Consolas" w:eastAsia="Consolas" w:hAnsi="Consolas"/>
              </w:rPr>
            </w:pPr>
            <w:r w:rsidDel="00000000" w:rsidR="00000000" w:rsidRPr="00000000">
              <w:rPr>
                <w:rFonts w:ascii="Consolas" w:cs="Consolas" w:eastAsia="Consolas" w:hAnsi="Consolas"/>
                <w:rtl w:val="0"/>
              </w:rPr>
              <w:t xml:space="preserve">        getqy   y+19                    '2      212</w:t>
            </w:r>
          </w:p>
          <w:p w:rsidR="00000000" w:rsidDel="00000000" w:rsidP="00000000" w:rsidRDefault="00000000" w:rsidRPr="00000000" w14:paraId="00000E82">
            <w:pPr>
              <w:widowControl w:val="0"/>
              <w:rPr>
                <w:rFonts w:ascii="Consolas" w:cs="Consolas" w:eastAsia="Consolas" w:hAnsi="Consolas"/>
              </w:rPr>
            </w:pPr>
            <w:r w:rsidDel="00000000" w:rsidR="00000000" w:rsidRPr="00000000">
              <w:rPr>
                <w:rFonts w:ascii="Consolas" w:cs="Consolas" w:eastAsia="Consolas" w:hAnsi="Consolas"/>
                <w:rtl w:val="0"/>
              </w:rPr>
              <w:t xml:space="preserve">        getqx   x+19                    '2      214</w:t>
            </w:r>
          </w:p>
          <w:p w:rsidR="00000000" w:rsidDel="00000000" w:rsidP="00000000" w:rsidRDefault="00000000" w:rsidRPr="00000000" w14:paraId="00000E83">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84">
            <w:pPr>
              <w:widowControl w:val="0"/>
              <w:rPr>
                <w:rFonts w:ascii="Consolas" w:cs="Consolas" w:eastAsia="Consolas" w:hAnsi="Consolas"/>
              </w:rPr>
            </w:pPr>
            <w:r w:rsidDel="00000000" w:rsidR="00000000" w:rsidRPr="00000000">
              <w:rPr>
                <w:rFonts w:ascii="Consolas" w:cs="Consolas" w:eastAsia="Consolas" w:hAnsi="Consolas"/>
                <w:rtl w:val="0"/>
              </w:rPr>
              <w:t xml:space="preserve">        setq    y+27                    '2      216</w:t>
            </w:r>
          </w:p>
          <w:p w:rsidR="00000000" w:rsidDel="00000000" w:rsidP="00000000" w:rsidRDefault="00000000" w:rsidRPr="00000000" w14:paraId="00000E85">
            <w:pPr>
              <w:widowControl w:val="0"/>
              <w:rPr>
                <w:rFonts w:ascii="Consolas" w:cs="Consolas" w:eastAsia="Consolas" w:hAnsi="Consolas"/>
              </w:rPr>
            </w:pPr>
            <w:r w:rsidDel="00000000" w:rsidR="00000000" w:rsidRPr="00000000">
              <w:rPr>
                <w:rFonts w:ascii="Consolas" w:cs="Consolas" w:eastAsia="Consolas" w:hAnsi="Consolas"/>
                <w:rtl w:val="0"/>
              </w:rPr>
              <w:t xml:space="preserve">        qrotate x+27,a+27               '2      218!</w:t>
            </w:r>
          </w:p>
          <w:p w:rsidR="00000000" w:rsidDel="00000000" w:rsidP="00000000" w:rsidRDefault="00000000" w:rsidRPr="00000000" w14:paraId="00000E86">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87">
            <w:pPr>
              <w:widowControl w:val="0"/>
              <w:rPr>
                <w:rFonts w:ascii="Consolas" w:cs="Consolas" w:eastAsia="Consolas" w:hAnsi="Consolas"/>
              </w:rPr>
            </w:pPr>
            <w:r w:rsidDel="00000000" w:rsidR="00000000" w:rsidRPr="00000000">
              <w:rPr>
                <w:rFonts w:ascii="Consolas" w:cs="Consolas" w:eastAsia="Consolas" w:hAnsi="Consolas"/>
                <w:rtl w:val="0"/>
              </w:rPr>
              <w:t xml:space="preserve">        getqy   y+20                    '2      220</w:t>
            </w:r>
          </w:p>
          <w:p w:rsidR="00000000" w:rsidDel="00000000" w:rsidP="00000000" w:rsidRDefault="00000000" w:rsidRPr="00000000" w14:paraId="00000E88">
            <w:pPr>
              <w:widowControl w:val="0"/>
              <w:rPr>
                <w:rFonts w:ascii="Consolas" w:cs="Consolas" w:eastAsia="Consolas" w:hAnsi="Consolas"/>
              </w:rPr>
            </w:pPr>
            <w:r w:rsidDel="00000000" w:rsidR="00000000" w:rsidRPr="00000000">
              <w:rPr>
                <w:rFonts w:ascii="Consolas" w:cs="Consolas" w:eastAsia="Consolas" w:hAnsi="Consolas"/>
                <w:rtl w:val="0"/>
              </w:rPr>
              <w:t xml:space="preserve">        getqx   x+20                    '2      222</w:t>
            </w:r>
          </w:p>
          <w:p w:rsidR="00000000" w:rsidDel="00000000" w:rsidP="00000000" w:rsidRDefault="00000000" w:rsidRPr="00000000" w14:paraId="00000E89">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8A">
            <w:pPr>
              <w:widowControl w:val="0"/>
              <w:rPr>
                <w:rFonts w:ascii="Consolas" w:cs="Consolas" w:eastAsia="Consolas" w:hAnsi="Consolas"/>
              </w:rPr>
            </w:pPr>
            <w:r w:rsidDel="00000000" w:rsidR="00000000" w:rsidRPr="00000000">
              <w:rPr>
                <w:rFonts w:ascii="Consolas" w:cs="Consolas" w:eastAsia="Consolas" w:hAnsi="Consolas"/>
                <w:rtl w:val="0"/>
              </w:rPr>
              <w:t xml:space="preserve">        setq    y+28                    '2      224</w:t>
            </w:r>
          </w:p>
          <w:p w:rsidR="00000000" w:rsidDel="00000000" w:rsidP="00000000" w:rsidRDefault="00000000" w:rsidRPr="00000000" w14:paraId="00000E8B">
            <w:pPr>
              <w:widowControl w:val="0"/>
              <w:rPr>
                <w:rFonts w:ascii="Consolas" w:cs="Consolas" w:eastAsia="Consolas" w:hAnsi="Consolas"/>
              </w:rPr>
            </w:pPr>
            <w:r w:rsidDel="00000000" w:rsidR="00000000" w:rsidRPr="00000000">
              <w:rPr>
                <w:rFonts w:ascii="Consolas" w:cs="Consolas" w:eastAsia="Consolas" w:hAnsi="Consolas"/>
                <w:rtl w:val="0"/>
              </w:rPr>
              <w:t xml:space="preserve">        qrotate x+28,a+28               '2      226!</w:t>
            </w:r>
          </w:p>
          <w:p w:rsidR="00000000" w:rsidDel="00000000" w:rsidP="00000000" w:rsidRDefault="00000000" w:rsidRPr="00000000" w14:paraId="00000E8C">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8D">
            <w:pPr>
              <w:widowControl w:val="0"/>
              <w:rPr>
                <w:rFonts w:ascii="Consolas" w:cs="Consolas" w:eastAsia="Consolas" w:hAnsi="Consolas"/>
              </w:rPr>
            </w:pPr>
            <w:r w:rsidDel="00000000" w:rsidR="00000000" w:rsidRPr="00000000">
              <w:rPr>
                <w:rFonts w:ascii="Consolas" w:cs="Consolas" w:eastAsia="Consolas" w:hAnsi="Consolas"/>
                <w:rtl w:val="0"/>
              </w:rPr>
              <w:t xml:space="preserve">        getqy   y+21                    '2      228</w:t>
            </w:r>
          </w:p>
          <w:p w:rsidR="00000000" w:rsidDel="00000000" w:rsidP="00000000" w:rsidRDefault="00000000" w:rsidRPr="00000000" w14:paraId="00000E8E">
            <w:pPr>
              <w:widowControl w:val="0"/>
              <w:rPr>
                <w:rFonts w:ascii="Consolas" w:cs="Consolas" w:eastAsia="Consolas" w:hAnsi="Consolas"/>
              </w:rPr>
            </w:pPr>
            <w:r w:rsidDel="00000000" w:rsidR="00000000" w:rsidRPr="00000000">
              <w:rPr>
                <w:rFonts w:ascii="Consolas" w:cs="Consolas" w:eastAsia="Consolas" w:hAnsi="Consolas"/>
                <w:rtl w:val="0"/>
              </w:rPr>
              <w:t xml:space="preserve">        getqx   x+21                    '2      230</w:t>
            </w:r>
          </w:p>
          <w:p w:rsidR="00000000" w:rsidDel="00000000" w:rsidP="00000000" w:rsidRDefault="00000000" w:rsidRPr="00000000" w14:paraId="00000E8F">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90">
            <w:pPr>
              <w:widowControl w:val="0"/>
              <w:rPr>
                <w:rFonts w:ascii="Consolas" w:cs="Consolas" w:eastAsia="Consolas" w:hAnsi="Consolas"/>
              </w:rPr>
            </w:pPr>
            <w:r w:rsidDel="00000000" w:rsidR="00000000" w:rsidRPr="00000000">
              <w:rPr>
                <w:rFonts w:ascii="Consolas" w:cs="Consolas" w:eastAsia="Consolas" w:hAnsi="Consolas"/>
                <w:rtl w:val="0"/>
              </w:rPr>
              <w:t xml:space="preserve">        setq    y+29                    '2      232</w:t>
            </w:r>
          </w:p>
          <w:p w:rsidR="00000000" w:rsidDel="00000000" w:rsidP="00000000" w:rsidRDefault="00000000" w:rsidRPr="00000000" w14:paraId="00000E91">
            <w:pPr>
              <w:widowControl w:val="0"/>
              <w:rPr>
                <w:rFonts w:ascii="Consolas" w:cs="Consolas" w:eastAsia="Consolas" w:hAnsi="Consolas"/>
              </w:rPr>
            </w:pPr>
            <w:r w:rsidDel="00000000" w:rsidR="00000000" w:rsidRPr="00000000">
              <w:rPr>
                <w:rFonts w:ascii="Consolas" w:cs="Consolas" w:eastAsia="Consolas" w:hAnsi="Consolas"/>
                <w:rtl w:val="0"/>
              </w:rPr>
              <w:t xml:space="preserve">        qrotate x+29,a+29               '2      234!</w:t>
            </w:r>
          </w:p>
          <w:p w:rsidR="00000000" w:rsidDel="00000000" w:rsidP="00000000" w:rsidRDefault="00000000" w:rsidRPr="00000000" w14:paraId="00000E92">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93">
            <w:pPr>
              <w:widowControl w:val="0"/>
              <w:rPr>
                <w:rFonts w:ascii="Consolas" w:cs="Consolas" w:eastAsia="Consolas" w:hAnsi="Consolas"/>
              </w:rPr>
            </w:pPr>
            <w:r w:rsidDel="00000000" w:rsidR="00000000" w:rsidRPr="00000000">
              <w:rPr>
                <w:rFonts w:ascii="Consolas" w:cs="Consolas" w:eastAsia="Consolas" w:hAnsi="Consolas"/>
                <w:rtl w:val="0"/>
              </w:rPr>
              <w:t xml:space="preserve">        getqy   y+22                    '2      236</w:t>
            </w:r>
          </w:p>
          <w:p w:rsidR="00000000" w:rsidDel="00000000" w:rsidP="00000000" w:rsidRDefault="00000000" w:rsidRPr="00000000" w14:paraId="00000E94">
            <w:pPr>
              <w:widowControl w:val="0"/>
              <w:rPr>
                <w:rFonts w:ascii="Consolas" w:cs="Consolas" w:eastAsia="Consolas" w:hAnsi="Consolas"/>
              </w:rPr>
            </w:pPr>
            <w:r w:rsidDel="00000000" w:rsidR="00000000" w:rsidRPr="00000000">
              <w:rPr>
                <w:rFonts w:ascii="Consolas" w:cs="Consolas" w:eastAsia="Consolas" w:hAnsi="Consolas"/>
                <w:rtl w:val="0"/>
              </w:rPr>
              <w:t xml:space="preserve">        getqx   x+22                    '2      238</w:t>
            </w:r>
          </w:p>
          <w:p w:rsidR="00000000" w:rsidDel="00000000" w:rsidP="00000000" w:rsidRDefault="00000000" w:rsidRPr="00000000" w14:paraId="00000E95">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96">
            <w:pPr>
              <w:widowControl w:val="0"/>
              <w:rPr>
                <w:rFonts w:ascii="Consolas" w:cs="Consolas" w:eastAsia="Consolas" w:hAnsi="Consolas"/>
              </w:rPr>
            </w:pPr>
            <w:r w:rsidDel="00000000" w:rsidR="00000000" w:rsidRPr="00000000">
              <w:rPr>
                <w:rFonts w:ascii="Consolas" w:cs="Consolas" w:eastAsia="Consolas" w:hAnsi="Consolas"/>
                <w:rtl w:val="0"/>
              </w:rPr>
              <w:t xml:space="preserve">        setq    y+30                    '2      240</w:t>
            </w:r>
          </w:p>
          <w:p w:rsidR="00000000" w:rsidDel="00000000" w:rsidP="00000000" w:rsidRDefault="00000000" w:rsidRPr="00000000" w14:paraId="00000E97">
            <w:pPr>
              <w:widowControl w:val="0"/>
              <w:rPr>
                <w:rFonts w:ascii="Consolas" w:cs="Consolas" w:eastAsia="Consolas" w:hAnsi="Consolas"/>
              </w:rPr>
            </w:pPr>
            <w:r w:rsidDel="00000000" w:rsidR="00000000" w:rsidRPr="00000000">
              <w:rPr>
                <w:rFonts w:ascii="Consolas" w:cs="Consolas" w:eastAsia="Consolas" w:hAnsi="Consolas"/>
                <w:rtl w:val="0"/>
              </w:rPr>
              <w:t xml:space="preserve">        qrotate x+30,a+30               '2      242!</w:t>
            </w:r>
          </w:p>
          <w:p w:rsidR="00000000" w:rsidDel="00000000" w:rsidP="00000000" w:rsidRDefault="00000000" w:rsidRPr="00000000" w14:paraId="00000E98">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99">
            <w:pPr>
              <w:widowControl w:val="0"/>
              <w:rPr>
                <w:rFonts w:ascii="Consolas" w:cs="Consolas" w:eastAsia="Consolas" w:hAnsi="Consolas"/>
              </w:rPr>
            </w:pPr>
            <w:r w:rsidDel="00000000" w:rsidR="00000000" w:rsidRPr="00000000">
              <w:rPr>
                <w:rFonts w:ascii="Consolas" w:cs="Consolas" w:eastAsia="Consolas" w:hAnsi="Consolas"/>
                <w:rtl w:val="0"/>
              </w:rPr>
              <w:t xml:space="preserve">        getqy   y+23                    '2      244</w:t>
            </w:r>
          </w:p>
          <w:p w:rsidR="00000000" w:rsidDel="00000000" w:rsidP="00000000" w:rsidRDefault="00000000" w:rsidRPr="00000000" w14:paraId="00000E9A">
            <w:pPr>
              <w:widowControl w:val="0"/>
              <w:rPr>
                <w:rFonts w:ascii="Consolas" w:cs="Consolas" w:eastAsia="Consolas" w:hAnsi="Consolas"/>
              </w:rPr>
            </w:pPr>
            <w:r w:rsidDel="00000000" w:rsidR="00000000" w:rsidRPr="00000000">
              <w:rPr>
                <w:rFonts w:ascii="Consolas" w:cs="Consolas" w:eastAsia="Consolas" w:hAnsi="Consolas"/>
                <w:rtl w:val="0"/>
              </w:rPr>
              <w:t xml:space="preserve">        getqx   x+23                    '2      246</w:t>
            </w:r>
          </w:p>
          <w:p w:rsidR="00000000" w:rsidDel="00000000" w:rsidP="00000000" w:rsidRDefault="00000000" w:rsidRPr="00000000" w14:paraId="00000E9B">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9C">
            <w:pPr>
              <w:widowControl w:val="0"/>
              <w:rPr>
                <w:rFonts w:ascii="Consolas" w:cs="Consolas" w:eastAsia="Consolas" w:hAnsi="Consolas"/>
              </w:rPr>
            </w:pPr>
            <w:r w:rsidDel="00000000" w:rsidR="00000000" w:rsidRPr="00000000">
              <w:rPr>
                <w:rFonts w:ascii="Consolas" w:cs="Consolas" w:eastAsia="Consolas" w:hAnsi="Consolas"/>
                <w:rtl w:val="0"/>
              </w:rPr>
              <w:t xml:space="preserve">        setq    y+31                    '2      248</w:t>
            </w:r>
          </w:p>
          <w:p w:rsidR="00000000" w:rsidDel="00000000" w:rsidP="00000000" w:rsidRDefault="00000000" w:rsidRPr="00000000" w14:paraId="00000E9D">
            <w:pPr>
              <w:widowControl w:val="0"/>
              <w:rPr>
                <w:rFonts w:ascii="Consolas" w:cs="Consolas" w:eastAsia="Consolas" w:hAnsi="Consolas"/>
              </w:rPr>
            </w:pPr>
            <w:r w:rsidDel="00000000" w:rsidR="00000000" w:rsidRPr="00000000">
              <w:rPr>
                <w:rFonts w:ascii="Consolas" w:cs="Consolas" w:eastAsia="Consolas" w:hAnsi="Consolas"/>
                <w:rtl w:val="0"/>
              </w:rPr>
              <w:t xml:space="preserve">        qrotate x+31,a+31               '2      250!</w:t>
            </w:r>
          </w:p>
          <w:p w:rsidR="00000000" w:rsidDel="00000000" w:rsidP="00000000" w:rsidRDefault="00000000" w:rsidRPr="00000000" w14:paraId="00000E9E">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9F">
            <w:pPr>
              <w:widowControl w:val="0"/>
              <w:rPr>
                <w:rFonts w:ascii="Consolas" w:cs="Consolas" w:eastAsia="Consolas" w:hAnsi="Consolas"/>
              </w:rPr>
            </w:pPr>
            <w:r w:rsidDel="00000000" w:rsidR="00000000" w:rsidRPr="00000000">
              <w:rPr>
                <w:rFonts w:ascii="Consolas" w:cs="Consolas" w:eastAsia="Consolas" w:hAnsi="Consolas"/>
                <w:rtl w:val="0"/>
              </w:rPr>
              <w:t xml:space="preserve">        getqy   y+24                    '2      252     get 8 trailing results</w:t>
            </w:r>
          </w:p>
          <w:p w:rsidR="00000000" w:rsidDel="00000000" w:rsidP="00000000" w:rsidRDefault="00000000" w:rsidRPr="00000000" w14:paraId="00000EA0">
            <w:pPr>
              <w:widowControl w:val="0"/>
              <w:rPr>
                <w:rFonts w:ascii="Consolas" w:cs="Consolas" w:eastAsia="Consolas" w:hAnsi="Consolas"/>
              </w:rPr>
            </w:pPr>
            <w:r w:rsidDel="00000000" w:rsidR="00000000" w:rsidRPr="00000000">
              <w:rPr>
                <w:rFonts w:ascii="Consolas" w:cs="Consolas" w:eastAsia="Consolas" w:hAnsi="Consolas"/>
                <w:rtl w:val="0"/>
              </w:rPr>
              <w:t xml:space="preserve">        getqx   x+24                    '2      254</w:t>
            </w:r>
          </w:p>
          <w:p w:rsidR="00000000" w:rsidDel="00000000" w:rsidP="00000000" w:rsidRDefault="00000000" w:rsidRPr="00000000" w14:paraId="00000EA1">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A2">
            <w:pPr>
              <w:widowControl w:val="0"/>
              <w:rPr>
                <w:rFonts w:ascii="Consolas" w:cs="Consolas" w:eastAsia="Consolas" w:hAnsi="Consolas"/>
              </w:rPr>
            </w:pPr>
            <w:r w:rsidDel="00000000" w:rsidR="00000000" w:rsidRPr="00000000">
              <w:rPr>
                <w:rFonts w:ascii="Consolas" w:cs="Consolas" w:eastAsia="Consolas" w:hAnsi="Consolas"/>
                <w:rtl w:val="0"/>
              </w:rPr>
              <w:t xml:space="preserve">        getqy   y+25                    '4w+2   260</w:t>
            </w:r>
          </w:p>
          <w:p w:rsidR="00000000" w:rsidDel="00000000" w:rsidP="00000000" w:rsidRDefault="00000000" w:rsidRPr="00000000" w14:paraId="00000EA3">
            <w:pPr>
              <w:widowControl w:val="0"/>
              <w:rPr>
                <w:rFonts w:ascii="Consolas" w:cs="Consolas" w:eastAsia="Consolas" w:hAnsi="Consolas"/>
              </w:rPr>
            </w:pPr>
            <w:r w:rsidDel="00000000" w:rsidR="00000000" w:rsidRPr="00000000">
              <w:rPr>
                <w:rFonts w:ascii="Consolas" w:cs="Consolas" w:eastAsia="Consolas" w:hAnsi="Consolas"/>
                <w:rtl w:val="0"/>
              </w:rPr>
              <w:t xml:space="preserve">        getqx   x+25                    '2      262</w:t>
            </w:r>
          </w:p>
          <w:p w:rsidR="00000000" w:rsidDel="00000000" w:rsidP="00000000" w:rsidRDefault="00000000" w:rsidRPr="00000000" w14:paraId="00000EA4">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A5">
            <w:pPr>
              <w:widowControl w:val="0"/>
              <w:rPr>
                <w:rFonts w:ascii="Consolas" w:cs="Consolas" w:eastAsia="Consolas" w:hAnsi="Consolas"/>
              </w:rPr>
            </w:pPr>
            <w:r w:rsidDel="00000000" w:rsidR="00000000" w:rsidRPr="00000000">
              <w:rPr>
                <w:rFonts w:ascii="Consolas" w:cs="Consolas" w:eastAsia="Consolas" w:hAnsi="Consolas"/>
                <w:rtl w:val="0"/>
              </w:rPr>
              <w:t xml:space="preserve">        getqy   y+26                    '4w+2   268</w:t>
            </w:r>
          </w:p>
          <w:p w:rsidR="00000000" w:rsidDel="00000000" w:rsidP="00000000" w:rsidRDefault="00000000" w:rsidRPr="00000000" w14:paraId="00000EA6">
            <w:pPr>
              <w:widowControl w:val="0"/>
              <w:rPr>
                <w:rFonts w:ascii="Consolas" w:cs="Consolas" w:eastAsia="Consolas" w:hAnsi="Consolas"/>
              </w:rPr>
            </w:pPr>
            <w:r w:rsidDel="00000000" w:rsidR="00000000" w:rsidRPr="00000000">
              <w:rPr>
                <w:rFonts w:ascii="Consolas" w:cs="Consolas" w:eastAsia="Consolas" w:hAnsi="Consolas"/>
                <w:rtl w:val="0"/>
              </w:rPr>
              <w:t xml:space="preserve">        getqx   x+26                    '2      270</w:t>
            </w:r>
          </w:p>
          <w:p w:rsidR="00000000" w:rsidDel="00000000" w:rsidP="00000000" w:rsidRDefault="00000000" w:rsidRPr="00000000" w14:paraId="00000EA7">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A8">
            <w:pPr>
              <w:widowControl w:val="0"/>
              <w:rPr>
                <w:rFonts w:ascii="Consolas" w:cs="Consolas" w:eastAsia="Consolas" w:hAnsi="Consolas"/>
              </w:rPr>
            </w:pPr>
            <w:r w:rsidDel="00000000" w:rsidR="00000000" w:rsidRPr="00000000">
              <w:rPr>
                <w:rFonts w:ascii="Consolas" w:cs="Consolas" w:eastAsia="Consolas" w:hAnsi="Consolas"/>
                <w:rtl w:val="0"/>
              </w:rPr>
              <w:t xml:space="preserve">        getqy   y+27                    '4w+2   276</w:t>
            </w:r>
          </w:p>
          <w:p w:rsidR="00000000" w:rsidDel="00000000" w:rsidP="00000000" w:rsidRDefault="00000000" w:rsidRPr="00000000" w14:paraId="00000EA9">
            <w:pPr>
              <w:widowControl w:val="0"/>
              <w:rPr>
                <w:rFonts w:ascii="Consolas" w:cs="Consolas" w:eastAsia="Consolas" w:hAnsi="Consolas"/>
              </w:rPr>
            </w:pPr>
            <w:r w:rsidDel="00000000" w:rsidR="00000000" w:rsidRPr="00000000">
              <w:rPr>
                <w:rFonts w:ascii="Consolas" w:cs="Consolas" w:eastAsia="Consolas" w:hAnsi="Consolas"/>
                <w:rtl w:val="0"/>
              </w:rPr>
              <w:t xml:space="preserve">        getqx   x+27                    '2      278</w:t>
            </w:r>
          </w:p>
          <w:p w:rsidR="00000000" w:rsidDel="00000000" w:rsidP="00000000" w:rsidRDefault="00000000" w:rsidRPr="00000000" w14:paraId="00000EAA">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AB">
            <w:pPr>
              <w:widowControl w:val="0"/>
              <w:rPr>
                <w:rFonts w:ascii="Consolas" w:cs="Consolas" w:eastAsia="Consolas" w:hAnsi="Consolas"/>
              </w:rPr>
            </w:pPr>
            <w:r w:rsidDel="00000000" w:rsidR="00000000" w:rsidRPr="00000000">
              <w:rPr>
                <w:rFonts w:ascii="Consolas" w:cs="Consolas" w:eastAsia="Consolas" w:hAnsi="Consolas"/>
                <w:rtl w:val="0"/>
              </w:rPr>
              <w:t xml:space="preserve">        getqy   y+28                    '4w+2   284</w:t>
            </w:r>
          </w:p>
          <w:p w:rsidR="00000000" w:rsidDel="00000000" w:rsidP="00000000" w:rsidRDefault="00000000" w:rsidRPr="00000000" w14:paraId="00000EAC">
            <w:pPr>
              <w:widowControl w:val="0"/>
              <w:rPr>
                <w:rFonts w:ascii="Consolas" w:cs="Consolas" w:eastAsia="Consolas" w:hAnsi="Consolas"/>
              </w:rPr>
            </w:pPr>
            <w:r w:rsidDel="00000000" w:rsidR="00000000" w:rsidRPr="00000000">
              <w:rPr>
                <w:rFonts w:ascii="Consolas" w:cs="Consolas" w:eastAsia="Consolas" w:hAnsi="Consolas"/>
                <w:rtl w:val="0"/>
              </w:rPr>
              <w:t xml:space="preserve">        getqx   x+28                    '2      286</w:t>
            </w:r>
          </w:p>
          <w:p w:rsidR="00000000" w:rsidDel="00000000" w:rsidP="00000000" w:rsidRDefault="00000000" w:rsidRPr="00000000" w14:paraId="00000EAD">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AE">
            <w:pPr>
              <w:widowControl w:val="0"/>
              <w:rPr>
                <w:rFonts w:ascii="Consolas" w:cs="Consolas" w:eastAsia="Consolas" w:hAnsi="Consolas"/>
              </w:rPr>
            </w:pPr>
            <w:r w:rsidDel="00000000" w:rsidR="00000000" w:rsidRPr="00000000">
              <w:rPr>
                <w:rFonts w:ascii="Consolas" w:cs="Consolas" w:eastAsia="Consolas" w:hAnsi="Consolas"/>
                <w:rtl w:val="0"/>
              </w:rPr>
              <w:t xml:space="preserve">        getqy   y+29                    '4w+2   292</w:t>
            </w:r>
          </w:p>
          <w:p w:rsidR="00000000" w:rsidDel="00000000" w:rsidP="00000000" w:rsidRDefault="00000000" w:rsidRPr="00000000" w14:paraId="00000EAF">
            <w:pPr>
              <w:widowControl w:val="0"/>
              <w:rPr>
                <w:rFonts w:ascii="Consolas" w:cs="Consolas" w:eastAsia="Consolas" w:hAnsi="Consolas"/>
              </w:rPr>
            </w:pPr>
            <w:r w:rsidDel="00000000" w:rsidR="00000000" w:rsidRPr="00000000">
              <w:rPr>
                <w:rFonts w:ascii="Consolas" w:cs="Consolas" w:eastAsia="Consolas" w:hAnsi="Consolas"/>
                <w:rtl w:val="0"/>
              </w:rPr>
              <w:t xml:space="preserve">        getqx   x+29                    '2      294</w:t>
            </w:r>
          </w:p>
          <w:p w:rsidR="00000000" w:rsidDel="00000000" w:rsidP="00000000" w:rsidRDefault="00000000" w:rsidRPr="00000000" w14:paraId="00000EB0">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B1">
            <w:pPr>
              <w:widowControl w:val="0"/>
              <w:rPr>
                <w:rFonts w:ascii="Consolas" w:cs="Consolas" w:eastAsia="Consolas" w:hAnsi="Consolas"/>
              </w:rPr>
            </w:pPr>
            <w:r w:rsidDel="00000000" w:rsidR="00000000" w:rsidRPr="00000000">
              <w:rPr>
                <w:rFonts w:ascii="Consolas" w:cs="Consolas" w:eastAsia="Consolas" w:hAnsi="Consolas"/>
                <w:rtl w:val="0"/>
              </w:rPr>
              <w:t xml:space="preserve">        getqy   y+30                    '4w+2   300</w:t>
            </w:r>
          </w:p>
          <w:p w:rsidR="00000000" w:rsidDel="00000000" w:rsidP="00000000" w:rsidRDefault="00000000" w:rsidRPr="00000000" w14:paraId="00000EB2">
            <w:pPr>
              <w:widowControl w:val="0"/>
              <w:rPr>
                <w:rFonts w:ascii="Consolas" w:cs="Consolas" w:eastAsia="Consolas" w:hAnsi="Consolas"/>
              </w:rPr>
            </w:pPr>
            <w:r w:rsidDel="00000000" w:rsidR="00000000" w:rsidRPr="00000000">
              <w:rPr>
                <w:rFonts w:ascii="Consolas" w:cs="Consolas" w:eastAsia="Consolas" w:hAnsi="Consolas"/>
                <w:rtl w:val="0"/>
              </w:rPr>
              <w:t xml:space="preserve">        getqx   x+30                    '2      302</w:t>
            </w:r>
          </w:p>
          <w:p w:rsidR="00000000" w:rsidDel="00000000" w:rsidP="00000000" w:rsidRDefault="00000000" w:rsidRPr="00000000" w14:paraId="00000EB3">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B4">
            <w:pPr>
              <w:widowControl w:val="0"/>
              <w:rPr>
                <w:rFonts w:ascii="Consolas" w:cs="Consolas" w:eastAsia="Consolas" w:hAnsi="Consolas"/>
              </w:rPr>
            </w:pPr>
            <w:r w:rsidDel="00000000" w:rsidR="00000000" w:rsidRPr="00000000">
              <w:rPr>
                <w:rFonts w:ascii="Consolas" w:cs="Consolas" w:eastAsia="Consolas" w:hAnsi="Consolas"/>
                <w:rtl w:val="0"/>
              </w:rPr>
              <w:t xml:space="preserve">        getqy   y+31                    '4w+2   308</w:t>
            </w:r>
          </w:p>
          <w:p w:rsidR="00000000" w:rsidDel="00000000" w:rsidP="00000000" w:rsidRDefault="00000000" w:rsidRPr="00000000" w14:paraId="00000EB5">
            <w:pPr>
              <w:widowControl w:val="0"/>
              <w:rPr>
                <w:rFonts w:ascii="Consolas" w:cs="Consolas" w:eastAsia="Consolas" w:hAnsi="Consolas"/>
              </w:rPr>
            </w:pPr>
            <w:r w:rsidDel="00000000" w:rsidR="00000000" w:rsidRPr="00000000">
              <w:rPr>
                <w:rFonts w:ascii="Consolas" w:cs="Consolas" w:eastAsia="Consolas" w:hAnsi="Consolas"/>
                <w:rtl w:val="0"/>
              </w:rPr>
              <w:t xml:space="preserve">        getqx   x+31                    '2      310</w:t>
            </w:r>
          </w:p>
          <w:p w:rsidR="00000000" w:rsidDel="00000000" w:rsidP="00000000" w:rsidRDefault="00000000" w:rsidRPr="00000000" w14:paraId="00000EB6">
            <w:pPr>
              <w:widowControl w:val="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EB7">
            <w:pPr>
              <w:widowControl w:val="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EB8">
            <w:pPr>
              <w:widowControl w:val="0"/>
              <w:rPr>
                <w:rFonts w:ascii="Consolas" w:cs="Consolas" w:eastAsia="Consolas" w:hAnsi="Consolas"/>
              </w:rPr>
            </w:pPr>
            <w:r w:rsidDel="00000000" w:rsidR="00000000" w:rsidRPr="00000000">
              <w:rPr>
                <w:rFonts w:ascii="Consolas" w:cs="Consolas" w:eastAsia="Consolas" w:hAnsi="Consolas"/>
                <w:rtl w:val="0"/>
              </w:rPr>
              <w:t xml:space="preserve">' Wait for next DAC frame</w:t>
            </w:r>
          </w:p>
          <w:p w:rsidR="00000000" w:rsidDel="00000000" w:rsidP="00000000" w:rsidRDefault="00000000" w:rsidRPr="00000000" w14:paraId="00000EB9">
            <w:pPr>
              <w:widowControl w:val="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EBA">
            <w:pPr>
              <w:widowControl w:val="0"/>
              <w:rPr>
                <w:rFonts w:ascii="Consolas" w:cs="Consolas" w:eastAsia="Consolas" w:hAnsi="Consolas"/>
              </w:rPr>
            </w:pPr>
            <w:r w:rsidDel="00000000" w:rsidR="00000000" w:rsidRPr="00000000">
              <w:rPr>
                <w:rFonts w:ascii="Consolas" w:cs="Consolas" w:eastAsia="Consolas" w:hAnsi="Consolas"/>
                <w:rtl w:val="0"/>
              </w:rPr>
              <w:t xml:space="preserve">.wait   testp   #0              wc      'check ina[0]</w:t>
            </w:r>
          </w:p>
          <w:p w:rsidR="00000000" w:rsidDel="00000000" w:rsidP="00000000" w:rsidRDefault="00000000" w:rsidRPr="00000000" w14:paraId="00000EBB">
            <w:pPr>
              <w:widowControl w:val="0"/>
              <w:rPr>
                <w:rFonts w:ascii="Consolas" w:cs="Consolas" w:eastAsia="Consolas" w:hAnsi="Consolas"/>
              </w:rPr>
            </w:pPr>
            <w:r w:rsidDel="00000000" w:rsidR="00000000" w:rsidRPr="00000000">
              <w:rPr>
                <w:rFonts w:ascii="Consolas" w:cs="Consolas" w:eastAsia="Consolas" w:hAnsi="Consolas"/>
                <w:rtl w:val="0"/>
              </w:rPr>
              <w:t xml:space="preserve"> if_nc  jmp     #.wait</w:t>
            </w:r>
          </w:p>
          <w:p w:rsidR="00000000" w:rsidDel="00000000" w:rsidP="00000000" w:rsidRDefault="00000000" w:rsidRPr="00000000" w14:paraId="00000EBC">
            <w:pPr>
              <w:widowControl w:val="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EBD">
            <w:pPr>
              <w:widowControl w:val="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EBE">
            <w:pPr>
              <w:widowControl w:val="0"/>
              <w:rPr>
                <w:rFonts w:ascii="Consolas" w:cs="Consolas" w:eastAsia="Consolas" w:hAnsi="Consolas"/>
              </w:rPr>
            </w:pPr>
            <w:r w:rsidDel="00000000" w:rsidR="00000000" w:rsidRPr="00000000">
              <w:rPr>
                <w:rFonts w:ascii="Consolas" w:cs="Consolas" w:eastAsia="Consolas" w:hAnsi="Consolas"/>
                <w:rtl w:val="0"/>
              </w:rPr>
              <w:t xml:space="preserve">' Output y[00..31] (sines) to P0..P31 DACs</w:t>
            </w:r>
          </w:p>
          <w:p w:rsidR="00000000" w:rsidDel="00000000" w:rsidP="00000000" w:rsidRDefault="00000000" w:rsidRPr="00000000" w14:paraId="00000EBF">
            <w:pPr>
              <w:widowControl w:val="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EC0">
            <w:pPr>
              <w:widowControl w:val="0"/>
              <w:rPr>
                <w:rFonts w:ascii="Consolas" w:cs="Consolas" w:eastAsia="Consolas" w:hAnsi="Consolas"/>
              </w:rPr>
            </w:pPr>
            <w:r w:rsidDel="00000000" w:rsidR="00000000" w:rsidRPr="00000000">
              <w:rPr>
                <w:rFonts w:ascii="Consolas" w:cs="Consolas" w:eastAsia="Consolas" w:hAnsi="Consolas"/>
                <w:rtl w:val="0"/>
              </w:rPr>
              <w:t xml:space="preserve">        rep     @.r,#32                 'ready to update 32 DACs</w:t>
            </w:r>
          </w:p>
          <w:p w:rsidR="00000000" w:rsidDel="00000000" w:rsidP="00000000" w:rsidRDefault="00000000" w:rsidRPr="00000000" w14:paraId="00000EC1">
            <w:pPr>
              <w:widowControl w:val="0"/>
              <w:rPr>
                <w:rFonts w:ascii="Consolas" w:cs="Consolas" w:eastAsia="Consolas" w:hAnsi="Consolas"/>
              </w:rPr>
            </w:pPr>
            <w:r w:rsidDel="00000000" w:rsidR="00000000" w:rsidRPr="00000000">
              <w:rPr>
                <w:rFonts w:ascii="Consolas" w:cs="Consolas" w:eastAsia="Consolas" w:hAnsi="Consolas"/>
                <w:rtl w:val="0"/>
              </w:rPr>
              <w:t xml:space="preserve">        alts    i,#y                    'get y[00..31] into next s and inc i</w:t>
            </w:r>
          </w:p>
          <w:p w:rsidR="00000000" w:rsidDel="00000000" w:rsidP="00000000" w:rsidRDefault="00000000" w:rsidRPr="00000000" w14:paraId="00000EC2">
            <w:pPr>
              <w:widowControl w:val="0"/>
              <w:rPr>
                <w:rFonts w:ascii="Consolas" w:cs="Consolas" w:eastAsia="Consolas" w:hAnsi="Consolas"/>
              </w:rPr>
            </w:pPr>
            <w:r w:rsidDel="00000000" w:rsidR="00000000" w:rsidRPr="00000000">
              <w:rPr>
                <w:rFonts w:ascii="Consolas" w:cs="Consolas" w:eastAsia="Consolas" w:hAnsi="Consolas"/>
                <w:rtl w:val="0"/>
              </w:rPr>
              <w:t xml:space="preserve">        getword j,0-0,#1                'get upper word of y</w:t>
            </w:r>
          </w:p>
          <w:p w:rsidR="00000000" w:rsidDel="00000000" w:rsidP="00000000" w:rsidRDefault="00000000" w:rsidRPr="00000000" w14:paraId="00000EC3">
            <w:pPr>
              <w:widowControl w:val="0"/>
              <w:rPr>
                <w:rFonts w:ascii="Consolas" w:cs="Consolas" w:eastAsia="Consolas" w:hAnsi="Consolas"/>
              </w:rPr>
            </w:pPr>
            <w:r w:rsidDel="00000000" w:rsidR="00000000" w:rsidRPr="00000000">
              <w:rPr>
                <w:rFonts w:ascii="Consolas" w:cs="Consolas" w:eastAsia="Consolas" w:hAnsi="Consolas"/>
                <w:rtl w:val="0"/>
              </w:rPr>
              <w:t xml:space="preserve">        bitnot  j,#15                   'convert signed word to unsigned word for DAC output</w:t>
            </w:r>
          </w:p>
          <w:p w:rsidR="00000000" w:rsidDel="00000000" w:rsidP="00000000" w:rsidRDefault="00000000" w:rsidRPr="00000000" w14:paraId="00000EC4">
            <w:pPr>
              <w:widowControl w:val="0"/>
              <w:rPr>
                <w:rFonts w:ascii="Consolas" w:cs="Consolas" w:eastAsia="Consolas" w:hAnsi="Consolas"/>
              </w:rPr>
            </w:pPr>
            <w:r w:rsidDel="00000000" w:rsidR="00000000" w:rsidRPr="00000000">
              <w:rPr>
                <w:rFonts w:ascii="Consolas" w:cs="Consolas" w:eastAsia="Consolas" w:hAnsi="Consolas"/>
                <w:rtl w:val="0"/>
              </w:rPr>
              <w:t xml:space="preserve">        wypin   j,i                     'update DAC output value</w:t>
            </w:r>
          </w:p>
          <w:p w:rsidR="00000000" w:rsidDel="00000000" w:rsidP="00000000" w:rsidRDefault="00000000" w:rsidRPr="00000000" w14:paraId="00000EC5">
            <w:pPr>
              <w:widowControl w:val="0"/>
              <w:rPr>
                <w:rFonts w:ascii="Consolas" w:cs="Consolas" w:eastAsia="Consolas" w:hAnsi="Consolas"/>
              </w:rPr>
            </w:pPr>
            <w:r w:rsidDel="00000000" w:rsidR="00000000" w:rsidRPr="00000000">
              <w:rPr>
                <w:rFonts w:ascii="Consolas" w:cs="Consolas" w:eastAsia="Consolas" w:hAnsi="Consolas"/>
                <w:rtl w:val="0"/>
              </w:rPr>
              <w:t xml:space="preserve">        incmod  i,#31                   'inc index, wrap to 0</w:t>
            </w:r>
          </w:p>
          <w:p w:rsidR="00000000" w:rsidDel="00000000" w:rsidP="00000000" w:rsidRDefault="00000000" w:rsidRPr="00000000" w14:paraId="00000EC6">
            <w:pPr>
              <w:widowControl w:val="0"/>
              <w:rPr>
                <w:rFonts w:ascii="Consolas" w:cs="Consolas" w:eastAsia="Consolas" w:hAnsi="Consolas"/>
              </w:rPr>
            </w:pPr>
            <w:r w:rsidDel="00000000" w:rsidR="00000000" w:rsidRPr="00000000">
              <w:rPr>
                <w:rFonts w:ascii="Consolas" w:cs="Consolas" w:eastAsia="Consolas" w:hAnsi="Consolas"/>
                <w:rtl w:val="0"/>
              </w:rPr>
              <w:t xml:space="preserve">.r</w:t>
            </w:r>
          </w:p>
          <w:p w:rsidR="00000000" w:rsidDel="00000000" w:rsidP="00000000" w:rsidRDefault="00000000" w:rsidRPr="00000000" w14:paraId="00000EC7">
            <w:pPr>
              <w:widowControl w:val="0"/>
              <w:rPr>
                <w:rFonts w:ascii="Consolas" w:cs="Consolas" w:eastAsia="Consolas" w:hAnsi="Consolas"/>
              </w:rPr>
            </w:pPr>
            <w:r w:rsidDel="00000000" w:rsidR="00000000" w:rsidRPr="00000000">
              <w:rPr>
                <w:rFonts w:ascii="Consolas" w:cs="Consolas" w:eastAsia="Consolas" w:hAnsi="Consolas"/>
                <w:rtl w:val="0"/>
              </w:rPr>
              <w:t xml:space="preserve">        drvnot  #32                     'toggle P32 on each iteration</w:t>
            </w:r>
          </w:p>
          <w:p w:rsidR="00000000" w:rsidDel="00000000" w:rsidP="00000000" w:rsidRDefault="00000000" w:rsidRPr="00000000" w14:paraId="00000EC8">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C9">
            <w:pPr>
              <w:widowControl w:val="0"/>
              <w:rPr>
                <w:rFonts w:ascii="Consolas" w:cs="Consolas" w:eastAsia="Consolas" w:hAnsi="Consolas"/>
              </w:rPr>
            </w:pPr>
            <w:r w:rsidDel="00000000" w:rsidR="00000000" w:rsidRPr="00000000">
              <w:rPr>
                <w:rFonts w:ascii="Consolas" w:cs="Consolas" w:eastAsia="Consolas" w:hAnsi="Consolas"/>
                <w:rtl w:val="0"/>
              </w:rPr>
              <w:t xml:space="preserve">        jmp     #loop                   'loop for another sample set</w:t>
            </w:r>
          </w:p>
          <w:p w:rsidR="00000000" w:rsidDel="00000000" w:rsidP="00000000" w:rsidRDefault="00000000" w:rsidRPr="00000000" w14:paraId="00000ECA">
            <w:pPr>
              <w:widowControl w:val="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ECB">
            <w:pPr>
              <w:widowControl w:val="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ECC">
            <w:pPr>
              <w:widowControl w:val="0"/>
              <w:rPr>
                <w:rFonts w:ascii="Consolas" w:cs="Consolas" w:eastAsia="Consolas" w:hAnsi="Consolas"/>
              </w:rPr>
            </w:pPr>
            <w:r w:rsidDel="00000000" w:rsidR="00000000" w:rsidRPr="00000000">
              <w:rPr>
                <w:rFonts w:ascii="Consolas" w:cs="Consolas" w:eastAsia="Consolas" w:hAnsi="Consolas"/>
                <w:rtl w:val="0"/>
              </w:rPr>
              <w:t xml:space="preserve">' Data</w:t>
            </w:r>
          </w:p>
          <w:p w:rsidR="00000000" w:rsidDel="00000000" w:rsidP="00000000" w:rsidRDefault="00000000" w:rsidRPr="00000000" w14:paraId="00000ECD">
            <w:pPr>
              <w:widowControl w:val="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ECE">
            <w:pPr>
              <w:widowControl w:val="0"/>
              <w:rPr>
                <w:rFonts w:ascii="Consolas" w:cs="Consolas" w:eastAsia="Consolas" w:hAnsi="Consolas"/>
              </w:rPr>
            </w:pPr>
            <w:r w:rsidDel="00000000" w:rsidR="00000000" w:rsidRPr="00000000">
              <w:rPr>
                <w:rFonts w:ascii="Consolas" w:cs="Consolas" w:eastAsia="Consolas" w:hAnsi="Consolas"/>
                <w:rtl w:val="0"/>
              </w:rPr>
              <w:t xml:space="preserve">pins32  long    0 addpins 31            'pin range for P0..P31</w:t>
            </w:r>
          </w:p>
          <w:p w:rsidR="00000000" w:rsidDel="00000000" w:rsidP="00000000" w:rsidRDefault="00000000" w:rsidRPr="00000000" w14:paraId="00000ECF">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D0">
            <w:pPr>
              <w:widowControl w:val="0"/>
              <w:rPr>
                <w:rFonts w:ascii="Consolas" w:cs="Consolas" w:eastAsia="Consolas" w:hAnsi="Consolas"/>
              </w:rPr>
            </w:pPr>
            <w:r w:rsidDel="00000000" w:rsidR="00000000" w:rsidRPr="00000000">
              <w:rPr>
                <w:rFonts w:ascii="Consolas" w:cs="Consolas" w:eastAsia="Consolas" w:hAnsi="Consolas"/>
                <w:rtl w:val="0"/>
              </w:rPr>
              <w:t xml:space="preserve">i       long    0                       'index</w:t>
            </w:r>
          </w:p>
          <w:p w:rsidR="00000000" w:rsidDel="00000000" w:rsidP="00000000" w:rsidRDefault="00000000" w:rsidRPr="00000000" w14:paraId="00000ED1">
            <w:pPr>
              <w:widowControl w:val="0"/>
              <w:rPr>
                <w:rFonts w:ascii="Consolas" w:cs="Consolas" w:eastAsia="Consolas" w:hAnsi="Consolas"/>
              </w:rPr>
            </w:pPr>
            <w:r w:rsidDel="00000000" w:rsidR="00000000" w:rsidRPr="00000000">
              <w:rPr>
                <w:rFonts w:ascii="Consolas" w:cs="Consolas" w:eastAsia="Consolas" w:hAnsi="Consolas"/>
                <w:rtl w:val="0"/>
              </w:rPr>
              <w:t xml:space="preserve">j       long    0                       'misc</w:t>
            </w:r>
          </w:p>
          <w:p w:rsidR="00000000" w:rsidDel="00000000" w:rsidP="00000000" w:rsidRDefault="00000000" w:rsidRPr="00000000" w14:paraId="00000ED2">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D3">
            <w:pPr>
              <w:widowControl w:val="0"/>
              <w:rPr>
                <w:rFonts w:ascii="Consolas" w:cs="Consolas" w:eastAsia="Consolas" w:hAnsi="Consolas"/>
              </w:rPr>
            </w:pPr>
            <w:r w:rsidDel="00000000" w:rsidR="00000000" w:rsidRPr="00000000">
              <w:rPr>
                <w:rFonts w:ascii="Consolas" w:cs="Consolas" w:eastAsia="Consolas" w:hAnsi="Consolas"/>
                <w:rtl w:val="0"/>
              </w:rPr>
              <w:t xml:space="preserve">x       long    $7F000000[32]           'initial (x,y) coordinates</w:t>
            </w:r>
          </w:p>
          <w:p w:rsidR="00000000" w:rsidDel="00000000" w:rsidP="00000000" w:rsidRDefault="00000000" w:rsidRPr="00000000" w14:paraId="00000ED4">
            <w:pPr>
              <w:widowControl w:val="0"/>
              <w:rPr>
                <w:rFonts w:ascii="Consolas" w:cs="Consolas" w:eastAsia="Consolas" w:hAnsi="Consolas"/>
              </w:rPr>
            </w:pPr>
            <w:r w:rsidDel="00000000" w:rsidR="00000000" w:rsidRPr="00000000">
              <w:rPr>
                <w:rFonts w:ascii="Consolas" w:cs="Consolas" w:eastAsia="Consolas" w:hAnsi="Consolas"/>
                <w:rtl w:val="0"/>
              </w:rPr>
              <w:t xml:space="preserve">y       long    $00000000[32]</w:t>
            </w:r>
          </w:p>
          <w:p w:rsidR="00000000" w:rsidDel="00000000" w:rsidP="00000000" w:rsidRDefault="00000000" w:rsidRPr="00000000" w14:paraId="00000ED5">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ED6">
            <w:pPr>
              <w:widowControl w:val="0"/>
              <w:rPr>
                <w:rFonts w:ascii="Consolas" w:cs="Consolas" w:eastAsia="Consolas" w:hAnsi="Consolas"/>
              </w:rPr>
            </w:pPr>
            <w:r w:rsidDel="00000000" w:rsidR="00000000" w:rsidRPr="00000000">
              <w:rPr>
                <w:rFonts w:ascii="Consolas" w:cs="Consolas" w:eastAsia="Consolas" w:hAnsi="Consolas"/>
                <w:rtl w:val="0"/>
              </w:rPr>
              <w:t xml:space="preserve">a       long    100*f,101*f,102*f,103*f,104*f,105*f,106*f,107*f         'ascending frequencies</w:t>
            </w:r>
          </w:p>
          <w:p w:rsidR="00000000" w:rsidDel="00000000" w:rsidP="00000000" w:rsidRDefault="00000000" w:rsidRPr="00000000" w14:paraId="00000ED7">
            <w:pPr>
              <w:widowControl w:val="0"/>
              <w:rPr>
                <w:rFonts w:ascii="Consolas" w:cs="Consolas" w:eastAsia="Consolas" w:hAnsi="Consolas"/>
              </w:rPr>
            </w:pPr>
            <w:r w:rsidDel="00000000" w:rsidR="00000000" w:rsidRPr="00000000">
              <w:rPr>
                <w:rFonts w:ascii="Consolas" w:cs="Consolas" w:eastAsia="Consolas" w:hAnsi="Consolas"/>
                <w:rtl w:val="0"/>
              </w:rPr>
              <w:t xml:space="preserve">        long    108*f,109*f,110*f,111*f,112*f,113*f,114*f,115*f</w:t>
            </w:r>
          </w:p>
          <w:p w:rsidR="00000000" w:rsidDel="00000000" w:rsidP="00000000" w:rsidRDefault="00000000" w:rsidRPr="00000000" w14:paraId="00000ED8">
            <w:pPr>
              <w:widowControl w:val="0"/>
              <w:rPr>
                <w:rFonts w:ascii="Consolas" w:cs="Consolas" w:eastAsia="Consolas" w:hAnsi="Consolas"/>
              </w:rPr>
            </w:pPr>
            <w:r w:rsidDel="00000000" w:rsidR="00000000" w:rsidRPr="00000000">
              <w:rPr>
                <w:rFonts w:ascii="Consolas" w:cs="Consolas" w:eastAsia="Consolas" w:hAnsi="Consolas"/>
                <w:rtl w:val="0"/>
              </w:rPr>
              <w:t xml:space="preserve">        long    116*f,117*f,118*f,119*f,120*f,121*f,122*f,123*f</w:t>
            </w:r>
          </w:p>
          <w:p w:rsidR="00000000" w:rsidDel="00000000" w:rsidP="00000000" w:rsidRDefault="00000000" w:rsidRPr="00000000" w14:paraId="00000ED9">
            <w:pPr>
              <w:widowControl w:val="0"/>
              <w:rPr>
                <w:rFonts w:ascii="Consolas" w:cs="Consolas" w:eastAsia="Consolas" w:hAnsi="Consolas"/>
              </w:rPr>
            </w:pPr>
            <w:r w:rsidDel="00000000" w:rsidR="00000000" w:rsidRPr="00000000">
              <w:rPr>
                <w:rFonts w:ascii="Consolas" w:cs="Consolas" w:eastAsia="Consolas" w:hAnsi="Consolas"/>
                <w:rtl w:val="0"/>
              </w:rPr>
              <w:t xml:space="preserve">        long    124*f,125*f,126*f,127*f,128*f,129*f,130*f,131*f</w:t>
            </w:r>
          </w:p>
        </w:tc>
      </w:tr>
    </w:tbl>
    <w:p w:rsidR="00000000" w:rsidDel="00000000" w:rsidP="00000000" w:rsidRDefault="00000000" w:rsidRPr="00000000" w14:paraId="00000EDA">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DB">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DC">
      <w:pPr>
        <w:pStyle w:val="Heading2"/>
        <w:pageBreakBefore w:val="0"/>
        <w:spacing w:line="331.2" w:lineRule="auto"/>
        <w:rPr/>
      </w:pPr>
      <w:bookmarkStart w:colFirst="0" w:colLast="0" w:name="_g9zh968b50bv" w:id="70"/>
      <w:bookmarkEnd w:id="70"/>
      <w:r w:rsidDel="00000000" w:rsidR="00000000" w:rsidRPr="00000000">
        <w:rPr>
          <w:rtl w:val="0"/>
        </w:rPr>
        <w:t xml:space="preserve">LOCKS</w:t>
      </w:r>
    </w:p>
    <w:p w:rsidR="00000000" w:rsidDel="00000000" w:rsidP="00000000" w:rsidRDefault="00000000" w:rsidRPr="00000000" w14:paraId="00000EDD">
      <w:pPr>
        <w:pageBreakBefore w:val="0"/>
        <w:widowControl w:val="0"/>
        <w:spacing w:line="331.2" w:lineRule="auto"/>
        <w:rPr/>
      </w:pPr>
      <w:r w:rsidDel="00000000" w:rsidR="00000000" w:rsidRPr="00000000">
        <w:rPr>
          <w:rtl w:val="0"/>
        </w:rPr>
        <w:t xml:space="preserve">The hub contains a pool of 16 semaphore bits, called locks.  Locks can be used by cogs to coordinate exclusive access of a shared resource.  In order to use a lock, one cog must first allocate a lock with LOCKNEW.  Once allocated, cooperative cogs use LOCKTRY and LOCKREL to respectively take or release the allocated lock.  When the lock is no longer needed, it may be returned to the unallocated lock pool by executing LOCKRET.</w:t>
      </w:r>
    </w:p>
    <w:p w:rsidR="00000000" w:rsidDel="00000000" w:rsidP="00000000" w:rsidRDefault="00000000" w:rsidRPr="00000000" w14:paraId="00000EDE">
      <w:pPr>
        <w:pageBreakBefore w:val="0"/>
        <w:widowControl w:val="0"/>
        <w:spacing w:line="331.2" w:lineRule="auto"/>
        <w:rPr/>
      </w:pPr>
      <w:r w:rsidDel="00000000" w:rsidR="00000000" w:rsidRPr="00000000">
        <w:rPr>
          <w:rtl w:val="0"/>
        </w:rPr>
      </w:r>
    </w:p>
    <w:p w:rsidR="00000000" w:rsidDel="00000000" w:rsidP="00000000" w:rsidRDefault="00000000" w:rsidRPr="00000000" w14:paraId="00000EDF">
      <w:pPr>
        <w:pageBreakBefore w:val="0"/>
        <w:widowControl w:val="0"/>
        <w:spacing w:line="331.2" w:lineRule="auto"/>
        <w:rPr/>
      </w:pPr>
      <w:r w:rsidDel="00000000" w:rsidR="00000000" w:rsidRPr="00000000">
        <w:rPr>
          <w:rtl w:val="0"/>
        </w:rPr>
        <w:t xml:space="preserve">The LOCK instructions are:</w:t>
      </w:r>
    </w:p>
    <w:p w:rsidR="00000000" w:rsidDel="00000000" w:rsidP="00000000" w:rsidRDefault="00000000" w:rsidRPr="00000000" w14:paraId="00000EE0">
      <w:pPr>
        <w:pageBreakBefore w:val="0"/>
        <w:widowControl w:val="0"/>
        <w:spacing w:line="331.2"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LOCKNEW    D {WC}</w:t>
        <w:br w:type="textWrapping"/>
        <w:t xml:space="preserve">LOCKRET {#}D</w:t>
        <w:br w:type="textWrapping"/>
        <w:t xml:space="preserve">LOCKTRY {#}D {WC}</w:t>
        <w:br w:type="textWrapping"/>
        <w:t xml:space="preserve">LOCKREL {#}D {WC}</w:t>
      </w:r>
    </w:p>
    <w:p w:rsidR="00000000" w:rsidDel="00000000" w:rsidP="00000000" w:rsidRDefault="00000000" w:rsidRPr="00000000" w14:paraId="00000EE1">
      <w:pPr>
        <w:pageBreakBefore w:val="0"/>
        <w:widowControl w:val="0"/>
        <w:spacing w:line="331.2"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EE2">
      <w:pPr>
        <w:pageBreakBefore w:val="0"/>
        <w:widowControl w:val="0"/>
        <w:spacing w:line="331.2" w:lineRule="auto"/>
        <w:rPr>
          <w:rFonts w:ascii="Courier New" w:cs="Courier New" w:eastAsia="Courier New" w:hAnsi="Courier New"/>
          <w:b w:val="1"/>
        </w:rPr>
      </w:pPr>
      <w:r w:rsidDel="00000000" w:rsidR="00000000" w:rsidRPr="00000000">
        <w:rPr>
          <w:rtl w:val="0"/>
        </w:rPr>
        <w:t xml:space="preserve">What a lock represents is completely up to the application using it. locks are just a means of allowing one cog at a time the exclusive status of 'owner'. All participant cogs must agree on a lock's number and its purpose for a lock to be useful.</w:t>
      </w:r>
      <w:r w:rsidDel="00000000" w:rsidR="00000000" w:rsidRPr="00000000">
        <w:rPr>
          <w:rtl w:val="0"/>
        </w:rPr>
      </w:r>
    </w:p>
    <w:p w:rsidR="00000000" w:rsidDel="00000000" w:rsidP="00000000" w:rsidRDefault="00000000" w:rsidRPr="00000000" w14:paraId="00000EE3">
      <w:pPr>
        <w:pStyle w:val="Heading3"/>
        <w:pageBreakBefore w:val="0"/>
        <w:widowControl w:val="0"/>
        <w:spacing w:line="331.2" w:lineRule="auto"/>
        <w:rPr/>
      </w:pPr>
      <w:bookmarkStart w:colFirst="0" w:colLast="0" w:name="_rgdqs5occc8c" w:id="71"/>
      <w:bookmarkEnd w:id="71"/>
      <w:r w:rsidDel="00000000" w:rsidR="00000000" w:rsidRPr="00000000">
        <w:rPr>
          <w:rtl w:val="0"/>
        </w:rPr>
        <w:t xml:space="preserve">Allocating Locks</w:t>
      </w:r>
    </w:p>
    <w:p w:rsidR="00000000" w:rsidDel="00000000" w:rsidP="00000000" w:rsidRDefault="00000000" w:rsidRPr="00000000" w14:paraId="00000EE4">
      <w:pPr>
        <w:pageBreakBefore w:val="0"/>
        <w:widowControl w:val="0"/>
        <w:spacing w:line="331.2" w:lineRule="auto"/>
        <w:rPr/>
      </w:pPr>
      <w:r w:rsidDel="00000000" w:rsidR="00000000" w:rsidRPr="00000000">
        <w:rPr>
          <w:rtl w:val="0"/>
        </w:rPr>
        <w:t xml:space="preserve">LOCKNEW is used to </w:t>
      </w:r>
      <w:r w:rsidDel="00000000" w:rsidR="00000000" w:rsidRPr="00000000">
        <w:rPr>
          <w:i w:val="1"/>
          <w:rtl w:val="0"/>
        </w:rPr>
        <w:t xml:space="preserve">allocate</w:t>
      </w:r>
      <w:r w:rsidDel="00000000" w:rsidR="00000000" w:rsidRPr="00000000">
        <w:rPr>
          <w:rtl w:val="0"/>
        </w:rPr>
        <w:t xml:space="preserve"> a lock from the hub lock pool.  If an unallocated lock is available, that lock's number will be stored in the D register.  If WC is set on the instruction, the C flag will indicate whether a lock was allocated.  Zero (0) indicates success, while one (1) indicates that all locks are already allocated.  A cog may allocate more than one lock.  Once a lock has been allocated, the lock number may be shared with other cogs so that they can use LOCKTRY/LOCKREL.</w:t>
      </w:r>
    </w:p>
    <w:p w:rsidR="00000000" w:rsidDel="00000000" w:rsidP="00000000" w:rsidRDefault="00000000" w:rsidRPr="00000000" w14:paraId="00000EE5">
      <w:pPr>
        <w:pageBreakBefore w:val="0"/>
        <w:widowControl w:val="0"/>
        <w:spacing w:line="331.2" w:lineRule="auto"/>
        <w:rPr/>
      </w:pPr>
      <w:r w:rsidDel="00000000" w:rsidR="00000000" w:rsidRPr="00000000">
        <w:rPr>
          <w:rtl w:val="0"/>
        </w:rPr>
      </w:r>
    </w:p>
    <w:p w:rsidR="00000000" w:rsidDel="00000000" w:rsidP="00000000" w:rsidRDefault="00000000" w:rsidRPr="00000000" w14:paraId="00000EE6">
      <w:pPr>
        <w:pageBreakBefore w:val="0"/>
        <w:spacing w:line="331.2" w:lineRule="auto"/>
        <w:rPr/>
      </w:pPr>
      <w:r w:rsidDel="00000000" w:rsidR="00000000" w:rsidRPr="00000000">
        <w:rPr>
          <w:rtl w:val="0"/>
        </w:rPr>
        <w:t xml:space="preserve">LOCKRET is used to </w:t>
      </w:r>
      <w:r w:rsidDel="00000000" w:rsidR="00000000" w:rsidRPr="00000000">
        <w:rPr>
          <w:i w:val="1"/>
          <w:rtl w:val="0"/>
        </w:rPr>
        <w:t xml:space="preserve">return</w:t>
      </w:r>
      <w:r w:rsidDel="00000000" w:rsidR="00000000" w:rsidRPr="00000000">
        <w:rPr>
          <w:rtl w:val="0"/>
        </w:rPr>
        <w:t xml:space="preserve"> an allocated lock to the lock pool.  Any cog can return an allocated lock, even if it wasn't the cog that allocated it with LOCKNEW.</w:t>
      </w:r>
    </w:p>
    <w:p w:rsidR="00000000" w:rsidDel="00000000" w:rsidP="00000000" w:rsidRDefault="00000000" w:rsidRPr="00000000" w14:paraId="00000EE7">
      <w:pPr>
        <w:pStyle w:val="Heading3"/>
        <w:pageBreakBefore w:val="0"/>
        <w:widowControl w:val="0"/>
        <w:spacing w:line="331.2" w:lineRule="auto"/>
        <w:rPr/>
      </w:pPr>
      <w:bookmarkStart w:colFirst="0" w:colLast="0" w:name="_uy5h71g0bj6m" w:id="72"/>
      <w:bookmarkEnd w:id="72"/>
      <w:r w:rsidDel="00000000" w:rsidR="00000000" w:rsidRPr="00000000">
        <w:rPr>
          <w:rtl w:val="0"/>
        </w:rPr>
        <w:t xml:space="preserve">Using Locks</w:t>
      </w:r>
    </w:p>
    <w:p w:rsidR="00000000" w:rsidDel="00000000" w:rsidP="00000000" w:rsidRDefault="00000000" w:rsidRPr="00000000" w14:paraId="00000EE8">
      <w:pPr>
        <w:pageBreakBefore w:val="0"/>
        <w:spacing w:line="331.2" w:lineRule="auto"/>
        <w:rPr/>
      </w:pPr>
      <w:r w:rsidDel="00000000" w:rsidR="00000000" w:rsidRPr="00000000">
        <w:rPr>
          <w:rtl w:val="0"/>
        </w:rPr>
        <w:t xml:space="preserve">A cog may attempt to </w:t>
      </w:r>
      <w:r w:rsidDel="00000000" w:rsidR="00000000" w:rsidRPr="00000000">
        <w:rPr>
          <w:i w:val="1"/>
          <w:rtl w:val="0"/>
        </w:rPr>
        <w:t xml:space="preserve">take</w:t>
      </w:r>
      <w:r w:rsidDel="00000000" w:rsidR="00000000" w:rsidRPr="00000000">
        <w:rPr>
          <w:rtl w:val="0"/>
        </w:rPr>
        <w:t xml:space="preserve"> an allocated lock by executing LOCKTRY with the lock number.  If WC is used with the instruction, the C flag will indicate afterwards whether the lock was successfully taken.  Zero (0) indicates that the lock was not taken because either another cog is holding it or the lock is not allocated, while one (1) indicates that the lock was successfully taken (or is now "held" by this cog).  While the lock is held, no other cog can take the lock until the cog that's holding the lock either executes LOCKREL with the lock number or it is stopped via COGSTOP or restarted via COGINIT.</w:t>
      </w:r>
    </w:p>
    <w:p w:rsidR="00000000" w:rsidDel="00000000" w:rsidP="00000000" w:rsidRDefault="00000000" w:rsidRPr="00000000" w14:paraId="00000EE9">
      <w:pPr>
        <w:pageBreakBefore w:val="0"/>
        <w:widowControl w:val="0"/>
        <w:spacing w:line="331.2" w:lineRule="auto"/>
        <w:rPr/>
      </w:pPr>
      <w:r w:rsidDel="00000000" w:rsidR="00000000" w:rsidRPr="00000000">
        <w:rPr>
          <w:rtl w:val="0"/>
        </w:rPr>
      </w:r>
    </w:p>
    <w:p w:rsidR="00000000" w:rsidDel="00000000" w:rsidP="00000000" w:rsidRDefault="00000000" w:rsidRPr="00000000" w14:paraId="00000EEA">
      <w:pPr>
        <w:pageBreakBefore w:val="0"/>
        <w:widowControl w:val="0"/>
        <w:spacing w:line="331.2" w:lineRule="auto"/>
        <w:rPr/>
      </w:pPr>
      <w:r w:rsidDel="00000000" w:rsidR="00000000" w:rsidRPr="00000000">
        <w:rPr>
          <w:rtl w:val="0"/>
        </w:rPr>
        <w:t xml:space="preserve">Because lock arbitration is performed by the hub in a round-robin fashion, any cog waiting in a loop to capture a lock will get its fair turn:</w:t>
      </w:r>
    </w:p>
    <w:p w:rsidR="00000000" w:rsidDel="00000000" w:rsidP="00000000" w:rsidRDefault="00000000" w:rsidRPr="00000000" w14:paraId="00000EEB">
      <w:pPr>
        <w:pageBreakBefore w:val="0"/>
        <w:widowControl w:val="0"/>
        <w:spacing w:line="331.2" w:lineRule="auto"/>
        <w:rPr/>
      </w:pPr>
      <w:r w:rsidDel="00000000" w:rsidR="00000000" w:rsidRPr="00000000">
        <w:rPr>
          <w:rtl w:val="0"/>
        </w:rPr>
      </w:r>
    </w:p>
    <w:p w:rsidR="00000000" w:rsidDel="00000000" w:rsidP="00000000" w:rsidRDefault="00000000" w:rsidRPr="00000000" w14:paraId="00000EEC">
      <w:pPr>
        <w:pageBreakBefore w:val="0"/>
        <w:widowControl w:val="0"/>
        <w:spacing w:line="331.2" w:lineRule="auto"/>
        <w:ind w:left="720" w:firstLine="0"/>
        <w:rPr/>
      </w:pPr>
      <w:r w:rsidDel="00000000" w:rsidR="00000000" w:rsidRPr="00000000">
        <w:rPr>
          <w:rFonts w:ascii="Courier New" w:cs="Courier New" w:eastAsia="Courier New" w:hAnsi="Courier New"/>
          <w:b w:val="1"/>
          <w:rtl w:val="0"/>
        </w:rPr>
        <w:t xml:space="preserve">'Keep trying to capture lock until successful</w:t>
        <w:br w:type="textWrapping"/>
        <w:t xml:space="preserve">.try            LOCKTRY write_lock WC     </w:t>
        <w:br w:type="textWrapping"/>
        <w:t xml:space="preserve">        IF_NC   JMP #.try</w:t>
      </w:r>
      <w:r w:rsidDel="00000000" w:rsidR="00000000" w:rsidRPr="00000000">
        <w:rPr>
          <w:rtl w:val="0"/>
        </w:rPr>
      </w:r>
    </w:p>
    <w:p w:rsidR="00000000" w:rsidDel="00000000" w:rsidP="00000000" w:rsidRDefault="00000000" w:rsidRPr="00000000" w14:paraId="00000EED">
      <w:pPr>
        <w:pageBreakBefore w:val="0"/>
        <w:widowControl w:val="0"/>
        <w:spacing w:line="331.2" w:lineRule="auto"/>
        <w:ind w:left="0" w:firstLine="0"/>
        <w:rPr/>
      </w:pPr>
      <w:r w:rsidDel="00000000" w:rsidR="00000000" w:rsidRPr="00000000">
        <w:rPr>
          <w:rtl w:val="0"/>
        </w:rPr>
      </w:r>
    </w:p>
    <w:p w:rsidR="00000000" w:rsidDel="00000000" w:rsidP="00000000" w:rsidRDefault="00000000" w:rsidRPr="00000000" w14:paraId="00000EEE">
      <w:pPr>
        <w:pageBreakBefore w:val="0"/>
        <w:spacing w:line="331.2" w:lineRule="auto"/>
        <w:rPr/>
      </w:pPr>
      <w:r w:rsidDel="00000000" w:rsidR="00000000" w:rsidRPr="00000000">
        <w:rPr>
          <w:rtl w:val="0"/>
        </w:rPr>
        <w:t xml:space="preserve">When a cog is done with a held lock, it must execute LOCKREL to </w:t>
      </w:r>
      <w:r w:rsidDel="00000000" w:rsidR="00000000" w:rsidRPr="00000000">
        <w:rPr>
          <w:i w:val="1"/>
          <w:rtl w:val="0"/>
        </w:rPr>
        <w:t xml:space="preserve">release</w:t>
      </w:r>
      <w:r w:rsidDel="00000000" w:rsidR="00000000" w:rsidRPr="00000000">
        <w:rPr>
          <w:rtl w:val="0"/>
        </w:rPr>
        <w:t xml:space="preserve"> it for other cogs to take.  Only the cog that has taken the lock can release it.  </w:t>
      </w:r>
    </w:p>
    <w:p w:rsidR="00000000" w:rsidDel="00000000" w:rsidP="00000000" w:rsidRDefault="00000000" w:rsidRPr="00000000" w14:paraId="00000EEF">
      <w:pPr>
        <w:pageBreakBefore w:val="0"/>
        <w:spacing w:line="331.2" w:lineRule="auto"/>
        <w:rPr/>
      </w:pPr>
      <w:r w:rsidDel="00000000" w:rsidR="00000000" w:rsidRPr="00000000">
        <w:rPr>
          <w:rtl w:val="0"/>
        </w:rPr>
      </w:r>
    </w:p>
    <w:p w:rsidR="00000000" w:rsidDel="00000000" w:rsidP="00000000" w:rsidRDefault="00000000" w:rsidRPr="00000000" w14:paraId="00000EF0">
      <w:pPr>
        <w:pageBreakBefore w:val="0"/>
        <w:spacing w:line="331.2" w:lineRule="auto"/>
        <w:ind w:left="720" w:firstLine="0"/>
        <w:rPr/>
      </w:pPr>
      <w:r w:rsidDel="00000000" w:rsidR="00000000" w:rsidRPr="00000000">
        <w:rPr>
          <w:rtl w:val="0"/>
        </w:rPr>
        <w:t xml:space="preserve">NOTE:</w:t>
      </w:r>
      <w:r w:rsidDel="00000000" w:rsidR="00000000" w:rsidRPr="00000000">
        <w:rPr>
          <w:rtl w:val="0"/>
        </w:rPr>
        <w:t xml:space="preserve"> A lock will also be implicitly released if the cog that's holding the lock is stopped (COGSTOP) or restarted (COGINIT), or if LOCKRET is executed for that lock.</w:t>
      </w:r>
    </w:p>
    <w:p w:rsidR="00000000" w:rsidDel="00000000" w:rsidP="00000000" w:rsidRDefault="00000000" w:rsidRPr="00000000" w14:paraId="00000EF1">
      <w:pPr>
        <w:pageBreakBefore w:val="0"/>
        <w:spacing w:line="331.2" w:lineRule="auto"/>
        <w:rPr/>
      </w:pPr>
      <w:r w:rsidDel="00000000" w:rsidR="00000000" w:rsidRPr="00000000">
        <w:rPr>
          <w:rtl w:val="0"/>
        </w:rPr>
      </w:r>
    </w:p>
    <w:p w:rsidR="00000000" w:rsidDel="00000000" w:rsidP="00000000" w:rsidRDefault="00000000" w:rsidRPr="00000000" w14:paraId="00000EF2">
      <w:pPr>
        <w:pageBreakBefore w:val="0"/>
        <w:spacing w:line="331.2" w:lineRule="auto"/>
        <w:rPr/>
      </w:pPr>
      <w:r w:rsidDel="00000000" w:rsidR="00000000" w:rsidRPr="00000000">
        <w:rPr>
          <w:rtl w:val="0"/>
        </w:rPr>
        <w:t xml:space="preserve">LOCKREL can also be used to query the current lock status.  When LOCKREL is executed with WC, the C flag will indicate whether the lock is currently taken.  Additionally, if the D field references a register (</w:t>
      </w:r>
      <w:r w:rsidDel="00000000" w:rsidR="00000000" w:rsidRPr="00000000">
        <w:rPr>
          <w:rtl w:val="0"/>
        </w:rPr>
        <w:t xml:space="preserve">not an immediate value</w:t>
      </w:r>
      <w:r w:rsidDel="00000000" w:rsidR="00000000" w:rsidRPr="00000000">
        <w:rPr>
          <w:rtl w:val="0"/>
        </w:rPr>
        <w:t xml:space="preserve">), the register will be written with the cog ID of the current owner (if held) or last owner (if released).  If the cog executing LOCKREL is also the cog that is holding the lock, the normal LOCKREL behavior will still be performed (i.e. the lock will be released).</w:t>
      </w:r>
    </w:p>
    <w:p w:rsidR="00000000" w:rsidDel="00000000" w:rsidP="00000000" w:rsidRDefault="00000000" w:rsidRPr="00000000" w14:paraId="00000EF3">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0EF4">
      <w:pPr>
        <w:pStyle w:val="Heading1"/>
        <w:pageBreakBefore w:val="0"/>
        <w:widowControl w:val="0"/>
        <w:rPr/>
      </w:pPr>
      <w:bookmarkStart w:colFirst="0" w:colLast="0" w:name="_nqr04i44rhzx" w:id="73"/>
      <w:bookmarkEnd w:id="73"/>
      <w:r w:rsidDel="00000000" w:rsidR="00000000" w:rsidRPr="00000000">
        <w:rPr>
          <w:rtl w:val="0"/>
        </w:rPr>
        <w:t xml:space="preserve">SMART PINS</w:t>
      </w:r>
    </w:p>
    <w:p w:rsidR="00000000" w:rsidDel="00000000" w:rsidP="00000000" w:rsidRDefault="00000000" w:rsidRPr="00000000" w14:paraId="00000EF5">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F6">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Each I/O pin has a 'smart pin' circuit which, when enabled, performs some autonomous function on the pin. Smart pins free the cogs from needing to micro-manage many I/O operations by providing high-bandwidth concurrent hardware functions which cogs could not perform as well on their own by manipulating I/O pins via instructions.</w:t>
      </w:r>
    </w:p>
    <w:p w:rsidR="00000000" w:rsidDel="00000000" w:rsidP="00000000" w:rsidRDefault="00000000" w:rsidRPr="00000000" w14:paraId="00000EF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EF8">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Normally, an I/O pin's output enable is controlled by its DIR bit and its output state is controlled by its OUT bit, while the IN bit returns the pin's read state. In smart pin modes, the DIR bit is used as an active-low reset signal to the smart pin circuitry, while the output enable state is controlled by a configuration bit. In some modes, the smart pin takes over driving the output state, in which case the OUT bit gets ignored. The IN bit serves as a flag to indicate to the cog(s) that the smart pin has completed some function or an event has occurred, and acknowledgment is perhaps needed.</w:t>
      </w:r>
    </w:p>
    <w:p w:rsidR="00000000" w:rsidDel="00000000" w:rsidP="00000000" w:rsidRDefault="00000000" w:rsidRPr="00000000" w14:paraId="00000EF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EFA">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Smart pins have four 32-bit registers inside of them:</w:t>
      </w:r>
    </w:p>
    <w:p w:rsidR="00000000" w:rsidDel="00000000" w:rsidP="00000000" w:rsidRDefault="00000000" w:rsidRPr="00000000" w14:paraId="00000EFB">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r>
    </w:p>
    <w:p w:rsidR="00000000" w:rsidDel="00000000" w:rsidP="00000000" w:rsidRDefault="00000000" w:rsidRPr="00000000" w14:paraId="00000EFC">
      <w:pPr>
        <w:pageBreakBefore w:val="0"/>
        <w:widowControl w:val="0"/>
        <w:pBdr>
          <w:top w:space="0" w:sz="0" w:val="nil"/>
          <w:left w:space="0" w:sz="0" w:val="nil"/>
          <w:bottom w:space="0" w:sz="0" w:val="nil"/>
          <w:right w:space="0" w:sz="0" w:val="nil"/>
          <w:between w:space="0" w:sz="0" w:val="nil"/>
        </w:pBdr>
        <w:shd w:fill="auto" w:val="clear"/>
        <w:spacing w:line="331.2" w:lineRule="auto"/>
        <w:ind w:firstLine="720"/>
        <w:rPr>
          <w:sz w:val="18"/>
          <w:szCs w:val="18"/>
        </w:rPr>
      </w:pPr>
      <w:r w:rsidDel="00000000" w:rsidR="00000000" w:rsidRPr="00000000">
        <w:rPr>
          <w:sz w:val="18"/>
          <w:szCs w:val="18"/>
          <w:rtl w:val="0"/>
        </w:rPr>
        <w:t xml:space="preserve">mode</w:t>
        <w:tab/>
        <w:t xml:space="preserve">- smart pin mode, as well as low-level I/O pin mode (write-only)</w:t>
      </w:r>
    </w:p>
    <w:p w:rsidR="00000000" w:rsidDel="00000000" w:rsidP="00000000" w:rsidRDefault="00000000" w:rsidRPr="00000000" w14:paraId="00000EFD">
      <w:pPr>
        <w:pageBreakBefore w:val="0"/>
        <w:widowControl w:val="0"/>
        <w:pBdr>
          <w:top w:space="0" w:sz="0" w:val="nil"/>
          <w:left w:space="0" w:sz="0" w:val="nil"/>
          <w:bottom w:space="0" w:sz="0" w:val="nil"/>
          <w:right w:space="0" w:sz="0" w:val="nil"/>
          <w:between w:space="0" w:sz="0" w:val="nil"/>
        </w:pBdr>
        <w:shd w:fill="auto" w:val="clear"/>
        <w:spacing w:line="331.2" w:lineRule="auto"/>
        <w:ind w:firstLine="720"/>
        <w:rPr>
          <w:sz w:val="18"/>
          <w:szCs w:val="18"/>
        </w:rPr>
      </w:pPr>
      <w:r w:rsidDel="00000000" w:rsidR="00000000" w:rsidRPr="00000000">
        <w:rPr>
          <w:sz w:val="18"/>
          <w:szCs w:val="18"/>
          <w:rtl w:val="0"/>
        </w:rPr>
        <w:t xml:space="preserve">X</w:t>
        <w:tab/>
        <w:t xml:space="preserve">- mode-specific parameter (write-only)</w:t>
      </w:r>
    </w:p>
    <w:p w:rsidR="00000000" w:rsidDel="00000000" w:rsidP="00000000" w:rsidRDefault="00000000" w:rsidRPr="00000000" w14:paraId="00000EFE">
      <w:pPr>
        <w:pageBreakBefore w:val="0"/>
        <w:widowControl w:val="0"/>
        <w:pBdr>
          <w:top w:space="0" w:sz="0" w:val="nil"/>
          <w:left w:space="0" w:sz="0" w:val="nil"/>
          <w:bottom w:space="0" w:sz="0" w:val="nil"/>
          <w:right w:space="0" w:sz="0" w:val="nil"/>
          <w:between w:space="0" w:sz="0" w:val="nil"/>
        </w:pBdr>
        <w:shd w:fill="auto" w:val="clear"/>
        <w:spacing w:line="331.2" w:lineRule="auto"/>
        <w:ind w:firstLine="720"/>
        <w:rPr>
          <w:sz w:val="18"/>
          <w:szCs w:val="18"/>
        </w:rPr>
      </w:pPr>
      <w:r w:rsidDel="00000000" w:rsidR="00000000" w:rsidRPr="00000000">
        <w:rPr>
          <w:sz w:val="18"/>
          <w:szCs w:val="18"/>
          <w:rtl w:val="0"/>
        </w:rPr>
        <w:t xml:space="preserve">Y</w:t>
        <w:tab/>
        <w:t xml:space="preserve">- mode-specific parameter (write-only)</w:t>
      </w:r>
    </w:p>
    <w:p w:rsidR="00000000" w:rsidDel="00000000" w:rsidP="00000000" w:rsidRDefault="00000000" w:rsidRPr="00000000" w14:paraId="00000EFF">
      <w:pPr>
        <w:pageBreakBefore w:val="0"/>
        <w:widowControl w:val="0"/>
        <w:pBdr>
          <w:top w:space="0" w:sz="0" w:val="nil"/>
          <w:left w:space="0" w:sz="0" w:val="nil"/>
          <w:bottom w:space="0" w:sz="0" w:val="nil"/>
          <w:right w:space="0" w:sz="0" w:val="nil"/>
          <w:between w:space="0" w:sz="0" w:val="nil"/>
        </w:pBdr>
        <w:shd w:fill="auto" w:val="clear"/>
        <w:spacing w:line="331.2" w:lineRule="auto"/>
        <w:ind w:firstLine="720"/>
        <w:rPr>
          <w:sz w:val="18"/>
          <w:szCs w:val="18"/>
        </w:rPr>
      </w:pPr>
      <w:r w:rsidDel="00000000" w:rsidR="00000000" w:rsidRPr="00000000">
        <w:rPr>
          <w:sz w:val="18"/>
          <w:szCs w:val="18"/>
          <w:rtl w:val="0"/>
        </w:rPr>
        <w:t xml:space="preserve">Z</w:t>
        <w:tab/>
        <w:t xml:space="preserve">- mode-specific result (read-only)</w:t>
      </w:r>
    </w:p>
    <w:p w:rsidR="00000000" w:rsidDel="00000000" w:rsidP="00000000" w:rsidRDefault="00000000" w:rsidRPr="00000000" w14:paraId="00000F0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01">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These four registers are written and read via the following 2-clock instructions, in which S/# is used to select the pin number (0..63) and D/# is the 32-bit data conduit:</w:t>
      </w:r>
    </w:p>
    <w:p w:rsidR="00000000" w:rsidDel="00000000" w:rsidP="00000000" w:rsidRDefault="00000000" w:rsidRPr="00000000" w14:paraId="00000F0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03">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WRPIN</w:t>
      </w:r>
      <w:r w:rsidDel="00000000" w:rsidR="00000000" w:rsidRPr="00000000">
        <w:rPr>
          <w:rFonts w:ascii="Courier New" w:cs="Courier New" w:eastAsia="Courier New" w:hAnsi="Courier New"/>
          <w:b w:val="1"/>
          <w:sz w:val="18"/>
          <w:szCs w:val="18"/>
          <w:rtl w:val="0"/>
        </w:rPr>
        <w:t xml:space="preserve">   D/#,S/#         - Set smart pin S/# mode to D/#, ack pin</w:t>
      </w:r>
    </w:p>
    <w:p w:rsidR="00000000" w:rsidDel="00000000" w:rsidP="00000000" w:rsidRDefault="00000000" w:rsidRPr="00000000" w14:paraId="00000F04">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WXPIN</w:t>
      </w:r>
      <w:r w:rsidDel="00000000" w:rsidR="00000000" w:rsidRPr="00000000">
        <w:rPr>
          <w:rFonts w:ascii="Courier New" w:cs="Courier New" w:eastAsia="Courier New" w:hAnsi="Courier New"/>
          <w:b w:val="1"/>
          <w:sz w:val="18"/>
          <w:szCs w:val="18"/>
          <w:rtl w:val="0"/>
        </w:rPr>
        <w:t xml:space="preserve">   D/#,S/#         - Set smart pin S/# parameter X to D/#, ack pin</w:t>
      </w:r>
    </w:p>
    <w:p w:rsidR="00000000" w:rsidDel="00000000" w:rsidP="00000000" w:rsidRDefault="00000000" w:rsidRPr="00000000" w14:paraId="00000F05">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WYPIN   D/#,S/#         - Set smart pin S/# parameter Y to D/#, ack pin</w:t>
      </w:r>
    </w:p>
    <w:p w:rsidR="00000000" w:rsidDel="00000000" w:rsidP="00000000" w:rsidRDefault="00000000" w:rsidRPr="00000000" w14:paraId="00000F06">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RDPIN</w:t>
      </w:r>
      <w:r w:rsidDel="00000000" w:rsidR="00000000" w:rsidRPr="00000000">
        <w:rPr>
          <w:rFonts w:ascii="Courier New" w:cs="Courier New" w:eastAsia="Courier New" w:hAnsi="Courier New"/>
          <w:b w:val="1"/>
          <w:sz w:val="18"/>
          <w:szCs w:val="18"/>
          <w:rtl w:val="0"/>
        </w:rPr>
        <w:t xml:space="preserve">   D,S/# {WC}      - Get smart pin S/# result Z into D, flag into C, ack pin</w:t>
      </w:r>
    </w:p>
    <w:p w:rsidR="00000000" w:rsidDel="00000000" w:rsidP="00000000" w:rsidRDefault="00000000" w:rsidRPr="00000000" w14:paraId="00000F07">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RQPIN   D,S/# {WC}      - Get smart pin S/# result Z into D, flag into C, don't ack pin</w:t>
      </w:r>
    </w:p>
    <w:p w:rsidR="00000000" w:rsidDel="00000000" w:rsidP="00000000" w:rsidRDefault="00000000" w:rsidRPr="00000000" w14:paraId="00000F08">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AKPIN   S/#             - Acknowledge pin S/#</w:t>
      </w:r>
    </w:p>
    <w:p w:rsidR="00000000" w:rsidDel="00000000" w:rsidP="00000000" w:rsidRDefault="00000000" w:rsidRPr="00000000" w14:paraId="00000F09">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0A">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r>
    </w:p>
    <w:p w:rsidR="00000000" w:rsidDel="00000000" w:rsidP="00000000" w:rsidRDefault="00000000" w:rsidRPr="00000000" w14:paraId="00000F0B">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Each cog has a 34-bit bus to each smart pin for write data and acknowledgment </w:t>
      </w:r>
      <w:r w:rsidDel="00000000" w:rsidR="00000000" w:rsidRPr="00000000">
        <w:rPr>
          <w:rtl w:val="0"/>
        </w:rPr>
        <w:t xml:space="preserve">signaling</w:t>
      </w:r>
      <w:r w:rsidDel="00000000" w:rsidR="00000000" w:rsidRPr="00000000">
        <w:rPr>
          <w:sz w:val="18"/>
          <w:szCs w:val="18"/>
          <w:rtl w:val="0"/>
        </w:rPr>
        <w:t xml:space="preserve">. Each smart pin OR's all incoming 34-bit buses from the cogs in the same way DIR and OUT bits are OR'd before going to the pins. Therefore, if you intend to have multiple cogs execute </w:t>
      </w:r>
      <w:r w:rsidDel="00000000" w:rsidR="00000000" w:rsidRPr="00000000">
        <w:rPr>
          <w:sz w:val="18"/>
          <w:szCs w:val="18"/>
          <w:rtl w:val="0"/>
        </w:rPr>
        <w:t xml:space="preserve">WRPIN</w:t>
      </w:r>
      <w:r w:rsidDel="00000000" w:rsidR="00000000" w:rsidRPr="00000000">
        <w:rPr>
          <w:sz w:val="18"/>
          <w:szCs w:val="18"/>
          <w:rtl w:val="0"/>
        </w:rPr>
        <w:t xml:space="preserve"> / </w:t>
      </w:r>
      <w:r w:rsidDel="00000000" w:rsidR="00000000" w:rsidRPr="00000000">
        <w:rPr>
          <w:sz w:val="18"/>
          <w:szCs w:val="18"/>
          <w:rtl w:val="0"/>
        </w:rPr>
        <w:t xml:space="preserve">WXPIN</w:t>
      </w:r>
      <w:r w:rsidDel="00000000" w:rsidR="00000000" w:rsidRPr="00000000">
        <w:rPr>
          <w:sz w:val="18"/>
          <w:szCs w:val="18"/>
          <w:rtl w:val="0"/>
        </w:rPr>
        <w:t xml:space="preserve"> / WYPIN / </w:t>
      </w:r>
      <w:r w:rsidDel="00000000" w:rsidR="00000000" w:rsidRPr="00000000">
        <w:rPr>
          <w:sz w:val="18"/>
          <w:szCs w:val="18"/>
          <w:rtl w:val="0"/>
        </w:rPr>
        <w:t xml:space="preserve">RDPIN</w:t>
      </w:r>
      <w:r w:rsidDel="00000000" w:rsidR="00000000" w:rsidRPr="00000000">
        <w:rPr>
          <w:sz w:val="18"/>
          <w:szCs w:val="18"/>
          <w:rtl w:val="0"/>
        </w:rPr>
        <w:t xml:space="preserve"> / AKPIN instructions on the same smart pin, you must be sure that they do so at different times, in order to avoid clobbering each other's bus data. Any number of cogs can read a smart pin simultaneously, without bus conflict, though, by using </w:t>
      </w:r>
      <w:r w:rsidDel="00000000" w:rsidR="00000000" w:rsidRPr="00000000">
        <w:rPr>
          <w:sz w:val="18"/>
          <w:szCs w:val="18"/>
          <w:rtl w:val="0"/>
        </w:rPr>
        <w:t xml:space="preserve">RQPIN</w:t>
      </w:r>
      <w:r w:rsidDel="00000000" w:rsidR="00000000" w:rsidRPr="00000000">
        <w:rPr>
          <w:sz w:val="18"/>
          <w:szCs w:val="18"/>
          <w:rtl w:val="0"/>
        </w:rPr>
        <w:t xml:space="preserve"> ('read quiet'), since it does not utilize the 34-bit cog-to-smart-pin bus for acknowledgement </w:t>
      </w:r>
      <w:r w:rsidDel="00000000" w:rsidR="00000000" w:rsidRPr="00000000">
        <w:rPr>
          <w:rtl w:val="0"/>
        </w:rPr>
        <w:t xml:space="preserve">signaling</w:t>
      </w:r>
      <w:r w:rsidDel="00000000" w:rsidR="00000000" w:rsidRPr="00000000">
        <w:rPr>
          <w:sz w:val="18"/>
          <w:szCs w:val="18"/>
          <w:rtl w:val="0"/>
        </w:rPr>
        <w:t xml:space="preserve">, like RDPIN does.</w:t>
      </w:r>
      <w:r w:rsidDel="00000000" w:rsidR="00000000" w:rsidRPr="00000000">
        <w:rPr>
          <w:rtl w:val="0"/>
        </w:rPr>
      </w:r>
    </w:p>
    <w:p w:rsidR="00000000" w:rsidDel="00000000" w:rsidP="00000000" w:rsidRDefault="00000000" w:rsidRPr="00000000" w14:paraId="00000F0C">
      <w:pPr>
        <w:pageBreakBefore w:val="0"/>
        <w:widowControl w:val="0"/>
        <w:rPr>
          <w:sz w:val="18"/>
          <w:szCs w:val="18"/>
        </w:rPr>
      </w:pPr>
      <w:r w:rsidDel="00000000" w:rsidR="00000000" w:rsidRPr="00000000">
        <w:rPr>
          <w:rtl w:val="0"/>
        </w:rPr>
      </w:r>
    </w:p>
    <w:p w:rsidR="00000000" w:rsidDel="00000000" w:rsidP="00000000" w:rsidRDefault="00000000" w:rsidRPr="00000000" w14:paraId="00000F0D">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Each smart pin has an outgoing 33-bit bus which conveys its Z result and a special flag. </w:t>
      </w:r>
      <w:r w:rsidDel="00000000" w:rsidR="00000000" w:rsidRPr="00000000">
        <w:rPr>
          <w:sz w:val="18"/>
          <w:szCs w:val="18"/>
          <w:rtl w:val="0"/>
        </w:rPr>
        <w:t xml:space="preserve">RDPIN</w:t>
      </w:r>
      <w:r w:rsidDel="00000000" w:rsidR="00000000" w:rsidRPr="00000000">
        <w:rPr>
          <w:sz w:val="18"/>
          <w:szCs w:val="18"/>
          <w:rtl w:val="0"/>
        </w:rPr>
        <w:t xml:space="preserve"> and </w:t>
      </w:r>
      <w:r w:rsidDel="00000000" w:rsidR="00000000" w:rsidRPr="00000000">
        <w:rPr>
          <w:sz w:val="18"/>
          <w:szCs w:val="18"/>
          <w:rtl w:val="0"/>
        </w:rPr>
        <w:t xml:space="preserve">RQPIN</w:t>
      </w:r>
      <w:r w:rsidDel="00000000" w:rsidR="00000000" w:rsidRPr="00000000">
        <w:rPr>
          <w:sz w:val="18"/>
          <w:szCs w:val="18"/>
          <w:rtl w:val="0"/>
        </w:rPr>
        <w:t xml:space="preserve"> are used to multiplex and read these buses, so that a pin's Z result is read into D and its special flag can be read into C. C will be either a mode-related flag or the MSB of the Z result.</w:t>
      </w:r>
    </w:p>
    <w:p w:rsidR="00000000" w:rsidDel="00000000" w:rsidP="00000000" w:rsidRDefault="00000000" w:rsidRPr="00000000" w14:paraId="00000F0E">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r>
    </w:p>
    <w:p w:rsidR="00000000" w:rsidDel="00000000" w:rsidP="00000000" w:rsidRDefault="00000000" w:rsidRPr="00000000" w14:paraId="00000F0F">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For the WRPIN instruction, which establishes both the low-level and smart-pin configuration for each I/O pin, the D operand is composed as:</w:t>
      </w:r>
    </w:p>
    <w:p w:rsidR="00000000" w:rsidDel="00000000" w:rsidP="00000000" w:rsidRDefault="00000000" w:rsidRPr="00000000" w14:paraId="00000F1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11">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 = %AAAA_BBBB_FFF_</w:t>
      </w:r>
      <w:r w:rsidDel="00000000" w:rsidR="00000000" w:rsidRPr="00000000">
        <w:rPr>
          <w:rFonts w:ascii="Courier New" w:cs="Courier New" w:eastAsia="Courier New" w:hAnsi="Courier New"/>
          <w:b w:val="1"/>
          <w:rtl w:val="0"/>
        </w:rPr>
        <w:t xml:space="preserve">MMMMMMMMMMMMM</w:t>
      </w:r>
      <w:r w:rsidDel="00000000" w:rsidR="00000000" w:rsidRPr="00000000">
        <w:rPr>
          <w:rFonts w:ascii="Courier New" w:cs="Courier New" w:eastAsia="Courier New" w:hAnsi="Courier New"/>
          <w:b w:val="1"/>
          <w:sz w:val="18"/>
          <w:szCs w:val="18"/>
          <w:rtl w:val="0"/>
        </w:rPr>
        <w:t xml:space="preserve">_TT_</w:t>
      </w:r>
      <w:r w:rsidDel="00000000" w:rsidR="00000000" w:rsidRPr="00000000">
        <w:rPr>
          <w:rFonts w:ascii="Courier New" w:cs="Courier New" w:eastAsia="Courier New" w:hAnsi="Courier New"/>
          <w:b w:val="1"/>
          <w:rtl w:val="0"/>
        </w:rPr>
        <w:t xml:space="preserve">SSSSS</w:t>
      </w:r>
      <w:r w:rsidDel="00000000" w:rsidR="00000000" w:rsidRPr="00000000">
        <w:rPr>
          <w:rFonts w:ascii="Courier New" w:cs="Courier New" w:eastAsia="Courier New" w:hAnsi="Courier New"/>
          <w:b w:val="1"/>
          <w:sz w:val="18"/>
          <w:szCs w:val="18"/>
          <w:rtl w:val="0"/>
        </w:rPr>
        <w:t xml:space="preserve">_0</w:t>
      </w:r>
    </w:p>
    <w:p w:rsidR="00000000" w:rsidDel="00000000" w:rsidP="00000000" w:rsidRDefault="00000000" w:rsidRPr="00000000" w14:paraId="00000F12">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F13">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%AAAA:  'A' input selector</w:t>
      </w:r>
    </w:p>
    <w:p w:rsidR="00000000" w:rsidDel="00000000" w:rsidP="00000000" w:rsidRDefault="00000000" w:rsidRPr="00000000" w14:paraId="00000F14">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0xxx = true (default)</w:t>
      </w:r>
    </w:p>
    <w:p w:rsidR="00000000" w:rsidDel="00000000" w:rsidP="00000000" w:rsidRDefault="00000000" w:rsidRPr="00000000" w14:paraId="00000F15">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1xxx = inverted</w:t>
      </w:r>
    </w:p>
    <w:p w:rsidR="00000000" w:rsidDel="00000000" w:rsidP="00000000" w:rsidRDefault="00000000" w:rsidRPr="00000000" w14:paraId="00000F16">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x000 = this pin's read state (default)</w:t>
      </w:r>
    </w:p>
    <w:p w:rsidR="00000000" w:rsidDel="00000000" w:rsidP="00000000" w:rsidRDefault="00000000" w:rsidRPr="00000000" w14:paraId="00000F17">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x001 = relative +1 pin's read state</w:t>
      </w:r>
    </w:p>
    <w:p w:rsidR="00000000" w:rsidDel="00000000" w:rsidP="00000000" w:rsidRDefault="00000000" w:rsidRPr="00000000" w14:paraId="00000F18">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x010 = relative +2 pin's read state</w:t>
      </w:r>
    </w:p>
    <w:p w:rsidR="00000000" w:rsidDel="00000000" w:rsidP="00000000" w:rsidRDefault="00000000" w:rsidRPr="00000000" w14:paraId="00000F19">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x011 = relative +3 pin's read state</w:t>
      </w:r>
    </w:p>
    <w:p w:rsidR="00000000" w:rsidDel="00000000" w:rsidP="00000000" w:rsidRDefault="00000000" w:rsidRPr="00000000" w14:paraId="00000F1A">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x100 = this pin's OUT bit from cogs</w:t>
      </w:r>
    </w:p>
    <w:p w:rsidR="00000000" w:rsidDel="00000000" w:rsidP="00000000" w:rsidRDefault="00000000" w:rsidRPr="00000000" w14:paraId="00000F1B">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x101 = relative -3 pin's read state</w:t>
      </w:r>
    </w:p>
    <w:p w:rsidR="00000000" w:rsidDel="00000000" w:rsidP="00000000" w:rsidRDefault="00000000" w:rsidRPr="00000000" w14:paraId="00000F1C">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x110 = relative -2 pin's read state</w:t>
      </w:r>
    </w:p>
    <w:p w:rsidR="00000000" w:rsidDel="00000000" w:rsidP="00000000" w:rsidRDefault="00000000" w:rsidRPr="00000000" w14:paraId="00000F1D">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x111 = relative -1 pin's read state</w:t>
      </w:r>
    </w:p>
    <w:p w:rsidR="00000000" w:rsidDel="00000000" w:rsidP="00000000" w:rsidRDefault="00000000" w:rsidRPr="00000000" w14:paraId="00000F1E">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F1F">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%BBBB:  'B' input selector</w:t>
      </w:r>
    </w:p>
    <w:p w:rsidR="00000000" w:rsidDel="00000000" w:rsidP="00000000" w:rsidRDefault="00000000" w:rsidRPr="00000000" w14:paraId="00000F20">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0xxx = true (default)</w:t>
      </w:r>
    </w:p>
    <w:p w:rsidR="00000000" w:rsidDel="00000000" w:rsidP="00000000" w:rsidRDefault="00000000" w:rsidRPr="00000000" w14:paraId="00000F21">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1xxx = inverted</w:t>
      </w:r>
    </w:p>
    <w:p w:rsidR="00000000" w:rsidDel="00000000" w:rsidP="00000000" w:rsidRDefault="00000000" w:rsidRPr="00000000" w14:paraId="00000F22">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x000 = this pin's read state (default)</w:t>
      </w:r>
    </w:p>
    <w:p w:rsidR="00000000" w:rsidDel="00000000" w:rsidP="00000000" w:rsidRDefault="00000000" w:rsidRPr="00000000" w14:paraId="00000F23">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x001 = relative +1 pin's read state</w:t>
      </w:r>
    </w:p>
    <w:p w:rsidR="00000000" w:rsidDel="00000000" w:rsidP="00000000" w:rsidRDefault="00000000" w:rsidRPr="00000000" w14:paraId="00000F24">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x010 = relative +2 pin's read state</w:t>
      </w:r>
    </w:p>
    <w:p w:rsidR="00000000" w:rsidDel="00000000" w:rsidP="00000000" w:rsidRDefault="00000000" w:rsidRPr="00000000" w14:paraId="00000F25">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x011 = relative +3 pin's read state</w:t>
      </w:r>
    </w:p>
    <w:p w:rsidR="00000000" w:rsidDel="00000000" w:rsidP="00000000" w:rsidRDefault="00000000" w:rsidRPr="00000000" w14:paraId="00000F26">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x100 = this pin's OUT bit from cogs</w:t>
      </w:r>
    </w:p>
    <w:p w:rsidR="00000000" w:rsidDel="00000000" w:rsidP="00000000" w:rsidRDefault="00000000" w:rsidRPr="00000000" w14:paraId="00000F27">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x101 = relative -3 pin's read state</w:t>
      </w:r>
    </w:p>
    <w:p w:rsidR="00000000" w:rsidDel="00000000" w:rsidP="00000000" w:rsidRDefault="00000000" w:rsidRPr="00000000" w14:paraId="00000F28">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x110 = relative -2 pin's read state</w:t>
      </w:r>
    </w:p>
    <w:p w:rsidR="00000000" w:rsidDel="00000000" w:rsidP="00000000" w:rsidRDefault="00000000" w:rsidRPr="00000000" w14:paraId="00000F29">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x111 = relative -1 pin's read state</w:t>
      </w:r>
    </w:p>
    <w:p w:rsidR="00000000" w:rsidDel="00000000" w:rsidP="00000000" w:rsidRDefault="00000000" w:rsidRPr="00000000" w14:paraId="00000F2A">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F2B">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%FFF:  'A' and 'B' input logic/filtering (after 'A' and 'B' input selectors)</w:t>
      </w:r>
    </w:p>
    <w:p w:rsidR="00000000" w:rsidDel="00000000" w:rsidP="00000000" w:rsidRDefault="00000000" w:rsidRPr="00000000" w14:paraId="00000F2C">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000 = A, B (default)</w:t>
      </w:r>
    </w:p>
    <w:p w:rsidR="00000000" w:rsidDel="00000000" w:rsidP="00000000" w:rsidRDefault="00000000" w:rsidRPr="00000000" w14:paraId="00000F2D">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001 = A AND B, B</w:t>
      </w:r>
    </w:p>
    <w:p w:rsidR="00000000" w:rsidDel="00000000" w:rsidP="00000000" w:rsidRDefault="00000000" w:rsidRPr="00000000" w14:paraId="00000F2E">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010 = A OR  B, B</w:t>
      </w:r>
    </w:p>
    <w:p w:rsidR="00000000" w:rsidDel="00000000" w:rsidP="00000000" w:rsidRDefault="00000000" w:rsidRPr="00000000" w14:paraId="00000F2F">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011 = A XOR B, B</w:t>
      </w:r>
    </w:p>
    <w:p w:rsidR="00000000" w:rsidDel="00000000" w:rsidP="00000000" w:rsidRDefault="00000000" w:rsidRPr="00000000" w14:paraId="00000F30">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100 = A, B, both filtered using global filt0 settings</w:t>
      </w:r>
    </w:p>
    <w:p w:rsidR="00000000" w:rsidDel="00000000" w:rsidP="00000000" w:rsidRDefault="00000000" w:rsidRPr="00000000" w14:paraId="00000F31">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101 = A, B, both filtered using global filt1 settings</w:t>
      </w:r>
    </w:p>
    <w:p w:rsidR="00000000" w:rsidDel="00000000" w:rsidP="00000000" w:rsidRDefault="00000000" w:rsidRPr="00000000" w14:paraId="00000F32">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110 = A, B, both filtered using global filt2 settings</w:t>
      </w:r>
    </w:p>
    <w:p w:rsidR="00000000" w:rsidDel="00000000" w:rsidP="00000000" w:rsidRDefault="00000000" w:rsidRPr="00000000" w14:paraId="00000F33">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111 = A, B, both filtered using global filt3 settings</w:t>
      </w:r>
    </w:p>
    <w:p w:rsidR="00000000" w:rsidDel="00000000" w:rsidP="00000000" w:rsidRDefault="00000000" w:rsidRPr="00000000" w14:paraId="00000F34">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F35">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The resultant 'A' will drive the IN signal in non-smart-pin modes.</w:t>
      </w:r>
    </w:p>
    <w:p w:rsidR="00000000" w:rsidDel="00000000" w:rsidP="00000000" w:rsidRDefault="00000000" w:rsidRPr="00000000" w14:paraId="00000F36">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F37">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rtl w:val="0"/>
        </w:rPr>
        <w:t xml:space="preserve">M</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rtl w:val="0"/>
        </w:rPr>
        <w:t xml:space="preserve">M</w:t>
      </w:r>
      <w:r w:rsidDel="00000000" w:rsidR="00000000" w:rsidRPr="00000000">
        <w:rPr>
          <w:rFonts w:ascii="Courier New" w:cs="Courier New" w:eastAsia="Courier New" w:hAnsi="Courier New"/>
          <w:b w:val="1"/>
          <w:sz w:val="18"/>
          <w:szCs w:val="18"/>
          <w:rtl w:val="0"/>
        </w:rPr>
        <w:t xml:space="preserve">:  low-level pin control</w:t>
      </w:r>
    </w:p>
    <w:p w:rsidR="00000000" w:rsidDel="00000000" w:rsidP="00000000" w:rsidRDefault="00000000" w:rsidRPr="00000000" w14:paraId="00000F38">
      <w:pPr>
        <w:pStyle w:val="Heading2"/>
        <w:pageBreakBefore w:val="0"/>
        <w:widowControl w:val="0"/>
        <w:spacing w:line="331.2" w:lineRule="auto"/>
        <w:rPr>
          <w:rFonts w:ascii="Courier New" w:cs="Courier New" w:eastAsia="Courier New" w:hAnsi="Courier New"/>
          <w:sz w:val="18"/>
          <w:szCs w:val="18"/>
        </w:rPr>
      </w:pPr>
      <w:bookmarkStart w:colFirst="0" w:colLast="0" w:name="_m4e7q399a5dq" w:id="74"/>
      <w:bookmarkEnd w:id="74"/>
      <w:r w:rsidDel="00000000" w:rsidR="00000000" w:rsidRPr="00000000">
        <w:rPr>
          <w:rFonts w:ascii="Courier New" w:cs="Courier New" w:eastAsia="Courier New" w:hAnsi="Courier New"/>
          <w:sz w:val="18"/>
          <w:szCs w:val="18"/>
          <w:rtl w:val="0"/>
        </w:rPr>
        <w:t xml:space="preserve">In the Spin2 documentation, there are many predefined labels documented, which cover these pin configurations, as well as the smart pin modes.</w:t>
      </w:r>
    </w:p>
    <w:p w:rsidR="00000000" w:rsidDel="00000000" w:rsidP="00000000" w:rsidRDefault="00000000" w:rsidRPr="00000000" w14:paraId="00000F39">
      <w:pPr>
        <w:pageBreakBefore w:val="0"/>
        <w:rPr/>
      </w:pPr>
      <w:r w:rsidDel="00000000" w:rsidR="00000000" w:rsidRPr="00000000">
        <w:rPr>
          <w:rtl w:val="0"/>
        </w:rPr>
      </w:r>
    </w:p>
    <w:p w:rsidR="00000000" w:rsidDel="00000000" w:rsidP="00000000" w:rsidRDefault="00000000" w:rsidRPr="00000000" w14:paraId="00000F3A">
      <w:pPr>
        <w:pageBreakBefore w:val="0"/>
        <w:widowControl w:val="0"/>
        <w:spacing w:line="331.2" w:lineRule="auto"/>
        <w:rPr>
          <w:sz w:val="18"/>
          <w:szCs w:val="18"/>
        </w:rPr>
      </w:pPr>
      <w:r w:rsidDel="00000000" w:rsidR="00000000" w:rsidRPr="00000000">
        <w:rPr/>
        <w:drawing>
          <wp:inline distB="114300" distT="114300" distL="114300" distR="114300">
            <wp:extent cx="6400800" cy="4000500"/>
            <wp:effectExtent b="0" l="0" r="0" t="0"/>
            <wp:docPr id="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64008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F3B">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F3C">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%TT:  pin DIR/OUT control (default = %00)</w:t>
      </w:r>
    </w:p>
    <w:p w:rsidR="00000000" w:rsidDel="00000000" w:rsidP="00000000" w:rsidRDefault="00000000" w:rsidRPr="00000000" w14:paraId="00000F3D">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F3E">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for odd pins,  'OTHER' = even pin's NOT output state (diff source)</w:t>
      </w:r>
    </w:p>
    <w:p w:rsidR="00000000" w:rsidDel="00000000" w:rsidP="00000000" w:rsidRDefault="00000000" w:rsidRPr="00000000" w14:paraId="00000F3F">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for even pins, 'OTHER' = unique pseudo-random bit (noise source)</w:t>
      </w:r>
    </w:p>
    <w:p w:rsidR="00000000" w:rsidDel="00000000" w:rsidP="00000000" w:rsidRDefault="00000000" w:rsidRPr="00000000" w14:paraId="00000F40">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for all pins,  'SMART' = smart pin output which overrides OUT/OTHER</w:t>
      </w:r>
    </w:p>
    <w:p w:rsidR="00000000" w:rsidDel="00000000" w:rsidP="00000000" w:rsidRDefault="00000000" w:rsidRPr="00000000" w14:paraId="00000F41">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'DAC_MODE' is enabled when </w:t>
      </w:r>
      <w:r w:rsidDel="00000000" w:rsidR="00000000" w:rsidRPr="00000000">
        <w:rPr>
          <w:rFonts w:ascii="Courier New" w:cs="Courier New" w:eastAsia="Courier New" w:hAnsi="Courier New"/>
          <w:b w:val="1"/>
          <w:rtl w:val="0"/>
        </w:rPr>
        <w:t xml:space="preserve">M</w:t>
      </w:r>
      <w:r w:rsidDel="00000000" w:rsidR="00000000" w:rsidRPr="00000000">
        <w:rPr>
          <w:rFonts w:ascii="Courier New" w:cs="Courier New" w:eastAsia="Courier New" w:hAnsi="Courier New"/>
          <w:b w:val="1"/>
          <w:sz w:val="18"/>
          <w:szCs w:val="18"/>
          <w:rtl w:val="0"/>
        </w:rPr>
        <w:t xml:space="preserve">[12:10] = %101</w:t>
      </w:r>
    </w:p>
    <w:p w:rsidR="00000000" w:rsidDel="00000000" w:rsidP="00000000" w:rsidRDefault="00000000" w:rsidRPr="00000000" w14:paraId="00000F42">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'BIT_DAC' outputs {2{</w:t>
      </w:r>
      <w:r w:rsidDel="00000000" w:rsidR="00000000" w:rsidRPr="00000000">
        <w:rPr>
          <w:rFonts w:ascii="Courier New" w:cs="Courier New" w:eastAsia="Courier New" w:hAnsi="Courier New"/>
          <w:b w:val="1"/>
          <w:rtl w:val="0"/>
        </w:rPr>
        <w:t xml:space="preserve">M</w:t>
      </w:r>
      <w:r w:rsidDel="00000000" w:rsidR="00000000" w:rsidRPr="00000000">
        <w:rPr>
          <w:rFonts w:ascii="Courier New" w:cs="Courier New" w:eastAsia="Courier New" w:hAnsi="Courier New"/>
          <w:b w:val="1"/>
          <w:sz w:val="18"/>
          <w:szCs w:val="18"/>
          <w:rtl w:val="0"/>
        </w:rPr>
        <w:t xml:space="preserve">[7:4]}} for 'high' or {2{</w:t>
      </w:r>
      <w:r w:rsidDel="00000000" w:rsidR="00000000" w:rsidRPr="00000000">
        <w:rPr>
          <w:rFonts w:ascii="Courier New" w:cs="Courier New" w:eastAsia="Courier New" w:hAnsi="Courier New"/>
          <w:b w:val="1"/>
          <w:rtl w:val="0"/>
        </w:rPr>
        <w:t xml:space="preserve">M</w:t>
      </w:r>
      <w:r w:rsidDel="00000000" w:rsidR="00000000" w:rsidRPr="00000000">
        <w:rPr>
          <w:rFonts w:ascii="Courier New" w:cs="Courier New" w:eastAsia="Courier New" w:hAnsi="Courier New"/>
          <w:b w:val="1"/>
          <w:sz w:val="18"/>
          <w:szCs w:val="18"/>
          <w:rtl w:val="0"/>
        </w:rPr>
        <w:t xml:space="preserve">[3:0]}} for 'low' in DAC_MODE</w:t>
      </w:r>
    </w:p>
    <w:p w:rsidR="00000000" w:rsidDel="00000000" w:rsidP="00000000" w:rsidRDefault="00000000" w:rsidRPr="00000000" w14:paraId="00000F43">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F44">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for smart pin mode off (%</w:t>
      </w:r>
      <w:r w:rsidDel="00000000" w:rsidR="00000000" w:rsidRPr="00000000">
        <w:rPr>
          <w:rFonts w:ascii="Courier New" w:cs="Courier New" w:eastAsia="Courier New" w:hAnsi="Courier New"/>
          <w:b w:val="1"/>
          <w:rtl w:val="0"/>
        </w:rPr>
        <w:t xml:space="preserve">SSSSS</w:t>
      </w:r>
      <w:r w:rsidDel="00000000" w:rsidR="00000000" w:rsidRPr="00000000">
        <w:rPr>
          <w:rFonts w:ascii="Courier New" w:cs="Courier New" w:eastAsia="Courier New" w:hAnsi="Courier New"/>
          <w:b w:val="1"/>
          <w:sz w:val="18"/>
          <w:szCs w:val="18"/>
          <w:rtl w:val="0"/>
        </w:rPr>
        <w:t xml:space="preserve"> = %00000):</w:t>
      </w:r>
    </w:p>
    <w:p w:rsidR="00000000" w:rsidDel="00000000" w:rsidP="00000000" w:rsidRDefault="00000000" w:rsidRPr="00000000" w14:paraId="00000F45">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F46">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DIR enables output</w:t>
      </w:r>
    </w:p>
    <w:p w:rsidR="00000000" w:rsidDel="00000000" w:rsidP="00000000" w:rsidRDefault="00000000" w:rsidRPr="00000000" w14:paraId="00000F47">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F48">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for non-DAC_MODE:</w:t>
      </w:r>
    </w:p>
    <w:p w:rsidR="00000000" w:rsidDel="00000000" w:rsidP="00000000" w:rsidRDefault="00000000" w:rsidRPr="00000000" w14:paraId="00000F49">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0x = OUT drives output</w:t>
      </w:r>
    </w:p>
    <w:p w:rsidR="00000000" w:rsidDel="00000000" w:rsidP="00000000" w:rsidRDefault="00000000" w:rsidRPr="00000000" w14:paraId="00000F4A">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1x = OTHER drives output</w:t>
      </w:r>
    </w:p>
    <w:p w:rsidR="00000000" w:rsidDel="00000000" w:rsidP="00000000" w:rsidRDefault="00000000" w:rsidRPr="00000000" w14:paraId="00000F4B">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for DAC_MODE:</w:t>
      </w:r>
    </w:p>
    <w:p w:rsidR="00000000" w:rsidDel="00000000" w:rsidP="00000000" w:rsidRDefault="00000000" w:rsidRPr="00000000" w14:paraId="00000F4C">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00 = </w:t>
      </w:r>
      <w:r w:rsidDel="00000000" w:rsidR="00000000" w:rsidRPr="00000000">
        <w:rPr>
          <w:rFonts w:ascii="Courier New" w:cs="Courier New" w:eastAsia="Courier New" w:hAnsi="Courier New"/>
          <w:b w:val="1"/>
          <w:sz w:val="18"/>
          <w:szCs w:val="18"/>
          <w:rtl w:val="0"/>
        </w:rPr>
        <w:t xml:space="preserve">OUT</w:t>
      </w:r>
      <w:r w:rsidDel="00000000" w:rsidR="00000000" w:rsidRPr="00000000">
        <w:rPr>
          <w:rFonts w:ascii="Courier New" w:cs="Courier New" w:eastAsia="Courier New" w:hAnsi="Courier New"/>
          <w:b w:val="1"/>
          <w:sz w:val="18"/>
          <w:szCs w:val="18"/>
          <w:rtl w:val="0"/>
        </w:rPr>
        <w:t xml:space="preserve"> enables </w:t>
      </w:r>
      <w:r w:rsidDel="00000000" w:rsidR="00000000" w:rsidRPr="00000000">
        <w:rPr>
          <w:rFonts w:ascii="Courier New" w:cs="Courier New" w:eastAsia="Courier New" w:hAnsi="Courier New"/>
          <w:b w:val="1"/>
          <w:rtl w:val="0"/>
        </w:rPr>
        <w:t xml:space="preserve">ADC</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rtl w:val="0"/>
        </w:rPr>
        <w:t xml:space="preserve">M.</w:t>
      </w:r>
      <w:r w:rsidDel="00000000" w:rsidR="00000000" w:rsidRPr="00000000">
        <w:rPr>
          <w:rFonts w:ascii="Courier New" w:cs="Courier New" w:eastAsia="Courier New" w:hAnsi="Courier New"/>
          <w:b w:val="1"/>
          <w:sz w:val="18"/>
          <w:szCs w:val="18"/>
          <w:rtl w:val="0"/>
        </w:rPr>
        <w:t xml:space="preserve">[7</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sz w:val="18"/>
          <w:szCs w:val="18"/>
          <w:rtl w:val="0"/>
        </w:rPr>
        <w:t xml:space="preserve">0] sets DAC level</w:t>
      </w:r>
    </w:p>
    <w:p w:rsidR="00000000" w:rsidDel="00000000" w:rsidP="00000000" w:rsidRDefault="00000000" w:rsidRPr="00000000" w14:paraId="00000F4D">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01 = OUT enables ADC, </w:t>
      </w:r>
      <w:r w:rsidDel="00000000" w:rsidR="00000000" w:rsidRPr="00000000">
        <w:rPr>
          <w:rFonts w:ascii="Courier New" w:cs="Courier New" w:eastAsia="Courier New" w:hAnsi="Courier New"/>
          <w:b w:val="1"/>
          <w:rtl w:val="0"/>
        </w:rPr>
        <w:t xml:space="preserve">M.</w:t>
      </w:r>
      <w:r w:rsidDel="00000000" w:rsidR="00000000" w:rsidRPr="00000000">
        <w:rPr>
          <w:rFonts w:ascii="Courier New" w:cs="Courier New" w:eastAsia="Courier New" w:hAnsi="Courier New"/>
          <w:b w:val="1"/>
          <w:sz w:val="18"/>
          <w:szCs w:val="18"/>
          <w:rtl w:val="0"/>
        </w:rPr>
        <w:t xml:space="preserve">[3</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sz w:val="18"/>
          <w:szCs w:val="18"/>
          <w:rtl w:val="0"/>
        </w:rPr>
        <w:t xml:space="preserve">0] selects cog DAC channel</w:t>
      </w:r>
    </w:p>
    <w:p w:rsidR="00000000" w:rsidDel="00000000" w:rsidP="00000000" w:rsidRDefault="00000000" w:rsidRPr="00000000" w14:paraId="00000F4E">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10 = OUT drives BIT_DAC</w:t>
      </w:r>
    </w:p>
    <w:p w:rsidR="00000000" w:rsidDel="00000000" w:rsidP="00000000" w:rsidRDefault="00000000" w:rsidRPr="00000000" w14:paraId="00000F4F">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11 = OTHER drives BIT_DAC</w:t>
      </w:r>
    </w:p>
    <w:p w:rsidR="00000000" w:rsidDel="00000000" w:rsidP="00000000" w:rsidRDefault="00000000" w:rsidRPr="00000000" w14:paraId="00000F50">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F51">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for all smart pin modes (%</w:t>
      </w:r>
      <w:r w:rsidDel="00000000" w:rsidR="00000000" w:rsidRPr="00000000">
        <w:rPr>
          <w:rFonts w:ascii="Courier New" w:cs="Courier New" w:eastAsia="Courier New" w:hAnsi="Courier New"/>
          <w:b w:val="1"/>
          <w:rtl w:val="0"/>
        </w:rPr>
        <w:t xml:space="preserve">SSSSS</w:t>
      </w:r>
      <w:r w:rsidDel="00000000" w:rsidR="00000000" w:rsidRPr="00000000">
        <w:rPr>
          <w:rFonts w:ascii="Courier New" w:cs="Courier New" w:eastAsia="Courier New" w:hAnsi="Courier New"/>
          <w:b w:val="1"/>
          <w:sz w:val="18"/>
          <w:szCs w:val="18"/>
          <w:rtl w:val="0"/>
        </w:rPr>
        <w:t xml:space="preserve"> &gt; %00000):</w:t>
      </w:r>
    </w:p>
    <w:p w:rsidR="00000000" w:rsidDel="00000000" w:rsidP="00000000" w:rsidRDefault="00000000" w:rsidRPr="00000000" w14:paraId="00000F52">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x0 = output disabled, regardless of DIR</w:t>
      </w:r>
    </w:p>
    <w:p w:rsidR="00000000" w:rsidDel="00000000" w:rsidP="00000000" w:rsidRDefault="00000000" w:rsidRPr="00000000" w14:paraId="00000F53">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x1 = output enabled, regardless of DIR</w:t>
      </w:r>
    </w:p>
    <w:p w:rsidR="00000000" w:rsidDel="00000000" w:rsidP="00000000" w:rsidRDefault="00000000" w:rsidRPr="00000000" w14:paraId="00000F54">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72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F55">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for DAC smart pin modes (%</w:t>
      </w:r>
      <w:r w:rsidDel="00000000" w:rsidR="00000000" w:rsidRPr="00000000">
        <w:rPr>
          <w:rFonts w:ascii="Courier New" w:cs="Courier New" w:eastAsia="Courier New" w:hAnsi="Courier New"/>
          <w:b w:val="1"/>
          <w:rtl w:val="0"/>
        </w:rPr>
        <w:t xml:space="preserve">SSSSS</w:t>
      </w:r>
      <w:r w:rsidDel="00000000" w:rsidR="00000000" w:rsidRPr="00000000">
        <w:rPr>
          <w:rFonts w:ascii="Courier New" w:cs="Courier New" w:eastAsia="Courier New" w:hAnsi="Courier New"/>
          <w:b w:val="1"/>
          <w:sz w:val="18"/>
          <w:szCs w:val="18"/>
          <w:rtl w:val="0"/>
        </w:rPr>
        <w:t xml:space="preserve"> = %00001..%00011):</w:t>
      </w:r>
    </w:p>
    <w:p w:rsidR="00000000" w:rsidDel="00000000" w:rsidP="00000000" w:rsidRDefault="00000000" w:rsidRPr="00000000" w14:paraId="00000F56">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0x = </w:t>
      </w:r>
      <w:r w:rsidDel="00000000" w:rsidR="00000000" w:rsidRPr="00000000">
        <w:rPr>
          <w:rFonts w:ascii="Courier New" w:cs="Courier New" w:eastAsia="Courier New" w:hAnsi="Courier New"/>
          <w:b w:val="1"/>
          <w:sz w:val="18"/>
          <w:szCs w:val="18"/>
          <w:rtl w:val="0"/>
        </w:rPr>
        <w:t xml:space="preserve">OUT</w:t>
      </w:r>
      <w:r w:rsidDel="00000000" w:rsidR="00000000" w:rsidRPr="00000000">
        <w:rPr>
          <w:rFonts w:ascii="Courier New" w:cs="Courier New" w:eastAsia="Courier New" w:hAnsi="Courier New"/>
          <w:b w:val="1"/>
          <w:sz w:val="18"/>
          <w:szCs w:val="18"/>
          <w:rtl w:val="0"/>
        </w:rPr>
        <w:t xml:space="preserve"> enables </w:t>
      </w:r>
      <w:r w:rsidDel="00000000" w:rsidR="00000000" w:rsidRPr="00000000">
        <w:rPr>
          <w:rFonts w:ascii="Courier New" w:cs="Courier New" w:eastAsia="Courier New" w:hAnsi="Courier New"/>
          <w:b w:val="1"/>
          <w:rtl w:val="0"/>
        </w:rPr>
        <w:t xml:space="preserve">ADC </w:t>
      </w:r>
      <w:r w:rsidDel="00000000" w:rsidR="00000000" w:rsidRPr="00000000">
        <w:rPr>
          <w:rFonts w:ascii="Courier New" w:cs="Courier New" w:eastAsia="Courier New" w:hAnsi="Courier New"/>
          <w:b w:val="1"/>
          <w:sz w:val="18"/>
          <w:szCs w:val="18"/>
          <w:rtl w:val="0"/>
        </w:rPr>
        <w:t xml:space="preserve">in DAC_MODE, </w:t>
      </w:r>
      <w:r w:rsidDel="00000000" w:rsidR="00000000" w:rsidRPr="00000000">
        <w:rPr>
          <w:rFonts w:ascii="Courier New" w:cs="Courier New" w:eastAsia="Courier New" w:hAnsi="Courier New"/>
          <w:b w:val="1"/>
          <w:rtl w:val="0"/>
        </w:rPr>
        <w:t xml:space="preserve">M.</w:t>
      </w:r>
      <w:r w:rsidDel="00000000" w:rsidR="00000000" w:rsidRPr="00000000">
        <w:rPr>
          <w:rFonts w:ascii="Courier New" w:cs="Courier New" w:eastAsia="Courier New" w:hAnsi="Courier New"/>
          <w:b w:val="1"/>
          <w:sz w:val="18"/>
          <w:szCs w:val="18"/>
          <w:rtl w:val="0"/>
        </w:rPr>
        <w:t xml:space="preserve">[7</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sz w:val="18"/>
          <w:szCs w:val="18"/>
          <w:rtl w:val="0"/>
        </w:rPr>
        <w:t xml:space="preserve">0] overridden</w:t>
      </w:r>
    </w:p>
    <w:p w:rsidR="00000000" w:rsidDel="00000000" w:rsidP="00000000" w:rsidRDefault="00000000" w:rsidRPr="00000000" w14:paraId="00000F57">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1x = OTHER enables </w:t>
      </w:r>
      <w:r w:rsidDel="00000000" w:rsidR="00000000" w:rsidRPr="00000000">
        <w:rPr>
          <w:rFonts w:ascii="Courier New" w:cs="Courier New" w:eastAsia="Courier New" w:hAnsi="Courier New"/>
          <w:b w:val="1"/>
          <w:rtl w:val="0"/>
        </w:rPr>
        <w:t xml:space="preserve">ADC </w:t>
      </w:r>
      <w:r w:rsidDel="00000000" w:rsidR="00000000" w:rsidRPr="00000000">
        <w:rPr>
          <w:rFonts w:ascii="Courier New" w:cs="Courier New" w:eastAsia="Courier New" w:hAnsi="Courier New"/>
          <w:b w:val="1"/>
          <w:sz w:val="18"/>
          <w:szCs w:val="18"/>
          <w:rtl w:val="0"/>
        </w:rPr>
        <w:t xml:space="preserve">in DAC_MODE, </w:t>
      </w:r>
      <w:r w:rsidDel="00000000" w:rsidR="00000000" w:rsidRPr="00000000">
        <w:rPr>
          <w:rFonts w:ascii="Courier New" w:cs="Courier New" w:eastAsia="Courier New" w:hAnsi="Courier New"/>
          <w:b w:val="1"/>
          <w:rtl w:val="0"/>
        </w:rPr>
        <w:t xml:space="preserve">M.</w:t>
      </w:r>
      <w:r w:rsidDel="00000000" w:rsidR="00000000" w:rsidRPr="00000000">
        <w:rPr>
          <w:rFonts w:ascii="Courier New" w:cs="Courier New" w:eastAsia="Courier New" w:hAnsi="Courier New"/>
          <w:b w:val="1"/>
          <w:sz w:val="18"/>
          <w:szCs w:val="18"/>
          <w:rtl w:val="0"/>
        </w:rPr>
        <w:t xml:space="preserve">[7</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sz w:val="18"/>
          <w:szCs w:val="18"/>
          <w:rtl w:val="0"/>
        </w:rPr>
        <w:t xml:space="preserve">0] overridden</w:t>
      </w:r>
    </w:p>
    <w:p w:rsidR="00000000" w:rsidDel="00000000" w:rsidP="00000000" w:rsidRDefault="00000000" w:rsidRPr="00000000" w14:paraId="00000F58">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F59">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for non-DAC smart pin modes (%</w:t>
      </w:r>
      <w:r w:rsidDel="00000000" w:rsidR="00000000" w:rsidRPr="00000000">
        <w:rPr>
          <w:rFonts w:ascii="Courier New" w:cs="Courier New" w:eastAsia="Courier New" w:hAnsi="Courier New"/>
          <w:b w:val="1"/>
          <w:rtl w:val="0"/>
        </w:rPr>
        <w:t xml:space="preserve">SSSSS</w:t>
      </w:r>
      <w:r w:rsidDel="00000000" w:rsidR="00000000" w:rsidRPr="00000000">
        <w:rPr>
          <w:rFonts w:ascii="Courier New" w:cs="Courier New" w:eastAsia="Courier New" w:hAnsi="Courier New"/>
          <w:b w:val="1"/>
          <w:sz w:val="18"/>
          <w:szCs w:val="18"/>
          <w:rtl w:val="0"/>
        </w:rPr>
        <w:t xml:space="preserve"> = %00100..%11111):</w:t>
      </w:r>
    </w:p>
    <w:p w:rsidR="00000000" w:rsidDel="00000000" w:rsidP="00000000" w:rsidRDefault="00000000" w:rsidRPr="00000000" w14:paraId="00000F5A">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0x = SMART/OUT drives output or BIT_DAC if DAC_MODE</w:t>
      </w:r>
    </w:p>
    <w:p w:rsidR="00000000" w:rsidDel="00000000" w:rsidP="00000000" w:rsidRDefault="00000000" w:rsidRPr="00000000" w14:paraId="00000F5B">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1x = SMART/OTHER drives output or BIT_DAC if DAC_MODE</w:t>
      </w:r>
    </w:p>
    <w:p w:rsidR="00000000" w:rsidDel="00000000" w:rsidP="00000000" w:rsidRDefault="00000000" w:rsidRPr="00000000" w14:paraId="00000F5C">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F5D">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rtl w:val="0"/>
        </w:rPr>
        <w:t xml:space="preserve">SSSSS</w:t>
      </w:r>
      <w:r w:rsidDel="00000000" w:rsidR="00000000" w:rsidRPr="00000000">
        <w:rPr>
          <w:rFonts w:ascii="Courier New" w:cs="Courier New" w:eastAsia="Courier New" w:hAnsi="Courier New"/>
          <w:b w:val="1"/>
          <w:sz w:val="18"/>
          <w:szCs w:val="18"/>
          <w:rtl w:val="0"/>
        </w:rPr>
        <w:t xml:space="preserve">:  00000   = smart pin off (default)</w:t>
      </w:r>
    </w:p>
    <w:p w:rsidR="00000000" w:rsidDel="00000000" w:rsidP="00000000" w:rsidRDefault="00000000" w:rsidRPr="00000000" w14:paraId="00000F5E">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00001   = long repository              (</w:t>
      </w:r>
      <w:r w:rsidDel="00000000" w:rsidR="00000000" w:rsidRPr="00000000">
        <w:rPr>
          <w:rFonts w:ascii="Courier New" w:cs="Courier New" w:eastAsia="Courier New" w:hAnsi="Courier New"/>
          <w:b w:val="1"/>
          <w:rtl w:val="0"/>
        </w:rPr>
        <w:t xml:space="preserve">M.</w:t>
      </w:r>
      <w:r w:rsidDel="00000000" w:rsidR="00000000" w:rsidRPr="00000000">
        <w:rPr>
          <w:rFonts w:ascii="Courier New" w:cs="Courier New" w:eastAsia="Courier New" w:hAnsi="Courier New"/>
          <w:b w:val="1"/>
          <w:sz w:val="18"/>
          <w:szCs w:val="18"/>
          <w:rtl w:val="0"/>
        </w:rPr>
        <w:t xml:space="preserve">[12..10] != %101)</w:t>
      </w:r>
    </w:p>
    <w:p w:rsidR="00000000" w:rsidDel="00000000" w:rsidP="00000000" w:rsidRDefault="00000000" w:rsidRPr="00000000" w14:paraId="00000F5F">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00010   = long repository              (</w:t>
      </w:r>
      <w:r w:rsidDel="00000000" w:rsidR="00000000" w:rsidRPr="00000000">
        <w:rPr>
          <w:rFonts w:ascii="Courier New" w:cs="Courier New" w:eastAsia="Courier New" w:hAnsi="Courier New"/>
          <w:b w:val="1"/>
          <w:rtl w:val="0"/>
        </w:rPr>
        <w:t xml:space="preserve">M.</w:t>
      </w:r>
      <w:r w:rsidDel="00000000" w:rsidR="00000000" w:rsidRPr="00000000">
        <w:rPr>
          <w:rFonts w:ascii="Courier New" w:cs="Courier New" w:eastAsia="Courier New" w:hAnsi="Courier New"/>
          <w:b w:val="1"/>
          <w:sz w:val="18"/>
          <w:szCs w:val="18"/>
          <w:rtl w:val="0"/>
        </w:rPr>
        <w:t xml:space="preserve">[12</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sz w:val="18"/>
          <w:szCs w:val="18"/>
          <w:rtl w:val="0"/>
        </w:rPr>
        <w:t xml:space="preserve">10] != %101)</w:t>
      </w:r>
    </w:p>
    <w:p w:rsidR="00000000" w:rsidDel="00000000" w:rsidP="00000000" w:rsidRDefault="00000000" w:rsidRPr="00000000" w14:paraId="00000F60">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00011   = long repository              (</w:t>
      </w:r>
      <w:r w:rsidDel="00000000" w:rsidR="00000000" w:rsidRPr="00000000">
        <w:rPr>
          <w:rFonts w:ascii="Courier New" w:cs="Courier New" w:eastAsia="Courier New" w:hAnsi="Courier New"/>
          <w:b w:val="1"/>
          <w:rtl w:val="0"/>
        </w:rPr>
        <w:t xml:space="preserve">M.</w:t>
      </w:r>
      <w:r w:rsidDel="00000000" w:rsidR="00000000" w:rsidRPr="00000000">
        <w:rPr>
          <w:rFonts w:ascii="Courier New" w:cs="Courier New" w:eastAsia="Courier New" w:hAnsi="Courier New"/>
          <w:b w:val="1"/>
          <w:sz w:val="18"/>
          <w:szCs w:val="18"/>
          <w:rtl w:val="0"/>
        </w:rPr>
        <w:t xml:space="preserve">[12</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sz w:val="18"/>
          <w:szCs w:val="18"/>
          <w:rtl w:val="0"/>
        </w:rPr>
        <w:t xml:space="preserve">10] != %101)</w:t>
      </w:r>
    </w:p>
    <w:p w:rsidR="00000000" w:rsidDel="00000000" w:rsidP="00000000" w:rsidRDefault="00000000" w:rsidRPr="00000000" w14:paraId="00000F61">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00001   = DAC noise                    (</w:t>
      </w:r>
      <w:r w:rsidDel="00000000" w:rsidR="00000000" w:rsidRPr="00000000">
        <w:rPr>
          <w:rFonts w:ascii="Courier New" w:cs="Courier New" w:eastAsia="Courier New" w:hAnsi="Courier New"/>
          <w:b w:val="1"/>
          <w:rtl w:val="0"/>
        </w:rPr>
        <w:t xml:space="preserve">M.</w:t>
      </w:r>
      <w:r w:rsidDel="00000000" w:rsidR="00000000" w:rsidRPr="00000000">
        <w:rPr>
          <w:rFonts w:ascii="Courier New" w:cs="Courier New" w:eastAsia="Courier New" w:hAnsi="Courier New"/>
          <w:b w:val="1"/>
          <w:sz w:val="18"/>
          <w:szCs w:val="18"/>
          <w:rtl w:val="0"/>
        </w:rPr>
        <w:t xml:space="preserve">[12</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sz w:val="18"/>
          <w:szCs w:val="18"/>
          <w:rtl w:val="0"/>
        </w:rPr>
        <w:t xml:space="preserve">10]  = %101)</w:t>
      </w:r>
    </w:p>
    <w:p w:rsidR="00000000" w:rsidDel="00000000" w:rsidP="00000000" w:rsidRDefault="00000000" w:rsidRPr="00000000" w14:paraId="00000F62">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00010   = DAC 16-bit dither, noise     (</w:t>
      </w:r>
      <w:r w:rsidDel="00000000" w:rsidR="00000000" w:rsidRPr="00000000">
        <w:rPr>
          <w:rFonts w:ascii="Courier New" w:cs="Courier New" w:eastAsia="Courier New" w:hAnsi="Courier New"/>
          <w:b w:val="1"/>
          <w:rtl w:val="0"/>
        </w:rPr>
        <w:t xml:space="preserve">M.</w:t>
      </w:r>
      <w:r w:rsidDel="00000000" w:rsidR="00000000" w:rsidRPr="00000000">
        <w:rPr>
          <w:rFonts w:ascii="Courier New" w:cs="Courier New" w:eastAsia="Courier New" w:hAnsi="Courier New"/>
          <w:b w:val="1"/>
          <w:sz w:val="18"/>
          <w:szCs w:val="18"/>
          <w:rtl w:val="0"/>
        </w:rPr>
        <w:t xml:space="preserve">[12</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sz w:val="18"/>
          <w:szCs w:val="18"/>
          <w:rtl w:val="0"/>
        </w:rPr>
        <w:t xml:space="preserve">10]  = %101)</w:t>
      </w:r>
    </w:p>
    <w:p w:rsidR="00000000" w:rsidDel="00000000" w:rsidP="00000000" w:rsidRDefault="00000000" w:rsidRPr="00000000" w14:paraId="00000F63">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00011   = DAC 16-bit dither, PWM       (</w:t>
      </w:r>
      <w:r w:rsidDel="00000000" w:rsidR="00000000" w:rsidRPr="00000000">
        <w:rPr>
          <w:rFonts w:ascii="Courier New" w:cs="Courier New" w:eastAsia="Courier New" w:hAnsi="Courier New"/>
          <w:b w:val="1"/>
          <w:rtl w:val="0"/>
        </w:rPr>
        <w:t xml:space="preserve">M.</w:t>
      </w:r>
      <w:r w:rsidDel="00000000" w:rsidR="00000000" w:rsidRPr="00000000">
        <w:rPr>
          <w:rFonts w:ascii="Courier New" w:cs="Courier New" w:eastAsia="Courier New" w:hAnsi="Courier New"/>
          <w:b w:val="1"/>
          <w:sz w:val="18"/>
          <w:szCs w:val="18"/>
          <w:rtl w:val="0"/>
        </w:rPr>
        <w:t xml:space="preserve">[12</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sz w:val="18"/>
          <w:szCs w:val="18"/>
          <w:rtl w:val="0"/>
        </w:rPr>
        <w:t xml:space="preserve">10]  = %101)</w:t>
      </w:r>
    </w:p>
    <w:p w:rsidR="00000000" w:rsidDel="00000000" w:rsidP="00000000" w:rsidRDefault="00000000" w:rsidRPr="00000000" w14:paraId="00000F64">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00100*  = pulse/cycle output</w:t>
      </w:r>
    </w:p>
    <w:p w:rsidR="00000000" w:rsidDel="00000000" w:rsidP="00000000" w:rsidRDefault="00000000" w:rsidRPr="00000000" w14:paraId="00000F65">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00101*  = transition output</w:t>
      </w:r>
    </w:p>
    <w:p w:rsidR="00000000" w:rsidDel="00000000" w:rsidP="00000000" w:rsidRDefault="00000000" w:rsidRPr="00000000" w14:paraId="00000F66">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00110*  = NCO frequency</w:t>
      </w:r>
    </w:p>
    <w:p w:rsidR="00000000" w:rsidDel="00000000" w:rsidP="00000000" w:rsidRDefault="00000000" w:rsidRPr="00000000" w14:paraId="00000F67">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00111*  = NCO duty</w:t>
      </w:r>
    </w:p>
    <w:p w:rsidR="00000000" w:rsidDel="00000000" w:rsidP="00000000" w:rsidRDefault="00000000" w:rsidRPr="00000000" w14:paraId="00000F68">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01000*  = PWM triangle</w:t>
      </w:r>
    </w:p>
    <w:p w:rsidR="00000000" w:rsidDel="00000000" w:rsidP="00000000" w:rsidRDefault="00000000" w:rsidRPr="00000000" w14:paraId="00000F69">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01001*  = PWM sawtooth</w:t>
      </w:r>
    </w:p>
    <w:p w:rsidR="00000000" w:rsidDel="00000000" w:rsidP="00000000" w:rsidRDefault="00000000" w:rsidRPr="00000000" w14:paraId="00000F6A">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01010*  = PWM switch-mode power supply, V and I feedback</w:t>
      </w:r>
    </w:p>
    <w:p w:rsidR="00000000" w:rsidDel="00000000" w:rsidP="00000000" w:rsidRDefault="00000000" w:rsidRPr="00000000" w14:paraId="00000F6B">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01011   = periodic/continuous: A-B quadrature encoder</w:t>
      </w:r>
    </w:p>
    <w:p w:rsidR="00000000" w:rsidDel="00000000" w:rsidP="00000000" w:rsidRDefault="00000000" w:rsidRPr="00000000" w14:paraId="00000F6C">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01100   = periodic/continuous: inc on A-rise &amp; B-high</w:t>
      </w:r>
    </w:p>
    <w:p w:rsidR="00000000" w:rsidDel="00000000" w:rsidP="00000000" w:rsidRDefault="00000000" w:rsidRPr="00000000" w14:paraId="00000F6D">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01101   = periodic/continuous: inc on A-rise &amp; B-high / dec on A-rise &amp; B-low</w:t>
      </w:r>
    </w:p>
    <w:p w:rsidR="00000000" w:rsidDel="00000000" w:rsidP="00000000" w:rsidRDefault="00000000" w:rsidRPr="00000000" w14:paraId="00000F6E">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01110   = periodic/continuous: inc on A-rise {/ dec on B-rise}</w:t>
      </w:r>
    </w:p>
    <w:p w:rsidR="00000000" w:rsidDel="00000000" w:rsidP="00000000" w:rsidRDefault="00000000" w:rsidRPr="00000000" w14:paraId="00000F6F">
      <w:pPr>
        <w:pageBreakBefore w:val="0"/>
        <w:widowControl w:val="0"/>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01111   = periodic/continuous: inc on A-high {/ dec on B-high}</w:t>
      </w:r>
    </w:p>
    <w:p w:rsidR="00000000" w:rsidDel="00000000" w:rsidP="00000000" w:rsidRDefault="00000000" w:rsidRPr="00000000" w14:paraId="00000F70">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10000   = time A-states</w:t>
      </w:r>
    </w:p>
    <w:p w:rsidR="00000000" w:rsidDel="00000000" w:rsidP="00000000" w:rsidRDefault="00000000" w:rsidRPr="00000000" w14:paraId="00000F71">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10001   = time A-highs</w:t>
      </w:r>
    </w:p>
    <w:p w:rsidR="00000000" w:rsidDel="00000000" w:rsidP="00000000" w:rsidRDefault="00000000" w:rsidRPr="00000000" w14:paraId="00000F72">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10010   = time X A-highs/rises/edges -or- timeout on X A-high/rise/edge</w:t>
      </w:r>
    </w:p>
    <w:p w:rsidR="00000000" w:rsidDel="00000000" w:rsidP="00000000" w:rsidRDefault="00000000" w:rsidRPr="00000000" w14:paraId="00000F73">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10011   = for X periods, count time</w:t>
      </w:r>
    </w:p>
    <w:p w:rsidR="00000000" w:rsidDel="00000000" w:rsidP="00000000" w:rsidRDefault="00000000" w:rsidRPr="00000000" w14:paraId="00000F74">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10100   = for X periods, count states</w:t>
      </w:r>
    </w:p>
    <w:p w:rsidR="00000000" w:rsidDel="00000000" w:rsidP="00000000" w:rsidRDefault="00000000" w:rsidRPr="00000000" w14:paraId="00000F75">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10101   = for periods in X+ clocks, count time</w:t>
      </w:r>
    </w:p>
    <w:p w:rsidR="00000000" w:rsidDel="00000000" w:rsidP="00000000" w:rsidRDefault="00000000" w:rsidRPr="00000000" w14:paraId="00000F76">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10110   = for periods in X+ clocks, count states</w:t>
      </w:r>
    </w:p>
    <w:p w:rsidR="00000000" w:rsidDel="00000000" w:rsidP="00000000" w:rsidRDefault="00000000" w:rsidRPr="00000000" w14:paraId="00000F77">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10111   = for periods in X+ clocks, count periods</w:t>
      </w:r>
    </w:p>
    <w:p w:rsidR="00000000" w:rsidDel="00000000" w:rsidP="00000000" w:rsidRDefault="00000000" w:rsidRPr="00000000" w14:paraId="00000F78">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11000   = ADC sample/filter/capture, internally clocked</w:t>
      </w:r>
    </w:p>
    <w:p w:rsidR="00000000" w:rsidDel="00000000" w:rsidP="00000000" w:rsidRDefault="00000000" w:rsidRPr="00000000" w14:paraId="00000F79">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11001   = ADC sample/filter/capture, externally clocked</w:t>
      </w:r>
    </w:p>
    <w:p w:rsidR="00000000" w:rsidDel="00000000" w:rsidP="00000000" w:rsidRDefault="00000000" w:rsidRPr="00000000" w14:paraId="00000F7A">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11010   = ADC scope with trigger</w:t>
      </w:r>
    </w:p>
    <w:p w:rsidR="00000000" w:rsidDel="00000000" w:rsidP="00000000" w:rsidRDefault="00000000" w:rsidRPr="00000000" w14:paraId="00000F7B">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11011*  = USB host/device              (even/odd pin pair = DM/DP)</w:t>
      </w:r>
    </w:p>
    <w:p w:rsidR="00000000" w:rsidDel="00000000" w:rsidP="00000000" w:rsidRDefault="00000000" w:rsidRPr="00000000" w14:paraId="00000F7C">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11100*  = sync serial transmit         (A-data, B-clock)</w:t>
      </w:r>
    </w:p>
    <w:p w:rsidR="00000000" w:rsidDel="00000000" w:rsidP="00000000" w:rsidRDefault="00000000" w:rsidRPr="00000000" w14:paraId="00000F7D">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11101   = sync serial receive          (A-data, B-clock)</w:t>
      </w:r>
    </w:p>
    <w:p w:rsidR="00000000" w:rsidDel="00000000" w:rsidP="00000000" w:rsidRDefault="00000000" w:rsidRPr="00000000" w14:paraId="00000F7E">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11110*  = async serial transmit        (baudrate)</w:t>
      </w:r>
    </w:p>
    <w:p w:rsidR="00000000" w:rsidDel="00000000" w:rsidP="00000000" w:rsidRDefault="00000000" w:rsidRPr="00000000" w14:paraId="00000F7F">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11111   = async serial receive         (baudrate)</w:t>
      </w:r>
    </w:p>
    <w:p w:rsidR="00000000" w:rsidDel="00000000" w:rsidP="00000000" w:rsidRDefault="00000000" w:rsidRPr="00000000" w14:paraId="00000F80">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F81">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 OUT signal overridden</w:t>
      </w:r>
    </w:p>
    <w:p w:rsidR="00000000" w:rsidDel="00000000" w:rsidP="00000000" w:rsidRDefault="00000000" w:rsidRPr="00000000" w14:paraId="00000F82">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83">
      <w:pPr>
        <w:pageBreakBefore w:val="0"/>
        <w:widowControl w:val="0"/>
        <w:pBdr>
          <w:top w:space="0" w:sz="0" w:val="nil"/>
          <w:left w:space="0" w:sz="0" w:val="nil"/>
          <w:bottom w:space="0" w:sz="0" w:val="nil"/>
          <w:right w:space="0" w:sz="0" w:val="nil"/>
          <w:between w:space="0" w:sz="0" w:val="nil"/>
        </w:pBdr>
        <w:shd w:fill="auto" w:val="clear"/>
        <w:spacing w:line="331.2" w:lineRule="auto"/>
        <w:rPr>
          <w:rFonts w:ascii="Courier New" w:cs="Courier New" w:eastAsia="Courier New" w:hAnsi="Courier New"/>
          <w:sz w:val="18"/>
          <w:szCs w:val="18"/>
        </w:rPr>
      </w:pPr>
      <w:r w:rsidDel="00000000" w:rsidR="00000000" w:rsidRPr="00000000">
        <w:rPr>
          <w:sz w:val="18"/>
          <w:szCs w:val="18"/>
          <w:rtl w:val="0"/>
        </w:rPr>
        <w:t xml:space="preserve">When a mode-related event occurs in a smart pin, it raises its IN signal to alert the cog(s) that new data is ready, new data can be loaded, or some process has finished. A cog acknowledges a smart pin whenever it does a </w:t>
      </w:r>
      <w:r w:rsidDel="00000000" w:rsidR="00000000" w:rsidRPr="00000000">
        <w:rPr>
          <w:sz w:val="18"/>
          <w:szCs w:val="18"/>
          <w:rtl w:val="0"/>
        </w:rPr>
        <w:t xml:space="preserve">WRPIN</w:t>
      </w:r>
      <w:r w:rsidDel="00000000" w:rsidR="00000000" w:rsidRPr="00000000">
        <w:rPr>
          <w:sz w:val="18"/>
          <w:szCs w:val="18"/>
          <w:rtl w:val="0"/>
        </w:rPr>
        <w:t xml:space="preserve">, </w:t>
      </w:r>
      <w:r w:rsidDel="00000000" w:rsidR="00000000" w:rsidRPr="00000000">
        <w:rPr>
          <w:sz w:val="18"/>
          <w:szCs w:val="18"/>
          <w:rtl w:val="0"/>
        </w:rPr>
        <w:t xml:space="preserve">WXPIN</w:t>
      </w:r>
      <w:r w:rsidDel="00000000" w:rsidR="00000000" w:rsidRPr="00000000">
        <w:rPr>
          <w:sz w:val="18"/>
          <w:szCs w:val="18"/>
          <w:rtl w:val="0"/>
        </w:rPr>
        <w:t xml:space="preserve">, WYPIN, RDPIN or AKPIN on it. This causes the smart pin to lower its IN signal so that it can be raised again on the next event. Note that since the </w:t>
      </w:r>
      <w:r w:rsidDel="00000000" w:rsidR="00000000" w:rsidRPr="00000000">
        <w:rPr>
          <w:sz w:val="18"/>
          <w:szCs w:val="18"/>
          <w:rtl w:val="0"/>
        </w:rPr>
        <w:t xml:space="preserve">RQPIN</w:t>
      </w:r>
      <w:r w:rsidDel="00000000" w:rsidR="00000000" w:rsidRPr="00000000">
        <w:rPr>
          <w:sz w:val="18"/>
          <w:szCs w:val="18"/>
          <w:rtl w:val="0"/>
        </w:rPr>
        <w:t xml:space="preserve"> instruction (read quiet) does not do an acknowledge, it can be used by any number of cogs, concurrently, to read a pin without bus conflict.</w:t>
      </w:r>
      <w:r w:rsidDel="00000000" w:rsidR="00000000" w:rsidRPr="00000000">
        <w:rPr>
          <w:rtl w:val="0"/>
        </w:rPr>
      </w:r>
    </w:p>
    <w:p w:rsidR="00000000" w:rsidDel="00000000" w:rsidP="00000000" w:rsidRDefault="00000000" w:rsidRPr="00000000" w14:paraId="00000F84">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85">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After WRPIN/</w:t>
      </w:r>
      <w:r w:rsidDel="00000000" w:rsidR="00000000" w:rsidRPr="00000000">
        <w:rPr>
          <w:sz w:val="18"/>
          <w:szCs w:val="18"/>
          <w:rtl w:val="0"/>
        </w:rPr>
        <w:t xml:space="preserve">WXPIN</w:t>
      </w:r>
      <w:r w:rsidDel="00000000" w:rsidR="00000000" w:rsidRPr="00000000">
        <w:rPr>
          <w:sz w:val="18"/>
          <w:szCs w:val="18"/>
          <w:rtl w:val="0"/>
        </w:rPr>
        <w:t xml:space="preserve">/WYPIN/</w:t>
      </w:r>
      <w:r w:rsidDel="00000000" w:rsidR="00000000" w:rsidRPr="00000000">
        <w:rPr>
          <w:sz w:val="18"/>
          <w:szCs w:val="18"/>
          <w:rtl w:val="0"/>
        </w:rPr>
        <w:t xml:space="preserve">RDPIN</w:t>
      </w:r>
      <w:r w:rsidDel="00000000" w:rsidR="00000000" w:rsidRPr="00000000">
        <w:rPr>
          <w:sz w:val="18"/>
          <w:szCs w:val="18"/>
          <w:rtl w:val="0"/>
        </w:rPr>
        <w:t xml:space="preserve">/AKPIN, it will take two clocks for IN to drop, before it can be polled again:</w:t>
      </w:r>
    </w:p>
    <w:p w:rsidR="00000000" w:rsidDel="00000000" w:rsidP="00000000" w:rsidRDefault="00000000" w:rsidRPr="00000000" w14:paraId="00000F8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87">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WRPIN/</w:t>
      </w:r>
      <w:r w:rsidDel="00000000" w:rsidR="00000000" w:rsidRPr="00000000">
        <w:rPr>
          <w:rFonts w:ascii="Courier New" w:cs="Courier New" w:eastAsia="Courier New" w:hAnsi="Courier New"/>
          <w:b w:val="1"/>
          <w:sz w:val="18"/>
          <w:szCs w:val="18"/>
          <w:rtl w:val="0"/>
        </w:rPr>
        <w:t xml:space="preserve">WXPIN</w:t>
      </w:r>
      <w:r w:rsidDel="00000000" w:rsidR="00000000" w:rsidRPr="00000000">
        <w:rPr>
          <w:rFonts w:ascii="Courier New" w:cs="Courier New" w:eastAsia="Courier New" w:hAnsi="Courier New"/>
          <w:b w:val="1"/>
          <w:sz w:val="18"/>
          <w:szCs w:val="18"/>
          <w:rtl w:val="0"/>
        </w:rPr>
        <w:t xml:space="preserve">/WYPIN/RDPIN/AKPIN   'acknowledge smart pin, releases IN from high</w:t>
      </w:r>
    </w:p>
    <w:p w:rsidR="00000000" w:rsidDel="00000000" w:rsidP="00000000" w:rsidRDefault="00000000" w:rsidRPr="00000000" w14:paraId="00000F88">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NOP                             'elapse 2 clocks (or more)</w:t>
      </w:r>
    </w:p>
    <w:p w:rsidR="00000000" w:rsidDel="00000000" w:rsidP="00000000" w:rsidRDefault="00000000" w:rsidRPr="00000000" w14:paraId="00000F89">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TESTP   pin     WC              'IN can now be polled again</w:t>
      </w:r>
    </w:p>
    <w:p w:rsidR="00000000" w:rsidDel="00000000" w:rsidP="00000000" w:rsidRDefault="00000000" w:rsidRPr="00000000" w14:paraId="00000F8A">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r>
    </w:p>
    <w:p w:rsidR="00000000" w:rsidDel="00000000" w:rsidP="00000000" w:rsidRDefault="00000000" w:rsidRPr="00000000" w14:paraId="00000F8B">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r>
    </w:p>
    <w:p w:rsidR="00000000" w:rsidDel="00000000" w:rsidP="00000000" w:rsidRDefault="00000000" w:rsidRPr="00000000" w14:paraId="00000F8C">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A smart pin should be configured while its DIR bit is low, holding it in reset. During that time, </w:t>
      </w:r>
      <w:r w:rsidDel="00000000" w:rsidR="00000000" w:rsidRPr="00000000">
        <w:rPr>
          <w:sz w:val="18"/>
          <w:szCs w:val="18"/>
          <w:rtl w:val="0"/>
        </w:rPr>
        <w:t xml:space="preserve">WRPIN</w:t>
      </w:r>
      <w:r w:rsidDel="00000000" w:rsidR="00000000" w:rsidRPr="00000000">
        <w:rPr>
          <w:sz w:val="18"/>
          <w:szCs w:val="18"/>
          <w:rtl w:val="0"/>
        </w:rPr>
        <w:t xml:space="preserve">/</w:t>
      </w:r>
      <w:r w:rsidDel="00000000" w:rsidR="00000000" w:rsidRPr="00000000">
        <w:rPr>
          <w:sz w:val="18"/>
          <w:szCs w:val="18"/>
          <w:rtl w:val="0"/>
        </w:rPr>
        <w:t xml:space="preserve">WXPIN</w:t>
      </w:r>
      <w:r w:rsidDel="00000000" w:rsidR="00000000" w:rsidRPr="00000000">
        <w:rPr>
          <w:sz w:val="18"/>
          <w:szCs w:val="18"/>
          <w:rtl w:val="0"/>
        </w:rPr>
        <w:t xml:space="preserve">/WYPIN can be used to establish the mode and related parameters. Once configured, DIR can be raised high and the smart pin will begin operating. After that, depending on the mode, you may feed it new data via </w:t>
      </w:r>
      <w:r w:rsidDel="00000000" w:rsidR="00000000" w:rsidRPr="00000000">
        <w:rPr>
          <w:sz w:val="18"/>
          <w:szCs w:val="18"/>
          <w:rtl w:val="0"/>
        </w:rPr>
        <w:t xml:space="preserve">WXPIN</w:t>
      </w:r>
      <w:r w:rsidDel="00000000" w:rsidR="00000000" w:rsidRPr="00000000">
        <w:rPr>
          <w:sz w:val="18"/>
          <w:szCs w:val="18"/>
          <w:rtl w:val="0"/>
        </w:rPr>
        <w:t xml:space="preserve">/WYPIN or retrieve results using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These activities are usually coordinated with the IN signal going high.</w:t>
      </w:r>
    </w:p>
    <w:p w:rsidR="00000000" w:rsidDel="00000000" w:rsidP="00000000" w:rsidRDefault="00000000" w:rsidRPr="00000000" w14:paraId="00000F8D">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r>
    </w:p>
    <w:p w:rsidR="00000000" w:rsidDel="00000000" w:rsidP="00000000" w:rsidRDefault="00000000" w:rsidRPr="00000000" w14:paraId="00000F8E">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Note that while a smart pin is configured, the %TT bits, explained above, will govern the pin's output enable, regardless of the DIR state.</w:t>
      </w:r>
    </w:p>
    <w:p w:rsidR="00000000" w:rsidDel="00000000" w:rsidP="00000000" w:rsidRDefault="00000000" w:rsidRPr="00000000" w14:paraId="00000F8F">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r>
    </w:p>
    <w:p w:rsidR="00000000" w:rsidDel="00000000" w:rsidP="00000000" w:rsidRDefault="00000000" w:rsidRPr="00000000" w14:paraId="00000F90">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A smart pin can be reset at any time, without the need to reconfigure it, by clearing and then setting its DIR bit.</w:t>
      </w:r>
    </w:p>
    <w:p w:rsidR="00000000" w:rsidDel="00000000" w:rsidP="00000000" w:rsidRDefault="00000000" w:rsidRPr="00000000" w14:paraId="00000F9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92">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To return a pin to normal mode, do a '</w:t>
      </w:r>
      <w:r w:rsidDel="00000000" w:rsidR="00000000" w:rsidRPr="00000000">
        <w:rPr>
          <w:sz w:val="18"/>
          <w:szCs w:val="18"/>
          <w:rtl w:val="0"/>
        </w:rPr>
        <w:t xml:space="preserve">WRPIN</w:t>
      </w:r>
      <w:r w:rsidDel="00000000" w:rsidR="00000000" w:rsidRPr="00000000">
        <w:rPr>
          <w:sz w:val="18"/>
          <w:szCs w:val="18"/>
          <w:rtl w:val="0"/>
        </w:rPr>
        <w:t xml:space="preserve"> #0,pin'.</w:t>
      </w:r>
    </w:p>
    <w:p w:rsidR="00000000" w:rsidDel="00000000" w:rsidP="00000000" w:rsidRDefault="00000000" w:rsidRPr="00000000" w14:paraId="00000F9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9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95">
      <w:pPr>
        <w:pStyle w:val="Heading2"/>
        <w:pageBreakBefore w:val="0"/>
        <w:widowControl w:val="0"/>
        <w:spacing w:line="331.2" w:lineRule="auto"/>
        <w:rPr/>
      </w:pPr>
      <w:bookmarkStart w:colFirst="0" w:colLast="0" w:name="_8va0sxsy8wc1" w:id="75"/>
      <w:bookmarkEnd w:id="75"/>
      <w:r w:rsidDel="00000000" w:rsidR="00000000" w:rsidRPr="00000000">
        <w:rPr>
          <w:rtl w:val="0"/>
        </w:rPr>
        <w:t xml:space="preserve">PIN CONFIGURATION MODES</w:t>
      </w:r>
      <w:r w:rsidDel="00000000" w:rsidR="00000000" w:rsidRPr="00000000">
        <w:rPr>
          <w:rtl w:val="0"/>
        </w:rPr>
      </w:r>
    </w:p>
    <w:p w:rsidR="00000000" w:rsidDel="00000000" w:rsidP="00000000" w:rsidRDefault="00000000" w:rsidRPr="00000000" w14:paraId="00000F96">
      <w:pPr>
        <w:pageBreakBefore w:val="0"/>
        <w:rPr/>
      </w:pPr>
      <w:r w:rsidDel="00000000" w:rsidR="00000000" w:rsidRPr="00000000">
        <w:rPr>
          <w:rtl w:val="0"/>
        </w:rPr>
      </w:r>
    </w:p>
    <w:p w:rsidR="00000000" w:rsidDel="00000000" w:rsidP="00000000" w:rsidRDefault="00000000" w:rsidRPr="00000000" w14:paraId="00000F97">
      <w:pPr>
        <w:pageBreakBefore w:val="0"/>
        <w:rPr/>
      </w:pPr>
      <w:r w:rsidDel="00000000" w:rsidR="00000000" w:rsidRPr="00000000">
        <w:rPr>
          <w:rtl w:val="0"/>
        </w:rPr>
        <w:t xml:space="preserve">Each I/O pin has 13 configuration bits which determine the operation of its 3.3V circuit. The M.[12..0] bits within the </w:t>
      </w:r>
      <w:r w:rsidDel="00000000" w:rsidR="00000000" w:rsidRPr="00000000">
        <w:rPr>
          <w:rtl w:val="0"/>
        </w:rPr>
        <w:t xml:space="preserve">WRPIN</w:t>
      </w:r>
      <w:r w:rsidDel="00000000" w:rsidR="00000000" w:rsidRPr="00000000">
        <w:rPr>
          <w:rtl w:val="0"/>
        </w:rPr>
        <w:t xml:space="preserve"> instruction's D.[20..8] operand go directly to these bits. In some smart pin modes, these bits are partially overwritten to set things like DAC values.</w:t>
      </w:r>
    </w:p>
    <w:p w:rsidR="00000000" w:rsidDel="00000000" w:rsidP="00000000" w:rsidRDefault="00000000" w:rsidRPr="00000000" w14:paraId="00000F98">
      <w:pPr>
        <w:pageBreakBefore w:val="0"/>
        <w:rPr/>
      </w:pPr>
      <w:r w:rsidDel="00000000" w:rsidR="00000000" w:rsidRPr="00000000">
        <w:rPr>
          <w:rtl w:val="0"/>
        </w:rPr>
      </w:r>
    </w:p>
    <w:p w:rsidR="00000000" w:rsidDel="00000000" w:rsidP="00000000" w:rsidRDefault="00000000" w:rsidRPr="00000000" w14:paraId="00000F99">
      <w:pPr>
        <w:pageBreakBefore w:val="0"/>
        <w:rPr/>
      </w:pPr>
      <w:r w:rsidDel="00000000" w:rsidR="00000000" w:rsidRPr="00000000">
        <w:rPr>
          <w:rtl w:val="0"/>
        </w:rPr>
        <w:t xml:space="preserve">Below is a diagram of a single I/O pin circuit. It is powered from its local 3.3V supply pin. It connects to its own pin, as well as its odd/even adjacent pin. Pins P0 and P1 see each other's pins as adjacent pins, as do P2 and P3, etc.</w:t>
      </w:r>
    </w:p>
    <w:p w:rsidR="00000000" w:rsidDel="00000000" w:rsidP="00000000" w:rsidRDefault="00000000" w:rsidRPr="00000000" w14:paraId="00000F9A">
      <w:pPr>
        <w:pageBreakBefore w:val="0"/>
        <w:rPr/>
      </w:pPr>
      <w:r w:rsidDel="00000000" w:rsidR="00000000" w:rsidRPr="00000000">
        <w:rPr>
          <w:rtl w:val="0"/>
        </w:rPr>
      </w:r>
    </w:p>
    <w:p w:rsidR="00000000" w:rsidDel="00000000" w:rsidP="00000000" w:rsidRDefault="00000000" w:rsidRPr="00000000" w14:paraId="00000F9B">
      <w:pPr>
        <w:pageBreakBefore w:val="0"/>
        <w:widowControl w:val="0"/>
        <w:jc w:val="left"/>
        <w:rPr/>
      </w:pPr>
      <w:r w:rsidDel="00000000" w:rsidR="00000000" w:rsidRPr="00000000">
        <w:rPr/>
        <w:drawing>
          <wp:inline distB="114300" distT="114300" distL="114300" distR="114300">
            <wp:extent cx="4470400" cy="7184891"/>
            <wp:effectExtent b="0" l="0" r="0" t="0"/>
            <wp:docPr id="27"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4470400" cy="7184891"/>
                    </a:xfrm>
                    <a:prstGeom prst="rect"/>
                    <a:ln/>
                  </pic:spPr>
                </pic:pic>
              </a:graphicData>
            </a:graphic>
          </wp:inline>
        </w:drawing>
      </w:r>
      <w:r w:rsidDel="00000000" w:rsidR="00000000" w:rsidRPr="00000000">
        <w:rPr>
          <w:rtl w:val="0"/>
        </w:rPr>
      </w:r>
    </w:p>
    <w:p w:rsidR="00000000" w:rsidDel="00000000" w:rsidP="00000000" w:rsidRDefault="00000000" w:rsidRPr="00000000" w14:paraId="00000F9C">
      <w:pPr>
        <w:pageBreakBefore w:val="0"/>
        <w:widowControl w:val="0"/>
        <w:rPr/>
      </w:pPr>
      <w:r w:rsidDel="00000000" w:rsidR="00000000" w:rsidRPr="00000000">
        <w:rPr>
          <w:rtl w:val="0"/>
        </w:rPr>
      </w:r>
    </w:p>
    <w:p w:rsidR="00000000" w:rsidDel="00000000" w:rsidP="00000000" w:rsidRDefault="00000000" w:rsidRPr="00000000" w14:paraId="00000F9D">
      <w:pPr>
        <w:pStyle w:val="Heading2"/>
        <w:pageBreakBefore w:val="0"/>
        <w:widowControl w:val="0"/>
        <w:rPr/>
      </w:pPr>
      <w:bookmarkStart w:colFirst="0" w:colLast="0" w:name="_ynrmhkc7tr10" w:id="76"/>
      <w:bookmarkEnd w:id="76"/>
      <w:r w:rsidDel="00000000" w:rsidR="00000000" w:rsidRPr="00000000">
        <w:rPr>
          <w:rtl w:val="0"/>
        </w:rPr>
        <w:t xml:space="preserve">E</w:t>
      </w:r>
      <w:r w:rsidDel="00000000" w:rsidR="00000000" w:rsidRPr="00000000">
        <w:rPr>
          <w:rtl w:val="0"/>
        </w:rPr>
        <w:t xml:space="preserve">quivalent Schematics for Each Unique I/O Pin Configuration</w:t>
      </w:r>
    </w:p>
    <w:p w:rsidR="00000000" w:rsidDel="00000000" w:rsidP="00000000" w:rsidRDefault="00000000" w:rsidRPr="00000000" w14:paraId="00000F9E">
      <w:pPr>
        <w:pageBreakBefore w:val="0"/>
        <w:widowControl w:val="0"/>
        <w:rPr/>
      </w:pPr>
      <w:r w:rsidDel="00000000" w:rsidR="00000000" w:rsidRPr="00000000">
        <w:rPr>
          <w:rtl w:val="0"/>
        </w:rPr>
      </w:r>
    </w:p>
    <w:p w:rsidR="00000000" w:rsidDel="00000000" w:rsidP="00000000" w:rsidRDefault="00000000" w:rsidRPr="00000000" w14:paraId="00000F9F">
      <w:pPr>
        <w:pageBreakBefore w:val="0"/>
        <w:widowControl w:val="0"/>
        <w:rPr/>
      </w:pPr>
      <w:r w:rsidDel="00000000" w:rsidR="00000000" w:rsidRPr="00000000">
        <w:rPr/>
        <w:drawing>
          <wp:inline distB="114300" distT="114300" distL="114300" distR="114300">
            <wp:extent cx="6400800" cy="1816100"/>
            <wp:effectExtent b="0" l="0" r="0" t="0"/>
            <wp:docPr id="23"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6400800" cy="1816100"/>
                    </a:xfrm>
                    <a:prstGeom prst="rect"/>
                    <a:ln/>
                  </pic:spPr>
                </pic:pic>
              </a:graphicData>
            </a:graphic>
          </wp:inline>
        </w:drawing>
      </w:r>
      <w:r w:rsidDel="00000000" w:rsidR="00000000" w:rsidRPr="00000000">
        <w:rPr/>
        <w:drawing>
          <wp:inline distB="114300" distT="114300" distL="114300" distR="114300">
            <wp:extent cx="6400800" cy="2019300"/>
            <wp:effectExtent b="0" l="0" r="0" t="0"/>
            <wp:docPr id="8"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64008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FA0">
      <w:pPr>
        <w:pageBreakBefore w:val="0"/>
        <w:rPr/>
      </w:pPr>
      <w:r w:rsidDel="00000000" w:rsidR="00000000" w:rsidRPr="00000000">
        <w:rPr/>
        <w:drawing>
          <wp:inline distB="114300" distT="114300" distL="114300" distR="114300">
            <wp:extent cx="6400800" cy="2120900"/>
            <wp:effectExtent b="0" l="0" r="0" t="0"/>
            <wp:docPr id="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64008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FA1">
      <w:pPr>
        <w:pageBreakBefore w:val="0"/>
        <w:rPr/>
      </w:pPr>
      <w:r w:rsidDel="00000000" w:rsidR="00000000" w:rsidRPr="00000000">
        <w:rPr/>
        <w:drawing>
          <wp:inline distB="114300" distT="114300" distL="114300" distR="114300">
            <wp:extent cx="6400800" cy="2120900"/>
            <wp:effectExtent b="0" l="0" r="0" t="0"/>
            <wp:docPr id="22"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64008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FA2">
      <w:pPr>
        <w:pageBreakBefore w:val="0"/>
        <w:rPr/>
      </w:pPr>
      <w:r w:rsidDel="00000000" w:rsidR="00000000" w:rsidRPr="00000000">
        <w:rPr/>
        <w:drawing>
          <wp:inline distB="114300" distT="114300" distL="114300" distR="114300">
            <wp:extent cx="6400800" cy="2120900"/>
            <wp:effectExtent b="0" l="0" r="0" t="0"/>
            <wp:docPr id="10"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64008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FA3">
      <w:pPr>
        <w:pageBreakBefore w:val="0"/>
        <w:rPr/>
      </w:pPr>
      <w:r w:rsidDel="00000000" w:rsidR="00000000" w:rsidRPr="00000000">
        <w:rPr/>
        <w:drawing>
          <wp:inline distB="114300" distT="114300" distL="114300" distR="114300">
            <wp:extent cx="6400800" cy="2120900"/>
            <wp:effectExtent b="0" l="0" r="0" t="0"/>
            <wp:docPr id="20"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64008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FA4">
      <w:pPr>
        <w:pageBreakBefore w:val="0"/>
        <w:rPr/>
      </w:pPr>
      <w:r w:rsidDel="00000000" w:rsidR="00000000" w:rsidRPr="00000000">
        <w:rPr/>
        <w:drawing>
          <wp:inline distB="114300" distT="114300" distL="114300" distR="114300">
            <wp:extent cx="6400800" cy="1816100"/>
            <wp:effectExtent b="0" l="0" r="0" t="0"/>
            <wp:docPr id="34"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64008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FA5">
      <w:pPr>
        <w:pageBreakBefore w:val="0"/>
        <w:rPr/>
      </w:pPr>
      <w:r w:rsidDel="00000000" w:rsidR="00000000" w:rsidRPr="00000000">
        <w:rPr/>
        <w:drawing>
          <wp:inline distB="114300" distT="114300" distL="114300" distR="114300">
            <wp:extent cx="6400800" cy="2019300"/>
            <wp:effectExtent b="0" l="0" r="0" t="0"/>
            <wp:docPr id="9"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64008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FA6">
      <w:pPr>
        <w:pageBreakBefore w:val="0"/>
        <w:rPr/>
      </w:pPr>
      <w:r w:rsidDel="00000000" w:rsidR="00000000" w:rsidRPr="00000000">
        <w:rPr/>
        <w:drawing>
          <wp:inline distB="114300" distT="114300" distL="114300" distR="114300">
            <wp:extent cx="6400800" cy="2120900"/>
            <wp:effectExtent b="0" l="0" r="0" t="0"/>
            <wp:docPr id="25"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64008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FA7">
      <w:pPr>
        <w:pageBreakBefore w:val="0"/>
        <w:rPr/>
      </w:pPr>
      <w:r w:rsidDel="00000000" w:rsidR="00000000" w:rsidRPr="00000000">
        <w:rPr/>
        <w:drawing>
          <wp:inline distB="114300" distT="114300" distL="114300" distR="114300">
            <wp:extent cx="6400800" cy="2120900"/>
            <wp:effectExtent b="0" l="0" r="0" t="0"/>
            <wp:docPr id="30"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64008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FA8">
      <w:pPr>
        <w:pageBreakBefore w:val="0"/>
        <w:rPr/>
      </w:pPr>
      <w:r w:rsidDel="00000000" w:rsidR="00000000" w:rsidRPr="00000000">
        <w:rPr/>
        <w:drawing>
          <wp:inline distB="114300" distT="114300" distL="114300" distR="114300">
            <wp:extent cx="6400800" cy="2120900"/>
            <wp:effectExtent b="0" l="0" r="0" t="0"/>
            <wp:docPr id="24"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64008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FA9">
      <w:pPr>
        <w:pageBreakBefore w:val="0"/>
        <w:rPr/>
      </w:pPr>
      <w:r w:rsidDel="00000000" w:rsidR="00000000" w:rsidRPr="00000000">
        <w:rPr/>
        <w:drawing>
          <wp:inline distB="114300" distT="114300" distL="114300" distR="114300">
            <wp:extent cx="6400800" cy="2120900"/>
            <wp:effectExtent b="0" l="0" r="0" t="0"/>
            <wp:docPr id="28"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64008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FAA">
      <w:pPr>
        <w:pageBreakBefore w:val="0"/>
        <w:rPr/>
      </w:pPr>
      <w:r w:rsidDel="00000000" w:rsidR="00000000" w:rsidRPr="00000000">
        <w:rPr/>
        <w:drawing>
          <wp:inline distB="114300" distT="114300" distL="114300" distR="114300">
            <wp:extent cx="6400800" cy="2209800"/>
            <wp:effectExtent b="0" l="0" r="0" t="0"/>
            <wp:docPr id="17"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64008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FAB">
      <w:pPr>
        <w:pageBreakBefore w:val="0"/>
        <w:rPr/>
      </w:pPr>
      <w:r w:rsidDel="00000000" w:rsidR="00000000" w:rsidRPr="00000000">
        <w:rPr/>
        <w:drawing>
          <wp:inline distB="114300" distT="114300" distL="114300" distR="114300">
            <wp:extent cx="6400800" cy="2209800"/>
            <wp:effectExtent b="0" l="0" r="0" t="0"/>
            <wp:docPr id="7"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64008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FAC">
      <w:pPr>
        <w:pageBreakBefore w:val="0"/>
        <w:rPr/>
      </w:pPr>
      <w:r w:rsidDel="00000000" w:rsidR="00000000" w:rsidRPr="00000000">
        <w:rPr/>
        <w:drawing>
          <wp:inline distB="114300" distT="114300" distL="114300" distR="114300">
            <wp:extent cx="6400800" cy="2311400"/>
            <wp:effectExtent b="0" l="0" r="0" t="0"/>
            <wp:docPr id="29"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64008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FAD">
      <w:pPr>
        <w:pageBreakBefore w:val="0"/>
        <w:rPr/>
      </w:pPr>
      <w:r w:rsidDel="00000000" w:rsidR="00000000" w:rsidRPr="00000000">
        <w:rPr/>
        <w:drawing>
          <wp:inline distB="114300" distT="114300" distL="114300" distR="114300">
            <wp:extent cx="6400800" cy="2311400"/>
            <wp:effectExtent b="0" l="0" r="0" t="0"/>
            <wp:docPr id="2"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64008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FAE">
      <w:pPr>
        <w:pageBreakBefore w:val="0"/>
        <w:rPr/>
      </w:pPr>
      <w:r w:rsidDel="00000000" w:rsidR="00000000" w:rsidRPr="00000000">
        <w:rPr/>
        <w:drawing>
          <wp:inline distB="114300" distT="114300" distL="114300" distR="114300">
            <wp:extent cx="6400800" cy="2019300"/>
            <wp:effectExtent b="0" l="0" r="0" t="0"/>
            <wp:docPr id="5"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64008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FAF">
      <w:pPr>
        <w:pageBreakBefore w:val="0"/>
        <w:rPr/>
      </w:pPr>
      <w:r w:rsidDel="00000000" w:rsidR="00000000" w:rsidRPr="00000000">
        <w:rPr/>
        <w:drawing>
          <wp:inline distB="114300" distT="114300" distL="114300" distR="114300">
            <wp:extent cx="6400800" cy="1714500"/>
            <wp:effectExtent b="0" l="0" r="0" t="0"/>
            <wp:docPr id="11"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64008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FB0">
      <w:pPr>
        <w:pageBreakBefore w:val="0"/>
        <w:rPr/>
      </w:pPr>
      <w:r w:rsidDel="00000000" w:rsidR="00000000" w:rsidRPr="00000000">
        <w:rPr/>
        <w:drawing>
          <wp:inline distB="114300" distT="114300" distL="114300" distR="114300">
            <wp:extent cx="6400800" cy="2413000"/>
            <wp:effectExtent b="0" l="0" r="0" t="0"/>
            <wp:docPr id="12"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64008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FB1">
      <w:pPr>
        <w:pageBreakBefore w:val="0"/>
        <w:rPr/>
      </w:pPr>
      <w:r w:rsidDel="00000000" w:rsidR="00000000" w:rsidRPr="00000000">
        <w:rPr/>
        <w:drawing>
          <wp:inline distB="114300" distT="114300" distL="114300" distR="114300">
            <wp:extent cx="6400800" cy="2413000"/>
            <wp:effectExtent b="0" l="0" r="0" t="0"/>
            <wp:docPr id="16"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64008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FB2">
      <w:pPr>
        <w:pageBreakBefore w:val="0"/>
        <w:rPr/>
      </w:pPr>
      <w:r w:rsidDel="00000000" w:rsidR="00000000" w:rsidRPr="00000000">
        <w:rPr/>
        <w:drawing>
          <wp:inline distB="114300" distT="114300" distL="114300" distR="114300">
            <wp:extent cx="6400800" cy="2413000"/>
            <wp:effectExtent b="0" l="0" r="0" t="0"/>
            <wp:docPr id="6"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64008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FB3">
      <w:pPr>
        <w:pageBreakBefore w:val="0"/>
        <w:rPr/>
      </w:pPr>
      <w:r w:rsidDel="00000000" w:rsidR="00000000" w:rsidRPr="00000000">
        <w:rPr/>
        <w:drawing>
          <wp:inline distB="114300" distT="114300" distL="114300" distR="114300">
            <wp:extent cx="6400800" cy="2413000"/>
            <wp:effectExtent b="0" l="0" r="0" t="0"/>
            <wp:docPr id="19"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64008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FB4">
      <w:pPr>
        <w:pageBreakBefore w:val="0"/>
        <w:rPr/>
      </w:pPr>
      <w:r w:rsidDel="00000000" w:rsidR="00000000" w:rsidRPr="00000000">
        <w:rPr/>
        <w:drawing>
          <wp:inline distB="114300" distT="114300" distL="114300" distR="114300">
            <wp:extent cx="6400800" cy="2413000"/>
            <wp:effectExtent b="0" l="0" r="0" t="0"/>
            <wp:docPr id="18"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64008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FB5">
      <w:pPr>
        <w:pageBreakBefore w:val="0"/>
        <w:rPr/>
      </w:pPr>
      <w:r w:rsidDel="00000000" w:rsidR="00000000" w:rsidRPr="00000000">
        <w:rPr/>
        <w:drawing>
          <wp:inline distB="114300" distT="114300" distL="114300" distR="114300">
            <wp:extent cx="6400800" cy="2413000"/>
            <wp:effectExtent b="0" l="0" r="0" t="0"/>
            <wp:docPr id="26"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64008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FB6">
      <w:pPr>
        <w:pageBreakBefore w:val="0"/>
        <w:rPr/>
      </w:pPr>
      <w:r w:rsidDel="00000000" w:rsidR="00000000" w:rsidRPr="00000000">
        <w:rPr>
          <w:rtl w:val="0"/>
        </w:rPr>
      </w:r>
    </w:p>
    <w:p w:rsidR="00000000" w:rsidDel="00000000" w:rsidP="00000000" w:rsidRDefault="00000000" w:rsidRPr="00000000" w14:paraId="00000FB7">
      <w:pPr>
        <w:pageBreakBefore w:val="0"/>
        <w:rPr/>
      </w:pPr>
      <w:r w:rsidDel="00000000" w:rsidR="00000000" w:rsidRPr="00000000">
        <w:rPr>
          <w:rtl w:val="0"/>
        </w:rPr>
      </w:r>
    </w:p>
    <w:p w:rsidR="00000000" w:rsidDel="00000000" w:rsidP="00000000" w:rsidRDefault="00000000" w:rsidRPr="00000000" w14:paraId="00000FB8">
      <w:pPr>
        <w:pageBreakBefore w:val="0"/>
        <w:rPr/>
      </w:pPr>
      <w:r w:rsidDel="00000000" w:rsidR="00000000" w:rsidRPr="00000000">
        <w:rPr>
          <w:rtl w:val="0"/>
        </w:rPr>
      </w:r>
    </w:p>
    <w:p w:rsidR="00000000" w:rsidDel="00000000" w:rsidP="00000000" w:rsidRDefault="00000000" w:rsidRPr="00000000" w14:paraId="00000FB9">
      <w:pPr>
        <w:pageBreakBefore w:val="0"/>
        <w:rPr/>
      </w:pPr>
      <w:r w:rsidDel="00000000" w:rsidR="00000000" w:rsidRPr="00000000">
        <w:rPr>
          <w:rtl w:val="0"/>
        </w:rPr>
      </w:r>
    </w:p>
    <w:p w:rsidR="00000000" w:rsidDel="00000000" w:rsidP="00000000" w:rsidRDefault="00000000" w:rsidRPr="00000000" w14:paraId="00000FBA">
      <w:pPr>
        <w:pageBreakBefore w:val="0"/>
        <w:rPr/>
      </w:pPr>
      <w:r w:rsidDel="00000000" w:rsidR="00000000" w:rsidRPr="00000000">
        <w:rPr>
          <w:rtl w:val="0"/>
        </w:rPr>
      </w:r>
    </w:p>
    <w:p w:rsidR="00000000" w:rsidDel="00000000" w:rsidP="00000000" w:rsidRDefault="00000000" w:rsidRPr="00000000" w14:paraId="00000FBB">
      <w:pPr>
        <w:pageBreakBefore w:val="0"/>
        <w:rPr/>
      </w:pPr>
      <w:r w:rsidDel="00000000" w:rsidR="00000000" w:rsidRPr="00000000">
        <w:rPr>
          <w:rtl w:val="0"/>
        </w:rPr>
      </w:r>
    </w:p>
    <w:p w:rsidR="00000000" w:rsidDel="00000000" w:rsidP="00000000" w:rsidRDefault="00000000" w:rsidRPr="00000000" w14:paraId="00000FBC">
      <w:pPr>
        <w:pStyle w:val="Heading2"/>
        <w:pageBreakBefore w:val="0"/>
        <w:widowControl w:val="0"/>
        <w:spacing w:line="331.2" w:lineRule="auto"/>
        <w:rPr/>
      </w:pPr>
      <w:bookmarkStart w:colFirst="0" w:colLast="0" w:name="_k5io4q6eq3jp" w:id="77"/>
      <w:bookmarkEnd w:id="77"/>
      <w:r w:rsidDel="00000000" w:rsidR="00000000" w:rsidRPr="00000000">
        <w:rPr>
          <w:rtl w:val="0"/>
        </w:rPr>
        <w:t xml:space="preserve">SMART PIN MODES</w:t>
      </w:r>
      <w:r w:rsidDel="00000000" w:rsidR="00000000" w:rsidRPr="00000000">
        <w:rPr>
          <w:rtl w:val="0"/>
        </w:rPr>
      </w:r>
    </w:p>
    <w:p w:rsidR="00000000" w:rsidDel="00000000" w:rsidP="00000000" w:rsidRDefault="00000000" w:rsidRPr="00000000" w14:paraId="00000FBD">
      <w:pPr>
        <w:pageBreakBefore w:val="0"/>
        <w:rPr/>
      </w:pPr>
      <w:r w:rsidDel="00000000" w:rsidR="00000000" w:rsidRPr="00000000">
        <w:rPr>
          <w:rtl w:val="0"/>
        </w:rPr>
      </w:r>
    </w:p>
    <w:p w:rsidR="00000000" w:rsidDel="00000000" w:rsidP="00000000" w:rsidRDefault="00000000" w:rsidRPr="00000000" w14:paraId="00000FBE">
      <w:pPr>
        <w:pageBreakBefore w:val="0"/>
        <w:rPr/>
      </w:pPr>
      <w:r w:rsidDel="00000000" w:rsidR="00000000" w:rsidRPr="00000000">
        <w:rPr>
          <w:rtl w:val="0"/>
        </w:rPr>
        <w:t xml:space="preserve">Below is a list of all smart pin modes. These are set by the %SSSSS bits within the D.[5..1] operand of the WRPIN instruction.</w:t>
      </w:r>
      <w:r w:rsidDel="00000000" w:rsidR="00000000" w:rsidRPr="00000000">
        <w:rPr>
          <w:rtl w:val="0"/>
        </w:rPr>
      </w:r>
    </w:p>
    <w:p w:rsidR="00000000" w:rsidDel="00000000" w:rsidP="00000000" w:rsidRDefault="00000000" w:rsidRPr="00000000" w14:paraId="00000FBF">
      <w:pPr>
        <w:pageBreakBefore w:val="0"/>
        <w:rPr/>
      </w:pPr>
      <w:r w:rsidDel="00000000" w:rsidR="00000000" w:rsidRPr="00000000">
        <w:rPr>
          <w:rtl w:val="0"/>
        </w:rPr>
      </w:r>
    </w:p>
    <w:p w:rsidR="00000000" w:rsidDel="00000000" w:rsidP="00000000" w:rsidRDefault="00000000" w:rsidRPr="00000000" w14:paraId="00000FC0">
      <w:pPr>
        <w:pStyle w:val="Heading3"/>
        <w:pageBreakBefore w:val="0"/>
        <w:widowControl w:val="0"/>
        <w:spacing w:line="331.2" w:lineRule="auto"/>
        <w:rPr/>
      </w:pPr>
      <w:bookmarkStart w:colFirst="0" w:colLast="0" w:name="_jmtfmm5p59k8" w:id="78"/>
      <w:bookmarkEnd w:id="78"/>
      <w:r w:rsidDel="00000000" w:rsidR="00000000" w:rsidRPr="00000000">
        <w:rPr>
          <w:rtl w:val="0"/>
        </w:rPr>
        <w:t xml:space="preserve">%00000 = normal mode</w:t>
      </w:r>
    </w:p>
    <w:p w:rsidR="00000000" w:rsidDel="00000000" w:rsidP="00000000" w:rsidRDefault="00000000" w:rsidRPr="00000000" w14:paraId="00000FC1">
      <w:pPr>
        <w:pageBreakBefore w:val="0"/>
        <w:widowControl w:val="0"/>
        <w:rPr/>
      </w:pPr>
      <w:r w:rsidDel="00000000" w:rsidR="00000000" w:rsidRPr="00000000">
        <w:rPr>
          <w:rtl w:val="0"/>
        </w:rPr>
      </w:r>
    </w:p>
    <w:p w:rsidR="00000000" w:rsidDel="00000000" w:rsidP="00000000" w:rsidRDefault="00000000" w:rsidRPr="00000000" w14:paraId="00000FC2">
      <w:pPr>
        <w:pageBreakBefore w:val="0"/>
        <w:widowControl w:val="0"/>
        <w:spacing w:line="331.2" w:lineRule="auto"/>
        <w:rPr/>
      </w:pPr>
      <w:r w:rsidDel="00000000" w:rsidR="00000000" w:rsidRPr="00000000">
        <w:rPr>
          <w:rtl w:val="0"/>
        </w:rPr>
        <w:t xml:space="preserve">This mode is for normal operation, without any smart pin functionality.</w:t>
      </w:r>
    </w:p>
    <w:p w:rsidR="00000000" w:rsidDel="00000000" w:rsidP="00000000" w:rsidRDefault="00000000" w:rsidRPr="00000000" w14:paraId="00000FC3">
      <w:pPr>
        <w:pageBreakBefore w:val="0"/>
        <w:widowControl w:val="0"/>
        <w:spacing w:line="331.2" w:lineRule="auto"/>
        <w:rPr/>
      </w:pPr>
      <w:r w:rsidDel="00000000" w:rsidR="00000000" w:rsidRPr="00000000">
        <w:rPr>
          <w:rtl w:val="0"/>
        </w:rPr>
      </w:r>
    </w:p>
    <w:p w:rsidR="00000000" w:rsidDel="00000000" w:rsidP="00000000" w:rsidRDefault="00000000" w:rsidRPr="00000000" w14:paraId="00000FC4">
      <w:pPr>
        <w:pStyle w:val="Heading3"/>
        <w:pageBreakBefore w:val="0"/>
        <w:widowControl w:val="0"/>
        <w:spacing w:line="331.2" w:lineRule="auto"/>
        <w:rPr/>
      </w:pPr>
      <w:bookmarkStart w:colFirst="0" w:colLast="0" w:name="_qo5a6v8l1meu" w:id="79"/>
      <w:bookmarkEnd w:id="79"/>
      <w:r w:rsidDel="00000000" w:rsidR="00000000" w:rsidRPr="00000000">
        <w:rPr>
          <w:rtl w:val="0"/>
        </w:rPr>
        <w:t xml:space="preserve">%00001..%00011 and not DAC_MODE = long repository</w:t>
      </w:r>
    </w:p>
    <w:p w:rsidR="00000000" w:rsidDel="00000000" w:rsidP="00000000" w:rsidRDefault="00000000" w:rsidRPr="00000000" w14:paraId="00000FC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C6">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This mode turns the smart pin into a long repository, where WXPIN writes the long and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can read the long.</w:t>
      </w:r>
    </w:p>
    <w:p w:rsidR="00000000" w:rsidDel="00000000" w:rsidP="00000000" w:rsidRDefault="00000000" w:rsidRPr="00000000" w14:paraId="00000FC7">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r>
    </w:p>
    <w:p w:rsidR="00000000" w:rsidDel="00000000" w:rsidP="00000000" w:rsidRDefault="00000000" w:rsidRPr="00000000" w14:paraId="00000FC8">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t xml:space="preserve">When active (DIR=1),</w:t>
      </w:r>
      <w:r w:rsidDel="00000000" w:rsidR="00000000" w:rsidRPr="00000000">
        <w:rPr>
          <w:sz w:val="18"/>
          <w:szCs w:val="18"/>
          <w:rtl w:val="0"/>
        </w:rPr>
        <w:t xml:space="preserve"> </w:t>
      </w:r>
      <w:r w:rsidDel="00000000" w:rsidR="00000000" w:rsidRPr="00000000">
        <w:rPr>
          <w:sz w:val="18"/>
          <w:szCs w:val="18"/>
          <w:rtl w:val="0"/>
        </w:rPr>
        <w:t xml:space="preserve">WXPIN</w:t>
      </w:r>
      <w:r w:rsidDel="00000000" w:rsidR="00000000" w:rsidRPr="00000000">
        <w:rPr>
          <w:sz w:val="18"/>
          <w:szCs w:val="18"/>
          <w:rtl w:val="0"/>
        </w:rPr>
        <w:t xml:space="preserve"> update</w:t>
      </w:r>
      <w:r w:rsidDel="00000000" w:rsidR="00000000" w:rsidRPr="00000000">
        <w:rPr>
          <w:rtl w:val="0"/>
        </w:rPr>
        <w:t xml:space="preserve">s the long and</w:t>
      </w:r>
      <w:r w:rsidDel="00000000" w:rsidR="00000000" w:rsidRPr="00000000">
        <w:rPr>
          <w:sz w:val="18"/>
          <w:szCs w:val="18"/>
          <w:rtl w:val="0"/>
        </w:rPr>
        <w:t xml:space="preserve"> raise</w:t>
      </w:r>
      <w:r w:rsidDel="00000000" w:rsidR="00000000" w:rsidRPr="00000000">
        <w:rPr>
          <w:rtl w:val="0"/>
        </w:rPr>
        <w:t xml:space="preserve">s IN</w:t>
      </w:r>
      <w:r w:rsidDel="00000000" w:rsidR="00000000" w:rsidRPr="00000000">
        <w:rPr>
          <w:sz w:val="18"/>
          <w:szCs w:val="18"/>
          <w:rtl w:val="0"/>
        </w:rPr>
        <w:t xml:space="preserve">.</w:t>
      </w:r>
    </w:p>
    <w:p w:rsidR="00000000" w:rsidDel="00000000" w:rsidP="00000000" w:rsidRDefault="00000000" w:rsidRPr="00000000" w14:paraId="00000FC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CA">
      <w:pPr>
        <w:pageBreakBefore w:val="0"/>
        <w:widowControl w:val="0"/>
        <w:spacing w:line="331.2" w:lineRule="auto"/>
        <w:rPr>
          <w:sz w:val="18"/>
          <w:szCs w:val="18"/>
        </w:rPr>
      </w:pPr>
      <w:r w:rsidDel="00000000" w:rsidR="00000000" w:rsidRPr="00000000">
        <w:rPr>
          <w:sz w:val="18"/>
          <w:szCs w:val="18"/>
          <w:rtl w:val="0"/>
        </w:rPr>
        <w:t xml:space="preserve">During reset (DIR=0), </w:t>
      </w:r>
      <w:r w:rsidDel="00000000" w:rsidR="00000000" w:rsidRPr="00000000">
        <w:rPr>
          <w:sz w:val="18"/>
          <w:szCs w:val="18"/>
          <w:rtl w:val="0"/>
        </w:rPr>
        <w:t xml:space="preserve">WXPIN</w:t>
      </w:r>
      <w:r w:rsidDel="00000000" w:rsidR="00000000" w:rsidRPr="00000000">
        <w:rPr>
          <w:sz w:val="18"/>
          <w:szCs w:val="18"/>
          <w:rtl w:val="0"/>
        </w:rPr>
        <w:t xml:space="preserve"> </w:t>
      </w:r>
      <w:r w:rsidDel="00000000" w:rsidR="00000000" w:rsidRPr="00000000">
        <w:rPr>
          <w:rtl w:val="0"/>
        </w:rPr>
        <w:t xml:space="preserve">instructions are</w:t>
      </w:r>
      <w:r w:rsidDel="00000000" w:rsidR="00000000" w:rsidRPr="00000000">
        <w:rPr>
          <w:sz w:val="18"/>
          <w:szCs w:val="18"/>
          <w:rtl w:val="0"/>
        </w:rPr>
        <w:t xml:space="preserve"> ignored and IN is low</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C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C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CD">
      <w:pPr>
        <w:pStyle w:val="Heading3"/>
        <w:pageBreakBefore w:val="0"/>
        <w:widowControl w:val="0"/>
        <w:spacing w:line="331.2" w:lineRule="auto"/>
        <w:rPr/>
      </w:pPr>
      <w:bookmarkStart w:colFirst="0" w:colLast="0" w:name="_t7w9hq54mm7n" w:id="80"/>
      <w:bookmarkEnd w:id="80"/>
      <w:r w:rsidDel="00000000" w:rsidR="00000000" w:rsidRPr="00000000">
        <w:rPr>
          <w:rtl w:val="0"/>
        </w:rPr>
        <w:t xml:space="preserve">%00001 and DAC_MODE = DAC noise</w:t>
      </w:r>
    </w:p>
    <w:p w:rsidR="00000000" w:rsidDel="00000000" w:rsidP="00000000" w:rsidRDefault="00000000" w:rsidRPr="00000000" w14:paraId="00000FC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CF">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This mode overrides </w:t>
      </w:r>
      <w:r w:rsidDel="00000000" w:rsidR="00000000" w:rsidRPr="00000000">
        <w:rPr>
          <w:rtl w:val="0"/>
        </w:rPr>
        <w:t xml:space="preserve">M.</w:t>
      </w:r>
      <w:r w:rsidDel="00000000" w:rsidR="00000000" w:rsidRPr="00000000">
        <w:rPr>
          <w:sz w:val="18"/>
          <w:szCs w:val="18"/>
          <w:rtl w:val="0"/>
        </w:rPr>
        <w:t xml:space="preserve">[7..0] to feed the pin's 8-bit DAC pseudo-random data on every clock. </w:t>
      </w:r>
      <w:r w:rsidDel="00000000" w:rsidR="00000000" w:rsidRPr="00000000">
        <w:rPr>
          <w:rtl w:val="0"/>
        </w:rPr>
        <w:t xml:space="preserve">M.</w:t>
      </w:r>
      <w:r w:rsidDel="00000000" w:rsidR="00000000" w:rsidRPr="00000000">
        <w:rPr>
          <w:sz w:val="18"/>
          <w:szCs w:val="18"/>
          <w:rtl w:val="0"/>
        </w:rPr>
        <w:t xml:space="preserve">[12..10] must be set to %101 to configure the low-level pin for DAC output. Each pin in this mode </w:t>
      </w:r>
      <w:r w:rsidDel="00000000" w:rsidR="00000000" w:rsidRPr="00000000">
        <w:rPr>
          <w:rtl w:val="0"/>
        </w:rPr>
        <w:t xml:space="preserve">receives</w:t>
      </w:r>
      <w:r w:rsidDel="00000000" w:rsidR="00000000" w:rsidRPr="00000000">
        <w:rPr>
          <w:sz w:val="18"/>
          <w:szCs w:val="18"/>
          <w:rtl w:val="0"/>
        </w:rPr>
        <w:t xml:space="preserve"> a unique data pattern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D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D1">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X.[15..0] can be set to a sample period, in clock cycles, in case you want to mark time with IN raising at each period completion. If a sample period is not wanted, set X.[15..0] to zero (65,536 clocks), in order to maximize the unused sample period, thereby reducing switching power.</w:t>
      </w:r>
    </w:p>
    <w:p w:rsidR="00000000" w:rsidDel="00000000" w:rsidP="00000000" w:rsidRDefault="00000000" w:rsidRPr="00000000" w14:paraId="00000FD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D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can be used to retrieve the 16-bit ADC accumulation from the last sample period.</w:t>
      </w:r>
    </w:p>
    <w:p w:rsidR="00000000" w:rsidDel="00000000" w:rsidP="00000000" w:rsidRDefault="00000000" w:rsidRPr="00000000" w14:paraId="00000FD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D5">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During reset (DIR=0), IN is low.</w:t>
      </w:r>
    </w:p>
    <w:p w:rsidR="00000000" w:rsidDel="00000000" w:rsidP="00000000" w:rsidRDefault="00000000" w:rsidRPr="00000000" w14:paraId="00000FD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D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D8">
      <w:pPr>
        <w:pStyle w:val="Heading3"/>
        <w:pageBreakBefore w:val="0"/>
        <w:widowControl w:val="0"/>
        <w:spacing w:line="331.2" w:lineRule="auto"/>
        <w:rPr/>
      </w:pPr>
      <w:bookmarkStart w:colFirst="0" w:colLast="0" w:name="_fimft118fk8s" w:id="81"/>
      <w:bookmarkEnd w:id="81"/>
      <w:r w:rsidDel="00000000" w:rsidR="00000000" w:rsidRPr="00000000">
        <w:rPr>
          <w:rtl w:val="0"/>
        </w:rPr>
        <w:t xml:space="preserve">%00010 and DAC_MODE = DAC 16-bit with pseudo-random dither</w:t>
      </w:r>
    </w:p>
    <w:p w:rsidR="00000000" w:rsidDel="00000000" w:rsidP="00000000" w:rsidRDefault="00000000" w:rsidRPr="00000000" w14:paraId="00000FD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DA">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This mode overrides </w:t>
      </w:r>
      <w:r w:rsidDel="00000000" w:rsidR="00000000" w:rsidRPr="00000000">
        <w:rPr>
          <w:rtl w:val="0"/>
        </w:rPr>
        <w:t xml:space="preserve">M.</w:t>
      </w:r>
      <w:r w:rsidDel="00000000" w:rsidR="00000000" w:rsidRPr="00000000">
        <w:rPr>
          <w:sz w:val="18"/>
          <w:szCs w:val="18"/>
          <w:rtl w:val="0"/>
        </w:rPr>
        <w:t xml:space="preserve">[7..0] to feed the pin's 8-bit DAC with pseudo-randomly-dithered data on every clock. </w:t>
      </w:r>
      <w:r w:rsidDel="00000000" w:rsidR="00000000" w:rsidRPr="00000000">
        <w:rPr>
          <w:rtl w:val="0"/>
        </w:rPr>
        <w:t xml:space="preserve">M.</w:t>
      </w:r>
      <w:r w:rsidDel="00000000" w:rsidR="00000000" w:rsidRPr="00000000">
        <w:rPr>
          <w:sz w:val="18"/>
          <w:szCs w:val="18"/>
          <w:rtl w:val="0"/>
        </w:rPr>
        <w:t xml:space="preserve">[12..10] must be set to %101 to configure the low-level pin for DAC output.</w:t>
      </w:r>
    </w:p>
    <w:p w:rsidR="00000000" w:rsidDel="00000000" w:rsidP="00000000" w:rsidRDefault="00000000" w:rsidRPr="00000000" w14:paraId="00000FD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DC">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X.[15..0] establishes the sample period in clock cycles.</w:t>
      </w:r>
    </w:p>
    <w:p w:rsidR="00000000" w:rsidDel="00000000" w:rsidP="00000000" w:rsidRDefault="00000000" w:rsidRPr="00000000" w14:paraId="00000FD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DE">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Y.[15..0] establishes the DAC output value which gets captured at each sample period and used for its duration.</w:t>
      </w:r>
    </w:p>
    <w:p w:rsidR="00000000" w:rsidDel="00000000" w:rsidP="00000000" w:rsidRDefault="00000000" w:rsidRPr="00000000" w14:paraId="00000FD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E0">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On completion of each sample period, Y.[15..0] is captured for the next output value and IN is raised. Therefore, you would coordinate updating Y.[15..0] with IN going high.</w:t>
      </w:r>
    </w:p>
    <w:p w:rsidR="00000000" w:rsidDel="00000000" w:rsidP="00000000" w:rsidRDefault="00000000" w:rsidRPr="00000000" w14:paraId="00000FE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E2">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Pseudo-random dithering does not require any kind of fixed period, as it randomly dithers the 8-bit DAC between adjacent levels, in order to achieve 16-bit DAC output, averaged over time. So, if you would like to be able to update the output value at any time and have it take immediate effect, set X.[15..0] to one (IN will stay high).</w:t>
      </w:r>
    </w:p>
    <w:p w:rsidR="00000000" w:rsidDel="00000000" w:rsidP="00000000" w:rsidRDefault="00000000" w:rsidRPr="00000000" w14:paraId="00000FE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E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If OUT is high, the ADC will be enabled and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can be used to retrieve the 16-bit ADC accumulation from the last sample period. This can be used to measure loading on the DAC pin.</w:t>
      </w:r>
    </w:p>
    <w:p w:rsidR="00000000" w:rsidDel="00000000" w:rsidP="00000000" w:rsidRDefault="00000000" w:rsidRPr="00000000" w14:paraId="00000FE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E6">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During reset (DIR=0), IN is low and Y.[15..0] is captured.</w:t>
      </w:r>
    </w:p>
    <w:p w:rsidR="00000000" w:rsidDel="00000000" w:rsidP="00000000" w:rsidRDefault="00000000" w:rsidRPr="00000000" w14:paraId="00000FE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E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E9">
      <w:pPr>
        <w:pStyle w:val="Heading3"/>
        <w:pageBreakBefore w:val="0"/>
        <w:widowControl w:val="0"/>
        <w:spacing w:line="331.2" w:lineRule="auto"/>
        <w:rPr/>
      </w:pPr>
      <w:bookmarkStart w:colFirst="0" w:colLast="0" w:name="_6a3vcs5nfs1q" w:id="82"/>
      <w:bookmarkEnd w:id="82"/>
      <w:r w:rsidDel="00000000" w:rsidR="00000000" w:rsidRPr="00000000">
        <w:rPr>
          <w:rtl w:val="0"/>
        </w:rPr>
        <w:t xml:space="preserve">%00011 and DAC_MODE = DAC 16-bit with PWM dither</w:t>
      </w:r>
    </w:p>
    <w:p w:rsidR="00000000" w:rsidDel="00000000" w:rsidP="00000000" w:rsidRDefault="00000000" w:rsidRPr="00000000" w14:paraId="00000FE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EB">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This mode overrides </w:t>
      </w:r>
      <w:r w:rsidDel="00000000" w:rsidR="00000000" w:rsidRPr="00000000">
        <w:rPr>
          <w:rtl w:val="0"/>
        </w:rPr>
        <w:t xml:space="preserve">M.</w:t>
      </w:r>
      <w:r w:rsidDel="00000000" w:rsidR="00000000" w:rsidRPr="00000000">
        <w:rPr>
          <w:sz w:val="18"/>
          <w:szCs w:val="18"/>
          <w:rtl w:val="0"/>
        </w:rPr>
        <w:t xml:space="preserve">[7..0] to feed the pin's 8-bit DAC with PWM-dithered data on every clock. </w:t>
      </w:r>
      <w:r w:rsidDel="00000000" w:rsidR="00000000" w:rsidRPr="00000000">
        <w:rPr>
          <w:rtl w:val="0"/>
        </w:rPr>
        <w:t xml:space="preserve">M.</w:t>
      </w:r>
      <w:r w:rsidDel="00000000" w:rsidR="00000000" w:rsidRPr="00000000">
        <w:rPr>
          <w:sz w:val="18"/>
          <w:szCs w:val="18"/>
          <w:rtl w:val="0"/>
        </w:rPr>
        <w:t xml:space="preserve">[12..10] must be set to %101 to configure the low-level pin for DAC output.</w:t>
      </w:r>
    </w:p>
    <w:p w:rsidR="00000000" w:rsidDel="00000000" w:rsidP="00000000" w:rsidRDefault="00000000" w:rsidRPr="00000000" w14:paraId="00000FE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ED">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X.[15..0] establishes the sample period in clock cycles. The sample period must be a multiple of 256 (X.[7..0]=0), so that an integral number of 256 steps are afforded the PWM, which dithers the DAC between adjacent 8-bit levels.</w:t>
      </w:r>
    </w:p>
    <w:p w:rsidR="00000000" w:rsidDel="00000000" w:rsidP="00000000" w:rsidRDefault="00000000" w:rsidRPr="00000000" w14:paraId="00000FE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EF">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Y.[15..0] establishes the DAC output value which gets captured at each sample period and used for its duration.</w:t>
      </w:r>
    </w:p>
    <w:p w:rsidR="00000000" w:rsidDel="00000000" w:rsidP="00000000" w:rsidRDefault="00000000" w:rsidRPr="00000000" w14:paraId="00000FF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F1">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On completion of each sample period, Y.[15..0] is captured for the next output value and IN is raised. Therefore, you would coordinate updating Y.[15..0] with IN going high.</w:t>
      </w:r>
    </w:p>
    <w:p w:rsidR="00000000" w:rsidDel="00000000" w:rsidP="00000000" w:rsidRDefault="00000000" w:rsidRPr="00000000" w14:paraId="00000FF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F3">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PWM dithering will give better dynamic range than pseudo-random dithering, since a maximum of only two transitions occur for every 256 clocks. This means, though, that a frequency of Fclock/256 will be present in the output at -48dB.</w:t>
      </w:r>
    </w:p>
    <w:p w:rsidR="00000000" w:rsidDel="00000000" w:rsidP="00000000" w:rsidRDefault="00000000" w:rsidRPr="00000000" w14:paraId="00000FF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F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If OUT is high, the ADC will be enabled and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can be used to retrieve the 16-bit ADC accumulation from the last sample period. This can be used to measure loading on the DAC pin.</w:t>
      </w:r>
    </w:p>
    <w:p w:rsidR="00000000" w:rsidDel="00000000" w:rsidP="00000000" w:rsidRDefault="00000000" w:rsidRPr="00000000" w14:paraId="00000FF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F7">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During reset (DIR=0), IN is low and Y.[15..0] is captured.</w:t>
      </w:r>
    </w:p>
    <w:p w:rsidR="00000000" w:rsidDel="00000000" w:rsidP="00000000" w:rsidRDefault="00000000" w:rsidRPr="00000000" w14:paraId="00000FF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F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FA">
      <w:pPr>
        <w:pStyle w:val="Heading3"/>
        <w:pageBreakBefore w:val="0"/>
        <w:widowControl w:val="0"/>
        <w:spacing w:line="331.2" w:lineRule="auto"/>
        <w:rPr/>
      </w:pPr>
      <w:bookmarkStart w:colFirst="0" w:colLast="0" w:name="_qxy2ckie9ql9" w:id="83"/>
      <w:bookmarkEnd w:id="83"/>
      <w:r w:rsidDel="00000000" w:rsidR="00000000" w:rsidRPr="00000000">
        <w:rPr>
          <w:rtl w:val="0"/>
        </w:rPr>
        <w:t xml:space="preserve">%00100</w:t>
      </w:r>
      <w:r w:rsidDel="00000000" w:rsidR="00000000" w:rsidRPr="00000000">
        <w:rPr>
          <w:rtl w:val="0"/>
        </w:rPr>
        <w:t xml:space="preserve"> = pulse/cycle output</w:t>
      </w:r>
    </w:p>
    <w:p w:rsidR="00000000" w:rsidDel="00000000" w:rsidP="00000000" w:rsidRDefault="00000000" w:rsidRPr="00000000" w14:paraId="00000FF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FC">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This mode overrides OUT to control the pin output state.</w:t>
      </w:r>
    </w:p>
    <w:p w:rsidR="00000000" w:rsidDel="00000000" w:rsidP="00000000" w:rsidRDefault="00000000" w:rsidRPr="00000000" w14:paraId="00000FF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FFE">
      <w:pPr>
        <w:pageBreakBefore w:val="0"/>
        <w:widowControl w:val="0"/>
        <w:spacing w:line="331.2" w:lineRule="auto"/>
        <w:rPr>
          <w:sz w:val="18"/>
          <w:szCs w:val="18"/>
        </w:rPr>
      </w:pPr>
      <w:r w:rsidDel="00000000" w:rsidR="00000000" w:rsidRPr="00000000">
        <w:rPr>
          <w:sz w:val="18"/>
          <w:szCs w:val="18"/>
          <w:rtl w:val="0"/>
        </w:rPr>
        <w:t xml:space="preserve">X.[15..0] establishes a base period in clock cycles which forms the empirical high-time and low-time units.</w:t>
      </w:r>
    </w:p>
    <w:p w:rsidR="00000000" w:rsidDel="00000000" w:rsidP="00000000" w:rsidRDefault="00000000" w:rsidRPr="00000000" w14:paraId="00000FFF">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r>
    </w:p>
    <w:p w:rsidR="00000000" w:rsidDel="00000000" w:rsidP="00000000" w:rsidRDefault="00000000" w:rsidRPr="00000000" w14:paraId="00001000">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X.[31..16] establishes a value to which the base period counter will be compared to on each clock cycle, as it counts from X.[15..0] down to 1, before starting over at X.[15..0] if decremented Y &gt; 0. On each clock, if the base period counter &gt; X.[31..16] and Y &gt; 0, the output will be high (else low).</w:t>
      </w:r>
    </w:p>
    <w:p w:rsidR="00000000" w:rsidDel="00000000" w:rsidP="00000000" w:rsidRDefault="00000000" w:rsidRPr="00000000" w14:paraId="00001001">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r>
    </w:p>
    <w:p w:rsidR="00000000" w:rsidDel="00000000" w:rsidP="00000000" w:rsidRDefault="00000000" w:rsidRPr="00000000" w14:paraId="00001002">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Whenever Y.[31..0] is written with a non-zero value, the pin will begin outputting a high </w:t>
      </w:r>
      <w:r w:rsidDel="00000000" w:rsidR="00000000" w:rsidRPr="00000000">
        <w:rPr>
          <w:sz w:val="18"/>
          <w:szCs w:val="18"/>
          <w:rtl w:val="0"/>
        </w:rPr>
        <w:t xml:space="preserve">pulse or cycles</w:t>
      </w:r>
      <w:r w:rsidDel="00000000" w:rsidR="00000000" w:rsidRPr="00000000">
        <w:rPr>
          <w:sz w:val="18"/>
          <w:szCs w:val="18"/>
          <w:rtl w:val="0"/>
        </w:rPr>
        <w:t xml:space="preserve">, starting at the next base period.</w:t>
      </w:r>
      <w:r w:rsidDel="00000000" w:rsidR="00000000" w:rsidRPr="00000000">
        <w:rPr>
          <w:rtl w:val="0"/>
        </w:rPr>
        <w:t xml:space="preserve"> After each pulse, Y is decremented by one, until it reaches zero, at which the output will remain low.</w:t>
      </w:r>
      <w:r w:rsidDel="00000000" w:rsidR="00000000" w:rsidRPr="00000000">
        <w:rPr>
          <w:rtl w:val="0"/>
        </w:rPr>
      </w:r>
    </w:p>
    <w:p w:rsidR="00000000" w:rsidDel="00000000" w:rsidP="00000000" w:rsidRDefault="00000000" w:rsidRPr="00000000" w14:paraId="0000100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04">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Some examples:</w:t>
      </w:r>
    </w:p>
    <w:p w:rsidR="00000000" w:rsidDel="00000000" w:rsidP="00000000" w:rsidRDefault="00000000" w:rsidRPr="00000000" w14:paraId="00001005">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r>
    </w:p>
    <w:p w:rsidR="00000000" w:rsidDel="00000000" w:rsidP="00000000" w:rsidRDefault="00000000" w:rsidRPr="00000000" w14:paraId="00001006">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sz w:val="18"/>
          <w:szCs w:val="18"/>
        </w:rPr>
      </w:pPr>
      <w:r w:rsidDel="00000000" w:rsidR="00000000" w:rsidRPr="00000000">
        <w:rPr>
          <w:sz w:val="18"/>
          <w:szCs w:val="18"/>
          <w:rtl w:val="0"/>
        </w:rPr>
        <w:t xml:space="preserve">If X.[31..16] is set to 0, the output will be high for the duration of Y &gt; 0.</w:t>
      </w:r>
    </w:p>
    <w:p w:rsidR="00000000" w:rsidDel="00000000" w:rsidP="00000000" w:rsidRDefault="00000000" w:rsidRPr="00000000" w14:paraId="00001007">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sz w:val="18"/>
          <w:szCs w:val="18"/>
        </w:rPr>
      </w:pPr>
      <w:r w:rsidDel="00000000" w:rsidR="00000000" w:rsidRPr="00000000">
        <w:rPr>
          <w:rtl w:val="0"/>
        </w:rPr>
      </w:r>
    </w:p>
    <w:p w:rsidR="00000000" w:rsidDel="00000000" w:rsidP="00000000" w:rsidRDefault="00000000" w:rsidRPr="00000000" w14:paraId="00001008">
      <w:pPr>
        <w:pageBreakBefore w:val="0"/>
        <w:widowControl w:val="0"/>
        <w:pBdr>
          <w:top w:space="0" w:sz="0" w:val="nil"/>
          <w:left w:space="0" w:sz="0" w:val="nil"/>
          <w:bottom w:space="0" w:sz="0" w:val="nil"/>
          <w:right w:space="0" w:sz="0" w:val="nil"/>
          <w:between w:space="0" w:sz="0" w:val="nil"/>
        </w:pBdr>
        <w:shd w:fill="auto" w:val="clear"/>
        <w:spacing w:line="331.2" w:lineRule="auto"/>
        <w:ind w:left="0" w:firstLine="720"/>
        <w:rPr>
          <w:sz w:val="18"/>
          <w:szCs w:val="18"/>
        </w:rPr>
      </w:pPr>
      <w:r w:rsidDel="00000000" w:rsidR="00000000" w:rsidRPr="00000000">
        <w:rPr>
          <w:sz w:val="18"/>
          <w:szCs w:val="18"/>
          <w:rtl w:val="0"/>
        </w:rPr>
        <w:t xml:space="preserve">If X.[15..0] is set to 3 and X.[31..16] is set to 2, the output will be 0-0-1 (repeat)  for the duration of Y &gt; 0.</w:t>
      </w:r>
    </w:p>
    <w:p w:rsidR="00000000" w:rsidDel="00000000" w:rsidP="00000000" w:rsidRDefault="00000000" w:rsidRPr="00000000" w14:paraId="00001009">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r>
    </w:p>
    <w:p w:rsidR="00000000" w:rsidDel="00000000" w:rsidP="00000000" w:rsidRDefault="00000000" w:rsidRPr="00000000" w14:paraId="0000100A">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IN will be raised and the pin will revert to low output when the pulse or cycles complete, meanin</w:t>
      </w:r>
      <w:r w:rsidDel="00000000" w:rsidR="00000000" w:rsidRPr="00000000">
        <w:rPr>
          <w:rtl w:val="0"/>
        </w:rPr>
        <w:t xml:space="preserve">g Y has been decremented to zero.</w:t>
      </w:r>
      <w:r w:rsidDel="00000000" w:rsidR="00000000" w:rsidRPr="00000000">
        <w:rPr>
          <w:rtl w:val="0"/>
        </w:rPr>
      </w:r>
    </w:p>
    <w:p w:rsidR="00000000" w:rsidDel="00000000" w:rsidP="00000000" w:rsidRDefault="00000000" w:rsidRPr="00000000" w14:paraId="0000100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0C">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During reset (DIR=0), IN is low, the output is low, and </w:t>
      </w:r>
      <w:r w:rsidDel="00000000" w:rsidR="00000000" w:rsidRPr="00000000">
        <w:rPr>
          <w:sz w:val="18"/>
          <w:szCs w:val="18"/>
          <w:rtl w:val="0"/>
        </w:rPr>
        <w:t xml:space="preserve">Y is set to zero</w:t>
      </w:r>
      <w:r w:rsidDel="00000000" w:rsidR="00000000" w:rsidRPr="00000000">
        <w:rPr>
          <w:sz w:val="18"/>
          <w:szCs w:val="18"/>
          <w:rtl w:val="0"/>
        </w:rPr>
        <w:t xml:space="preserve">.</w:t>
      </w:r>
    </w:p>
    <w:p w:rsidR="00000000" w:rsidDel="00000000" w:rsidP="00000000" w:rsidRDefault="00000000" w:rsidRPr="00000000" w14:paraId="0000100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0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0F">
      <w:pPr>
        <w:pStyle w:val="Heading3"/>
        <w:pageBreakBefore w:val="0"/>
        <w:widowControl w:val="0"/>
        <w:spacing w:line="331.2" w:lineRule="auto"/>
        <w:rPr/>
      </w:pPr>
      <w:bookmarkStart w:colFirst="0" w:colLast="0" w:name="_hvmdj9rfpido" w:id="84"/>
      <w:bookmarkEnd w:id="84"/>
      <w:r w:rsidDel="00000000" w:rsidR="00000000" w:rsidRPr="00000000">
        <w:rPr>
          <w:rtl w:val="0"/>
        </w:rPr>
        <w:t xml:space="preserve">%00101 = transition output</w:t>
      </w:r>
    </w:p>
    <w:p w:rsidR="00000000" w:rsidDel="00000000" w:rsidP="00000000" w:rsidRDefault="00000000" w:rsidRPr="00000000" w14:paraId="0000101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11">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This mode overrides OUT to control the pin output state.</w:t>
      </w:r>
    </w:p>
    <w:p w:rsidR="00000000" w:rsidDel="00000000" w:rsidP="00000000" w:rsidRDefault="00000000" w:rsidRPr="00000000" w14:paraId="0000101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13">
      <w:pPr>
        <w:pageBreakBefore w:val="0"/>
        <w:widowControl w:val="0"/>
        <w:spacing w:line="331.2" w:lineRule="auto"/>
        <w:rPr>
          <w:sz w:val="18"/>
          <w:szCs w:val="18"/>
        </w:rPr>
      </w:pPr>
      <w:r w:rsidDel="00000000" w:rsidR="00000000" w:rsidRPr="00000000">
        <w:rPr>
          <w:sz w:val="18"/>
          <w:szCs w:val="18"/>
          <w:rtl w:val="0"/>
        </w:rPr>
        <w:t xml:space="preserve">X.[15..0] establishes a base period in clock cycles which forms the empirical high-time and low-time units. The base</w:t>
      </w:r>
      <w:r w:rsidDel="00000000" w:rsidR="00000000" w:rsidRPr="00000000">
        <w:rPr>
          <w:rtl w:val="0"/>
        </w:rPr>
        <w:t xml:space="preserve">-</w:t>
      </w:r>
      <w:r w:rsidDel="00000000" w:rsidR="00000000" w:rsidRPr="00000000">
        <w:rPr>
          <w:sz w:val="18"/>
          <w:szCs w:val="18"/>
          <w:rtl w:val="0"/>
        </w:rPr>
        <w:t xml:space="preserve">period </w:t>
      </w:r>
      <w:r w:rsidDel="00000000" w:rsidR="00000000" w:rsidRPr="00000000">
        <w:rPr>
          <w:rtl w:val="0"/>
        </w:rPr>
        <w:t xml:space="preserve">counter begins decrementing and periodically reloading as soon as the smart pin is out of reset. All transition outputs will be synchronized to this free-running base period.</w:t>
      </w:r>
      <w:r w:rsidDel="00000000" w:rsidR="00000000" w:rsidRPr="00000000">
        <w:rPr>
          <w:rtl w:val="0"/>
        </w:rPr>
      </w:r>
    </w:p>
    <w:p w:rsidR="00000000" w:rsidDel="00000000" w:rsidP="00000000" w:rsidRDefault="00000000" w:rsidRPr="00000000" w14:paraId="0000101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15">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Whenever Y.[31..0] is written with a non-zero value, the pin will begin toggling for Y transitions at each base period, starting at the next base period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1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17">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IN will be raised when the transitions complete, with the pin remaining in its current output state.</w:t>
      </w:r>
    </w:p>
    <w:p w:rsidR="00000000" w:rsidDel="00000000" w:rsidP="00000000" w:rsidRDefault="00000000" w:rsidRPr="00000000" w14:paraId="0000101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19">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During reset (DIR=0), IN is low, the output is low, and Y is set to zero.</w:t>
      </w:r>
    </w:p>
    <w:p w:rsidR="00000000" w:rsidDel="00000000" w:rsidP="00000000" w:rsidRDefault="00000000" w:rsidRPr="00000000" w14:paraId="0000101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1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1C">
      <w:pPr>
        <w:pStyle w:val="Heading3"/>
        <w:pageBreakBefore w:val="0"/>
        <w:widowControl w:val="0"/>
        <w:spacing w:line="331.2" w:lineRule="auto"/>
        <w:rPr/>
      </w:pPr>
      <w:bookmarkStart w:colFirst="0" w:colLast="0" w:name="_wwqbqtorei8c" w:id="85"/>
      <w:bookmarkEnd w:id="85"/>
      <w:r w:rsidDel="00000000" w:rsidR="00000000" w:rsidRPr="00000000">
        <w:rPr>
          <w:rtl w:val="0"/>
        </w:rPr>
        <w:t xml:space="preserve">%00110 = NCO frequency</w:t>
      </w:r>
    </w:p>
    <w:p w:rsidR="00000000" w:rsidDel="00000000" w:rsidP="00000000" w:rsidRDefault="00000000" w:rsidRPr="00000000" w14:paraId="0000101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1E">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This mode overrides OUT to control the pin output state.</w:t>
      </w:r>
    </w:p>
    <w:p w:rsidR="00000000" w:rsidDel="00000000" w:rsidP="00000000" w:rsidRDefault="00000000" w:rsidRPr="00000000" w14:paraId="0000101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20">
      <w:pPr>
        <w:pageBreakBefore w:val="0"/>
        <w:widowControl w:val="0"/>
        <w:spacing w:line="331.2" w:lineRule="auto"/>
        <w:rPr>
          <w:sz w:val="18"/>
          <w:szCs w:val="18"/>
        </w:rPr>
      </w:pPr>
      <w:r w:rsidDel="00000000" w:rsidR="00000000" w:rsidRPr="00000000">
        <w:rPr>
          <w:sz w:val="18"/>
          <w:szCs w:val="18"/>
          <w:rtl w:val="0"/>
        </w:rPr>
        <w:t xml:space="preserve">X.[15..0] establishes a base period in clock cycles which forms the empirical high-time and low-time units.</w:t>
      </w:r>
    </w:p>
    <w:p w:rsidR="00000000" w:rsidDel="00000000" w:rsidP="00000000" w:rsidRDefault="00000000" w:rsidRPr="00000000" w14:paraId="00001021">
      <w:pPr>
        <w:pageBreakBefore w:val="0"/>
        <w:widowControl w:val="0"/>
        <w:rPr>
          <w:sz w:val="18"/>
          <w:szCs w:val="18"/>
        </w:rPr>
      </w:pPr>
      <w:r w:rsidDel="00000000" w:rsidR="00000000" w:rsidRPr="00000000">
        <w:rPr>
          <w:rtl w:val="0"/>
        </w:rPr>
      </w:r>
    </w:p>
    <w:p w:rsidR="00000000" w:rsidDel="00000000" w:rsidP="00000000" w:rsidRDefault="00000000" w:rsidRPr="00000000" w14:paraId="00001022">
      <w:pPr>
        <w:pageBreakBefore w:val="0"/>
        <w:widowControl w:val="0"/>
        <w:spacing w:line="331.2" w:lineRule="auto"/>
        <w:rPr>
          <w:sz w:val="18"/>
          <w:szCs w:val="18"/>
        </w:rPr>
      </w:pPr>
      <w:r w:rsidDel="00000000" w:rsidR="00000000" w:rsidRPr="00000000">
        <w:rPr>
          <w:sz w:val="18"/>
          <w:szCs w:val="18"/>
          <w:rtl w:val="0"/>
        </w:rPr>
        <w:t xml:space="preserve">Upon </w:t>
      </w:r>
      <w:r w:rsidDel="00000000" w:rsidR="00000000" w:rsidRPr="00000000">
        <w:rPr>
          <w:sz w:val="18"/>
          <w:szCs w:val="18"/>
          <w:rtl w:val="0"/>
        </w:rPr>
        <w:t xml:space="preserve">WXPIN</w:t>
      </w:r>
      <w:r w:rsidDel="00000000" w:rsidR="00000000" w:rsidRPr="00000000">
        <w:rPr>
          <w:sz w:val="18"/>
          <w:szCs w:val="18"/>
          <w:rtl w:val="0"/>
        </w:rPr>
        <w:t xml:space="preserve">, X.[31..16] is written to Z.[31..16] to allow phase setting</w:t>
      </w:r>
      <w:r w:rsidDel="00000000" w:rsidR="00000000" w:rsidRPr="00000000">
        <w:rPr>
          <w:rtl w:val="0"/>
        </w:rPr>
        <w:t xml:space="preserve">, even during reset.</w:t>
      </w:r>
      <w:r w:rsidDel="00000000" w:rsidR="00000000" w:rsidRPr="00000000">
        <w:rPr>
          <w:rtl w:val="0"/>
        </w:rPr>
      </w:r>
    </w:p>
    <w:p w:rsidR="00000000" w:rsidDel="00000000" w:rsidP="00000000" w:rsidRDefault="00000000" w:rsidRPr="00000000" w14:paraId="00001023">
      <w:pPr>
        <w:pageBreakBefore w:val="0"/>
        <w:widowControl w:val="0"/>
        <w:rPr>
          <w:sz w:val="18"/>
          <w:szCs w:val="18"/>
        </w:rPr>
      </w:pPr>
      <w:r w:rsidDel="00000000" w:rsidR="00000000" w:rsidRPr="00000000">
        <w:rPr>
          <w:rtl w:val="0"/>
        </w:rPr>
      </w:r>
    </w:p>
    <w:p w:rsidR="00000000" w:rsidDel="00000000" w:rsidP="00000000" w:rsidRDefault="00000000" w:rsidRPr="00000000" w14:paraId="00001024">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Y.[31..0] will be added into Z.[31..0] at each base period.</w:t>
      </w:r>
    </w:p>
    <w:p w:rsidR="00000000" w:rsidDel="00000000" w:rsidP="00000000" w:rsidRDefault="00000000" w:rsidRPr="00000000" w14:paraId="0000102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26">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The pin output will reflect Z.[31].</w:t>
      </w:r>
    </w:p>
    <w:p w:rsidR="00000000" w:rsidDel="00000000" w:rsidP="00000000" w:rsidRDefault="00000000" w:rsidRPr="00000000" w14:paraId="0000102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28">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IN will be raised whenever Z overflows.</w:t>
      </w:r>
    </w:p>
    <w:p w:rsidR="00000000" w:rsidDel="00000000" w:rsidP="00000000" w:rsidRDefault="00000000" w:rsidRPr="00000000" w14:paraId="0000102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2A">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During reset (DIR=0), IN is low, the output is low, and Z[15:0] is </w:t>
      </w:r>
      <w:r w:rsidDel="00000000" w:rsidR="00000000" w:rsidRPr="00000000">
        <w:rPr>
          <w:rtl w:val="0"/>
        </w:rPr>
        <w:t xml:space="preserve">set </w:t>
      </w:r>
      <w:r w:rsidDel="00000000" w:rsidR="00000000" w:rsidRPr="00000000">
        <w:rPr>
          <w:sz w:val="18"/>
          <w:szCs w:val="18"/>
          <w:rtl w:val="0"/>
        </w:rPr>
        <w:t xml:space="preserve">to zero.</w:t>
      </w:r>
    </w:p>
    <w:p w:rsidR="00000000" w:rsidDel="00000000" w:rsidP="00000000" w:rsidRDefault="00000000" w:rsidRPr="00000000" w14:paraId="0000102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2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2D">
      <w:pPr>
        <w:pStyle w:val="Heading3"/>
        <w:pageBreakBefore w:val="0"/>
        <w:widowControl w:val="0"/>
        <w:spacing w:line="331.2" w:lineRule="auto"/>
        <w:rPr/>
      </w:pPr>
      <w:bookmarkStart w:colFirst="0" w:colLast="0" w:name="_misy4eyals17" w:id="86"/>
      <w:bookmarkEnd w:id="86"/>
      <w:r w:rsidDel="00000000" w:rsidR="00000000" w:rsidRPr="00000000">
        <w:rPr>
          <w:rtl w:val="0"/>
        </w:rPr>
        <w:t xml:space="preserve">%00111 = NCO duty</w:t>
      </w:r>
    </w:p>
    <w:p w:rsidR="00000000" w:rsidDel="00000000" w:rsidP="00000000" w:rsidRDefault="00000000" w:rsidRPr="00000000" w14:paraId="0000102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2F">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This mode overrides OUT to control the pin output state.</w:t>
      </w:r>
    </w:p>
    <w:p w:rsidR="00000000" w:rsidDel="00000000" w:rsidP="00000000" w:rsidRDefault="00000000" w:rsidRPr="00000000" w14:paraId="0000103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31">
      <w:pPr>
        <w:pageBreakBefore w:val="0"/>
        <w:widowControl w:val="0"/>
        <w:spacing w:line="331.2" w:lineRule="auto"/>
        <w:rPr>
          <w:sz w:val="18"/>
          <w:szCs w:val="18"/>
        </w:rPr>
      </w:pPr>
      <w:r w:rsidDel="00000000" w:rsidR="00000000" w:rsidRPr="00000000">
        <w:rPr>
          <w:sz w:val="18"/>
          <w:szCs w:val="18"/>
          <w:rtl w:val="0"/>
        </w:rPr>
        <w:t xml:space="preserve">X.[15..0] establishes a base period in clock cycles which forms the empirical high-time and low-time units.</w:t>
      </w:r>
    </w:p>
    <w:p w:rsidR="00000000" w:rsidDel="00000000" w:rsidP="00000000" w:rsidRDefault="00000000" w:rsidRPr="00000000" w14:paraId="0000103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33">
      <w:pPr>
        <w:pageBreakBefore w:val="0"/>
        <w:widowControl w:val="0"/>
        <w:spacing w:line="331.2" w:lineRule="auto"/>
        <w:rPr>
          <w:sz w:val="18"/>
          <w:szCs w:val="18"/>
        </w:rPr>
      </w:pPr>
      <w:r w:rsidDel="00000000" w:rsidR="00000000" w:rsidRPr="00000000">
        <w:rPr>
          <w:sz w:val="18"/>
          <w:szCs w:val="18"/>
          <w:rtl w:val="0"/>
        </w:rPr>
        <w:t xml:space="preserve">Upon </w:t>
      </w:r>
      <w:r w:rsidDel="00000000" w:rsidR="00000000" w:rsidRPr="00000000">
        <w:rPr>
          <w:sz w:val="18"/>
          <w:szCs w:val="18"/>
          <w:rtl w:val="0"/>
        </w:rPr>
        <w:t xml:space="preserve">WXPIN</w:t>
      </w:r>
      <w:r w:rsidDel="00000000" w:rsidR="00000000" w:rsidRPr="00000000">
        <w:rPr>
          <w:sz w:val="18"/>
          <w:szCs w:val="18"/>
          <w:rtl w:val="0"/>
        </w:rPr>
        <w:t xml:space="preserve">, X.[31..</w:t>
      </w:r>
      <w:r w:rsidDel="00000000" w:rsidR="00000000" w:rsidRPr="00000000">
        <w:rPr>
          <w:rtl w:val="0"/>
        </w:rPr>
        <w:t xml:space="preserve">1</w:t>
      </w:r>
      <w:r w:rsidDel="00000000" w:rsidR="00000000" w:rsidRPr="00000000">
        <w:rPr>
          <w:sz w:val="18"/>
          <w:szCs w:val="18"/>
          <w:rtl w:val="0"/>
        </w:rPr>
        <w:t xml:space="preserve">6] is written to Z.[31..16] to allow phase setting.</w:t>
      </w:r>
    </w:p>
    <w:p w:rsidR="00000000" w:rsidDel="00000000" w:rsidP="00000000" w:rsidRDefault="00000000" w:rsidRPr="00000000" w14:paraId="00001034">
      <w:pPr>
        <w:pageBreakBefore w:val="0"/>
        <w:widowControl w:val="0"/>
        <w:rPr>
          <w:sz w:val="18"/>
          <w:szCs w:val="18"/>
        </w:rPr>
      </w:pPr>
      <w:r w:rsidDel="00000000" w:rsidR="00000000" w:rsidRPr="00000000">
        <w:rPr>
          <w:rtl w:val="0"/>
        </w:rPr>
      </w:r>
    </w:p>
    <w:p w:rsidR="00000000" w:rsidDel="00000000" w:rsidP="00000000" w:rsidRDefault="00000000" w:rsidRPr="00000000" w14:paraId="00001035">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Y.[31..0] will be added into Z.[31..0] at each base period.</w:t>
      </w:r>
    </w:p>
    <w:p w:rsidR="00000000" w:rsidDel="00000000" w:rsidP="00000000" w:rsidRDefault="00000000" w:rsidRPr="00000000" w14:paraId="0000103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37">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The pin output will reflect Z overflow.</w:t>
      </w:r>
    </w:p>
    <w:p w:rsidR="00000000" w:rsidDel="00000000" w:rsidP="00000000" w:rsidRDefault="00000000" w:rsidRPr="00000000" w14:paraId="0000103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39">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IN will be raised whenever Z overflows.</w:t>
      </w:r>
    </w:p>
    <w:p w:rsidR="00000000" w:rsidDel="00000000" w:rsidP="00000000" w:rsidRDefault="00000000" w:rsidRPr="00000000" w14:paraId="0000103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3B">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During reset (DIR=0), IN is low, the output is low, and Z is set to zero.</w:t>
      </w:r>
    </w:p>
    <w:p w:rsidR="00000000" w:rsidDel="00000000" w:rsidP="00000000" w:rsidRDefault="00000000" w:rsidRPr="00000000" w14:paraId="0000103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3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3E">
      <w:pPr>
        <w:pStyle w:val="Heading3"/>
        <w:pageBreakBefore w:val="0"/>
        <w:widowControl w:val="0"/>
        <w:spacing w:line="331.2" w:lineRule="auto"/>
        <w:rPr/>
      </w:pPr>
      <w:bookmarkStart w:colFirst="0" w:colLast="0" w:name="_b4g86cxudhwo" w:id="87"/>
      <w:bookmarkEnd w:id="87"/>
      <w:r w:rsidDel="00000000" w:rsidR="00000000" w:rsidRPr="00000000">
        <w:rPr>
          <w:rtl w:val="0"/>
        </w:rPr>
        <w:t xml:space="preserve">%01000 = PWM triangle</w:t>
      </w:r>
    </w:p>
    <w:p w:rsidR="00000000" w:rsidDel="00000000" w:rsidP="00000000" w:rsidRDefault="00000000" w:rsidRPr="00000000" w14:paraId="0000103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40">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This mode overrides OUT to control the pin output state.</w:t>
      </w:r>
    </w:p>
    <w:p w:rsidR="00000000" w:rsidDel="00000000" w:rsidP="00000000" w:rsidRDefault="00000000" w:rsidRPr="00000000" w14:paraId="0000104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42">
      <w:pPr>
        <w:pageBreakBefore w:val="0"/>
        <w:widowControl w:val="0"/>
        <w:spacing w:line="331.2" w:lineRule="auto"/>
        <w:rPr>
          <w:sz w:val="18"/>
          <w:szCs w:val="18"/>
        </w:rPr>
      </w:pPr>
      <w:r w:rsidDel="00000000" w:rsidR="00000000" w:rsidRPr="00000000">
        <w:rPr>
          <w:sz w:val="18"/>
          <w:szCs w:val="18"/>
          <w:rtl w:val="0"/>
        </w:rPr>
        <w:t xml:space="preserve">X.[15..0] establishes a base period in clock cycles which forms the empirical high-time and low-time units.</w:t>
      </w:r>
    </w:p>
    <w:p w:rsidR="00000000" w:rsidDel="00000000" w:rsidP="00000000" w:rsidRDefault="00000000" w:rsidRPr="00000000" w14:paraId="0000104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44">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X.[31..16] establishes a PWM frame period in terms of base periods.</w:t>
      </w:r>
    </w:p>
    <w:p w:rsidR="00000000" w:rsidDel="00000000" w:rsidP="00000000" w:rsidRDefault="00000000" w:rsidRPr="00000000" w14:paraId="0000104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46">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Y.[15..0] establishes the PWM output value which gets captured at each frame start and used for its duration. It should range from zero to the frame period </w:t>
      </w:r>
      <w:r w:rsidDel="00000000" w:rsidR="00000000" w:rsidRPr="00000000">
        <w:rPr>
          <w:rtl w:val="0"/>
        </w:rPr>
        <w:t xml:space="preserve">(value specified in X.[31..16])</w:t>
      </w:r>
      <w:r w:rsidDel="00000000" w:rsidR="00000000" w:rsidRPr="00000000">
        <w:rPr>
          <w:sz w:val="18"/>
          <w:szCs w:val="18"/>
          <w:rtl w:val="0"/>
        </w:rPr>
        <w:t xml:space="preserve">.</w:t>
      </w:r>
    </w:p>
    <w:p w:rsidR="00000000" w:rsidDel="00000000" w:rsidP="00000000" w:rsidRDefault="00000000" w:rsidRPr="00000000" w14:paraId="0000104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48">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A counter, updating at each base period, counts from the frame period down to one, then from one back up to the frame period. Then, Y.[15..0] is captured, IN is raised, and the process repeats.</w:t>
      </w:r>
    </w:p>
    <w:p w:rsidR="00000000" w:rsidDel="00000000" w:rsidP="00000000" w:rsidRDefault="00000000" w:rsidRPr="00000000" w14:paraId="00001049">
      <w:pPr>
        <w:pageBreakBefore w:val="0"/>
        <w:widowControl w:val="0"/>
        <w:pBdr>
          <w:top w:space="0" w:sz="0" w:val="nil"/>
          <w:left w:space="0" w:sz="0" w:val="nil"/>
          <w:bottom w:space="0" w:sz="0" w:val="nil"/>
          <w:right w:space="0" w:sz="0" w:val="nil"/>
          <w:between w:space="0" w:sz="0" w:val="nil"/>
        </w:pBdr>
        <w:shd w:fill="auto" w:val="clear"/>
        <w:spacing w:line="331.2" w:lineRule="auto"/>
        <w:rPr/>
      </w:pPr>
      <w:r w:rsidDel="00000000" w:rsidR="00000000" w:rsidRPr="00000000">
        <w:rPr>
          <w:rtl w:val="0"/>
        </w:rPr>
      </w:r>
    </w:p>
    <w:p w:rsidR="00000000" w:rsidDel="00000000" w:rsidP="00000000" w:rsidRDefault="00000000" w:rsidRPr="00000000" w14:paraId="0000104A">
      <w:pPr>
        <w:pageBreakBefore w:val="0"/>
        <w:widowControl w:val="0"/>
        <w:pBdr>
          <w:top w:space="0" w:sz="0" w:val="nil"/>
          <w:left w:space="0" w:sz="0" w:val="nil"/>
          <w:bottom w:space="0" w:sz="0" w:val="nil"/>
          <w:right w:space="0" w:sz="0" w:val="nil"/>
          <w:between w:space="0" w:sz="0" w:val="nil"/>
        </w:pBdr>
        <w:shd w:fill="auto" w:val="clear"/>
        <w:spacing w:line="331.2" w:lineRule="auto"/>
        <w:rPr/>
      </w:pPr>
      <w:r w:rsidDel="00000000" w:rsidR="00000000" w:rsidRPr="00000000">
        <w:rPr>
          <w:rtl w:val="0"/>
        </w:rPr>
        <w:t xml:space="preserve">Note that the overall update time is TWO frame periods times the base period.</w:t>
      </w:r>
    </w:p>
    <w:p w:rsidR="00000000" w:rsidDel="00000000" w:rsidP="00000000" w:rsidRDefault="00000000" w:rsidRPr="00000000" w14:paraId="0000104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4C">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At each base period, the captured output value is compared to the counter. If it is equal or greater, a high is output. If it is less, a low is output. Therefore, a zero will always output a low and the frame period value will always output a high.</w:t>
      </w:r>
    </w:p>
    <w:p w:rsidR="00000000" w:rsidDel="00000000" w:rsidP="00000000" w:rsidRDefault="00000000" w:rsidRPr="00000000" w14:paraId="0000104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4E">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During reset (DIR=0), IN is low, the output is low, and Y.[15..0] is captured.</w:t>
      </w:r>
    </w:p>
    <w:p w:rsidR="00000000" w:rsidDel="00000000" w:rsidP="00000000" w:rsidRDefault="00000000" w:rsidRPr="00000000" w14:paraId="0000104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5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51">
      <w:pPr>
        <w:pStyle w:val="Heading3"/>
        <w:pageBreakBefore w:val="0"/>
        <w:widowControl w:val="0"/>
        <w:spacing w:line="331.2" w:lineRule="auto"/>
        <w:rPr/>
      </w:pPr>
      <w:bookmarkStart w:colFirst="0" w:colLast="0" w:name="_jntx1eqvob1e" w:id="88"/>
      <w:bookmarkEnd w:id="88"/>
      <w:r w:rsidDel="00000000" w:rsidR="00000000" w:rsidRPr="00000000">
        <w:rPr>
          <w:rtl w:val="0"/>
        </w:rPr>
        <w:t xml:space="preserve">%01001 = PWM sawtooth</w:t>
      </w:r>
    </w:p>
    <w:p w:rsidR="00000000" w:rsidDel="00000000" w:rsidP="00000000" w:rsidRDefault="00000000" w:rsidRPr="00000000" w14:paraId="0000105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53">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This mode overrides OUT to control the pin output state.</w:t>
      </w:r>
    </w:p>
    <w:p w:rsidR="00000000" w:rsidDel="00000000" w:rsidP="00000000" w:rsidRDefault="00000000" w:rsidRPr="00000000" w14:paraId="0000105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55">
      <w:pPr>
        <w:pageBreakBefore w:val="0"/>
        <w:widowControl w:val="0"/>
        <w:spacing w:line="331.2" w:lineRule="auto"/>
        <w:rPr>
          <w:sz w:val="18"/>
          <w:szCs w:val="18"/>
        </w:rPr>
      </w:pPr>
      <w:r w:rsidDel="00000000" w:rsidR="00000000" w:rsidRPr="00000000">
        <w:rPr>
          <w:sz w:val="18"/>
          <w:szCs w:val="18"/>
          <w:rtl w:val="0"/>
        </w:rPr>
        <w:t xml:space="preserve">X.[15..0] establishes a base period in clock cycles which forms the empirical high-time and low-time units.</w:t>
      </w:r>
    </w:p>
    <w:p w:rsidR="00000000" w:rsidDel="00000000" w:rsidP="00000000" w:rsidRDefault="00000000" w:rsidRPr="00000000" w14:paraId="0000105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57">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X.[31..16] establishes a PWM frame period in terms of base periods.</w:t>
      </w:r>
    </w:p>
    <w:p w:rsidR="00000000" w:rsidDel="00000000" w:rsidP="00000000" w:rsidRDefault="00000000" w:rsidRPr="00000000" w14:paraId="0000105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59">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Y.[15..0] establishes the PWM output value which gets captured at each frame start and used for its duration. It should range from zero to the frame period.</w:t>
      </w:r>
    </w:p>
    <w:p w:rsidR="00000000" w:rsidDel="00000000" w:rsidP="00000000" w:rsidRDefault="00000000" w:rsidRPr="00000000" w14:paraId="0000105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5B">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A counter, updating at each base period, counts from one up to the frame period. Then, Y.[15..0] is captured, IN is raised, and the process repeats.</w:t>
      </w:r>
    </w:p>
    <w:p w:rsidR="00000000" w:rsidDel="00000000" w:rsidP="00000000" w:rsidRDefault="00000000" w:rsidRPr="00000000" w14:paraId="0000105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5D">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At each base period, the captured output value is compared to the counter. If it is equal or greater, a high is output. If it is less, a low is output. Therefore, a zero will always output a low and the frame period value will always output a high.</w:t>
      </w:r>
    </w:p>
    <w:p w:rsidR="00000000" w:rsidDel="00000000" w:rsidP="00000000" w:rsidRDefault="00000000" w:rsidRPr="00000000" w14:paraId="0000105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5F">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During reset (DIR=0), IN is low, the output is low, and Y.[15..0] is captured.</w:t>
      </w:r>
    </w:p>
    <w:p w:rsidR="00000000" w:rsidDel="00000000" w:rsidP="00000000" w:rsidRDefault="00000000" w:rsidRPr="00000000" w14:paraId="0000106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6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62">
      <w:pPr>
        <w:pStyle w:val="Heading3"/>
        <w:pageBreakBefore w:val="0"/>
        <w:widowControl w:val="0"/>
        <w:spacing w:line="331.2" w:lineRule="auto"/>
        <w:rPr/>
      </w:pPr>
      <w:bookmarkStart w:colFirst="0" w:colLast="0" w:name="_nb3tj4pl85da" w:id="89"/>
      <w:bookmarkEnd w:id="89"/>
      <w:r w:rsidDel="00000000" w:rsidR="00000000" w:rsidRPr="00000000">
        <w:rPr>
          <w:rtl w:val="0"/>
        </w:rPr>
        <w:t xml:space="preserve">%01010 = PWM switch-mode power supply with voltage and current feedback</w:t>
      </w:r>
    </w:p>
    <w:p w:rsidR="00000000" w:rsidDel="00000000" w:rsidP="00000000" w:rsidRDefault="00000000" w:rsidRPr="00000000" w14:paraId="0000106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64">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This mode overrides OUT to control the pin output state.</w:t>
      </w:r>
    </w:p>
    <w:p w:rsidR="00000000" w:rsidDel="00000000" w:rsidP="00000000" w:rsidRDefault="00000000" w:rsidRPr="00000000" w14:paraId="0000106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66">
      <w:pPr>
        <w:pageBreakBefore w:val="0"/>
        <w:widowControl w:val="0"/>
        <w:spacing w:line="331.2" w:lineRule="auto"/>
        <w:rPr>
          <w:sz w:val="18"/>
          <w:szCs w:val="18"/>
        </w:rPr>
      </w:pPr>
      <w:r w:rsidDel="00000000" w:rsidR="00000000" w:rsidRPr="00000000">
        <w:rPr>
          <w:sz w:val="18"/>
          <w:szCs w:val="18"/>
          <w:rtl w:val="0"/>
        </w:rPr>
        <w:t xml:space="preserve">X.[15..0] establishes a base period in clock cycles which forms the empirical high-time and low-time units.</w:t>
      </w:r>
    </w:p>
    <w:p w:rsidR="00000000" w:rsidDel="00000000" w:rsidP="00000000" w:rsidRDefault="00000000" w:rsidRPr="00000000" w14:paraId="0000106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68">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X.[31..16] establishes a PWM frame period in terms of base periods.</w:t>
      </w:r>
    </w:p>
    <w:p w:rsidR="00000000" w:rsidDel="00000000" w:rsidP="00000000" w:rsidRDefault="00000000" w:rsidRPr="00000000" w14:paraId="0000106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6A">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Y.[15..0] establishes the PWM output value which gets captured at each frame start and used for its duration. It should range from zero to the frame period.</w:t>
      </w:r>
    </w:p>
    <w:p w:rsidR="00000000" w:rsidDel="00000000" w:rsidP="00000000" w:rsidRDefault="00000000" w:rsidRPr="00000000" w14:paraId="0000106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6C">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A counter, updating at each base period, counts from one up to the frame period. Then, the 'A' input is sampled at each base period until it reads low. After 'A' reads low, Y.[15..0] is captured, </w:t>
      </w:r>
      <w:commentRangeStart w:id="22"/>
      <w:r w:rsidDel="00000000" w:rsidR="00000000" w:rsidRPr="00000000">
        <w:rPr>
          <w:sz w:val="18"/>
          <w:szCs w:val="18"/>
          <w:rtl w:val="0"/>
        </w:rPr>
        <w:t xml:space="preserve">IN is raised</w:t>
      </w:r>
      <w:commentRangeEnd w:id="22"/>
      <w:r w:rsidDel="00000000" w:rsidR="00000000" w:rsidRPr="00000000">
        <w:commentReference w:id="22"/>
      </w:r>
      <w:r w:rsidDel="00000000" w:rsidR="00000000" w:rsidRPr="00000000">
        <w:rPr>
          <w:sz w:val="18"/>
          <w:szCs w:val="18"/>
          <w:rtl w:val="0"/>
        </w:rPr>
        <w:t xml:space="preserve">, and the process repeats.</w:t>
      </w:r>
    </w:p>
    <w:p w:rsidR="00000000" w:rsidDel="00000000" w:rsidP="00000000" w:rsidRDefault="00000000" w:rsidRPr="00000000" w14:paraId="0000106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6E">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At each base period, the captured output value is compared to the counter. If it is equal or greater, a high is output. If it is less, a low is output. If, at any time during the cycle, the 'B' input goes high, the output will be low for the rest of that cycle.</w:t>
      </w:r>
    </w:p>
    <w:p w:rsidR="00000000" w:rsidDel="00000000" w:rsidP="00000000" w:rsidRDefault="00000000" w:rsidRPr="00000000" w14:paraId="0000106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70">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Due to the nature of switch-mode power supplies, it may be appropriate to just set Y.[15..0] once and let it repeat indefinitely.</w:t>
      </w:r>
    </w:p>
    <w:p w:rsidR="00000000" w:rsidDel="00000000" w:rsidP="00000000" w:rsidRDefault="00000000" w:rsidRPr="00000000" w14:paraId="0000107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72">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During reset (DIR=0), IN is low, the output is low, and Y.[15..0] is captured.</w:t>
      </w:r>
    </w:p>
    <w:p w:rsidR="00000000" w:rsidDel="00000000" w:rsidP="00000000" w:rsidRDefault="00000000" w:rsidRPr="00000000" w14:paraId="00001073">
      <w:pPr>
        <w:pageBreakBefore w:val="0"/>
        <w:widowControl w:val="0"/>
        <w:pBdr>
          <w:top w:space="0" w:sz="0" w:val="nil"/>
          <w:left w:space="0" w:sz="0" w:val="nil"/>
          <w:bottom w:space="0" w:sz="0" w:val="nil"/>
          <w:right w:space="0" w:sz="0" w:val="nil"/>
          <w:between w:space="0" w:sz="0" w:val="nil"/>
        </w:pBdr>
        <w:shd w:fill="auto" w:val="clear"/>
        <w:spacing w:line="331.2" w:lineRule="auto"/>
        <w:rPr/>
      </w:pPr>
      <w:r w:rsidDel="00000000" w:rsidR="00000000" w:rsidRPr="00000000">
        <w:rPr>
          <w:rtl w:val="0"/>
        </w:rPr>
      </w:r>
    </w:p>
    <w:p w:rsidR="00000000" w:rsidDel="00000000" w:rsidP="00000000" w:rsidRDefault="00000000" w:rsidRPr="00000000" w14:paraId="00001074">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20" w:before="160" w:line="331.2" w:lineRule="auto"/>
        <w:ind w:left="720" w:firstLine="0"/>
        <w:rPr/>
      </w:pPr>
      <w:r w:rsidDel="00000000" w:rsidR="00000000" w:rsidRPr="00000000">
        <w:rPr>
          <w:rtl w:val="0"/>
        </w:rPr>
        <w:t xml:space="preserve">WXPIN</w:t>
      </w:r>
      <w:r w:rsidDel="00000000" w:rsidR="00000000" w:rsidRPr="00000000">
        <w:rPr>
          <w:rtl w:val="0"/>
        </w:rPr>
        <w:t xml:space="preserve"> is used to set the base period (X.[15..0]) and the PWM frame count (X.[31..16]). The base period is the number of clocks which makes a base unit of time. The frame count is the number of base units that make up a PWM cycle.</w:t>
      </w:r>
    </w:p>
    <w:p w:rsidR="00000000" w:rsidDel="00000000" w:rsidP="00000000" w:rsidRDefault="00000000" w:rsidRPr="00000000" w14:paraId="00001075">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20" w:before="160" w:line="331.2" w:lineRule="auto"/>
        <w:ind w:left="720" w:firstLine="0"/>
        <w:rPr/>
      </w:pPr>
      <w:r w:rsidDel="00000000" w:rsidR="00000000" w:rsidRPr="00000000">
        <w:rPr>
          <w:rtl w:val="0"/>
        </w:rPr>
        <w:t xml:space="preserve">WYPIN is used to set the output value (Y.[15..0]), which is internally captured at the start of every PWM frame and compared to the frame counter upon completion of each base unit of time. If the output value is greater than or equal to the frame counter, the pin outputs a high, else a low. This is intended to drive the gate of the switcher FET.</w:t>
      </w:r>
    </w:p>
    <w:p w:rsidR="00000000" w:rsidDel="00000000" w:rsidP="00000000" w:rsidRDefault="00000000" w:rsidRPr="00000000" w14:paraId="00001076">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20" w:before="160" w:line="331.2" w:lineRule="auto"/>
        <w:ind w:left="720" w:firstLine="0"/>
        <w:rPr/>
      </w:pPr>
      <w:r w:rsidDel="00000000" w:rsidR="00000000" w:rsidRPr="00000000">
        <w:rPr>
          <w:rtl w:val="0"/>
        </w:rPr>
        <w:t xml:space="preserve">The "A" input is the voltage detector for the SMPS output. This could be an adjacent pin using the internal-DAC-comparison mode to observe the center tap of a voltage divider which is fed by the final SMPS output. When "A" is low, a PWM cycle is performed because the final output voltage has sagged below the requirement and it's time to do another pulse.</w:t>
      </w:r>
    </w:p>
    <w:p w:rsidR="00000000" w:rsidDel="00000000" w:rsidP="00000000" w:rsidRDefault="00000000" w:rsidRPr="00000000" w14:paraId="00001077">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20" w:before="160" w:line="331.2" w:lineRule="auto"/>
        <w:ind w:left="720" w:firstLine="0"/>
        <w:rPr/>
      </w:pPr>
      <w:r w:rsidDel="00000000" w:rsidR="00000000" w:rsidRPr="00000000">
        <w:rPr>
          <w:rtl w:val="0"/>
        </w:rPr>
        <w:t xml:space="preserve">The "B" input is the over-current detector which, if ever high during the PWM cycle, immediately forces the output low for the rest of that PWM cycle. This could be an adjacent pin using the internal-DAC-comparison mode to observe a shunt resistor between GND and the FET source. When the shunt voltage gets too high, too much current is flowing (or the desired amount of current is flowing), so the output goes low to turn off the FET and allow the inductor connected to its drain to shoot high, creating a power pulse to be captured by a diode and dumped into a cap, which is the SMPS final output.</w:t>
      </w:r>
      <w:r w:rsidDel="00000000" w:rsidR="00000000" w:rsidRPr="00000000">
        <w:rPr>
          <w:rtl w:val="0"/>
        </w:rPr>
      </w:r>
    </w:p>
    <w:p w:rsidR="00000000" w:rsidDel="00000000" w:rsidP="00000000" w:rsidRDefault="00000000" w:rsidRPr="00000000" w14:paraId="00001078">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1079">
      <w:pPr>
        <w:pStyle w:val="Heading3"/>
        <w:pageBreakBefore w:val="0"/>
        <w:widowControl w:val="0"/>
        <w:spacing w:line="331.2" w:lineRule="auto"/>
        <w:rPr/>
      </w:pPr>
      <w:bookmarkStart w:colFirst="0" w:colLast="0" w:name="_aemvih5h1jl7" w:id="90"/>
      <w:bookmarkEnd w:id="90"/>
      <w:r w:rsidDel="00000000" w:rsidR="00000000" w:rsidRPr="00000000">
        <w:rPr>
          <w:rtl w:val="0"/>
        </w:rPr>
        <w:t xml:space="preserve">%01011 = A/B-input quadrature encoder</w:t>
      </w:r>
    </w:p>
    <w:p w:rsidR="00000000" w:rsidDel="00000000" w:rsidP="00000000" w:rsidRDefault="00000000" w:rsidRPr="00000000" w14:paraId="0000107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7B">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X.[31..0] establishes a measurement period in clock cycles.</w:t>
      </w:r>
    </w:p>
    <w:p w:rsidR="00000000" w:rsidDel="00000000" w:rsidP="00000000" w:rsidRDefault="00000000" w:rsidRPr="00000000" w14:paraId="0000107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7D">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If zero is used for the period, the measurement operation will not be periodic, but continuous, like a totalizer, and the current 32-bit quadrature step count can always be read via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w:t>
      </w:r>
    </w:p>
    <w:p w:rsidR="00000000" w:rsidDel="00000000" w:rsidP="00000000" w:rsidRDefault="00000000" w:rsidRPr="00000000" w14:paraId="0000107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7F">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If a non-zero value is used for the period, quadrature steps will be counted for that many clock cycles and then the result will be placed in Z while the accumulator will be set to the 0/1/-1 value that would have otherwise been added into it. This way, all quadrature steps get counted across measurements. At the end of each period, IN will be raised and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can be used to retrieve the last 32-bit measurement.</w:t>
      </w:r>
    </w:p>
    <w:p w:rsidR="00000000" w:rsidDel="00000000" w:rsidP="00000000" w:rsidRDefault="00000000" w:rsidRPr="00000000" w14:paraId="0000108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81">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It may be useful to configure both 'A' and 'B' smart pins to quadrature mode, with one being continuous (X=0) for absolute position tracking and the other being periodic (x&lt;&gt;0) for velocity measurement.</w:t>
      </w:r>
    </w:p>
    <w:p w:rsidR="00000000" w:rsidDel="00000000" w:rsidP="00000000" w:rsidRDefault="00000000" w:rsidRPr="00000000" w14:paraId="0000108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83">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The quadrature encoder can be "zeroed" by pulsing DIR low at any time. There is no need to do another </w:t>
      </w:r>
      <w:r w:rsidDel="00000000" w:rsidR="00000000" w:rsidRPr="00000000">
        <w:rPr>
          <w:sz w:val="18"/>
          <w:szCs w:val="18"/>
          <w:rtl w:val="0"/>
        </w:rPr>
        <w:t xml:space="preserve">WXPIN</w:t>
      </w:r>
      <w:r w:rsidDel="00000000" w:rsidR="00000000" w:rsidRPr="00000000">
        <w:rPr>
          <w:sz w:val="18"/>
          <w:szCs w:val="18"/>
          <w:rtl w:val="0"/>
        </w:rPr>
        <w:t xml:space="preserve">.</w:t>
      </w:r>
    </w:p>
    <w:p w:rsidR="00000000" w:rsidDel="00000000" w:rsidP="00000000" w:rsidRDefault="00000000" w:rsidRPr="00000000" w14:paraId="0000108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85">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During reset (DIR=0), IN is low and Z is set to the adder value (0/1/-1).</w:t>
      </w:r>
    </w:p>
    <w:p w:rsidR="00000000" w:rsidDel="00000000" w:rsidP="00000000" w:rsidRDefault="00000000" w:rsidRPr="00000000" w14:paraId="0000108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8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88">
      <w:pPr>
        <w:pStyle w:val="Heading3"/>
        <w:pageBreakBefore w:val="0"/>
        <w:widowControl w:val="0"/>
        <w:spacing w:line="331.2" w:lineRule="auto"/>
        <w:rPr/>
      </w:pPr>
      <w:bookmarkStart w:colFirst="0" w:colLast="0" w:name="_gsqy3j9x5nj9" w:id="91"/>
      <w:bookmarkEnd w:id="91"/>
      <w:r w:rsidDel="00000000" w:rsidR="00000000" w:rsidRPr="00000000">
        <w:rPr>
          <w:rtl w:val="0"/>
        </w:rPr>
        <w:t xml:space="preserve">%01100 = Count A-input positive edges when B-input is high</w:t>
      </w:r>
    </w:p>
    <w:p w:rsidR="00000000" w:rsidDel="00000000" w:rsidP="00000000" w:rsidRDefault="00000000" w:rsidRPr="00000000" w14:paraId="00001089">
      <w:pPr>
        <w:pageBreakBefore w:val="0"/>
        <w:widowControl w:val="0"/>
        <w:rPr>
          <w:sz w:val="18"/>
          <w:szCs w:val="18"/>
        </w:rPr>
      </w:pPr>
      <w:r w:rsidDel="00000000" w:rsidR="00000000" w:rsidRPr="00000000">
        <w:rPr>
          <w:rtl w:val="0"/>
        </w:rPr>
      </w:r>
    </w:p>
    <w:p w:rsidR="00000000" w:rsidDel="00000000" w:rsidP="00000000" w:rsidRDefault="00000000" w:rsidRPr="00000000" w14:paraId="0000108A">
      <w:pPr>
        <w:pageBreakBefore w:val="0"/>
        <w:widowControl w:val="0"/>
        <w:spacing w:line="331.2" w:lineRule="auto"/>
        <w:rPr>
          <w:sz w:val="18"/>
          <w:szCs w:val="18"/>
        </w:rPr>
      </w:pPr>
      <w:r w:rsidDel="00000000" w:rsidR="00000000" w:rsidRPr="00000000">
        <w:rPr>
          <w:sz w:val="18"/>
          <w:szCs w:val="18"/>
          <w:rtl w:val="0"/>
        </w:rPr>
        <w:t xml:space="preserve">X.[31..0] establishes a measurement period in clock cycles.</w:t>
      </w:r>
    </w:p>
    <w:p w:rsidR="00000000" w:rsidDel="00000000" w:rsidP="00000000" w:rsidRDefault="00000000" w:rsidRPr="00000000" w14:paraId="0000108B">
      <w:pPr>
        <w:pageBreakBefore w:val="0"/>
        <w:widowControl w:val="0"/>
        <w:rPr>
          <w:sz w:val="18"/>
          <w:szCs w:val="18"/>
        </w:rPr>
      </w:pPr>
      <w:r w:rsidDel="00000000" w:rsidR="00000000" w:rsidRPr="00000000">
        <w:rPr>
          <w:rtl w:val="0"/>
        </w:rPr>
      </w:r>
    </w:p>
    <w:p w:rsidR="00000000" w:rsidDel="00000000" w:rsidP="00000000" w:rsidRDefault="00000000" w:rsidRPr="00000000" w14:paraId="0000108C">
      <w:pPr>
        <w:pageBreakBefore w:val="0"/>
        <w:widowControl w:val="0"/>
        <w:spacing w:line="331.2" w:lineRule="auto"/>
        <w:rPr>
          <w:sz w:val="18"/>
          <w:szCs w:val="18"/>
        </w:rPr>
      </w:pPr>
      <w:r w:rsidDel="00000000" w:rsidR="00000000" w:rsidRPr="00000000">
        <w:rPr>
          <w:sz w:val="18"/>
          <w:szCs w:val="18"/>
          <w:rtl w:val="0"/>
        </w:rPr>
        <w:t xml:space="preserve">If zero is used for the period, the measurement operation will not be periodic, but continuous, like a totalizer, and the current 32-bit high count can always be read via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w:t>
      </w:r>
    </w:p>
    <w:p w:rsidR="00000000" w:rsidDel="00000000" w:rsidP="00000000" w:rsidRDefault="00000000" w:rsidRPr="00000000" w14:paraId="0000108D">
      <w:pPr>
        <w:pageBreakBefore w:val="0"/>
        <w:widowControl w:val="0"/>
        <w:rPr>
          <w:sz w:val="18"/>
          <w:szCs w:val="18"/>
        </w:rPr>
      </w:pPr>
      <w:r w:rsidDel="00000000" w:rsidR="00000000" w:rsidRPr="00000000">
        <w:rPr>
          <w:rtl w:val="0"/>
        </w:rPr>
      </w:r>
    </w:p>
    <w:p w:rsidR="00000000" w:rsidDel="00000000" w:rsidP="00000000" w:rsidRDefault="00000000" w:rsidRPr="00000000" w14:paraId="0000108E">
      <w:pPr>
        <w:pageBreakBefore w:val="0"/>
        <w:widowControl w:val="0"/>
        <w:spacing w:line="331.2" w:lineRule="auto"/>
        <w:rPr>
          <w:sz w:val="18"/>
          <w:szCs w:val="18"/>
        </w:rPr>
      </w:pPr>
      <w:r w:rsidDel="00000000" w:rsidR="00000000" w:rsidRPr="00000000">
        <w:rPr>
          <w:sz w:val="18"/>
          <w:szCs w:val="18"/>
          <w:rtl w:val="0"/>
        </w:rPr>
        <w:t xml:space="preserve">If a non-zero value is used for the period, events will be counted for that many clock cycles and then the result will be placed in Z, while the accumulator will be set to the 0/1 value that would have otherwise been added into it, beginning a new measurement. This way, all events get counted across measurements. At the end of each period, IN will be raised and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can be used to retrieve the 32-bit measurement.</w:t>
      </w:r>
    </w:p>
    <w:p w:rsidR="00000000" w:rsidDel="00000000" w:rsidP="00000000" w:rsidRDefault="00000000" w:rsidRPr="00000000" w14:paraId="0000108F">
      <w:pPr>
        <w:pageBreakBefore w:val="0"/>
        <w:widowControl w:val="0"/>
        <w:rPr>
          <w:sz w:val="18"/>
          <w:szCs w:val="18"/>
        </w:rPr>
      </w:pPr>
      <w:r w:rsidDel="00000000" w:rsidR="00000000" w:rsidRPr="00000000">
        <w:rPr>
          <w:rtl w:val="0"/>
        </w:rPr>
      </w:r>
    </w:p>
    <w:p w:rsidR="00000000" w:rsidDel="00000000" w:rsidP="00000000" w:rsidRDefault="00000000" w:rsidRPr="00000000" w14:paraId="00001090">
      <w:pPr>
        <w:pageBreakBefore w:val="0"/>
        <w:widowControl w:val="0"/>
        <w:spacing w:line="331.2" w:lineRule="auto"/>
        <w:rPr>
          <w:sz w:val="18"/>
          <w:szCs w:val="18"/>
        </w:rPr>
      </w:pPr>
      <w:r w:rsidDel="00000000" w:rsidR="00000000" w:rsidRPr="00000000">
        <w:rPr>
          <w:sz w:val="18"/>
          <w:szCs w:val="18"/>
          <w:rtl w:val="0"/>
        </w:rPr>
        <w:t xml:space="preserve">During reset (DIR=0), IN is low and Z is set to the adder value (0/1).</w:t>
      </w:r>
    </w:p>
    <w:p w:rsidR="00000000" w:rsidDel="00000000" w:rsidP="00000000" w:rsidRDefault="00000000" w:rsidRPr="00000000" w14:paraId="00001091">
      <w:pPr>
        <w:pageBreakBefore w:val="0"/>
        <w:widowControl w:val="0"/>
        <w:rPr>
          <w:sz w:val="18"/>
          <w:szCs w:val="18"/>
        </w:rPr>
      </w:pPr>
      <w:r w:rsidDel="00000000" w:rsidR="00000000" w:rsidRPr="00000000">
        <w:rPr>
          <w:rtl w:val="0"/>
        </w:rPr>
      </w:r>
    </w:p>
    <w:p w:rsidR="00000000" w:rsidDel="00000000" w:rsidP="00000000" w:rsidRDefault="00000000" w:rsidRPr="00000000" w14:paraId="00001092">
      <w:pPr>
        <w:pageBreakBefore w:val="0"/>
        <w:widowControl w:val="0"/>
        <w:rPr>
          <w:sz w:val="18"/>
          <w:szCs w:val="18"/>
        </w:rPr>
      </w:pPr>
      <w:r w:rsidDel="00000000" w:rsidR="00000000" w:rsidRPr="00000000">
        <w:rPr>
          <w:rtl w:val="0"/>
        </w:rPr>
      </w:r>
    </w:p>
    <w:p w:rsidR="00000000" w:rsidDel="00000000" w:rsidP="00000000" w:rsidRDefault="00000000" w:rsidRPr="00000000" w14:paraId="00001093">
      <w:pPr>
        <w:pStyle w:val="Heading3"/>
        <w:pageBreakBefore w:val="0"/>
        <w:widowControl w:val="0"/>
        <w:spacing w:line="331.2" w:lineRule="auto"/>
        <w:rPr/>
      </w:pPr>
      <w:bookmarkStart w:colFirst="0" w:colLast="0" w:name="_6snydnuaes4" w:id="92"/>
      <w:bookmarkEnd w:id="92"/>
      <w:r w:rsidDel="00000000" w:rsidR="00000000" w:rsidRPr="00000000">
        <w:rPr>
          <w:rtl w:val="0"/>
        </w:rPr>
        <w:t xml:space="preserve">%01101 = Accumulate A-input positive edges with B-input supplying increment (B=1) or decrement (B=0)</w:t>
      </w:r>
    </w:p>
    <w:p w:rsidR="00000000" w:rsidDel="00000000" w:rsidP="00000000" w:rsidRDefault="00000000" w:rsidRPr="00000000" w14:paraId="00001094">
      <w:pPr>
        <w:pageBreakBefore w:val="0"/>
        <w:widowControl w:val="0"/>
        <w:rPr>
          <w:sz w:val="18"/>
          <w:szCs w:val="18"/>
        </w:rPr>
      </w:pPr>
      <w:r w:rsidDel="00000000" w:rsidR="00000000" w:rsidRPr="00000000">
        <w:rPr>
          <w:rtl w:val="0"/>
        </w:rPr>
      </w:r>
    </w:p>
    <w:p w:rsidR="00000000" w:rsidDel="00000000" w:rsidP="00000000" w:rsidRDefault="00000000" w:rsidRPr="00000000" w14:paraId="00001095">
      <w:pPr>
        <w:pageBreakBefore w:val="0"/>
        <w:widowControl w:val="0"/>
        <w:spacing w:line="331.2" w:lineRule="auto"/>
        <w:rPr>
          <w:sz w:val="18"/>
          <w:szCs w:val="18"/>
        </w:rPr>
      </w:pPr>
      <w:r w:rsidDel="00000000" w:rsidR="00000000" w:rsidRPr="00000000">
        <w:rPr>
          <w:sz w:val="18"/>
          <w:szCs w:val="18"/>
          <w:rtl w:val="0"/>
        </w:rPr>
        <w:t xml:space="preserve">X.[31..0] establishes a measurement period in clock cycles.</w:t>
      </w:r>
    </w:p>
    <w:p w:rsidR="00000000" w:rsidDel="00000000" w:rsidP="00000000" w:rsidRDefault="00000000" w:rsidRPr="00000000" w14:paraId="00001096">
      <w:pPr>
        <w:pageBreakBefore w:val="0"/>
        <w:widowControl w:val="0"/>
        <w:rPr>
          <w:sz w:val="18"/>
          <w:szCs w:val="18"/>
        </w:rPr>
      </w:pPr>
      <w:r w:rsidDel="00000000" w:rsidR="00000000" w:rsidRPr="00000000">
        <w:rPr>
          <w:rtl w:val="0"/>
        </w:rPr>
      </w:r>
    </w:p>
    <w:p w:rsidR="00000000" w:rsidDel="00000000" w:rsidP="00000000" w:rsidRDefault="00000000" w:rsidRPr="00000000" w14:paraId="00001097">
      <w:pPr>
        <w:pageBreakBefore w:val="0"/>
        <w:widowControl w:val="0"/>
        <w:spacing w:line="331.2" w:lineRule="auto"/>
        <w:rPr>
          <w:sz w:val="18"/>
          <w:szCs w:val="18"/>
        </w:rPr>
      </w:pPr>
      <w:r w:rsidDel="00000000" w:rsidR="00000000" w:rsidRPr="00000000">
        <w:rPr>
          <w:sz w:val="18"/>
          <w:szCs w:val="18"/>
          <w:rtl w:val="0"/>
        </w:rPr>
        <w:t xml:space="preserve">If zero is used for the period, the measurement operation will not be periodic, but continuous, like a totalizer, and the current 32-bit high count can always be read via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w:t>
      </w:r>
    </w:p>
    <w:p w:rsidR="00000000" w:rsidDel="00000000" w:rsidP="00000000" w:rsidRDefault="00000000" w:rsidRPr="00000000" w14:paraId="00001098">
      <w:pPr>
        <w:pageBreakBefore w:val="0"/>
        <w:widowControl w:val="0"/>
        <w:rPr>
          <w:sz w:val="18"/>
          <w:szCs w:val="18"/>
        </w:rPr>
      </w:pPr>
      <w:r w:rsidDel="00000000" w:rsidR="00000000" w:rsidRPr="00000000">
        <w:rPr>
          <w:rtl w:val="0"/>
        </w:rPr>
      </w:r>
    </w:p>
    <w:p w:rsidR="00000000" w:rsidDel="00000000" w:rsidP="00000000" w:rsidRDefault="00000000" w:rsidRPr="00000000" w14:paraId="00001099">
      <w:pPr>
        <w:pageBreakBefore w:val="0"/>
        <w:widowControl w:val="0"/>
        <w:spacing w:line="331.2" w:lineRule="auto"/>
        <w:rPr>
          <w:sz w:val="18"/>
          <w:szCs w:val="18"/>
        </w:rPr>
      </w:pPr>
      <w:r w:rsidDel="00000000" w:rsidR="00000000" w:rsidRPr="00000000">
        <w:rPr>
          <w:sz w:val="18"/>
          <w:szCs w:val="18"/>
          <w:rtl w:val="0"/>
        </w:rPr>
        <w:t xml:space="preserve">If a non-zero value is used for the period, events will be counted for that many clock cycles and then the result will be placed in Z, while the accumulator will be set to the 0/1/-1 value that would have otherwise been added into it, beginning a new measurement. This way, all events get counted across measurements. At the end of each period, IN will be raised and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can be used to retrieve the 32-bit measurement.</w:t>
      </w:r>
    </w:p>
    <w:p w:rsidR="00000000" w:rsidDel="00000000" w:rsidP="00000000" w:rsidRDefault="00000000" w:rsidRPr="00000000" w14:paraId="0000109A">
      <w:pPr>
        <w:pageBreakBefore w:val="0"/>
        <w:widowControl w:val="0"/>
        <w:rPr>
          <w:sz w:val="18"/>
          <w:szCs w:val="18"/>
        </w:rPr>
      </w:pPr>
      <w:r w:rsidDel="00000000" w:rsidR="00000000" w:rsidRPr="00000000">
        <w:rPr>
          <w:rtl w:val="0"/>
        </w:rPr>
      </w:r>
    </w:p>
    <w:p w:rsidR="00000000" w:rsidDel="00000000" w:rsidP="00000000" w:rsidRDefault="00000000" w:rsidRPr="00000000" w14:paraId="0000109B">
      <w:pPr>
        <w:pageBreakBefore w:val="0"/>
        <w:widowControl w:val="0"/>
        <w:spacing w:line="331.2" w:lineRule="auto"/>
        <w:rPr>
          <w:sz w:val="18"/>
          <w:szCs w:val="18"/>
        </w:rPr>
      </w:pPr>
      <w:r w:rsidDel="00000000" w:rsidR="00000000" w:rsidRPr="00000000">
        <w:rPr>
          <w:sz w:val="18"/>
          <w:szCs w:val="18"/>
          <w:rtl w:val="0"/>
        </w:rPr>
        <w:t xml:space="preserve">During reset (DIR=0), IN is low and Z is set to the adder value (0/1/-1).</w:t>
      </w:r>
    </w:p>
    <w:p w:rsidR="00000000" w:rsidDel="00000000" w:rsidP="00000000" w:rsidRDefault="00000000" w:rsidRPr="00000000" w14:paraId="0000109C">
      <w:pPr>
        <w:pageBreakBefore w:val="0"/>
        <w:widowControl w:val="0"/>
        <w:rPr>
          <w:sz w:val="18"/>
          <w:szCs w:val="18"/>
        </w:rPr>
      </w:pPr>
      <w:r w:rsidDel="00000000" w:rsidR="00000000" w:rsidRPr="00000000">
        <w:rPr>
          <w:rtl w:val="0"/>
        </w:rPr>
      </w:r>
    </w:p>
    <w:p w:rsidR="00000000" w:rsidDel="00000000" w:rsidP="00000000" w:rsidRDefault="00000000" w:rsidRPr="00000000" w14:paraId="0000109D">
      <w:pPr>
        <w:pageBreakBefore w:val="0"/>
        <w:widowControl w:val="0"/>
        <w:rPr>
          <w:sz w:val="18"/>
          <w:szCs w:val="18"/>
        </w:rPr>
      </w:pPr>
      <w:r w:rsidDel="00000000" w:rsidR="00000000" w:rsidRPr="00000000">
        <w:rPr>
          <w:rtl w:val="0"/>
        </w:rPr>
      </w:r>
    </w:p>
    <w:p w:rsidR="00000000" w:rsidDel="00000000" w:rsidP="00000000" w:rsidRDefault="00000000" w:rsidRPr="00000000" w14:paraId="0000109E">
      <w:pPr>
        <w:pStyle w:val="Heading3"/>
        <w:pageBreakBefore w:val="0"/>
        <w:widowControl w:val="0"/>
        <w:spacing w:line="331.2" w:lineRule="auto"/>
        <w:rPr/>
      </w:pPr>
      <w:bookmarkStart w:colFirst="0" w:colLast="0" w:name="_xqpil26s4zad" w:id="93"/>
      <w:bookmarkEnd w:id="93"/>
      <w:r w:rsidDel="00000000" w:rsidR="00000000" w:rsidRPr="00000000">
        <w:rPr>
          <w:rtl w:val="0"/>
        </w:rPr>
        <w:t xml:space="preserve">%01110 AND !Y.[0] = Count A-input positive edges</w:t>
      </w:r>
    </w:p>
    <w:p w:rsidR="00000000" w:rsidDel="00000000" w:rsidP="00000000" w:rsidRDefault="00000000" w:rsidRPr="00000000" w14:paraId="0000109F">
      <w:pPr>
        <w:pStyle w:val="Heading3"/>
        <w:pageBreakBefore w:val="0"/>
        <w:widowControl w:val="0"/>
        <w:spacing w:line="331.2" w:lineRule="auto"/>
        <w:rPr/>
      </w:pPr>
      <w:bookmarkStart w:colFirst="0" w:colLast="0" w:name="_f3eyq74qvwd4" w:id="94"/>
      <w:bookmarkEnd w:id="94"/>
      <w:r w:rsidDel="00000000" w:rsidR="00000000" w:rsidRPr="00000000">
        <w:rPr>
          <w:rtl w:val="0"/>
        </w:rPr>
        <w:t xml:space="preserve">%01110 AND Y.[0] = Increment on A-input positive edge and decrement on B-input positive edge</w:t>
      </w:r>
      <w:r w:rsidDel="00000000" w:rsidR="00000000" w:rsidRPr="00000000">
        <w:rPr>
          <w:rtl w:val="0"/>
        </w:rPr>
      </w:r>
    </w:p>
    <w:p w:rsidR="00000000" w:rsidDel="00000000" w:rsidP="00000000" w:rsidRDefault="00000000" w:rsidRPr="00000000" w14:paraId="000010A0">
      <w:pPr>
        <w:pageBreakBefore w:val="0"/>
        <w:widowControl w:val="0"/>
        <w:rPr>
          <w:sz w:val="18"/>
          <w:szCs w:val="18"/>
        </w:rPr>
      </w:pPr>
      <w:r w:rsidDel="00000000" w:rsidR="00000000" w:rsidRPr="00000000">
        <w:rPr>
          <w:rtl w:val="0"/>
        </w:rPr>
      </w:r>
    </w:p>
    <w:p w:rsidR="00000000" w:rsidDel="00000000" w:rsidP="00000000" w:rsidRDefault="00000000" w:rsidRPr="00000000" w14:paraId="000010A1">
      <w:pPr>
        <w:pageBreakBefore w:val="0"/>
        <w:widowControl w:val="0"/>
        <w:spacing w:line="331.2" w:lineRule="auto"/>
        <w:rPr>
          <w:sz w:val="18"/>
          <w:szCs w:val="18"/>
        </w:rPr>
      </w:pPr>
      <w:r w:rsidDel="00000000" w:rsidR="00000000" w:rsidRPr="00000000">
        <w:rPr>
          <w:sz w:val="18"/>
          <w:szCs w:val="18"/>
          <w:rtl w:val="0"/>
        </w:rPr>
        <w:t xml:space="preserve">X.[31..0] establishes a measurement period in clock cycles. Y.[0] establishes whether to just count A-input positive edges (=0), or to increment on A-input positive edge and decrement on B-input positive edge (=1).</w:t>
      </w:r>
    </w:p>
    <w:p w:rsidR="00000000" w:rsidDel="00000000" w:rsidP="00000000" w:rsidRDefault="00000000" w:rsidRPr="00000000" w14:paraId="000010A2">
      <w:pPr>
        <w:pageBreakBefore w:val="0"/>
        <w:widowControl w:val="0"/>
        <w:rPr>
          <w:sz w:val="18"/>
          <w:szCs w:val="18"/>
        </w:rPr>
      </w:pPr>
      <w:r w:rsidDel="00000000" w:rsidR="00000000" w:rsidRPr="00000000">
        <w:rPr>
          <w:rtl w:val="0"/>
        </w:rPr>
      </w:r>
    </w:p>
    <w:p w:rsidR="00000000" w:rsidDel="00000000" w:rsidP="00000000" w:rsidRDefault="00000000" w:rsidRPr="00000000" w14:paraId="000010A3">
      <w:pPr>
        <w:pageBreakBefore w:val="0"/>
        <w:widowControl w:val="0"/>
        <w:spacing w:line="331.2" w:lineRule="auto"/>
        <w:rPr>
          <w:sz w:val="18"/>
          <w:szCs w:val="18"/>
        </w:rPr>
      </w:pPr>
      <w:r w:rsidDel="00000000" w:rsidR="00000000" w:rsidRPr="00000000">
        <w:rPr>
          <w:sz w:val="18"/>
          <w:szCs w:val="18"/>
          <w:rtl w:val="0"/>
        </w:rPr>
        <w:t xml:space="preserve">If zero is used for the period, the measurement operation will not be periodic, but continuous, like a totalizer, and the current 32-bit high count can always be read via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w:t>
      </w:r>
    </w:p>
    <w:p w:rsidR="00000000" w:rsidDel="00000000" w:rsidP="00000000" w:rsidRDefault="00000000" w:rsidRPr="00000000" w14:paraId="000010A4">
      <w:pPr>
        <w:pageBreakBefore w:val="0"/>
        <w:widowControl w:val="0"/>
        <w:rPr>
          <w:sz w:val="18"/>
          <w:szCs w:val="18"/>
        </w:rPr>
      </w:pPr>
      <w:r w:rsidDel="00000000" w:rsidR="00000000" w:rsidRPr="00000000">
        <w:rPr>
          <w:rtl w:val="0"/>
        </w:rPr>
      </w:r>
    </w:p>
    <w:p w:rsidR="00000000" w:rsidDel="00000000" w:rsidP="00000000" w:rsidRDefault="00000000" w:rsidRPr="00000000" w14:paraId="000010A5">
      <w:pPr>
        <w:pageBreakBefore w:val="0"/>
        <w:widowControl w:val="0"/>
        <w:spacing w:line="331.2" w:lineRule="auto"/>
        <w:rPr>
          <w:sz w:val="18"/>
          <w:szCs w:val="18"/>
        </w:rPr>
      </w:pPr>
      <w:r w:rsidDel="00000000" w:rsidR="00000000" w:rsidRPr="00000000">
        <w:rPr>
          <w:sz w:val="18"/>
          <w:szCs w:val="18"/>
          <w:rtl w:val="0"/>
        </w:rPr>
        <w:t xml:space="preserve">If a non-zero value is used for the period, events will be counted for that many clock cycles and then the result will be placed in Z, while the accumulator will be set to the 0/1/-1 value that would have otherwise been added into it, beginning a new measurement. This way, all events get counted across measurements. At the end of each period, IN will be raised and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can be used to retrieve the 32-bit measurement.</w:t>
      </w:r>
    </w:p>
    <w:p w:rsidR="00000000" w:rsidDel="00000000" w:rsidP="00000000" w:rsidRDefault="00000000" w:rsidRPr="00000000" w14:paraId="000010A6">
      <w:pPr>
        <w:pageBreakBefore w:val="0"/>
        <w:widowControl w:val="0"/>
        <w:rPr>
          <w:sz w:val="18"/>
          <w:szCs w:val="18"/>
        </w:rPr>
      </w:pPr>
      <w:r w:rsidDel="00000000" w:rsidR="00000000" w:rsidRPr="00000000">
        <w:rPr>
          <w:rtl w:val="0"/>
        </w:rPr>
      </w:r>
    </w:p>
    <w:p w:rsidR="00000000" w:rsidDel="00000000" w:rsidP="00000000" w:rsidRDefault="00000000" w:rsidRPr="00000000" w14:paraId="000010A7">
      <w:pPr>
        <w:pageBreakBefore w:val="0"/>
        <w:widowControl w:val="0"/>
        <w:spacing w:line="331.2" w:lineRule="auto"/>
        <w:rPr>
          <w:sz w:val="18"/>
          <w:szCs w:val="18"/>
        </w:rPr>
      </w:pPr>
      <w:r w:rsidDel="00000000" w:rsidR="00000000" w:rsidRPr="00000000">
        <w:rPr>
          <w:sz w:val="18"/>
          <w:szCs w:val="18"/>
          <w:rtl w:val="0"/>
        </w:rPr>
        <w:t xml:space="preserve">During reset (DIR=0), IN is low and Z is set to the adder value (0/1/-1).</w:t>
      </w:r>
    </w:p>
    <w:p w:rsidR="00000000" w:rsidDel="00000000" w:rsidP="00000000" w:rsidRDefault="00000000" w:rsidRPr="00000000" w14:paraId="000010A8">
      <w:pPr>
        <w:pageBreakBefore w:val="0"/>
        <w:widowControl w:val="0"/>
        <w:rPr>
          <w:sz w:val="18"/>
          <w:szCs w:val="18"/>
        </w:rPr>
      </w:pPr>
      <w:r w:rsidDel="00000000" w:rsidR="00000000" w:rsidRPr="00000000">
        <w:rPr>
          <w:rtl w:val="0"/>
        </w:rPr>
      </w:r>
    </w:p>
    <w:p w:rsidR="00000000" w:rsidDel="00000000" w:rsidP="00000000" w:rsidRDefault="00000000" w:rsidRPr="00000000" w14:paraId="000010A9">
      <w:pPr>
        <w:pageBreakBefore w:val="0"/>
        <w:widowControl w:val="0"/>
        <w:rPr>
          <w:sz w:val="18"/>
          <w:szCs w:val="18"/>
        </w:rPr>
      </w:pPr>
      <w:r w:rsidDel="00000000" w:rsidR="00000000" w:rsidRPr="00000000">
        <w:rPr>
          <w:rtl w:val="0"/>
        </w:rPr>
      </w:r>
    </w:p>
    <w:p w:rsidR="00000000" w:rsidDel="00000000" w:rsidP="00000000" w:rsidRDefault="00000000" w:rsidRPr="00000000" w14:paraId="000010AA">
      <w:pPr>
        <w:pStyle w:val="Heading3"/>
        <w:pageBreakBefore w:val="0"/>
        <w:widowControl w:val="0"/>
        <w:spacing w:line="331.2" w:lineRule="auto"/>
        <w:rPr/>
      </w:pPr>
      <w:bookmarkStart w:colFirst="0" w:colLast="0" w:name="_gvzvcvn2rziv" w:id="95"/>
      <w:bookmarkEnd w:id="95"/>
      <w:r w:rsidDel="00000000" w:rsidR="00000000" w:rsidRPr="00000000">
        <w:rPr>
          <w:rtl w:val="0"/>
        </w:rPr>
        <w:t xml:space="preserve">%01111 AND !Y.[0] = Count A-input highs</w:t>
      </w:r>
    </w:p>
    <w:p w:rsidR="00000000" w:rsidDel="00000000" w:rsidP="00000000" w:rsidRDefault="00000000" w:rsidRPr="00000000" w14:paraId="000010AB">
      <w:pPr>
        <w:pStyle w:val="Heading3"/>
        <w:pageBreakBefore w:val="0"/>
        <w:widowControl w:val="0"/>
        <w:spacing w:line="331.2" w:lineRule="auto"/>
        <w:rPr/>
      </w:pPr>
      <w:bookmarkStart w:colFirst="0" w:colLast="0" w:name="_9fgnwac9mufo" w:id="96"/>
      <w:bookmarkEnd w:id="96"/>
      <w:r w:rsidDel="00000000" w:rsidR="00000000" w:rsidRPr="00000000">
        <w:rPr>
          <w:rtl w:val="0"/>
        </w:rPr>
        <w:t xml:space="preserve">%01111 AND Y.[0] = Increment on A-input high and decrement on B-input high</w:t>
      </w:r>
    </w:p>
    <w:p w:rsidR="00000000" w:rsidDel="00000000" w:rsidP="00000000" w:rsidRDefault="00000000" w:rsidRPr="00000000" w14:paraId="000010AC">
      <w:pPr>
        <w:pageBreakBefore w:val="0"/>
        <w:widowControl w:val="0"/>
        <w:rPr>
          <w:sz w:val="18"/>
          <w:szCs w:val="18"/>
        </w:rPr>
      </w:pPr>
      <w:r w:rsidDel="00000000" w:rsidR="00000000" w:rsidRPr="00000000">
        <w:rPr>
          <w:rtl w:val="0"/>
        </w:rPr>
      </w:r>
    </w:p>
    <w:p w:rsidR="00000000" w:rsidDel="00000000" w:rsidP="00000000" w:rsidRDefault="00000000" w:rsidRPr="00000000" w14:paraId="000010AD">
      <w:pPr>
        <w:pageBreakBefore w:val="0"/>
        <w:widowControl w:val="0"/>
        <w:spacing w:line="331.2" w:lineRule="auto"/>
        <w:rPr>
          <w:sz w:val="18"/>
          <w:szCs w:val="18"/>
        </w:rPr>
      </w:pPr>
      <w:r w:rsidDel="00000000" w:rsidR="00000000" w:rsidRPr="00000000">
        <w:rPr>
          <w:sz w:val="18"/>
          <w:szCs w:val="18"/>
          <w:rtl w:val="0"/>
        </w:rPr>
        <w:t xml:space="preserve">X.[31..0] establishes a measurement period in clock cycles. Y.[0] establishes whether to just count A-input highs (</w:t>
      </w:r>
      <w:r w:rsidDel="00000000" w:rsidR="00000000" w:rsidRPr="00000000">
        <w:rPr>
          <w:rtl w:val="0"/>
        </w:rPr>
        <w:t xml:space="preserve">Y.[0]</w:t>
      </w:r>
      <w:r w:rsidDel="00000000" w:rsidR="00000000" w:rsidRPr="00000000">
        <w:rPr>
          <w:sz w:val="18"/>
          <w:szCs w:val="18"/>
          <w:rtl w:val="0"/>
        </w:rPr>
        <w:t xml:space="preserve">=0), or to increment on A-input high and decrement on B-input high (</w:t>
      </w:r>
      <w:r w:rsidDel="00000000" w:rsidR="00000000" w:rsidRPr="00000000">
        <w:rPr>
          <w:rtl w:val="0"/>
        </w:rPr>
        <w:t xml:space="preserve">Y.[0]</w:t>
      </w:r>
      <w:r w:rsidDel="00000000" w:rsidR="00000000" w:rsidRPr="00000000">
        <w:rPr>
          <w:sz w:val="18"/>
          <w:szCs w:val="18"/>
          <w:rtl w:val="0"/>
        </w:rPr>
        <w:t xml:space="preserve">=1).</w:t>
      </w:r>
    </w:p>
    <w:p w:rsidR="00000000" w:rsidDel="00000000" w:rsidP="00000000" w:rsidRDefault="00000000" w:rsidRPr="00000000" w14:paraId="000010AE">
      <w:pPr>
        <w:pageBreakBefore w:val="0"/>
        <w:widowControl w:val="0"/>
        <w:rPr>
          <w:sz w:val="18"/>
          <w:szCs w:val="18"/>
        </w:rPr>
      </w:pPr>
      <w:r w:rsidDel="00000000" w:rsidR="00000000" w:rsidRPr="00000000">
        <w:rPr>
          <w:rtl w:val="0"/>
        </w:rPr>
      </w:r>
    </w:p>
    <w:p w:rsidR="00000000" w:rsidDel="00000000" w:rsidP="00000000" w:rsidRDefault="00000000" w:rsidRPr="00000000" w14:paraId="000010AF">
      <w:pPr>
        <w:pageBreakBefore w:val="0"/>
        <w:widowControl w:val="0"/>
        <w:spacing w:line="331.2" w:lineRule="auto"/>
        <w:rPr>
          <w:sz w:val="18"/>
          <w:szCs w:val="18"/>
        </w:rPr>
      </w:pPr>
      <w:r w:rsidDel="00000000" w:rsidR="00000000" w:rsidRPr="00000000">
        <w:rPr>
          <w:sz w:val="18"/>
          <w:szCs w:val="18"/>
          <w:rtl w:val="0"/>
        </w:rPr>
        <w:t xml:space="preserve">If zero is used for the period, the measurement operation will not be periodic, but continuous, like a totalizer, and the current 32-bit high count can always be read via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w:t>
      </w:r>
    </w:p>
    <w:p w:rsidR="00000000" w:rsidDel="00000000" w:rsidP="00000000" w:rsidRDefault="00000000" w:rsidRPr="00000000" w14:paraId="000010B0">
      <w:pPr>
        <w:pageBreakBefore w:val="0"/>
        <w:widowControl w:val="0"/>
        <w:rPr>
          <w:sz w:val="18"/>
          <w:szCs w:val="18"/>
        </w:rPr>
      </w:pPr>
      <w:r w:rsidDel="00000000" w:rsidR="00000000" w:rsidRPr="00000000">
        <w:rPr>
          <w:rtl w:val="0"/>
        </w:rPr>
      </w:r>
    </w:p>
    <w:p w:rsidR="00000000" w:rsidDel="00000000" w:rsidP="00000000" w:rsidRDefault="00000000" w:rsidRPr="00000000" w14:paraId="000010B1">
      <w:pPr>
        <w:pageBreakBefore w:val="0"/>
        <w:widowControl w:val="0"/>
        <w:spacing w:line="331.2" w:lineRule="auto"/>
        <w:rPr>
          <w:sz w:val="18"/>
          <w:szCs w:val="18"/>
        </w:rPr>
      </w:pPr>
      <w:r w:rsidDel="00000000" w:rsidR="00000000" w:rsidRPr="00000000">
        <w:rPr>
          <w:sz w:val="18"/>
          <w:szCs w:val="18"/>
          <w:rtl w:val="0"/>
        </w:rPr>
        <w:t xml:space="preserve">If a non-zero value is used for the period, events will be counted for that many clock cycles and then the result will be placed in Z, while the accumulator will be set to the 0/1/-1 value that would have otherwise been added into it, beginning a new measurement. This way, all events get counted across measurements. At the end of each period, IN will be raised and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can be used to retrieve the 32-bit measurement.</w:t>
      </w:r>
    </w:p>
    <w:p w:rsidR="00000000" w:rsidDel="00000000" w:rsidP="00000000" w:rsidRDefault="00000000" w:rsidRPr="00000000" w14:paraId="000010B2">
      <w:pPr>
        <w:pageBreakBefore w:val="0"/>
        <w:widowControl w:val="0"/>
        <w:rPr>
          <w:sz w:val="18"/>
          <w:szCs w:val="18"/>
        </w:rPr>
      </w:pPr>
      <w:r w:rsidDel="00000000" w:rsidR="00000000" w:rsidRPr="00000000">
        <w:rPr>
          <w:rtl w:val="0"/>
        </w:rPr>
      </w:r>
    </w:p>
    <w:p w:rsidR="00000000" w:rsidDel="00000000" w:rsidP="00000000" w:rsidRDefault="00000000" w:rsidRPr="00000000" w14:paraId="000010B3">
      <w:pPr>
        <w:pageBreakBefore w:val="0"/>
        <w:widowControl w:val="0"/>
        <w:spacing w:line="331.2" w:lineRule="auto"/>
        <w:rPr>
          <w:sz w:val="18"/>
          <w:szCs w:val="18"/>
        </w:rPr>
      </w:pPr>
      <w:r w:rsidDel="00000000" w:rsidR="00000000" w:rsidRPr="00000000">
        <w:rPr>
          <w:sz w:val="18"/>
          <w:szCs w:val="18"/>
          <w:rtl w:val="0"/>
        </w:rPr>
        <w:t xml:space="preserve">During reset (DIR=0), IN is low and Z is set to the adder value (0/1/-1).</w:t>
      </w:r>
    </w:p>
    <w:p w:rsidR="00000000" w:rsidDel="00000000" w:rsidP="00000000" w:rsidRDefault="00000000" w:rsidRPr="00000000" w14:paraId="000010B4">
      <w:pPr>
        <w:pageBreakBefore w:val="0"/>
        <w:widowControl w:val="0"/>
        <w:rPr>
          <w:sz w:val="18"/>
          <w:szCs w:val="18"/>
        </w:rPr>
      </w:pPr>
      <w:r w:rsidDel="00000000" w:rsidR="00000000" w:rsidRPr="00000000">
        <w:rPr>
          <w:rtl w:val="0"/>
        </w:rPr>
      </w:r>
    </w:p>
    <w:p w:rsidR="00000000" w:rsidDel="00000000" w:rsidP="00000000" w:rsidRDefault="00000000" w:rsidRPr="00000000" w14:paraId="000010B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B6">
      <w:pPr>
        <w:pStyle w:val="Heading3"/>
        <w:pageBreakBefore w:val="0"/>
        <w:widowControl w:val="0"/>
        <w:spacing w:line="331.2" w:lineRule="auto"/>
        <w:rPr/>
      </w:pPr>
      <w:bookmarkStart w:colFirst="0" w:colLast="0" w:name="_juob08fzdofz" w:id="97"/>
      <w:bookmarkEnd w:id="97"/>
      <w:r w:rsidDel="00000000" w:rsidR="00000000" w:rsidRPr="00000000">
        <w:rPr>
          <w:rtl w:val="0"/>
        </w:rPr>
        <w:t xml:space="preserve">%10000 = Time A-input states</w:t>
      </w:r>
    </w:p>
    <w:p w:rsidR="00000000" w:rsidDel="00000000" w:rsidP="00000000" w:rsidRDefault="00000000" w:rsidRPr="00000000" w14:paraId="000010B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B8">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Continuous states are counted in clock cycles.</w:t>
      </w:r>
    </w:p>
    <w:p w:rsidR="00000000" w:rsidDel="00000000" w:rsidP="00000000" w:rsidRDefault="00000000" w:rsidRPr="00000000" w14:paraId="000010B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BA">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Upon each state change, the prior state is placed in the C-flag buffer, the prior state's duration count is placed in Z, and IN is raised.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can then be used to retrieve the measurement. Z will be limited to $80000000.</w:t>
      </w:r>
    </w:p>
    <w:p w:rsidR="00000000" w:rsidDel="00000000" w:rsidP="00000000" w:rsidRDefault="00000000" w:rsidRPr="00000000" w14:paraId="000010B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BC">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If states change faster than the cog is able to retrieve measurements, the measurements will effectively be lost, as old ones will be overwritten with new ones. This may be gotten around by using two smart pins to time highs, with one pin inverting its 'A' input. Then, you could capture both states, as long as the sum of the states' durations didn't exceed the cog's ability to retrieve both results. This would help in cases where one of the states was very short in duration, but the other wasn't.</w:t>
      </w:r>
    </w:p>
    <w:p w:rsidR="00000000" w:rsidDel="00000000" w:rsidP="00000000" w:rsidRDefault="00000000" w:rsidRPr="00000000" w14:paraId="000010B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BE">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During reset (DIR=0), IN is low and Z is set to $00000001.</w:t>
      </w:r>
    </w:p>
    <w:p w:rsidR="00000000" w:rsidDel="00000000" w:rsidP="00000000" w:rsidRDefault="00000000" w:rsidRPr="00000000" w14:paraId="000010B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C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C1">
      <w:pPr>
        <w:pStyle w:val="Heading3"/>
        <w:pageBreakBefore w:val="0"/>
        <w:widowControl w:val="0"/>
        <w:spacing w:line="331.2" w:lineRule="auto"/>
        <w:rPr/>
      </w:pPr>
      <w:bookmarkStart w:colFirst="0" w:colLast="0" w:name="_w5o0riqu39c9" w:id="98"/>
      <w:bookmarkEnd w:id="98"/>
      <w:r w:rsidDel="00000000" w:rsidR="00000000" w:rsidRPr="00000000">
        <w:rPr>
          <w:rtl w:val="0"/>
        </w:rPr>
        <w:t xml:space="preserve">%10001 = Time A-input high states</w:t>
      </w:r>
    </w:p>
    <w:p w:rsidR="00000000" w:rsidDel="00000000" w:rsidP="00000000" w:rsidRDefault="00000000" w:rsidRPr="00000000" w14:paraId="000010C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C3">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Continuous high states are counted in clock cycles.</w:t>
      </w:r>
    </w:p>
    <w:p w:rsidR="00000000" w:rsidDel="00000000" w:rsidP="00000000" w:rsidRDefault="00000000" w:rsidRPr="00000000" w14:paraId="000010C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C5">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Upon each high-to-low transition, the previous high duration count is placed in Z, and IN is raised.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can then be used to retrieve the measurement. Z will be limited to $80000000.</w:t>
      </w:r>
    </w:p>
    <w:p w:rsidR="00000000" w:rsidDel="00000000" w:rsidP="00000000" w:rsidRDefault="00000000" w:rsidRPr="00000000" w14:paraId="000010C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C7">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During reset (DIR=0), IN is low and Z is set to $00000001.</w:t>
      </w:r>
    </w:p>
    <w:p w:rsidR="00000000" w:rsidDel="00000000" w:rsidP="00000000" w:rsidRDefault="00000000" w:rsidRPr="00000000" w14:paraId="000010C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C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CA">
      <w:pPr>
        <w:pStyle w:val="Heading3"/>
        <w:pageBreakBefore w:val="0"/>
        <w:widowControl w:val="0"/>
        <w:spacing w:line="331.2" w:lineRule="auto"/>
        <w:rPr/>
      </w:pPr>
      <w:bookmarkStart w:colFirst="0" w:colLast="0" w:name="_as4o0m5znari" w:id="99"/>
      <w:bookmarkEnd w:id="99"/>
      <w:r w:rsidDel="00000000" w:rsidR="00000000" w:rsidRPr="00000000">
        <w:rPr>
          <w:rtl w:val="0"/>
        </w:rPr>
        <w:t xml:space="preserve">%10010 AND !Y.[2] = Time X A-input highs/rises/edges</w:t>
      </w:r>
    </w:p>
    <w:p w:rsidR="00000000" w:rsidDel="00000000" w:rsidP="00000000" w:rsidRDefault="00000000" w:rsidRPr="00000000" w14:paraId="000010CB">
      <w:pPr>
        <w:pageBreakBefore w:val="0"/>
        <w:widowControl w:val="0"/>
        <w:rPr>
          <w:sz w:val="18"/>
          <w:szCs w:val="18"/>
        </w:rPr>
      </w:pPr>
      <w:r w:rsidDel="00000000" w:rsidR="00000000" w:rsidRPr="00000000">
        <w:rPr>
          <w:rtl w:val="0"/>
        </w:rPr>
      </w:r>
    </w:p>
    <w:p w:rsidR="00000000" w:rsidDel="00000000" w:rsidP="00000000" w:rsidRDefault="00000000" w:rsidRPr="00000000" w14:paraId="000010CC">
      <w:pPr>
        <w:pageBreakBefore w:val="0"/>
        <w:widowControl w:val="0"/>
        <w:spacing w:line="331.2" w:lineRule="auto"/>
        <w:rPr>
          <w:sz w:val="18"/>
          <w:szCs w:val="18"/>
        </w:rPr>
      </w:pPr>
      <w:r w:rsidDel="00000000" w:rsidR="00000000" w:rsidRPr="00000000">
        <w:rPr>
          <w:sz w:val="18"/>
          <w:szCs w:val="18"/>
          <w:rtl w:val="0"/>
        </w:rPr>
        <w:t xml:space="preserve">Time is measured until X A-input highs/rises/edges are accumulated.</w:t>
      </w:r>
    </w:p>
    <w:p w:rsidR="00000000" w:rsidDel="00000000" w:rsidP="00000000" w:rsidRDefault="00000000" w:rsidRPr="00000000" w14:paraId="000010CD">
      <w:pPr>
        <w:pageBreakBefore w:val="0"/>
        <w:widowControl w:val="0"/>
        <w:rPr>
          <w:sz w:val="18"/>
          <w:szCs w:val="18"/>
        </w:rPr>
      </w:pPr>
      <w:r w:rsidDel="00000000" w:rsidR="00000000" w:rsidRPr="00000000">
        <w:rPr>
          <w:rtl w:val="0"/>
        </w:rPr>
      </w:r>
    </w:p>
    <w:p w:rsidR="00000000" w:rsidDel="00000000" w:rsidP="00000000" w:rsidRDefault="00000000" w:rsidRPr="00000000" w14:paraId="000010CE">
      <w:pPr>
        <w:pageBreakBefore w:val="0"/>
        <w:widowControl w:val="0"/>
        <w:rPr>
          <w:sz w:val="18"/>
          <w:szCs w:val="18"/>
        </w:rPr>
      </w:pPr>
      <w:r w:rsidDel="00000000" w:rsidR="00000000" w:rsidRPr="00000000">
        <w:rPr>
          <w:sz w:val="18"/>
          <w:szCs w:val="18"/>
          <w:rtl w:val="0"/>
        </w:rPr>
        <w:t xml:space="preserve">X.[31..0] establishes how many A-input highs/rises/edges are to be accumulated.</w:t>
      </w:r>
    </w:p>
    <w:p w:rsidR="00000000" w:rsidDel="00000000" w:rsidP="00000000" w:rsidRDefault="00000000" w:rsidRPr="00000000" w14:paraId="000010CF">
      <w:pPr>
        <w:pageBreakBefore w:val="0"/>
        <w:widowControl w:val="0"/>
        <w:rPr>
          <w:sz w:val="18"/>
          <w:szCs w:val="18"/>
        </w:rPr>
      </w:pPr>
      <w:r w:rsidDel="00000000" w:rsidR="00000000" w:rsidRPr="00000000">
        <w:rPr>
          <w:rtl w:val="0"/>
        </w:rPr>
      </w:r>
    </w:p>
    <w:p w:rsidR="00000000" w:rsidDel="00000000" w:rsidP="00000000" w:rsidRDefault="00000000" w:rsidRPr="00000000" w14:paraId="000010D0">
      <w:pPr>
        <w:pageBreakBefore w:val="0"/>
        <w:widowControl w:val="0"/>
        <w:rPr>
          <w:sz w:val="18"/>
          <w:szCs w:val="18"/>
        </w:rPr>
      </w:pPr>
      <w:r w:rsidDel="00000000" w:rsidR="00000000" w:rsidRPr="00000000">
        <w:rPr>
          <w:sz w:val="18"/>
          <w:szCs w:val="18"/>
          <w:rtl w:val="0"/>
        </w:rPr>
        <w:t xml:space="preserve">Y.[1..0] establishes A-input high/rise/edge sensitivity:</w:t>
      </w:r>
    </w:p>
    <w:p w:rsidR="00000000" w:rsidDel="00000000" w:rsidP="00000000" w:rsidRDefault="00000000" w:rsidRPr="00000000" w14:paraId="000010D1">
      <w:pPr>
        <w:pageBreakBefore w:val="0"/>
        <w:widowControl w:val="0"/>
        <w:rPr>
          <w:sz w:val="18"/>
          <w:szCs w:val="18"/>
        </w:rPr>
      </w:pPr>
      <w:r w:rsidDel="00000000" w:rsidR="00000000" w:rsidRPr="00000000">
        <w:rPr>
          <w:rtl w:val="0"/>
        </w:rPr>
      </w:r>
    </w:p>
    <w:p w:rsidR="00000000" w:rsidDel="00000000" w:rsidP="00000000" w:rsidRDefault="00000000" w:rsidRPr="00000000" w14:paraId="000010D2">
      <w:pPr>
        <w:pageBreakBefore w:val="0"/>
        <w:widowControl w:val="0"/>
        <w:ind w:left="720" w:firstLine="0"/>
        <w:rPr>
          <w:sz w:val="18"/>
          <w:szCs w:val="18"/>
        </w:rPr>
      </w:pPr>
      <w:r w:rsidDel="00000000" w:rsidR="00000000" w:rsidRPr="00000000">
        <w:rPr>
          <w:sz w:val="18"/>
          <w:szCs w:val="18"/>
          <w:rtl w:val="0"/>
        </w:rPr>
        <w:t xml:space="preserve">%00 = A-input high</w:t>
      </w:r>
    </w:p>
    <w:p w:rsidR="00000000" w:rsidDel="00000000" w:rsidP="00000000" w:rsidRDefault="00000000" w:rsidRPr="00000000" w14:paraId="000010D3">
      <w:pPr>
        <w:pageBreakBefore w:val="0"/>
        <w:widowControl w:val="0"/>
        <w:ind w:left="720" w:firstLine="0"/>
        <w:rPr>
          <w:sz w:val="18"/>
          <w:szCs w:val="18"/>
        </w:rPr>
      </w:pPr>
      <w:r w:rsidDel="00000000" w:rsidR="00000000" w:rsidRPr="00000000">
        <w:rPr>
          <w:sz w:val="18"/>
          <w:szCs w:val="18"/>
          <w:rtl w:val="0"/>
        </w:rPr>
        <w:t xml:space="preserve">%01 = A-input rise</w:t>
      </w:r>
    </w:p>
    <w:p w:rsidR="00000000" w:rsidDel="00000000" w:rsidP="00000000" w:rsidRDefault="00000000" w:rsidRPr="00000000" w14:paraId="000010D4">
      <w:pPr>
        <w:pageBreakBefore w:val="0"/>
        <w:widowControl w:val="0"/>
        <w:ind w:left="720" w:firstLine="0"/>
        <w:rPr>
          <w:sz w:val="18"/>
          <w:szCs w:val="18"/>
        </w:rPr>
      </w:pPr>
      <w:r w:rsidDel="00000000" w:rsidR="00000000" w:rsidRPr="00000000">
        <w:rPr>
          <w:sz w:val="18"/>
          <w:szCs w:val="18"/>
          <w:rtl w:val="0"/>
        </w:rPr>
        <w:t xml:space="preserve">%1x = A-input edge</w:t>
      </w:r>
    </w:p>
    <w:p w:rsidR="00000000" w:rsidDel="00000000" w:rsidP="00000000" w:rsidRDefault="00000000" w:rsidRPr="00000000" w14:paraId="000010D5">
      <w:pPr>
        <w:pageBreakBefore w:val="0"/>
        <w:widowControl w:val="0"/>
        <w:ind w:left="720" w:firstLine="0"/>
        <w:rPr>
          <w:sz w:val="18"/>
          <w:szCs w:val="18"/>
        </w:rPr>
      </w:pPr>
      <w:r w:rsidDel="00000000" w:rsidR="00000000" w:rsidRPr="00000000">
        <w:rPr>
          <w:rtl w:val="0"/>
        </w:rPr>
      </w:r>
    </w:p>
    <w:p w:rsidR="00000000" w:rsidDel="00000000" w:rsidP="00000000" w:rsidRDefault="00000000" w:rsidRPr="00000000" w14:paraId="000010D6">
      <w:pPr>
        <w:pageBreakBefore w:val="0"/>
        <w:widowControl w:val="0"/>
        <w:rPr>
          <w:sz w:val="18"/>
          <w:szCs w:val="18"/>
        </w:rPr>
      </w:pPr>
      <w:r w:rsidDel="00000000" w:rsidR="00000000" w:rsidRPr="00000000">
        <w:rPr>
          <w:sz w:val="18"/>
          <w:szCs w:val="18"/>
          <w:rtl w:val="0"/>
        </w:rPr>
        <w:t xml:space="preserve">Time is measured in clock cycles until X highs/rises/edges are accumulated from the A-input. The measurement is then placed in Z, and IN is raised.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can then be used to retrieve the measurement. Z will be limited to $80000000.</w:t>
      </w:r>
    </w:p>
    <w:p w:rsidR="00000000" w:rsidDel="00000000" w:rsidP="00000000" w:rsidRDefault="00000000" w:rsidRPr="00000000" w14:paraId="000010D7">
      <w:pPr>
        <w:pageBreakBefore w:val="0"/>
        <w:widowControl w:val="0"/>
        <w:rPr>
          <w:sz w:val="18"/>
          <w:szCs w:val="18"/>
        </w:rPr>
      </w:pPr>
      <w:r w:rsidDel="00000000" w:rsidR="00000000" w:rsidRPr="00000000">
        <w:rPr>
          <w:rtl w:val="0"/>
        </w:rPr>
      </w:r>
    </w:p>
    <w:p w:rsidR="00000000" w:rsidDel="00000000" w:rsidP="00000000" w:rsidRDefault="00000000" w:rsidRPr="00000000" w14:paraId="000010D8">
      <w:pPr>
        <w:pageBreakBefore w:val="0"/>
        <w:widowControl w:val="0"/>
        <w:spacing w:line="331.2" w:lineRule="auto"/>
        <w:rPr>
          <w:sz w:val="18"/>
          <w:szCs w:val="18"/>
        </w:rPr>
      </w:pPr>
      <w:r w:rsidDel="00000000" w:rsidR="00000000" w:rsidRPr="00000000">
        <w:rPr>
          <w:sz w:val="18"/>
          <w:szCs w:val="18"/>
          <w:rtl w:val="0"/>
        </w:rPr>
        <w:t xml:space="preserve">During reset (DIR=0), IN is low and Z is set to $00000001.</w:t>
      </w:r>
    </w:p>
    <w:p w:rsidR="00000000" w:rsidDel="00000000" w:rsidP="00000000" w:rsidRDefault="00000000" w:rsidRPr="00000000" w14:paraId="000010D9">
      <w:pPr>
        <w:pageBreakBefore w:val="0"/>
        <w:widowControl w:val="0"/>
        <w:rPr>
          <w:sz w:val="18"/>
          <w:szCs w:val="18"/>
        </w:rPr>
      </w:pPr>
      <w:r w:rsidDel="00000000" w:rsidR="00000000" w:rsidRPr="00000000">
        <w:rPr>
          <w:rtl w:val="0"/>
        </w:rPr>
      </w:r>
    </w:p>
    <w:p w:rsidR="00000000" w:rsidDel="00000000" w:rsidP="00000000" w:rsidRDefault="00000000" w:rsidRPr="00000000" w14:paraId="000010DA">
      <w:pPr>
        <w:pageBreakBefore w:val="0"/>
        <w:widowControl w:val="0"/>
        <w:rPr>
          <w:sz w:val="18"/>
          <w:szCs w:val="18"/>
        </w:rPr>
      </w:pPr>
      <w:r w:rsidDel="00000000" w:rsidR="00000000" w:rsidRPr="00000000">
        <w:rPr>
          <w:rtl w:val="0"/>
        </w:rPr>
      </w:r>
    </w:p>
    <w:p w:rsidR="00000000" w:rsidDel="00000000" w:rsidP="00000000" w:rsidRDefault="00000000" w:rsidRPr="00000000" w14:paraId="000010DB">
      <w:pPr>
        <w:pStyle w:val="Heading3"/>
        <w:pageBreakBefore w:val="0"/>
        <w:widowControl w:val="0"/>
        <w:spacing w:line="331.2" w:lineRule="auto"/>
        <w:rPr/>
      </w:pPr>
      <w:bookmarkStart w:colFirst="0" w:colLast="0" w:name="_cojpoo2e4088" w:id="100"/>
      <w:bookmarkEnd w:id="100"/>
      <w:r w:rsidDel="00000000" w:rsidR="00000000" w:rsidRPr="00000000">
        <w:rPr>
          <w:rtl w:val="0"/>
        </w:rPr>
        <w:t xml:space="preserve">%10010 AND Y.[2] = Timeout on X clocks of missing A-input high/rise/edge</w:t>
      </w:r>
    </w:p>
    <w:p w:rsidR="00000000" w:rsidDel="00000000" w:rsidP="00000000" w:rsidRDefault="00000000" w:rsidRPr="00000000" w14:paraId="000010DC">
      <w:pPr>
        <w:pageBreakBefore w:val="0"/>
        <w:widowControl w:val="0"/>
        <w:rPr>
          <w:sz w:val="18"/>
          <w:szCs w:val="18"/>
        </w:rPr>
      </w:pPr>
      <w:r w:rsidDel="00000000" w:rsidR="00000000" w:rsidRPr="00000000">
        <w:rPr>
          <w:rtl w:val="0"/>
        </w:rPr>
      </w:r>
    </w:p>
    <w:p w:rsidR="00000000" w:rsidDel="00000000" w:rsidP="00000000" w:rsidRDefault="00000000" w:rsidRPr="00000000" w14:paraId="000010DD">
      <w:pPr>
        <w:pageBreakBefore w:val="0"/>
        <w:widowControl w:val="0"/>
        <w:spacing w:line="331.2" w:lineRule="auto"/>
        <w:rPr>
          <w:sz w:val="18"/>
          <w:szCs w:val="18"/>
        </w:rPr>
      </w:pPr>
      <w:r w:rsidDel="00000000" w:rsidR="00000000" w:rsidRPr="00000000">
        <w:rPr>
          <w:sz w:val="18"/>
          <w:szCs w:val="18"/>
          <w:rtl w:val="0"/>
        </w:rPr>
        <w:t xml:space="preserve">If no A-input high/rise/edge occurs within X clocks, IN is raised, a new timeout period of X clocks begins, and Z maintains a running count of how many clocks have elapsed since the last A-input high/rise/edge.  Z will be limited to $80000000 and can be read any time via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w:t>
      </w:r>
    </w:p>
    <w:p w:rsidR="00000000" w:rsidDel="00000000" w:rsidP="00000000" w:rsidRDefault="00000000" w:rsidRPr="00000000" w14:paraId="000010DE">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0DF">
      <w:pPr>
        <w:pageBreakBefore w:val="0"/>
        <w:widowControl w:val="0"/>
        <w:spacing w:line="331.2" w:lineRule="auto"/>
        <w:rPr>
          <w:sz w:val="18"/>
          <w:szCs w:val="18"/>
        </w:rPr>
      </w:pPr>
      <w:r w:rsidDel="00000000" w:rsidR="00000000" w:rsidRPr="00000000">
        <w:rPr>
          <w:sz w:val="18"/>
          <w:szCs w:val="18"/>
          <w:rtl w:val="0"/>
        </w:rPr>
        <w:t xml:space="preserve">If an A-input high/rise/edge does occur within X clocks, a new timeout period of X clocks begins and Z is reset to $00000001.</w:t>
      </w:r>
    </w:p>
    <w:p w:rsidR="00000000" w:rsidDel="00000000" w:rsidP="00000000" w:rsidRDefault="00000000" w:rsidRPr="00000000" w14:paraId="000010E0">
      <w:pPr>
        <w:pageBreakBefore w:val="0"/>
        <w:widowControl w:val="0"/>
        <w:rPr>
          <w:sz w:val="18"/>
          <w:szCs w:val="18"/>
        </w:rPr>
      </w:pPr>
      <w:r w:rsidDel="00000000" w:rsidR="00000000" w:rsidRPr="00000000">
        <w:rPr>
          <w:rtl w:val="0"/>
        </w:rPr>
      </w:r>
    </w:p>
    <w:p w:rsidR="00000000" w:rsidDel="00000000" w:rsidP="00000000" w:rsidRDefault="00000000" w:rsidRPr="00000000" w14:paraId="000010E1">
      <w:pPr>
        <w:pageBreakBefore w:val="0"/>
        <w:widowControl w:val="0"/>
        <w:rPr>
          <w:sz w:val="18"/>
          <w:szCs w:val="18"/>
        </w:rPr>
      </w:pPr>
      <w:r w:rsidDel="00000000" w:rsidR="00000000" w:rsidRPr="00000000">
        <w:rPr>
          <w:sz w:val="18"/>
          <w:szCs w:val="18"/>
          <w:rtl w:val="0"/>
        </w:rPr>
        <w:t xml:space="preserve">X.[31..0] establishes how many clocks before a timeout due to no A-input high/rise/edge occurring.</w:t>
      </w:r>
    </w:p>
    <w:p w:rsidR="00000000" w:rsidDel="00000000" w:rsidP="00000000" w:rsidRDefault="00000000" w:rsidRPr="00000000" w14:paraId="000010E2">
      <w:pPr>
        <w:pageBreakBefore w:val="0"/>
        <w:widowControl w:val="0"/>
        <w:rPr>
          <w:sz w:val="18"/>
          <w:szCs w:val="18"/>
        </w:rPr>
      </w:pPr>
      <w:r w:rsidDel="00000000" w:rsidR="00000000" w:rsidRPr="00000000">
        <w:rPr>
          <w:rtl w:val="0"/>
        </w:rPr>
      </w:r>
    </w:p>
    <w:p w:rsidR="00000000" w:rsidDel="00000000" w:rsidP="00000000" w:rsidRDefault="00000000" w:rsidRPr="00000000" w14:paraId="000010E3">
      <w:pPr>
        <w:pageBreakBefore w:val="0"/>
        <w:widowControl w:val="0"/>
        <w:rPr>
          <w:sz w:val="18"/>
          <w:szCs w:val="18"/>
        </w:rPr>
      </w:pPr>
      <w:r w:rsidDel="00000000" w:rsidR="00000000" w:rsidRPr="00000000">
        <w:rPr>
          <w:sz w:val="18"/>
          <w:szCs w:val="18"/>
          <w:rtl w:val="0"/>
        </w:rPr>
        <w:t xml:space="preserve">Y.[1..0] establishes A-input high/rise/edge sensitivity:</w:t>
      </w:r>
    </w:p>
    <w:p w:rsidR="00000000" w:rsidDel="00000000" w:rsidP="00000000" w:rsidRDefault="00000000" w:rsidRPr="00000000" w14:paraId="000010E4">
      <w:pPr>
        <w:pageBreakBefore w:val="0"/>
        <w:widowControl w:val="0"/>
        <w:rPr>
          <w:sz w:val="18"/>
          <w:szCs w:val="18"/>
        </w:rPr>
      </w:pPr>
      <w:r w:rsidDel="00000000" w:rsidR="00000000" w:rsidRPr="00000000">
        <w:rPr>
          <w:rtl w:val="0"/>
        </w:rPr>
      </w:r>
    </w:p>
    <w:p w:rsidR="00000000" w:rsidDel="00000000" w:rsidP="00000000" w:rsidRDefault="00000000" w:rsidRPr="00000000" w14:paraId="000010E5">
      <w:pPr>
        <w:pageBreakBefore w:val="0"/>
        <w:widowControl w:val="0"/>
        <w:ind w:left="720" w:firstLine="0"/>
        <w:rPr>
          <w:sz w:val="18"/>
          <w:szCs w:val="18"/>
        </w:rPr>
      </w:pPr>
      <w:r w:rsidDel="00000000" w:rsidR="00000000" w:rsidRPr="00000000">
        <w:rPr>
          <w:sz w:val="18"/>
          <w:szCs w:val="18"/>
          <w:rtl w:val="0"/>
        </w:rPr>
        <w:t xml:space="preserve">%00 = A-input high</w:t>
      </w:r>
    </w:p>
    <w:p w:rsidR="00000000" w:rsidDel="00000000" w:rsidP="00000000" w:rsidRDefault="00000000" w:rsidRPr="00000000" w14:paraId="000010E6">
      <w:pPr>
        <w:pageBreakBefore w:val="0"/>
        <w:widowControl w:val="0"/>
        <w:ind w:left="720" w:firstLine="0"/>
        <w:rPr>
          <w:sz w:val="18"/>
          <w:szCs w:val="18"/>
        </w:rPr>
      </w:pPr>
      <w:r w:rsidDel="00000000" w:rsidR="00000000" w:rsidRPr="00000000">
        <w:rPr>
          <w:sz w:val="18"/>
          <w:szCs w:val="18"/>
          <w:rtl w:val="0"/>
        </w:rPr>
        <w:t xml:space="preserve">%01 = A-input rise</w:t>
      </w:r>
    </w:p>
    <w:p w:rsidR="00000000" w:rsidDel="00000000" w:rsidP="00000000" w:rsidRDefault="00000000" w:rsidRPr="00000000" w14:paraId="000010E7">
      <w:pPr>
        <w:pageBreakBefore w:val="0"/>
        <w:widowControl w:val="0"/>
        <w:ind w:left="720" w:firstLine="0"/>
        <w:rPr>
          <w:sz w:val="18"/>
          <w:szCs w:val="18"/>
        </w:rPr>
      </w:pPr>
      <w:r w:rsidDel="00000000" w:rsidR="00000000" w:rsidRPr="00000000">
        <w:rPr>
          <w:sz w:val="18"/>
          <w:szCs w:val="18"/>
          <w:rtl w:val="0"/>
        </w:rPr>
        <w:t xml:space="preserve">%1x = A-input edge</w:t>
      </w:r>
    </w:p>
    <w:p w:rsidR="00000000" w:rsidDel="00000000" w:rsidP="00000000" w:rsidRDefault="00000000" w:rsidRPr="00000000" w14:paraId="000010E8">
      <w:pPr>
        <w:pageBreakBefore w:val="0"/>
        <w:widowControl w:val="0"/>
        <w:ind w:left="720" w:firstLine="0"/>
        <w:rPr>
          <w:sz w:val="18"/>
          <w:szCs w:val="18"/>
        </w:rPr>
      </w:pPr>
      <w:r w:rsidDel="00000000" w:rsidR="00000000" w:rsidRPr="00000000">
        <w:rPr>
          <w:rtl w:val="0"/>
        </w:rPr>
      </w:r>
    </w:p>
    <w:p w:rsidR="00000000" w:rsidDel="00000000" w:rsidP="00000000" w:rsidRDefault="00000000" w:rsidRPr="00000000" w14:paraId="000010E9">
      <w:pPr>
        <w:pageBreakBefore w:val="0"/>
        <w:widowControl w:val="0"/>
        <w:rPr>
          <w:sz w:val="18"/>
          <w:szCs w:val="18"/>
        </w:rPr>
      </w:pPr>
      <w:r w:rsidDel="00000000" w:rsidR="00000000" w:rsidRPr="00000000">
        <w:rPr>
          <w:sz w:val="18"/>
          <w:szCs w:val="18"/>
          <w:rtl w:val="0"/>
        </w:rPr>
        <w:t xml:space="preserve">During reset (DIR=0), IN is low and Z is set to $00000001.</w:t>
      </w:r>
    </w:p>
    <w:p w:rsidR="00000000" w:rsidDel="00000000" w:rsidP="00000000" w:rsidRDefault="00000000" w:rsidRPr="00000000" w14:paraId="000010EA">
      <w:pPr>
        <w:pageBreakBefore w:val="0"/>
        <w:widowControl w:val="0"/>
        <w:rPr>
          <w:sz w:val="18"/>
          <w:szCs w:val="18"/>
        </w:rPr>
      </w:pPr>
      <w:r w:rsidDel="00000000" w:rsidR="00000000" w:rsidRPr="00000000">
        <w:rPr>
          <w:rtl w:val="0"/>
        </w:rPr>
      </w:r>
    </w:p>
    <w:p w:rsidR="00000000" w:rsidDel="00000000" w:rsidP="00000000" w:rsidRDefault="00000000" w:rsidRPr="00000000" w14:paraId="000010EB">
      <w:pPr>
        <w:pageBreakBefore w:val="0"/>
        <w:widowControl w:val="0"/>
        <w:rPr>
          <w:sz w:val="18"/>
          <w:szCs w:val="18"/>
        </w:rPr>
      </w:pPr>
      <w:r w:rsidDel="00000000" w:rsidR="00000000" w:rsidRPr="00000000">
        <w:rPr>
          <w:rtl w:val="0"/>
        </w:rPr>
      </w:r>
    </w:p>
    <w:p w:rsidR="00000000" w:rsidDel="00000000" w:rsidP="00000000" w:rsidRDefault="00000000" w:rsidRPr="00000000" w14:paraId="000010EC">
      <w:pPr>
        <w:pStyle w:val="Heading3"/>
        <w:pageBreakBefore w:val="0"/>
        <w:widowControl w:val="0"/>
        <w:spacing w:line="331.2" w:lineRule="auto"/>
        <w:rPr/>
      </w:pPr>
      <w:bookmarkStart w:colFirst="0" w:colLast="0" w:name="_kehxr4fuyzqg" w:id="101"/>
      <w:bookmarkEnd w:id="101"/>
      <w:r w:rsidDel="00000000" w:rsidR="00000000" w:rsidRPr="00000000">
        <w:rPr>
          <w:rtl w:val="0"/>
        </w:rPr>
        <w:t xml:space="preserve">%10011 = For X periods, count time</w:t>
      </w:r>
    </w:p>
    <w:p w:rsidR="00000000" w:rsidDel="00000000" w:rsidP="00000000" w:rsidRDefault="00000000" w:rsidRPr="00000000" w14:paraId="000010ED">
      <w:pPr>
        <w:pStyle w:val="Heading3"/>
        <w:pageBreakBefore w:val="0"/>
        <w:widowControl w:val="0"/>
        <w:spacing w:line="331.2" w:lineRule="auto"/>
        <w:rPr/>
      </w:pPr>
      <w:bookmarkStart w:colFirst="0" w:colLast="0" w:name="_yd1s27m34rbr" w:id="102"/>
      <w:bookmarkEnd w:id="102"/>
      <w:r w:rsidDel="00000000" w:rsidR="00000000" w:rsidRPr="00000000">
        <w:rPr>
          <w:rtl w:val="0"/>
        </w:rPr>
        <w:t xml:space="preserve">%10100 = For X periods, count states</w:t>
      </w:r>
    </w:p>
    <w:p w:rsidR="00000000" w:rsidDel="00000000" w:rsidP="00000000" w:rsidRDefault="00000000" w:rsidRPr="00000000" w14:paraId="000010E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E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X.[31..0] establishes how many A-input rise/edge to B-input rise/edge periods are to be measured.</w:t>
      </w:r>
    </w:p>
    <w:p w:rsidR="00000000" w:rsidDel="00000000" w:rsidP="00000000" w:rsidRDefault="00000000" w:rsidRPr="00000000" w14:paraId="000010F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F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Y.[1..0] establishes A-input and B-input rise/edge sensitivity:</w:t>
      </w:r>
    </w:p>
    <w:p w:rsidR="00000000" w:rsidDel="00000000" w:rsidP="00000000" w:rsidRDefault="00000000" w:rsidRPr="00000000" w14:paraId="000010F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F3">
      <w:pPr>
        <w:pageBreakBefore w:val="0"/>
        <w:widowControl w:val="0"/>
        <w:pBdr>
          <w:top w:space="0" w:sz="0" w:val="nil"/>
          <w:left w:space="0" w:sz="0" w:val="nil"/>
          <w:bottom w:space="0" w:sz="0" w:val="nil"/>
          <w:right w:space="0" w:sz="0" w:val="nil"/>
          <w:between w:space="0" w:sz="0" w:val="nil"/>
        </w:pBdr>
        <w:shd w:fill="auto" w:val="clear"/>
        <w:ind w:left="720" w:firstLine="0"/>
        <w:rPr>
          <w:sz w:val="18"/>
          <w:szCs w:val="18"/>
        </w:rPr>
      </w:pPr>
      <w:r w:rsidDel="00000000" w:rsidR="00000000" w:rsidRPr="00000000">
        <w:rPr>
          <w:sz w:val="18"/>
          <w:szCs w:val="18"/>
          <w:rtl w:val="0"/>
        </w:rPr>
        <w:t xml:space="preserve">%00 = A-input rise to B-input rise</w:t>
      </w:r>
    </w:p>
    <w:p w:rsidR="00000000" w:rsidDel="00000000" w:rsidP="00000000" w:rsidRDefault="00000000" w:rsidRPr="00000000" w14:paraId="000010F4">
      <w:pPr>
        <w:pageBreakBefore w:val="0"/>
        <w:widowControl w:val="0"/>
        <w:pBdr>
          <w:top w:space="0" w:sz="0" w:val="nil"/>
          <w:left w:space="0" w:sz="0" w:val="nil"/>
          <w:bottom w:space="0" w:sz="0" w:val="nil"/>
          <w:right w:space="0" w:sz="0" w:val="nil"/>
          <w:between w:space="0" w:sz="0" w:val="nil"/>
        </w:pBdr>
        <w:shd w:fill="auto" w:val="clear"/>
        <w:ind w:left="720" w:firstLine="0"/>
        <w:rPr>
          <w:sz w:val="18"/>
          <w:szCs w:val="18"/>
        </w:rPr>
      </w:pPr>
      <w:r w:rsidDel="00000000" w:rsidR="00000000" w:rsidRPr="00000000">
        <w:rPr>
          <w:sz w:val="18"/>
          <w:szCs w:val="18"/>
          <w:rtl w:val="0"/>
        </w:rPr>
        <w:t xml:space="preserve">%01 = A-input rise to B-input edge</w:t>
      </w:r>
    </w:p>
    <w:p w:rsidR="00000000" w:rsidDel="00000000" w:rsidP="00000000" w:rsidRDefault="00000000" w:rsidRPr="00000000" w14:paraId="000010F5">
      <w:pPr>
        <w:pageBreakBefore w:val="0"/>
        <w:widowControl w:val="0"/>
        <w:pBdr>
          <w:top w:space="0" w:sz="0" w:val="nil"/>
          <w:left w:space="0" w:sz="0" w:val="nil"/>
          <w:bottom w:space="0" w:sz="0" w:val="nil"/>
          <w:right w:space="0" w:sz="0" w:val="nil"/>
          <w:between w:space="0" w:sz="0" w:val="nil"/>
        </w:pBdr>
        <w:shd w:fill="auto" w:val="clear"/>
        <w:ind w:left="720" w:firstLine="0"/>
        <w:rPr>
          <w:sz w:val="18"/>
          <w:szCs w:val="18"/>
        </w:rPr>
      </w:pPr>
      <w:r w:rsidDel="00000000" w:rsidR="00000000" w:rsidRPr="00000000">
        <w:rPr>
          <w:sz w:val="18"/>
          <w:szCs w:val="18"/>
          <w:rtl w:val="0"/>
        </w:rPr>
        <w:t xml:space="preserve">%10 = A-input edge to B-input rise</w:t>
      </w:r>
    </w:p>
    <w:p w:rsidR="00000000" w:rsidDel="00000000" w:rsidP="00000000" w:rsidRDefault="00000000" w:rsidRPr="00000000" w14:paraId="000010F6">
      <w:pPr>
        <w:pageBreakBefore w:val="0"/>
        <w:widowControl w:val="0"/>
        <w:pBdr>
          <w:top w:space="0" w:sz="0" w:val="nil"/>
          <w:left w:space="0" w:sz="0" w:val="nil"/>
          <w:bottom w:space="0" w:sz="0" w:val="nil"/>
          <w:right w:space="0" w:sz="0" w:val="nil"/>
          <w:between w:space="0" w:sz="0" w:val="nil"/>
        </w:pBdr>
        <w:shd w:fill="auto" w:val="clear"/>
        <w:ind w:left="720" w:firstLine="0"/>
        <w:rPr>
          <w:sz w:val="18"/>
          <w:szCs w:val="18"/>
        </w:rPr>
      </w:pPr>
      <w:r w:rsidDel="00000000" w:rsidR="00000000" w:rsidRPr="00000000">
        <w:rPr>
          <w:sz w:val="18"/>
          <w:szCs w:val="18"/>
          <w:rtl w:val="0"/>
        </w:rPr>
        <w:t xml:space="preserve">%11 = A-input edge to B-input edge</w:t>
      </w:r>
    </w:p>
    <w:p w:rsidR="00000000" w:rsidDel="00000000" w:rsidP="00000000" w:rsidRDefault="00000000" w:rsidRPr="00000000" w14:paraId="000010F7">
      <w:pPr>
        <w:pageBreakBefore w:val="0"/>
        <w:widowControl w:val="0"/>
        <w:pBdr>
          <w:top w:space="0" w:sz="0" w:val="nil"/>
          <w:left w:space="0" w:sz="0" w:val="nil"/>
          <w:bottom w:space="0" w:sz="0" w:val="nil"/>
          <w:right w:space="0" w:sz="0" w:val="nil"/>
          <w:between w:space="0" w:sz="0" w:val="nil"/>
        </w:pBdr>
        <w:shd w:fill="auto" w:val="clear"/>
        <w:ind w:left="720" w:firstLine="0"/>
        <w:rPr>
          <w:sz w:val="18"/>
          <w:szCs w:val="18"/>
        </w:rPr>
      </w:pPr>
      <w:r w:rsidDel="00000000" w:rsidR="00000000" w:rsidRPr="00000000">
        <w:rPr>
          <w:rtl w:val="0"/>
        </w:rPr>
      </w:r>
    </w:p>
    <w:p w:rsidR="00000000" w:rsidDel="00000000" w:rsidP="00000000" w:rsidRDefault="00000000" w:rsidRPr="00000000" w14:paraId="000010F8">
      <w:pPr>
        <w:pageBreakBefore w:val="0"/>
        <w:widowControl w:val="0"/>
        <w:pBdr>
          <w:top w:space="0" w:sz="0" w:val="nil"/>
          <w:left w:space="0" w:sz="0" w:val="nil"/>
          <w:bottom w:space="0" w:sz="0" w:val="nil"/>
          <w:right w:space="0" w:sz="0" w:val="nil"/>
          <w:between w:space="0" w:sz="0" w:val="nil"/>
        </w:pBdr>
        <w:shd w:fill="auto" w:val="clear"/>
        <w:ind w:left="720" w:firstLine="0"/>
        <w:rPr>
          <w:sz w:val="18"/>
          <w:szCs w:val="18"/>
        </w:rPr>
      </w:pPr>
      <w:r w:rsidDel="00000000" w:rsidR="00000000" w:rsidRPr="00000000">
        <w:rPr>
          <w:sz w:val="18"/>
          <w:szCs w:val="18"/>
          <w:rtl w:val="0"/>
        </w:rPr>
        <w:t xml:space="preserve">Note: The B-input can be set to the same pin as the A-input for single-pin cycle measurement.</w:t>
      </w:r>
    </w:p>
    <w:p w:rsidR="00000000" w:rsidDel="00000000" w:rsidP="00000000" w:rsidRDefault="00000000" w:rsidRPr="00000000" w14:paraId="000010F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FA">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Clock cycles or A-input trigger states are counted from each A-input rise/edge to each B-input rise/edge for X periods. If the A-input rise/edge is ever coincident with the B-input rise/edge at the end of the period, the start of the next period is registered. Upon completion of X periods, the measurement is placed in Z, IN is raised, and a new measurement begins.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can then be used to retrieve the completed measurement. Z will be limited to $80000000.</w:t>
      </w:r>
    </w:p>
    <w:p w:rsidR="00000000" w:rsidDel="00000000" w:rsidP="00000000" w:rsidRDefault="00000000" w:rsidRPr="00000000" w14:paraId="000010F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F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 first mode is intended to be used as an oversampling period measurement, while the second mode is a complementary duty measurement.</w:t>
      </w:r>
    </w:p>
    <w:p w:rsidR="00000000" w:rsidDel="00000000" w:rsidP="00000000" w:rsidRDefault="00000000" w:rsidRPr="00000000" w14:paraId="000010F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0FE">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During reset (DIR=0), IN is low and Z is set to $00000000.</w:t>
      </w:r>
    </w:p>
    <w:p w:rsidR="00000000" w:rsidDel="00000000" w:rsidP="00000000" w:rsidRDefault="00000000" w:rsidRPr="00000000" w14:paraId="000010F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10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101">
      <w:pPr>
        <w:pStyle w:val="Heading3"/>
        <w:pageBreakBefore w:val="0"/>
        <w:widowControl w:val="0"/>
        <w:spacing w:line="331.2" w:lineRule="auto"/>
        <w:rPr/>
      </w:pPr>
      <w:bookmarkStart w:colFirst="0" w:colLast="0" w:name="_nxzj0wcwewo" w:id="103"/>
      <w:bookmarkEnd w:id="103"/>
      <w:r w:rsidDel="00000000" w:rsidR="00000000" w:rsidRPr="00000000">
        <w:rPr>
          <w:rtl w:val="0"/>
        </w:rPr>
        <w:t xml:space="preserve">%10101 = For periods in X+ clock cycles, count time</w:t>
      </w:r>
    </w:p>
    <w:p w:rsidR="00000000" w:rsidDel="00000000" w:rsidP="00000000" w:rsidRDefault="00000000" w:rsidRPr="00000000" w14:paraId="00001102">
      <w:pPr>
        <w:pStyle w:val="Heading3"/>
        <w:pageBreakBefore w:val="0"/>
        <w:widowControl w:val="0"/>
        <w:spacing w:line="331.2" w:lineRule="auto"/>
        <w:rPr/>
      </w:pPr>
      <w:bookmarkStart w:colFirst="0" w:colLast="0" w:name="_omf1afd5mkal" w:id="104"/>
      <w:bookmarkEnd w:id="104"/>
      <w:r w:rsidDel="00000000" w:rsidR="00000000" w:rsidRPr="00000000">
        <w:rPr>
          <w:rtl w:val="0"/>
        </w:rPr>
        <w:t xml:space="preserve">%10110 = For periods in X+ clock cycles, count states</w:t>
      </w:r>
    </w:p>
    <w:p w:rsidR="00000000" w:rsidDel="00000000" w:rsidP="00000000" w:rsidRDefault="00000000" w:rsidRPr="00000000" w14:paraId="00001103">
      <w:pPr>
        <w:pStyle w:val="Heading3"/>
        <w:pageBreakBefore w:val="0"/>
        <w:widowControl w:val="0"/>
        <w:spacing w:line="331.2" w:lineRule="auto"/>
        <w:rPr/>
      </w:pPr>
      <w:bookmarkStart w:colFirst="0" w:colLast="0" w:name="_qys4swmb27b" w:id="105"/>
      <w:bookmarkEnd w:id="105"/>
      <w:r w:rsidDel="00000000" w:rsidR="00000000" w:rsidRPr="00000000">
        <w:rPr>
          <w:rtl w:val="0"/>
        </w:rPr>
        <w:t xml:space="preserve">%10111 = For periods in X+ clock cycles, count periods</w:t>
      </w:r>
    </w:p>
    <w:p w:rsidR="00000000" w:rsidDel="00000000" w:rsidP="00000000" w:rsidRDefault="00000000" w:rsidRPr="00000000" w14:paraId="00001104">
      <w:pPr>
        <w:pageBreakBefore w:val="0"/>
        <w:widowControl w:val="0"/>
        <w:pBdr>
          <w:top w:space="0" w:sz="0" w:val="nil"/>
          <w:left w:space="0" w:sz="0" w:val="nil"/>
          <w:bottom w:space="0" w:sz="0" w:val="nil"/>
          <w:right w:space="0" w:sz="0" w:val="nil"/>
          <w:between w:space="0" w:sz="0" w:val="nil"/>
        </w:pBdr>
        <w:shd w:fill="auto" w:val="clear"/>
        <w:rPr>
          <w:b w:val="1"/>
          <w:sz w:val="18"/>
          <w:szCs w:val="18"/>
        </w:rPr>
      </w:pPr>
      <w:r w:rsidDel="00000000" w:rsidR="00000000" w:rsidRPr="00000000">
        <w:rPr>
          <w:rtl w:val="0"/>
        </w:rPr>
      </w:r>
    </w:p>
    <w:p w:rsidR="00000000" w:rsidDel="00000000" w:rsidP="00000000" w:rsidRDefault="00000000" w:rsidRPr="00000000" w14:paraId="0000110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X.[31..0] establishes the minimum number of clock cycles to track periods for. Periods are A-input rise/edge to B-input rise/edge.</w:t>
      </w:r>
    </w:p>
    <w:p w:rsidR="00000000" w:rsidDel="00000000" w:rsidP="00000000" w:rsidRDefault="00000000" w:rsidRPr="00000000" w14:paraId="0000110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10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Y.[1..0] establishes A-input and B-input rise/edge sensitivity:</w:t>
      </w:r>
    </w:p>
    <w:p w:rsidR="00000000" w:rsidDel="00000000" w:rsidP="00000000" w:rsidRDefault="00000000" w:rsidRPr="00000000" w14:paraId="0000110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109">
      <w:pPr>
        <w:pageBreakBefore w:val="0"/>
        <w:widowControl w:val="0"/>
        <w:pBdr>
          <w:top w:space="0" w:sz="0" w:val="nil"/>
          <w:left w:space="0" w:sz="0" w:val="nil"/>
          <w:bottom w:space="0" w:sz="0" w:val="nil"/>
          <w:right w:space="0" w:sz="0" w:val="nil"/>
          <w:between w:space="0" w:sz="0" w:val="nil"/>
        </w:pBdr>
        <w:shd w:fill="auto" w:val="clear"/>
        <w:ind w:left="720" w:firstLine="0"/>
        <w:rPr>
          <w:sz w:val="18"/>
          <w:szCs w:val="18"/>
        </w:rPr>
      </w:pPr>
      <w:r w:rsidDel="00000000" w:rsidR="00000000" w:rsidRPr="00000000">
        <w:rPr>
          <w:sz w:val="18"/>
          <w:szCs w:val="18"/>
          <w:rtl w:val="0"/>
        </w:rPr>
        <w:t xml:space="preserve">%00 = A-input rise to B-input rise</w:t>
      </w:r>
    </w:p>
    <w:p w:rsidR="00000000" w:rsidDel="00000000" w:rsidP="00000000" w:rsidRDefault="00000000" w:rsidRPr="00000000" w14:paraId="0000110A">
      <w:pPr>
        <w:pageBreakBefore w:val="0"/>
        <w:widowControl w:val="0"/>
        <w:pBdr>
          <w:top w:space="0" w:sz="0" w:val="nil"/>
          <w:left w:space="0" w:sz="0" w:val="nil"/>
          <w:bottom w:space="0" w:sz="0" w:val="nil"/>
          <w:right w:space="0" w:sz="0" w:val="nil"/>
          <w:between w:space="0" w:sz="0" w:val="nil"/>
        </w:pBdr>
        <w:shd w:fill="auto" w:val="clear"/>
        <w:ind w:left="720" w:firstLine="0"/>
        <w:rPr>
          <w:sz w:val="18"/>
          <w:szCs w:val="18"/>
        </w:rPr>
      </w:pPr>
      <w:r w:rsidDel="00000000" w:rsidR="00000000" w:rsidRPr="00000000">
        <w:rPr>
          <w:sz w:val="18"/>
          <w:szCs w:val="18"/>
          <w:rtl w:val="0"/>
        </w:rPr>
        <w:t xml:space="preserve">%01 = A-input rise to B-input edge</w:t>
      </w:r>
    </w:p>
    <w:p w:rsidR="00000000" w:rsidDel="00000000" w:rsidP="00000000" w:rsidRDefault="00000000" w:rsidRPr="00000000" w14:paraId="0000110B">
      <w:pPr>
        <w:pageBreakBefore w:val="0"/>
        <w:widowControl w:val="0"/>
        <w:pBdr>
          <w:top w:space="0" w:sz="0" w:val="nil"/>
          <w:left w:space="0" w:sz="0" w:val="nil"/>
          <w:bottom w:space="0" w:sz="0" w:val="nil"/>
          <w:right w:space="0" w:sz="0" w:val="nil"/>
          <w:between w:space="0" w:sz="0" w:val="nil"/>
        </w:pBdr>
        <w:shd w:fill="auto" w:val="clear"/>
        <w:ind w:left="720" w:firstLine="0"/>
        <w:rPr>
          <w:sz w:val="18"/>
          <w:szCs w:val="18"/>
        </w:rPr>
      </w:pPr>
      <w:r w:rsidDel="00000000" w:rsidR="00000000" w:rsidRPr="00000000">
        <w:rPr>
          <w:sz w:val="18"/>
          <w:szCs w:val="18"/>
          <w:rtl w:val="0"/>
        </w:rPr>
        <w:t xml:space="preserve">%10 = A-input edge to B-input rise</w:t>
      </w:r>
    </w:p>
    <w:p w:rsidR="00000000" w:rsidDel="00000000" w:rsidP="00000000" w:rsidRDefault="00000000" w:rsidRPr="00000000" w14:paraId="0000110C">
      <w:pPr>
        <w:pageBreakBefore w:val="0"/>
        <w:widowControl w:val="0"/>
        <w:pBdr>
          <w:top w:space="0" w:sz="0" w:val="nil"/>
          <w:left w:space="0" w:sz="0" w:val="nil"/>
          <w:bottom w:space="0" w:sz="0" w:val="nil"/>
          <w:right w:space="0" w:sz="0" w:val="nil"/>
          <w:between w:space="0" w:sz="0" w:val="nil"/>
        </w:pBdr>
        <w:shd w:fill="auto" w:val="clear"/>
        <w:ind w:left="720" w:firstLine="0"/>
        <w:rPr>
          <w:sz w:val="18"/>
          <w:szCs w:val="18"/>
        </w:rPr>
      </w:pPr>
      <w:r w:rsidDel="00000000" w:rsidR="00000000" w:rsidRPr="00000000">
        <w:rPr>
          <w:sz w:val="18"/>
          <w:szCs w:val="18"/>
          <w:rtl w:val="0"/>
        </w:rPr>
        <w:t xml:space="preserve">%11 = A-input edge to B-input edge</w:t>
      </w:r>
    </w:p>
    <w:p w:rsidR="00000000" w:rsidDel="00000000" w:rsidP="00000000" w:rsidRDefault="00000000" w:rsidRPr="00000000" w14:paraId="0000110D">
      <w:pPr>
        <w:pageBreakBefore w:val="0"/>
        <w:widowControl w:val="0"/>
        <w:pBdr>
          <w:top w:space="0" w:sz="0" w:val="nil"/>
          <w:left w:space="0" w:sz="0" w:val="nil"/>
          <w:bottom w:space="0" w:sz="0" w:val="nil"/>
          <w:right w:space="0" w:sz="0" w:val="nil"/>
          <w:between w:space="0" w:sz="0" w:val="nil"/>
        </w:pBdr>
        <w:shd w:fill="auto" w:val="clear"/>
        <w:ind w:left="720" w:firstLine="0"/>
        <w:rPr>
          <w:sz w:val="18"/>
          <w:szCs w:val="18"/>
        </w:rPr>
      </w:pPr>
      <w:r w:rsidDel="00000000" w:rsidR="00000000" w:rsidRPr="00000000">
        <w:rPr>
          <w:rtl w:val="0"/>
        </w:rPr>
      </w:r>
    </w:p>
    <w:p w:rsidR="00000000" w:rsidDel="00000000" w:rsidP="00000000" w:rsidRDefault="00000000" w:rsidRPr="00000000" w14:paraId="0000110E">
      <w:pPr>
        <w:pageBreakBefore w:val="0"/>
        <w:widowControl w:val="0"/>
        <w:pBdr>
          <w:top w:space="0" w:sz="0" w:val="nil"/>
          <w:left w:space="0" w:sz="0" w:val="nil"/>
          <w:bottom w:space="0" w:sz="0" w:val="nil"/>
          <w:right w:space="0" w:sz="0" w:val="nil"/>
          <w:between w:space="0" w:sz="0" w:val="nil"/>
        </w:pBdr>
        <w:shd w:fill="auto" w:val="clear"/>
        <w:ind w:left="720" w:firstLine="0"/>
        <w:rPr>
          <w:sz w:val="18"/>
          <w:szCs w:val="18"/>
        </w:rPr>
      </w:pPr>
      <w:r w:rsidDel="00000000" w:rsidR="00000000" w:rsidRPr="00000000">
        <w:rPr>
          <w:sz w:val="18"/>
          <w:szCs w:val="18"/>
          <w:rtl w:val="0"/>
        </w:rPr>
        <w:t xml:space="preserve">Note: The B-input can be set to the same pin as the A-input for single-pin cycle measurement.</w:t>
      </w:r>
    </w:p>
    <w:p w:rsidR="00000000" w:rsidDel="00000000" w:rsidP="00000000" w:rsidRDefault="00000000" w:rsidRPr="00000000" w14:paraId="0000110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110">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A measurement is taken across some number of A-input rise/edge to B-input rise/edge periods, until X clock cycles elapse and then any period in progress completes. If the A-input rise/edge is ever coincident with the B-input rise/edge at the end of the period, the start of the next period is registered. Upon completion, the measurement is placed in Z, IN is raised, and a new measurement begins.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can then be used to retrieve the completed measurement. Z will be limited to $80000000.</w:t>
      </w:r>
    </w:p>
    <w:p w:rsidR="00000000" w:rsidDel="00000000" w:rsidP="00000000" w:rsidRDefault="00000000" w:rsidRPr="00000000" w14:paraId="00001111">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r>
    </w:p>
    <w:p w:rsidR="00000000" w:rsidDel="00000000" w:rsidP="00000000" w:rsidRDefault="00000000" w:rsidRPr="00000000" w14:paraId="00001112">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The first mode accumulates time within each period, for an oversampled period measurement.</w:t>
      </w:r>
    </w:p>
    <w:p w:rsidR="00000000" w:rsidDel="00000000" w:rsidP="00000000" w:rsidRDefault="00000000" w:rsidRPr="00000000" w14:paraId="00001113">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r>
    </w:p>
    <w:p w:rsidR="00000000" w:rsidDel="00000000" w:rsidP="00000000" w:rsidRDefault="00000000" w:rsidRPr="00000000" w14:paraId="00001114">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The second mode accumulates A-input trigger states within each period, for an oversampled duty measurement.</w:t>
      </w:r>
    </w:p>
    <w:p w:rsidR="00000000" w:rsidDel="00000000" w:rsidP="00000000" w:rsidRDefault="00000000" w:rsidRPr="00000000" w14:paraId="00001115">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r>
    </w:p>
    <w:p w:rsidR="00000000" w:rsidDel="00000000" w:rsidP="00000000" w:rsidRDefault="00000000" w:rsidRPr="00000000" w14:paraId="00001116">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The third mode counts the periods.</w:t>
      </w:r>
    </w:p>
    <w:p w:rsidR="00000000" w:rsidDel="00000000" w:rsidP="00000000" w:rsidRDefault="00000000" w:rsidRPr="00000000" w14:paraId="00001117">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r>
    </w:p>
    <w:p w:rsidR="00000000" w:rsidDel="00000000" w:rsidP="00000000" w:rsidRDefault="00000000" w:rsidRPr="00000000" w14:paraId="00001118">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Knowing how many clock cycles some number of complete periods took, and what the duty was, affords a very time-efficient and precise means of determining frequency and duty cycle. At least two of these measurements must be made concurrently to get useful results.</w:t>
      </w:r>
    </w:p>
    <w:p w:rsidR="00000000" w:rsidDel="00000000" w:rsidP="00000000" w:rsidRDefault="00000000" w:rsidRPr="00000000" w14:paraId="0000111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11A">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During reset (DIR=0), IN is low and Z is set to $00000000.</w:t>
      </w:r>
    </w:p>
    <w:p w:rsidR="00000000" w:rsidDel="00000000" w:rsidP="00000000" w:rsidRDefault="00000000" w:rsidRPr="00000000" w14:paraId="0000111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11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11D">
      <w:pPr>
        <w:pStyle w:val="Heading3"/>
        <w:pageBreakBefore w:val="0"/>
        <w:widowControl w:val="0"/>
        <w:spacing w:line="331.2" w:lineRule="auto"/>
        <w:rPr/>
      </w:pPr>
      <w:bookmarkStart w:colFirst="0" w:colLast="0" w:name="_owm6h3wgdp72" w:id="106"/>
      <w:bookmarkEnd w:id="106"/>
      <w:r w:rsidDel="00000000" w:rsidR="00000000" w:rsidRPr="00000000">
        <w:rPr>
          <w:rtl w:val="0"/>
        </w:rPr>
        <w:t xml:space="preserve">%11000 = ADC sample/filter/capture, internally clocked</w:t>
      </w:r>
    </w:p>
    <w:p w:rsidR="00000000" w:rsidDel="00000000" w:rsidP="00000000" w:rsidRDefault="00000000" w:rsidRPr="00000000" w14:paraId="0000111E">
      <w:pPr>
        <w:pStyle w:val="Heading3"/>
        <w:pageBreakBefore w:val="0"/>
        <w:widowControl w:val="0"/>
        <w:spacing w:line="331.2" w:lineRule="auto"/>
        <w:rPr/>
      </w:pPr>
      <w:bookmarkStart w:colFirst="0" w:colLast="0" w:name="_583eaakkvf1j" w:id="107"/>
      <w:bookmarkEnd w:id="107"/>
      <w:r w:rsidDel="00000000" w:rsidR="00000000" w:rsidRPr="00000000">
        <w:rPr>
          <w:rtl w:val="0"/>
        </w:rPr>
        <w:t xml:space="preserve">%11001 = ADC sample/filter/capture, externally clocked</w:t>
      </w:r>
    </w:p>
    <w:p w:rsidR="00000000" w:rsidDel="00000000" w:rsidP="00000000" w:rsidRDefault="00000000" w:rsidRPr="00000000" w14:paraId="0000111F">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20">
      <w:pPr>
        <w:pageBreakBefore w:val="0"/>
        <w:widowControl w:val="0"/>
        <w:spacing w:line="331.2" w:lineRule="auto"/>
        <w:rPr>
          <w:sz w:val="18"/>
          <w:szCs w:val="18"/>
        </w:rPr>
      </w:pPr>
      <w:r w:rsidDel="00000000" w:rsidR="00000000" w:rsidRPr="00000000">
        <w:rPr>
          <w:sz w:val="18"/>
          <w:szCs w:val="18"/>
          <w:rtl w:val="0"/>
        </w:rPr>
        <w:t xml:space="preserve">These modes facilitate sampling, SINC filtering, and raw capturing of ADC bitstream data.</w:t>
      </w:r>
    </w:p>
    <w:p w:rsidR="00000000" w:rsidDel="00000000" w:rsidP="00000000" w:rsidRDefault="00000000" w:rsidRPr="00000000" w14:paraId="00001121">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22">
      <w:pPr>
        <w:pageBreakBefore w:val="0"/>
        <w:widowControl w:val="0"/>
        <w:spacing w:line="331.2" w:lineRule="auto"/>
        <w:rPr>
          <w:sz w:val="18"/>
          <w:szCs w:val="18"/>
        </w:rPr>
      </w:pPr>
      <w:r w:rsidDel="00000000" w:rsidR="00000000" w:rsidRPr="00000000">
        <w:rPr>
          <w:sz w:val="18"/>
          <w:szCs w:val="18"/>
          <w:rtl w:val="0"/>
        </w:rPr>
        <w:t xml:space="preserve">For the internally-clocked mode, the A-input will be sampled on every clock and should be a pin configured for ADC operation (</w:t>
      </w:r>
      <w:r w:rsidDel="00000000" w:rsidR="00000000" w:rsidRPr="00000000">
        <w:rPr>
          <w:rtl w:val="0"/>
        </w:rPr>
        <w:t xml:space="preserve">M.</w:t>
      </w:r>
      <w:r w:rsidDel="00000000" w:rsidR="00000000" w:rsidRPr="00000000">
        <w:rPr>
          <w:sz w:val="18"/>
          <w:szCs w:val="18"/>
          <w:rtl w:val="0"/>
        </w:rPr>
        <w:t xml:space="preserve">[12..10] = %100). In the externally-clocked mode, the A-input will be sampled on each B-input rise, so that an external delta-sigma ADC may be employed.</w:t>
      </w:r>
    </w:p>
    <w:p w:rsidR="00000000" w:rsidDel="00000000" w:rsidP="00000000" w:rsidRDefault="00000000" w:rsidRPr="00000000" w14:paraId="00001123">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24">
      <w:pPr>
        <w:pageBreakBefore w:val="0"/>
        <w:widowControl w:val="0"/>
        <w:spacing w:line="331.2" w:lineRule="auto"/>
        <w:rPr>
          <w:sz w:val="18"/>
          <w:szCs w:val="18"/>
        </w:rPr>
      </w:pPr>
      <w:r w:rsidDel="00000000" w:rsidR="00000000" w:rsidRPr="00000000">
        <w:rPr>
          <w:sz w:val="18"/>
          <w:szCs w:val="18"/>
          <w:rtl w:val="0"/>
        </w:rPr>
        <w:t xml:space="preserve">WXPIN sets the mode to X.[5..4] and the sample period to POWER(2, X.[3..0]). Not all mode and period combinations are useful, or even functional:</w:t>
      </w:r>
    </w:p>
    <w:p w:rsidR="00000000" w:rsidDel="00000000" w:rsidP="00000000" w:rsidRDefault="00000000" w:rsidRPr="00000000" w14:paraId="00001125">
      <w:pPr>
        <w:pageBreakBefore w:val="0"/>
        <w:widowControl w:val="0"/>
        <w:spacing w:line="331.2" w:lineRule="auto"/>
        <w:rPr>
          <w:sz w:val="18"/>
          <w:szCs w:val="18"/>
        </w:rPr>
      </w:pPr>
      <w:r w:rsidDel="00000000" w:rsidR="00000000" w:rsidRPr="00000000">
        <w:rPr>
          <w:rtl w:val="0"/>
        </w:rPr>
      </w:r>
    </w:p>
    <w:tbl>
      <w:tblPr>
        <w:tblStyle w:val="Table34"/>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1560"/>
        <w:gridCol w:w="1875"/>
        <w:gridCol w:w="1710"/>
        <w:gridCol w:w="1710"/>
        <w:gridCol w:w="1965"/>
        <w:tblGridChange w:id="0">
          <w:tblGrid>
            <w:gridCol w:w="900"/>
            <w:gridCol w:w="1560"/>
            <w:gridCol w:w="1875"/>
            <w:gridCol w:w="1710"/>
            <w:gridCol w:w="1710"/>
            <w:gridCol w:w="1965"/>
          </w:tblGrid>
        </w:tblGridChange>
      </w:tblGrid>
      <w:tr>
        <w:trPr>
          <w:cantSplit w:val="0"/>
          <w:trHeight w:val="80" w:hRule="atLeast"/>
          <w:tblHeader w:val="0"/>
        </w:trPr>
        <w:tc>
          <w:tcPr>
            <w:tcMar>
              <w:top w:w="100.0" w:type="dxa"/>
              <w:left w:w="100.0" w:type="dxa"/>
              <w:bottom w:w="100.0" w:type="dxa"/>
              <w:right w:w="100.0" w:type="dxa"/>
            </w:tcMar>
            <w:vAlign w:val="top"/>
          </w:tcPr>
          <w:p w:rsidR="00000000" w:rsidDel="00000000" w:rsidP="00000000" w:rsidRDefault="00000000" w:rsidRPr="00000000" w14:paraId="00001126">
            <w:pPr>
              <w:pageBreakBefore w:val="0"/>
              <w:widowControl w:val="0"/>
              <w:spacing w:line="240" w:lineRule="auto"/>
              <w:jc w:val="center"/>
              <w:rPr>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127">
            <w:pPr>
              <w:pageBreakBefore w:val="0"/>
              <w:widowControl w:val="0"/>
              <w:spacing w:line="240" w:lineRule="auto"/>
              <w:jc w:val="center"/>
              <w:rPr>
                <w:sz w:val="18"/>
                <w:szCs w:val="18"/>
              </w:rPr>
            </w:pPr>
            <w:r w:rsidDel="00000000" w:rsidR="00000000" w:rsidRPr="00000000">
              <w:rPr>
                <w:rFonts w:ascii="Arial Unicode MS" w:cs="Arial Unicode MS" w:eastAsia="Arial Unicode MS" w:hAnsi="Arial Unicode MS"/>
                <w:sz w:val="18"/>
                <w:szCs w:val="18"/>
                <w:rtl w:val="0"/>
              </w:rPr>
              <w:t xml:space="preserve">X.[5..4]  →</w:t>
            </w:r>
          </w:p>
          <w:p w:rsidR="00000000" w:rsidDel="00000000" w:rsidP="00000000" w:rsidRDefault="00000000" w:rsidRPr="00000000" w14:paraId="00001128">
            <w:pPr>
              <w:pageBreakBefore w:val="0"/>
              <w:widowControl w:val="0"/>
              <w:spacing w:line="240" w:lineRule="auto"/>
              <w:jc w:val="center"/>
              <w:rPr>
                <w:sz w:val="18"/>
                <w:szCs w:val="18"/>
              </w:rPr>
            </w:pPr>
            <w:r w:rsidDel="00000000" w:rsidR="00000000" w:rsidRPr="00000000">
              <w:rPr>
                <w:rFonts w:ascii="Arial Unicode MS" w:cs="Arial Unicode MS" w:eastAsia="Arial Unicode MS" w:hAnsi="Arial Unicode MS"/>
                <w:sz w:val="18"/>
                <w:szCs w:val="18"/>
                <w:rtl w:val="0"/>
              </w:rPr>
              <w:t xml:space="preserve">Mode  →</w:t>
            </w:r>
          </w:p>
        </w:tc>
        <w:tc>
          <w:tcPr>
            <w:shd w:fill="efefef" w:val="clear"/>
            <w:tcMar>
              <w:top w:w="100.0" w:type="dxa"/>
              <w:left w:w="100.0" w:type="dxa"/>
              <w:bottom w:w="100.0" w:type="dxa"/>
              <w:right w:w="100.0" w:type="dxa"/>
            </w:tcMar>
            <w:vAlign w:val="top"/>
          </w:tcPr>
          <w:p w:rsidR="00000000" w:rsidDel="00000000" w:rsidP="00000000" w:rsidRDefault="00000000" w:rsidRPr="00000000" w14:paraId="00001129">
            <w:pPr>
              <w:pageBreakBefore w:val="0"/>
              <w:widowControl w:val="0"/>
              <w:spacing w:line="240" w:lineRule="auto"/>
              <w:jc w:val="center"/>
              <w:rPr>
                <w:sz w:val="18"/>
                <w:szCs w:val="18"/>
              </w:rPr>
            </w:pPr>
            <w:r w:rsidDel="00000000" w:rsidR="00000000" w:rsidRPr="00000000">
              <w:rPr>
                <w:sz w:val="18"/>
                <w:szCs w:val="18"/>
                <w:rtl w:val="0"/>
              </w:rPr>
              <w:t xml:space="preserve">%00</w:t>
            </w:r>
          </w:p>
          <w:p w:rsidR="00000000" w:rsidDel="00000000" w:rsidP="00000000" w:rsidRDefault="00000000" w:rsidRPr="00000000" w14:paraId="0000112A">
            <w:pPr>
              <w:pageBreakBefore w:val="0"/>
              <w:widowControl w:val="0"/>
              <w:spacing w:line="240" w:lineRule="auto"/>
              <w:jc w:val="center"/>
              <w:rPr>
                <w:sz w:val="18"/>
                <w:szCs w:val="18"/>
              </w:rPr>
            </w:pPr>
            <w:r w:rsidDel="00000000" w:rsidR="00000000" w:rsidRPr="00000000">
              <w:rPr>
                <w:sz w:val="18"/>
                <w:szCs w:val="18"/>
                <w:rtl w:val="0"/>
              </w:rPr>
              <w:t xml:space="preserve">SINC2 Sampling</w:t>
            </w:r>
          </w:p>
        </w:tc>
        <w:tc>
          <w:tcPr>
            <w:shd w:fill="efefef" w:val="clear"/>
            <w:tcMar>
              <w:top w:w="100.0" w:type="dxa"/>
              <w:left w:w="100.0" w:type="dxa"/>
              <w:bottom w:w="100.0" w:type="dxa"/>
              <w:right w:w="100.0" w:type="dxa"/>
            </w:tcMar>
            <w:vAlign w:val="top"/>
          </w:tcPr>
          <w:p w:rsidR="00000000" w:rsidDel="00000000" w:rsidP="00000000" w:rsidRDefault="00000000" w:rsidRPr="00000000" w14:paraId="0000112B">
            <w:pPr>
              <w:pageBreakBefore w:val="0"/>
              <w:widowControl w:val="0"/>
              <w:spacing w:line="240" w:lineRule="auto"/>
              <w:jc w:val="center"/>
              <w:rPr>
                <w:sz w:val="18"/>
                <w:szCs w:val="18"/>
              </w:rPr>
            </w:pPr>
            <w:r w:rsidDel="00000000" w:rsidR="00000000" w:rsidRPr="00000000">
              <w:rPr>
                <w:sz w:val="18"/>
                <w:szCs w:val="18"/>
                <w:rtl w:val="0"/>
              </w:rPr>
              <w:t xml:space="preserve">%01</w:t>
            </w:r>
          </w:p>
          <w:p w:rsidR="00000000" w:rsidDel="00000000" w:rsidP="00000000" w:rsidRDefault="00000000" w:rsidRPr="00000000" w14:paraId="0000112C">
            <w:pPr>
              <w:pageBreakBefore w:val="0"/>
              <w:widowControl w:val="0"/>
              <w:spacing w:line="240" w:lineRule="auto"/>
              <w:jc w:val="center"/>
              <w:rPr>
                <w:sz w:val="18"/>
                <w:szCs w:val="18"/>
              </w:rPr>
            </w:pPr>
            <w:r w:rsidDel="00000000" w:rsidR="00000000" w:rsidRPr="00000000">
              <w:rPr>
                <w:sz w:val="18"/>
                <w:szCs w:val="18"/>
                <w:rtl w:val="0"/>
              </w:rPr>
              <w:t xml:space="preserve">SINC2 Filtering</w:t>
            </w:r>
          </w:p>
        </w:tc>
        <w:tc>
          <w:tcPr>
            <w:shd w:fill="efefef" w:val="clear"/>
            <w:tcMar>
              <w:top w:w="100.0" w:type="dxa"/>
              <w:left w:w="100.0" w:type="dxa"/>
              <w:bottom w:w="100.0" w:type="dxa"/>
              <w:right w:w="100.0" w:type="dxa"/>
            </w:tcMar>
            <w:vAlign w:val="top"/>
          </w:tcPr>
          <w:p w:rsidR="00000000" w:rsidDel="00000000" w:rsidP="00000000" w:rsidRDefault="00000000" w:rsidRPr="00000000" w14:paraId="0000112D">
            <w:pPr>
              <w:pageBreakBefore w:val="0"/>
              <w:widowControl w:val="0"/>
              <w:spacing w:line="240" w:lineRule="auto"/>
              <w:jc w:val="center"/>
              <w:rPr>
                <w:sz w:val="18"/>
                <w:szCs w:val="18"/>
              </w:rPr>
            </w:pPr>
            <w:r w:rsidDel="00000000" w:rsidR="00000000" w:rsidRPr="00000000">
              <w:rPr>
                <w:sz w:val="18"/>
                <w:szCs w:val="18"/>
                <w:rtl w:val="0"/>
              </w:rPr>
              <w:t xml:space="preserve">%10</w:t>
            </w:r>
          </w:p>
          <w:p w:rsidR="00000000" w:rsidDel="00000000" w:rsidP="00000000" w:rsidRDefault="00000000" w:rsidRPr="00000000" w14:paraId="0000112E">
            <w:pPr>
              <w:pageBreakBefore w:val="0"/>
              <w:widowControl w:val="0"/>
              <w:spacing w:line="240" w:lineRule="auto"/>
              <w:jc w:val="center"/>
              <w:rPr>
                <w:sz w:val="18"/>
                <w:szCs w:val="18"/>
              </w:rPr>
            </w:pPr>
            <w:r w:rsidDel="00000000" w:rsidR="00000000" w:rsidRPr="00000000">
              <w:rPr>
                <w:sz w:val="18"/>
                <w:szCs w:val="18"/>
                <w:rtl w:val="0"/>
              </w:rPr>
              <w:t xml:space="preserve">SINC3 Filtering</w:t>
            </w:r>
          </w:p>
        </w:tc>
        <w:tc>
          <w:tcPr>
            <w:shd w:fill="efefef" w:val="clear"/>
            <w:tcMar>
              <w:top w:w="100.0" w:type="dxa"/>
              <w:left w:w="100.0" w:type="dxa"/>
              <w:bottom w:w="100.0" w:type="dxa"/>
              <w:right w:w="100.0" w:type="dxa"/>
            </w:tcMar>
            <w:vAlign w:val="top"/>
          </w:tcPr>
          <w:p w:rsidR="00000000" w:rsidDel="00000000" w:rsidP="00000000" w:rsidRDefault="00000000" w:rsidRPr="00000000" w14:paraId="0000112F">
            <w:pPr>
              <w:pageBreakBefore w:val="0"/>
              <w:widowControl w:val="0"/>
              <w:spacing w:line="240" w:lineRule="auto"/>
              <w:jc w:val="center"/>
              <w:rPr>
                <w:sz w:val="18"/>
                <w:szCs w:val="18"/>
              </w:rPr>
            </w:pPr>
            <w:r w:rsidDel="00000000" w:rsidR="00000000" w:rsidRPr="00000000">
              <w:rPr>
                <w:sz w:val="18"/>
                <w:szCs w:val="18"/>
                <w:rtl w:val="0"/>
              </w:rPr>
              <w:t xml:space="preserve">%11</w:t>
            </w:r>
          </w:p>
          <w:p w:rsidR="00000000" w:rsidDel="00000000" w:rsidP="00000000" w:rsidRDefault="00000000" w:rsidRPr="00000000" w14:paraId="00001130">
            <w:pPr>
              <w:pageBreakBefore w:val="0"/>
              <w:widowControl w:val="0"/>
              <w:spacing w:line="240" w:lineRule="auto"/>
              <w:jc w:val="center"/>
              <w:rPr>
                <w:sz w:val="18"/>
                <w:szCs w:val="18"/>
              </w:rPr>
            </w:pPr>
            <w:r w:rsidDel="00000000" w:rsidR="00000000" w:rsidRPr="00000000">
              <w:rPr>
                <w:sz w:val="18"/>
                <w:szCs w:val="18"/>
                <w:rtl w:val="0"/>
              </w:rPr>
              <w:t xml:space="preserve">Bitstream capturing</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131">
            <w:pPr>
              <w:pageBreakBefore w:val="0"/>
              <w:widowControl w:val="0"/>
              <w:spacing w:line="240" w:lineRule="auto"/>
              <w:jc w:val="center"/>
              <w:rPr>
                <w:sz w:val="18"/>
                <w:szCs w:val="18"/>
              </w:rPr>
            </w:pPr>
            <w:r w:rsidDel="00000000" w:rsidR="00000000" w:rsidRPr="00000000">
              <w:rPr>
                <w:sz w:val="18"/>
                <w:szCs w:val="18"/>
                <w:rtl w:val="0"/>
              </w:rPr>
              <w:t xml:space="preserve">X.[3</w:t>
            </w:r>
            <w:r w:rsidDel="00000000" w:rsidR="00000000" w:rsidRPr="00000000">
              <w:rPr>
                <w:rtl w:val="0"/>
              </w:rPr>
              <w:t xml:space="preserve">..</w:t>
            </w:r>
            <w:r w:rsidDel="00000000" w:rsidR="00000000" w:rsidRPr="00000000">
              <w:rPr>
                <w:sz w:val="18"/>
                <w:szCs w:val="18"/>
                <w:rtl w:val="0"/>
              </w:rPr>
              <w:t xml:space="preserve">0]</w:t>
            </w:r>
          </w:p>
        </w:tc>
        <w:tc>
          <w:tcPr>
            <w:shd w:fill="efefef" w:val="clear"/>
            <w:tcMar>
              <w:top w:w="100.0" w:type="dxa"/>
              <w:left w:w="100.0" w:type="dxa"/>
              <w:bottom w:w="100.0" w:type="dxa"/>
              <w:right w:w="100.0" w:type="dxa"/>
            </w:tcMar>
            <w:vAlign w:val="top"/>
          </w:tcPr>
          <w:p w:rsidR="00000000" w:rsidDel="00000000" w:rsidP="00000000" w:rsidRDefault="00000000" w:rsidRPr="00000000" w14:paraId="00001132">
            <w:pPr>
              <w:pageBreakBefore w:val="0"/>
              <w:widowControl w:val="0"/>
              <w:spacing w:line="240" w:lineRule="auto"/>
              <w:jc w:val="center"/>
              <w:rPr>
                <w:sz w:val="18"/>
                <w:szCs w:val="18"/>
              </w:rPr>
            </w:pPr>
            <w:r w:rsidDel="00000000" w:rsidR="00000000" w:rsidRPr="00000000">
              <w:rPr>
                <w:rtl w:val="0"/>
              </w:rPr>
              <w:t xml:space="preserve">Sample </w:t>
            </w:r>
            <w:r w:rsidDel="00000000" w:rsidR="00000000" w:rsidRPr="00000000">
              <w:rPr>
                <w:sz w:val="18"/>
                <w:szCs w:val="18"/>
                <w:rtl w:val="0"/>
              </w:rPr>
              <w:t xml:space="preserve">Period</w:t>
            </w:r>
          </w:p>
        </w:tc>
        <w:tc>
          <w:tcPr>
            <w:shd w:fill="efefef" w:val="clear"/>
            <w:tcMar>
              <w:top w:w="100.0" w:type="dxa"/>
              <w:left w:w="100.0" w:type="dxa"/>
              <w:bottom w:w="100.0" w:type="dxa"/>
              <w:right w:w="100.0" w:type="dxa"/>
            </w:tcMar>
            <w:vAlign w:val="top"/>
          </w:tcPr>
          <w:p w:rsidR="00000000" w:rsidDel="00000000" w:rsidP="00000000" w:rsidRDefault="00000000" w:rsidRPr="00000000" w14:paraId="00001133">
            <w:pPr>
              <w:pageBreakBefore w:val="0"/>
              <w:widowControl w:val="0"/>
              <w:spacing w:line="240" w:lineRule="auto"/>
              <w:jc w:val="center"/>
              <w:rPr>
                <w:sz w:val="18"/>
                <w:szCs w:val="18"/>
              </w:rPr>
            </w:pPr>
            <w:r w:rsidDel="00000000" w:rsidR="00000000" w:rsidRPr="00000000">
              <w:rPr>
                <w:sz w:val="18"/>
                <w:szCs w:val="18"/>
                <w:rtl w:val="0"/>
              </w:rPr>
              <w:t xml:space="preserve">Sample Resolution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1134">
            <w:pPr>
              <w:pageBreakBefore w:val="0"/>
              <w:widowControl w:val="0"/>
              <w:spacing w:line="240" w:lineRule="auto"/>
              <w:jc w:val="center"/>
              <w:rPr>
                <w:sz w:val="18"/>
                <w:szCs w:val="18"/>
              </w:rPr>
            </w:pPr>
            <w:r w:rsidDel="00000000" w:rsidR="00000000" w:rsidRPr="00000000">
              <w:rPr>
                <w:sz w:val="18"/>
                <w:szCs w:val="18"/>
                <w:rtl w:val="0"/>
              </w:rPr>
              <w:t xml:space="preserve">Post-diff ENOB*</w:t>
            </w:r>
          </w:p>
        </w:tc>
        <w:tc>
          <w:tcPr>
            <w:shd w:fill="efefef" w:val="clear"/>
            <w:tcMar>
              <w:top w:w="100.0" w:type="dxa"/>
              <w:left w:w="100.0" w:type="dxa"/>
              <w:bottom w:w="100.0" w:type="dxa"/>
              <w:right w:w="100.0" w:type="dxa"/>
            </w:tcMar>
            <w:vAlign w:val="top"/>
          </w:tcPr>
          <w:p w:rsidR="00000000" w:rsidDel="00000000" w:rsidP="00000000" w:rsidRDefault="00000000" w:rsidRPr="00000000" w14:paraId="00001135">
            <w:pPr>
              <w:pageBreakBefore w:val="0"/>
              <w:widowControl w:val="0"/>
              <w:spacing w:line="240" w:lineRule="auto"/>
              <w:jc w:val="center"/>
              <w:rPr>
                <w:sz w:val="18"/>
                <w:szCs w:val="18"/>
              </w:rPr>
            </w:pPr>
            <w:r w:rsidDel="00000000" w:rsidR="00000000" w:rsidRPr="00000000">
              <w:rPr>
                <w:sz w:val="18"/>
                <w:szCs w:val="18"/>
                <w:rtl w:val="0"/>
              </w:rPr>
              <w:t xml:space="preserve">Post-diff ENOB*</w:t>
            </w:r>
          </w:p>
        </w:tc>
        <w:tc>
          <w:tcPr>
            <w:shd w:fill="efefef" w:val="clear"/>
            <w:tcMar>
              <w:top w:w="100.0" w:type="dxa"/>
              <w:left w:w="100.0" w:type="dxa"/>
              <w:bottom w:w="100.0" w:type="dxa"/>
              <w:right w:w="100.0" w:type="dxa"/>
            </w:tcMar>
            <w:vAlign w:val="top"/>
          </w:tcPr>
          <w:p w:rsidR="00000000" w:rsidDel="00000000" w:rsidP="00000000" w:rsidRDefault="00000000" w:rsidRPr="00000000" w14:paraId="00001136">
            <w:pPr>
              <w:pageBreakBefore w:val="0"/>
              <w:widowControl w:val="0"/>
              <w:spacing w:line="240" w:lineRule="auto"/>
              <w:jc w:val="center"/>
              <w:rPr>
                <w:sz w:val="18"/>
                <w:szCs w:val="18"/>
              </w:rPr>
            </w:pPr>
            <w:r w:rsidDel="00000000" w:rsidR="00000000" w:rsidRPr="00000000">
              <w:rPr>
                <w:sz w:val="18"/>
                <w:szCs w:val="18"/>
                <w:rtl w:val="0"/>
              </w:rPr>
              <w:t xml:space="preserve">(LSB = oldest bit)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1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 clock</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39">
            <w:pPr>
              <w:pageBreakBefore w:val="0"/>
              <w:widowControl w:val="0"/>
              <w:spacing w:line="240" w:lineRule="auto"/>
              <w:jc w:val="center"/>
              <w:rPr>
                <w:sz w:val="18"/>
                <w:szCs w:val="18"/>
              </w:rPr>
            </w:pPr>
            <w:r w:rsidDel="00000000" w:rsidR="00000000" w:rsidRPr="00000000">
              <w:rPr>
                <w:sz w:val="18"/>
                <w:szCs w:val="18"/>
                <w:rtl w:val="0"/>
              </w:rPr>
              <w:t xml:space="preserve">impractical</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3A">
            <w:pPr>
              <w:pageBreakBefore w:val="0"/>
              <w:widowControl w:val="0"/>
              <w:spacing w:line="240" w:lineRule="auto"/>
              <w:jc w:val="center"/>
              <w:rPr>
                <w:sz w:val="18"/>
                <w:szCs w:val="18"/>
              </w:rPr>
            </w:pPr>
            <w:r w:rsidDel="00000000" w:rsidR="00000000" w:rsidRPr="00000000">
              <w:rPr>
                <w:sz w:val="18"/>
                <w:szCs w:val="18"/>
                <w:rtl w:val="0"/>
              </w:rPr>
              <w:t xml:space="preserve">impractical</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3B">
            <w:pPr>
              <w:pageBreakBefore w:val="0"/>
              <w:widowControl w:val="0"/>
              <w:spacing w:line="240" w:lineRule="auto"/>
              <w:jc w:val="center"/>
              <w:rPr>
                <w:sz w:val="18"/>
                <w:szCs w:val="18"/>
              </w:rPr>
            </w:pPr>
            <w:r w:rsidDel="00000000" w:rsidR="00000000" w:rsidRPr="00000000">
              <w:rPr>
                <w:sz w:val="18"/>
                <w:szCs w:val="18"/>
                <w:rtl w:val="0"/>
              </w:rPr>
              <w:t xml:space="preserve">impractical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1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 new bit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1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 clocks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1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 bits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40">
            <w:pPr>
              <w:pageBreakBefore w:val="0"/>
              <w:widowControl w:val="0"/>
              <w:spacing w:line="240" w:lineRule="auto"/>
              <w:jc w:val="center"/>
              <w:rPr>
                <w:sz w:val="18"/>
                <w:szCs w:val="18"/>
              </w:rPr>
            </w:pPr>
            <w:r w:rsidDel="00000000" w:rsidR="00000000" w:rsidRPr="00000000">
              <w:rPr>
                <w:sz w:val="18"/>
                <w:szCs w:val="18"/>
                <w:rtl w:val="0"/>
              </w:rPr>
              <w:t xml:space="preserve">impractical</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41">
            <w:pPr>
              <w:pageBreakBefore w:val="0"/>
              <w:widowControl w:val="0"/>
              <w:spacing w:line="240" w:lineRule="auto"/>
              <w:jc w:val="center"/>
              <w:rPr>
                <w:sz w:val="18"/>
                <w:szCs w:val="18"/>
              </w:rPr>
            </w:pPr>
            <w:r w:rsidDel="00000000" w:rsidR="00000000" w:rsidRPr="00000000">
              <w:rPr>
                <w:sz w:val="18"/>
                <w:szCs w:val="18"/>
                <w:rtl w:val="0"/>
              </w:rPr>
              <w:t xml:space="preserve">impractical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1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 new bits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1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 clocks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1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3 bits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46">
            <w:pPr>
              <w:pageBreakBefore w:val="0"/>
              <w:widowControl w:val="0"/>
              <w:spacing w:line="240" w:lineRule="auto"/>
              <w:jc w:val="center"/>
              <w:rPr>
                <w:sz w:val="18"/>
                <w:szCs w:val="18"/>
              </w:rPr>
            </w:pPr>
            <w:r w:rsidDel="00000000" w:rsidR="00000000" w:rsidRPr="00000000">
              <w:rPr>
                <w:sz w:val="18"/>
                <w:szCs w:val="18"/>
                <w:rtl w:val="0"/>
              </w:rPr>
              <w:t xml:space="preserve">impractical</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47">
            <w:pPr>
              <w:pageBreakBefore w:val="0"/>
              <w:widowControl w:val="0"/>
              <w:spacing w:line="240" w:lineRule="auto"/>
              <w:jc w:val="center"/>
              <w:rPr>
                <w:sz w:val="18"/>
                <w:szCs w:val="18"/>
              </w:rPr>
            </w:pPr>
            <w:r w:rsidDel="00000000" w:rsidR="00000000" w:rsidRPr="00000000">
              <w:rPr>
                <w:sz w:val="18"/>
                <w:szCs w:val="18"/>
                <w:rtl w:val="0"/>
              </w:rPr>
              <w:t xml:space="preserve">impractical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1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 new bits</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%0011</w:t>
            </w:r>
          </w:p>
        </w:tc>
        <w:tc>
          <w:tcPr>
            <w:shd w:fill="auto" w:val="clear"/>
            <w:tcMar>
              <w:top w:w="100.0" w:type="dxa"/>
              <w:left w:w="100.0" w:type="dxa"/>
              <w:bottom w:w="100.0" w:type="dxa"/>
              <w:right w:w="100.0" w:type="dxa"/>
            </w:tcMar>
            <w:vAlign w:val="top"/>
          </w:tcPr>
          <w:p w:rsidR="00000000" w:rsidDel="00000000" w:rsidP="00000000" w:rsidRDefault="00000000" w:rsidRPr="00000000" w14:paraId="00001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 clocks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1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4D">
            <w:pPr>
              <w:pageBreakBefore w:val="0"/>
              <w:widowControl w:val="0"/>
              <w:spacing w:line="240" w:lineRule="auto"/>
              <w:jc w:val="center"/>
              <w:rPr>
                <w:sz w:val="18"/>
                <w:szCs w:val="18"/>
              </w:rPr>
            </w:pPr>
            <w:r w:rsidDel="00000000" w:rsidR="00000000" w:rsidRPr="00000000">
              <w:rPr>
                <w:sz w:val="18"/>
                <w:szCs w:val="18"/>
                <w:rtl w:val="0"/>
              </w:rPr>
              <w:t xml:space="preserve">impractical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1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 new bits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16 clocks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1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5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16 new bits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1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32 clocks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1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32 new bits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%0110</w:t>
            </w:r>
          </w:p>
        </w:tc>
        <w:tc>
          <w:tcPr>
            <w:shd w:fill="auto" w:val="clear"/>
            <w:tcMar>
              <w:top w:w="100.0" w:type="dxa"/>
              <w:left w:w="100.0" w:type="dxa"/>
              <w:bottom w:w="100.0" w:type="dxa"/>
              <w:right w:w="100.0" w:type="dxa"/>
            </w:tcMar>
            <w:vAlign w:val="top"/>
          </w:tcPr>
          <w:p w:rsidR="00000000" w:rsidDel="00000000" w:rsidP="00000000" w:rsidRDefault="00000000" w:rsidRPr="00000000" w14:paraId="00001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64 clocks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1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7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12</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60">
            <w:pPr>
              <w:pageBreakBefore w:val="0"/>
              <w:widowControl w:val="0"/>
              <w:spacing w:line="240" w:lineRule="auto"/>
              <w:jc w:val="center"/>
              <w:rPr>
                <w:sz w:val="18"/>
                <w:szCs w:val="18"/>
              </w:rPr>
            </w:pPr>
            <w:r w:rsidDel="00000000" w:rsidR="00000000" w:rsidRPr="00000000">
              <w:rPr>
                <w:sz w:val="18"/>
                <w:szCs w:val="18"/>
                <w:rtl w:val="0"/>
              </w:rPr>
              <w:t xml:space="preserve">overflow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%0111</w:t>
            </w:r>
          </w:p>
        </w:tc>
        <w:tc>
          <w:tcPr>
            <w:shd w:fill="auto" w:val="clear"/>
            <w:tcMar>
              <w:top w:w="100.0" w:type="dxa"/>
              <w:left w:w="100.0" w:type="dxa"/>
              <w:bottom w:w="100.0" w:type="dxa"/>
              <w:right w:w="100.0" w:type="dxa"/>
            </w:tcMar>
            <w:vAlign w:val="top"/>
          </w:tcPr>
          <w:p w:rsidR="00000000" w:rsidDel="00000000" w:rsidP="00000000" w:rsidRDefault="00000000" w:rsidRPr="00000000" w14:paraId="00001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128 clocks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1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14</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66">
            <w:pPr>
              <w:pageBreakBefore w:val="0"/>
              <w:widowControl w:val="0"/>
              <w:spacing w:line="240" w:lineRule="auto"/>
              <w:jc w:val="center"/>
              <w:rPr>
                <w:sz w:val="18"/>
                <w:szCs w:val="18"/>
              </w:rPr>
            </w:pPr>
            <w:r w:rsidDel="00000000" w:rsidR="00000000" w:rsidRPr="00000000">
              <w:rPr>
                <w:sz w:val="18"/>
                <w:szCs w:val="18"/>
                <w:rtl w:val="0"/>
              </w:rPr>
              <w:t xml:space="preserve">overflow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1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256 clocks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1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9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16</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6C">
            <w:pPr>
              <w:pageBreakBefore w:val="0"/>
              <w:widowControl w:val="0"/>
              <w:spacing w:line="240" w:lineRule="auto"/>
              <w:jc w:val="center"/>
              <w:rPr>
                <w:sz w:val="18"/>
                <w:szCs w:val="18"/>
              </w:rPr>
            </w:pPr>
            <w:r w:rsidDel="00000000" w:rsidR="00000000" w:rsidRPr="00000000">
              <w:rPr>
                <w:sz w:val="18"/>
                <w:szCs w:val="18"/>
                <w:rtl w:val="0"/>
              </w:rPr>
              <w:t xml:space="preserve">overflow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1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512 clocks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1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10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18</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72">
            <w:pPr>
              <w:pageBreakBefore w:val="0"/>
              <w:widowControl w:val="0"/>
              <w:spacing w:line="240" w:lineRule="auto"/>
              <w:jc w:val="center"/>
              <w:rPr>
                <w:sz w:val="18"/>
                <w:szCs w:val="18"/>
              </w:rPr>
            </w:pPr>
            <w:r w:rsidDel="00000000" w:rsidR="00000000" w:rsidRPr="00000000">
              <w:rPr>
                <w:sz w:val="18"/>
                <w:szCs w:val="18"/>
                <w:rtl w:val="0"/>
              </w:rPr>
              <w:t xml:space="preserve">overflow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1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1,024 clocks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1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11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11</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overflow</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78">
            <w:pPr>
              <w:pageBreakBefore w:val="0"/>
              <w:widowControl w:val="0"/>
              <w:spacing w:line="240" w:lineRule="auto"/>
              <w:jc w:val="center"/>
              <w:rPr>
                <w:sz w:val="18"/>
                <w:szCs w:val="18"/>
              </w:rPr>
            </w:pPr>
            <w:r w:rsidDel="00000000" w:rsidR="00000000" w:rsidRPr="00000000">
              <w:rPr>
                <w:sz w:val="18"/>
                <w:szCs w:val="18"/>
                <w:rtl w:val="0"/>
              </w:rPr>
              <w:t xml:space="preserve">overflow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1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2,048 clocks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1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12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12</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7D">
            <w:pPr>
              <w:pageBreakBefore w:val="0"/>
              <w:widowControl w:val="0"/>
              <w:spacing w:line="240" w:lineRule="auto"/>
              <w:jc w:val="center"/>
              <w:rPr>
                <w:sz w:val="18"/>
                <w:szCs w:val="18"/>
              </w:rPr>
            </w:pPr>
            <w:r w:rsidDel="00000000" w:rsidR="00000000" w:rsidRPr="00000000">
              <w:rPr>
                <w:sz w:val="18"/>
                <w:szCs w:val="18"/>
                <w:rtl w:val="0"/>
              </w:rPr>
              <w:t xml:space="preserve">overflow</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7E">
            <w:pPr>
              <w:pageBreakBefore w:val="0"/>
              <w:widowControl w:val="0"/>
              <w:spacing w:line="240" w:lineRule="auto"/>
              <w:jc w:val="center"/>
              <w:rPr>
                <w:sz w:val="18"/>
                <w:szCs w:val="18"/>
              </w:rPr>
            </w:pPr>
            <w:r w:rsidDel="00000000" w:rsidR="00000000" w:rsidRPr="00000000">
              <w:rPr>
                <w:sz w:val="18"/>
                <w:szCs w:val="18"/>
                <w:rtl w:val="0"/>
              </w:rPr>
              <w:t xml:space="preserve">overflow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4,096 clocks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1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13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13</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83">
            <w:pPr>
              <w:pageBreakBefore w:val="0"/>
              <w:widowControl w:val="0"/>
              <w:spacing w:line="240" w:lineRule="auto"/>
              <w:jc w:val="center"/>
              <w:rPr>
                <w:sz w:val="18"/>
                <w:szCs w:val="18"/>
              </w:rPr>
            </w:pPr>
            <w:r w:rsidDel="00000000" w:rsidR="00000000" w:rsidRPr="00000000">
              <w:rPr>
                <w:sz w:val="18"/>
                <w:szCs w:val="18"/>
                <w:rtl w:val="0"/>
              </w:rPr>
              <w:t xml:space="preserve">overflow</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84">
            <w:pPr>
              <w:pageBreakBefore w:val="0"/>
              <w:widowControl w:val="0"/>
              <w:spacing w:line="240" w:lineRule="auto"/>
              <w:jc w:val="center"/>
              <w:rPr>
                <w:sz w:val="18"/>
                <w:szCs w:val="18"/>
              </w:rPr>
            </w:pPr>
            <w:r w:rsidDel="00000000" w:rsidR="00000000" w:rsidRPr="00000000">
              <w:rPr>
                <w:sz w:val="18"/>
                <w:szCs w:val="18"/>
                <w:rtl w:val="0"/>
              </w:rPr>
              <w:t xml:space="preserve">overflow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%1101</w:t>
            </w:r>
          </w:p>
        </w:tc>
        <w:tc>
          <w:tcPr>
            <w:shd w:fill="auto" w:val="clear"/>
            <w:tcMar>
              <w:top w:w="100.0" w:type="dxa"/>
              <w:left w:w="100.0" w:type="dxa"/>
              <w:bottom w:w="100.0" w:type="dxa"/>
              <w:right w:w="100.0" w:type="dxa"/>
            </w:tcMar>
            <w:vAlign w:val="top"/>
          </w:tcPr>
          <w:p w:rsidR="00000000" w:rsidDel="00000000" w:rsidP="00000000" w:rsidRDefault="00000000" w:rsidRPr="00000000" w14:paraId="00001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8,192 clocks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1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14</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89">
            <w:pPr>
              <w:pageBreakBefore w:val="0"/>
              <w:widowControl w:val="0"/>
              <w:spacing w:line="240" w:lineRule="auto"/>
              <w:jc w:val="center"/>
              <w:rPr>
                <w:sz w:val="18"/>
                <w:szCs w:val="18"/>
              </w:rPr>
            </w:pPr>
            <w:r w:rsidDel="00000000" w:rsidR="00000000" w:rsidRPr="00000000">
              <w:rPr>
                <w:sz w:val="18"/>
                <w:szCs w:val="18"/>
                <w:rtl w:val="0"/>
              </w:rPr>
              <w:t xml:space="preserve">overflow</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8A">
            <w:pPr>
              <w:pageBreakBefore w:val="0"/>
              <w:widowControl w:val="0"/>
              <w:spacing w:line="240" w:lineRule="auto"/>
              <w:jc w:val="center"/>
              <w:rPr>
                <w:sz w:val="18"/>
                <w:szCs w:val="18"/>
              </w:rPr>
            </w:pPr>
            <w:r w:rsidDel="00000000" w:rsidR="00000000" w:rsidRPr="00000000">
              <w:rPr>
                <w:sz w:val="18"/>
                <w:szCs w:val="18"/>
                <w:rtl w:val="0"/>
              </w:rPr>
              <w:t xml:space="preserve">overflow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1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16,384 clocks</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8D">
            <w:pPr>
              <w:pageBreakBefore w:val="0"/>
              <w:widowControl w:val="0"/>
              <w:spacing w:line="240" w:lineRule="auto"/>
              <w:jc w:val="center"/>
              <w:rPr>
                <w:sz w:val="18"/>
                <w:szCs w:val="18"/>
              </w:rPr>
            </w:pPr>
            <w:r w:rsidDel="00000000" w:rsidR="00000000" w:rsidRPr="00000000">
              <w:rPr>
                <w:sz w:val="18"/>
                <w:szCs w:val="18"/>
                <w:rtl w:val="0"/>
              </w:rPr>
              <w:t xml:space="preserve">overflow</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8E">
            <w:pPr>
              <w:pageBreakBefore w:val="0"/>
              <w:widowControl w:val="0"/>
              <w:spacing w:line="240" w:lineRule="auto"/>
              <w:jc w:val="center"/>
              <w:rPr>
                <w:sz w:val="18"/>
                <w:szCs w:val="18"/>
              </w:rPr>
            </w:pPr>
            <w:r w:rsidDel="00000000" w:rsidR="00000000" w:rsidRPr="00000000">
              <w:rPr>
                <w:sz w:val="18"/>
                <w:szCs w:val="18"/>
                <w:rtl w:val="0"/>
              </w:rPr>
              <w:t xml:space="preserve">overflow</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8F">
            <w:pPr>
              <w:pageBreakBefore w:val="0"/>
              <w:widowControl w:val="0"/>
              <w:spacing w:line="240" w:lineRule="auto"/>
              <w:jc w:val="center"/>
              <w:rPr>
                <w:sz w:val="18"/>
                <w:szCs w:val="18"/>
              </w:rPr>
            </w:pPr>
            <w:r w:rsidDel="00000000" w:rsidR="00000000" w:rsidRPr="00000000">
              <w:rPr>
                <w:sz w:val="18"/>
                <w:szCs w:val="18"/>
                <w:rtl w:val="0"/>
              </w:rPr>
              <w:t xml:space="preserve">overflow</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90">
            <w:pPr>
              <w:pageBreakBefore w:val="0"/>
              <w:widowControl w:val="0"/>
              <w:spacing w:line="240" w:lineRule="auto"/>
              <w:jc w:val="center"/>
              <w:rPr>
                <w:sz w:val="18"/>
                <w:szCs w:val="18"/>
              </w:rPr>
            </w:pPr>
            <w:r w:rsidDel="00000000" w:rsidR="00000000" w:rsidRPr="00000000">
              <w:rPr>
                <w:sz w:val="18"/>
                <w:szCs w:val="18"/>
                <w:rtl w:val="0"/>
              </w:rPr>
              <w:t xml:space="preserve">overflow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%1111</w:t>
            </w:r>
          </w:p>
        </w:tc>
        <w:tc>
          <w:tcPr>
            <w:shd w:fill="auto" w:val="clear"/>
            <w:tcMar>
              <w:top w:w="100.0" w:type="dxa"/>
              <w:left w:w="100.0" w:type="dxa"/>
              <w:bottom w:w="100.0" w:type="dxa"/>
              <w:right w:w="100.0" w:type="dxa"/>
            </w:tcMar>
            <w:vAlign w:val="top"/>
          </w:tcPr>
          <w:p w:rsidR="00000000" w:rsidDel="00000000" w:rsidP="00000000" w:rsidRDefault="00000000" w:rsidRPr="00000000" w14:paraId="00001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32,768 clocks</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93">
            <w:pPr>
              <w:pageBreakBefore w:val="0"/>
              <w:widowControl w:val="0"/>
              <w:spacing w:line="240" w:lineRule="auto"/>
              <w:jc w:val="center"/>
              <w:rPr>
                <w:sz w:val="18"/>
                <w:szCs w:val="18"/>
              </w:rPr>
            </w:pPr>
            <w:r w:rsidDel="00000000" w:rsidR="00000000" w:rsidRPr="00000000">
              <w:rPr>
                <w:sz w:val="18"/>
                <w:szCs w:val="18"/>
                <w:rtl w:val="0"/>
              </w:rPr>
              <w:t xml:space="preserve">overflow</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94">
            <w:pPr>
              <w:pageBreakBefore w:val="0"/>
              <w:widowControl w:val="0"/>
              <w:spacing w:line="240" w:lineRule="auto"/>
              <w:jc w:val="center"/>
              <w:rPr>
                <w:sz w:val="18"/>
                <w:szCs w:val="18"/>
              </w:rPr>
            </w:pPr>
            <w:r w:rsidDel="00000000" w:rsidR="00000000" w:rsidRPr="00000000">
              <w:rPr>
                <w:sz w:val="18"/>
                <w:szCs w:val="18"/>
                <w:rtl w:val="0"/>
              </w:rPr>
              <w:t xml:space="preserve">overflow</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95">
            <w:pPr>
              <w:pageBreakBefore w:val="0"/>
              <w:widowControl w:val="0"/>
              <w:spacing w:line="240" w:lineRule="auto"/>
              <w:jc w:val="center"/>
              <w:rPr>
                <w:sz w:val="18"/>
                <w:szCs w:val="18"/>
              </w:rPr>
            </w:pPr>
            <w:r w:rsidDel="00000000" w:rsidR="00000000" w:rsidRPr="00000000">
              <w:rPr>
                <w:sz w:val="18"/>
                <w:szCs w:val="18"/>
                <w:rtl w:val="0"/>
              </w:rPr>
              <w:t xml:space="preserve">overflow</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96">
            <w:pPr>
              <w:pageBreakBefore w:val="0"/>
              <w:widowControl w:val="0"/>
              <w:spacing w:line="240" w:lineRule="auto"/>
              <w:jc w:val="center"/>
              <w:rPr>
                <w:sz w:val="18"/>
                <w:szCs w:val="18"/>
              </w:rPr>
            </w:pPr>
            <w:r w:rsidDel="00000000" w:rsidR="00000000" w:rsidRPr="00000000">
              <w:rPr>
                <w:sz w:val="18"/>
                <w:szCs w:val="18"/>
                <w:rtl w:val="0"/>
              </w:rPr>
              <w:t xml:space="preserve">overflow</w:t>
            </w:r>
          </w:p>
        </w:tc>
      </w:tr>
    </w:tbl>
    <w:p w:rsidR="00000000" w:rsidDel="00000000" w:rsidP="00000000" w:rsidRDefault="00000000" w:rsidRPr="00000000" w14:paraId="00001197">
      <w:pPr>
        <w:pageBreakBefore w:val="0"/>
        <w:widowControl w:val="0"/>
        <w:spacing w:line="331.2" w:lineRule="auto"/>
        <w:ind w:left="0" w:firstLine="0"/>
        <w:rPr>
          <w:sz w:val="18"/>
          <w:szCs w:val="18"/>
        </w:rPr>
      </w:pPr>
      <w:r w:rsidDel="00000000" w:rsidR="00000000" w:rsidRPr="00000000">
        <w:rPr>
          <w:rtl w:val="0"/>
        </w:rPr>
        <w:t xml:space="preserve">* ENOB = Effective Number of Bits, or the sample resolution</w:t>
      </w:r>
      <w:r w:rsidDel="00000000" w:rsidR="00000000" w:rsidRPr="00000000">
        <w:rPr>
          <w:rtl w:val="0"/>
        </w:rPr>
      </w:r>
    </w:p>
    <w:p w:rsidR="00000000" w:rsidDel="00000000" w:rsidP="00000000" w:rsidRDefault="00000000" w:rsidRPr="00000000" w14:paraId="00001198">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99">
      <w:pPr>
        <w:pageBreakBefore w:val="0"/>
        <w:widowControl w:val="0"/>
        <w:spacing w:line="331.2" w:lineRule="auto"/>
        <w:rPr>
          <w:sz w:val="18"/>
          <w:szCs w:val="18"/>
        </w:rPr>
      </w:pPr>
      <w:r w:rsidDel="00000000" w:rsidR="00000000" w:rsidRPr="00000000">
        <w:rPr>
          <w:sz w:val="18"/>
          <w:szCs w:val="18"/>
          <w:rtl w:val="0"/>
        </w:rPr>
        <w:t xml:space="preserve">For modes other than SINC2 Sampling (X.[5..4]  &gt; %00), WYPIN may be used after </w:t>
      </w:r>
      <w:r w:rsidDel="00000000" w:rsidR="00000000" w:rsidRPr="00000000">
        <w:rPr>
          <w:sz w:val="18"/>
          <w:szCs w:val="18"/>
          <w:rtl w:val="0"/>
        </w:rPr>
        <w:t xml:space="preserve">WXPIN</w:t>
      </w:r>
      <w:r w:rsidDel="00000000" w:rsidR="00000000" w:rsidRPr="00000000">
        <w:rPr>
          <w:sz w:val="18"/>
          <w:szCs w:val="18"/>
          <w:rtl w:val="0"/>
        </w:rPr>
        <w:t xml:space="preserve"> to override the initial period established by X.[3</w:t>
      </w:r>
      <w:r w:rsidDel="00000000" w:rsidR="00000000" w:rsidRPr="00000000">
        <w:rPr>
          <w:rtl w:val="0"/>
        </w:rPr>
        <w:t xml:space="preserve">..</w:t>
      </w:r>
      <w:r w:rsidDel="00000000" w:rsidR="00000000" w:rsidRPr="00000000">
        <w:rPr>
          <w:sz w:val="18"/>
          <w:szCs w:val="18"/>
          <w:rtl w:val="0"/>
        </w:rPr>
        <w:t xml:space="preserve">0] and replace it with the arbitrary value in Y.[13..0]. For example, if you'd like to do SINC3 filtering with a period of 320 clocks, you could follow the </w:t>
      </w:r>
      <w:r w:rsidDel="00000000" w:rsidR="00000000" w:rsidRPr="00000000">
        <w:rPr>
          <w:sz w:val="18"/>
          <w:szCs w:val="18"/>
          <w:rtl w:val="0"/>
        </w:rPr>
        <w:t xml:space="preserve">WXPIN</w:t>
      </w:r>
      <w:r w:rsidDel="00000000" w:rsidR="00000000" w:rsidRPr="00000000">
        <w:rPr>
          <w:sz w:val="18"/>
          <w:szCs w:val="18"/>
          <w:rtl w:val="0"/>
        </w:rPr>
        <w:t xml:space="preserve"> with a 'WYPIN #320,adcpin'.  The </w:t>
      </w:r>
      <w:r w:rsidDel="00000000" w:rsidR="00000000" w:rsidRPr="00000000">
        <w:rPr>
          <w:rtl w:val="0"/>
        </w:rPr>
        <w:t xml:space="preserve">smart pin</w:t>
      </w:r>
      <w:r w:rsidDel="00000000" w:rsidR="00000000" w:rsidRPr="00000000">
        <w:rPr>
          <w:sz w:val="18"/>
          <w:szCs w:val="18"/>
          <w:rtl w:val="0"/>
        </w:rPr>
        <w:t xml:space="preserve"> accumulators are 27 bits wide.  This allows up to 2^(27/3), or 512, clocks per decimation in S</w:t>
      </w:r>
      <w:r w:rsidDel="00000000" w:rsidR="00000000" w:rsidRPr="00000000">
        <w:rPr>
          <w:rtl w:val="0"/>
        </w:rPr>
        <w:t xml:space="preserve">INC</w:t>
      </w:r>
      <w:r w:rsidDel="00000000" w:rsidR="00000000" w:rsidRPr="00000000">
        <w:rPr>
          <w:sz w:val="18"/>
          <w:szCs w:val="18"/>
          <w:rtl w:val="0"/>
        </w:rPr>
        <w:t xml:space="preserve">3 filtering mode and up to 2^(27/2), or 11,585, clocks in S</w:t>
      </w:r>
      <w:r w:rsidDel="00000000" w:rsidR="00000000" w:rsidRPr="00000000">
        <w:rPr>
          <w:rtl w:val="0"/>
        </w:rPr>
        <w:t xml:space="preserve">INC</w:t>
      </w:r>
      <w:r w:rsidDel="00000000" w:rsidR="00000000" w:rsidRPr="00000000">
        <w:rPr>
          <w:sz w:val="18"/>
          <w:szCs w:val="18"/>
          <w:rtl w:val="0"/>
        </w:rPr>
        <w:t xml:space="preserve">2 filtering mode.</w:t>
      </w:r>
    </w:p>
    <w:p w:rsidR="00000000" w:rsidDel="00000000" w:rsidP="00000000" w:rsidRDefault="00000000" w:rsidRPr="00000000" w14:paraId="0000119A">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9B">
      <w:pPr>
        <w:pageBreakBefore w:val="0"/>
        <w:widowControl w:val="0"/>
        <w:spacing w:line="331.2" w:lineRule="auto"/>
        <w:rPr>
          <w:sz w:val="18"/>
          <w:szCs w:val="18"/>
        </w:rPr>
      </w:pPr>
      <w:r w:rsidDel="00000000" w:rsidR="00000000" w:rsidRPr="00000000">
        <w:rPr>
          <w:sz w:val="18"/>
          <w:szCs w:val="18"/>
          <w:rtl w:val="0"/>
        </w:rPr>
        <w:t xml:space="preserve">Upon completion of each sample period, the measurement is placed in Z, IN is raised, and a new measurement begins.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can then be used to retrieve the completed measurement.</w:t>
      </w:r>
    </w:p>
    <w:p w:rsidR="00000000" w:rsidDel="00000000" w:rsidP="00000000" w:rsidRDefault="00000000" w:rsidRPr="00000000" w14:paraId="0000119C">
      <w:pPr>
        <w:pageBreakBefore w:val="0"/>
        <w:widowControl w:val="0"/>
        <w:spacing w:line="331.2" w:lineRule="auto"/>
        <w:rPr>
          <w:sz w:val="18"/>
          <w:szCs w:val="18"/>
          <w:u w:val="single"/>
        </w:rPr>
      </w:pPr>
      <w:r w:rsidDel="00000000" w:rsidR="00000000" w:rsidRPr="00000000">
        <w:rPr>
          <w:rtl w:val="0"/>
        </w:rPr>
      </w:r>
    </w:p>
    <w:p w:rsidR="00000000" w:rsidDel="00000000" w:rsidP="00000000" w:rsidRDefault="00000000" w:rsidRPr="00000000" w14:paraId="0000119D">
      <w:pPr>
        <w:pageBreakBefore w:val="0"/>
        <w:widowControl w:val="0"/>
        <w:spacing w:line="331.2" w:lineRule="auto"/>
        <w:rPr>
          <w:sz w:val="18"/>
          <w:szCs w:val="18"/>
          <w:u w:val="single"/>
        </w:rPr>
      </w:pPr>
      <w:r w:rsidDel="00000000" w:rsidR="00000000" w:rsidRPr="00000000">
        <w:rPr>
          <w:rtl w:val="0"/>
        </w:rPr>
      </w:r>
    </w:p>
    <w:p w:rsidR="00000000" w:rsidDel="00000000" w:rsidP="00000000" w:rsidRDefault="00000000" w:rsidRPr="00000000" w14:paraId="0000119E">
      <w:pPr>
        <w:pStyle w:val="Heading4"/>
        <w:pageBreakBefore w:val="0"/>
        <w:widowControl w:val="0"/>
        <w:spacing w:line="331.2" w:lineRule="auto"/>
        <w:rPr/>
      </w:pPr>
      <w:bookmarkStart w:colFirst="0" w:colLast="0" w:name="_lleuyx3lxxet" w:id="108"/>
      <w:bookmarkEnd w:id="108"/>
      <w:r w:rsidDel="00000000" w:rsidR="00000000" w:rsidRPr="00000000">
        <w:rPr>
          <w:rtl w:val="0"/>
        </w:rPr>
        <w:t xml:space="preserve">About SINC2 and SINC3 filtering</w:t>
      </w:r>
    </w:p>
    <w:p w:rsidR="00000000" w:rsidDel="00000000" w:rsidP="00000000" w:rsidRDefault="00000000" w:rsidRPr="00000000" w14:paraId="0000119F">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A0">
      <w:pPr>
        <w:pageBreakBefore w:val="0"/>
        <w:widowControl w:val="0"/>
        <w:spacing w:line="331.2" w:lineRule="auto"/>
        <w:rPr>
          <w:sz w:val="18"/>
          <w:szCs w:val="18"/>
        </w:rPr>
      </w:pPr>
      <w:r w:rsidDel="00000000" w:rsidR="00000000" w:rsidRPr="00000000">
        <w:rPr>
          <w:sz w:val="18"/>
          <w:szCs w:val="18"/>
          <w:rtl w:val="0"/>
        </w:rPr>
        <w:t xml:space="preserve">SINC2 filtering works by summing the input bit into an accumulator on each clock which, in turn, is summed into another accumulator, to create a double integration. At the end of each sampling period, the difference between the new and previous second accumulator's value is the conversion sample, and the 'previous' value is updated. This process has the pleasant effect of returning an extra bit of resolution over simple bit-summing, as well as filtering away rectangular-sampling-window effects. SINC2 filtering is best for DC measurements, where precision is important. Practical measurements of 14-bit resolution can be made every 8,192 clocks using SINC2 filtering. After starting SINC2 filtering, the filter will become accurate starting </w:t>
      </w:r>
      <w:r w:rsidDel="00000000" w:rsidR="00000000" w:rsidRPr="00000000">
        <w:rPr>
          <w:rtl w:val="0"/>
        </w:rPr>
        <w:t xml:space="preserve">on the</w:t>
      </w:r>
      <w:r w:rsidDel="00000000" w:rsidR="00000000" w:rsidRPr="00000000">
        <w:rPr>
          <w:sz w:val="18"/>
          <w:szCs w:val="18"/>
          <w:rtl w:val="0"/>
        </w:rPr>
        <w:t xml:space="preserve"> </w:t>
      </w:r>
      <w:r w:rsidDel="00000000" w:rsidR="00000000" w:rsidRPr="00000000">
        <w:rPr>
          <w:rtl w:val="0"/>
        </w:rPr>
        <w:t xml:space="preserve">third</w:t>
      </w:r>
      <w:r w:rsidDel="00000000" w:rsidR="00000000" w:rsidRPr="00000000">
        <w:rPr>
          <w:sz w:val="18"/>
          <w:szCs w:val="18"/>
          <w:rtl w:val="0"/>
        </w:rPr>
        <w:t xml:space="preserve"> sampl</w:t>
      </w:r>
      <w:r w:rsidDel="00000000" w:rsidR="00000000" w:rsidRPr="00000000">
        <w:rPr>
          <w:rtl w:val="0"/>
        </w:rPr>
        <w:t xml:space="preserve">e</w:t>
      </w:r>
      <w:r w:rsidDel="00000000" w:rsidR="00000000" w:rsidRPr="00000000">
        <w:rPr>
          <w:sz w:val="18"/>
          <w:szCs w:val="18"/>
          <w:rtl w:val="0"/>
        </w:rPr>
        <w:t xml:space="preserve">.</w:t>
      </w:r>
    </w:p>
    <w:p w:rsidR="00000000" w:rsidDel="00000000" w:rsidP="00000000" w:rsidRDefault="00000000" w:rsidRPr="00000000" w14:paraId="000011A1">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A2">
      <w:pPr>
        <w:pageBreakBefore w:val="0"/>
        <w:widowControl w:val="0"/>
        <w:spacing w:line="331.2" w:lineRule="auto"/>
        <w:rPr>
          <w:sz w:val="18"/>
          <w:szCs w:val="18"/>
        </w:rPr>
      </w:pPr>
      <w:r w:rsidDel="00000000" w:rsidR="00000000" w:rsidRPr="00000000">
        <w:rPr>
          <w:sz w:val="18"/>
          <w:szCs w:val="18"/>
          <w:rtl w:val="0"/>
        </w:rPr>
        <w:t xml:space="preserve">SINC3 filtering is like SINC2, but employs an additional level of accumulation to increase sensitivity to dynamics in the input signal. SINC3 doubles the ENOB (effective number of bits) over simple bit-summing for fast signals, but it is only slightly better at DC measurements than SINC2 filtering at the same sample period. Because SINC3 takes more resources within the smart pin, it is limited to 512 samples per period, making it less practical than SINC2 for precision DC measurements, but quite ideal for tracking fast, dynamic signals. After starting SINC3 filtering, the filter will become accurate starting on the </w:t>
      </w:r>
      <w:r w:rsidDel="00000000" w:rsidR="00000000" w:rsidRPr="00000000">
        <w:rPr>
          <w:rtl w:val="0"/>
        </w:rPr>
        <w:t xml:space="preserve">fifth sample.</w:t>
      </w:r>
      <w:r w:rsidDel="00000000" w:rsidR="00000000" w:rsidRPr="00000000">
        <w:rPr>
          <w:rtl w:val="0"/>
        </w:rPr>
      </w:r>
    </w:p>
    <w:p w:rsidR="00000000" w:rsidDel="00000000" w:rsidP="00000000" w:rsidRDefault="00000000" w:rsidRPr="00000000" w14:paraId="000011A3">
      <w:pPr>
        <w:pageBreakBefore w:val="0"/>
        <w:widowControl w:val="0"/>
        <w:spacing w:line="331.2" w:lineRule="auto"/>
        <w:rPr/>
      </w:pPr>
      <w:r w:rsidDel="00000000" w:rsidR="00000000" w:rsidRPr="00000000">
        <w:rPr>
          <w:rtl w:val="0"/>
        </w:rPr>
      </w:r>
    </w:p>
    <w:p w:rsidR="00000000" w:rsidDel="00000000" w:rsidP="00000000" w:rsidRDefault="00000000" w:rsidRPr="00000000" w14:paraId="000011A4">
      <w:pPr>
        <w:pageBreakBefore w:val="0"/>
        <w:widowControl w:val="0"/>
        <w:spacing w:line="331.2" w:lineRule="auto"/>
        <w:rPr/>
      </w:pPr>
      <w:r w:rsidDel="00000000" w:rsidR="00000000" w:rsidRPr="00000000">
        <w:rPr>
          <w:rtl w:val="0"/>
        </w:rPr>
        <w:t xml:space="preserve">Because the accumulators are 27 bits wide, 32-bit integer adds and subtracts in software will roll over incorrectly.  There are two ways to handle this:</w:t>
      </w:r>
    </w:p>
    <w:p w:rsidR="00000000" w:rsidDel="00000000" w:rsidP="00000000" w:rsidRDefault="00000000" w:rsidRPr="00000000" w14:paraId="000011A5">
      <w:pPr>
        <w:pageBreakBefore w:val="0"/>
        <w:widowControl w:val="0"/>
        <w:spacing w:line="331.2" w:lineRule="auto"/>
        <w:rPr/>
      </w:pPr>
      <w:r w:rsidDel="00000000" w:rsidR="00000000" w:rsidRPr="00000000">
        <w:rPr>
          <w:rtl w:val="0"/>
        </w:rPr>
      </w:r>
    </w:p>
    <w:p w:rsidR="00000000" w:rsidDel="00000000" w:rsidP="00000000" w:rsidRDefault="00000000" w:rsidRPr="00000000" w14:paraId="000011A6">
      <w:pPr>
        <w:pageBreakBefore w:val="0"/>
        <w:widowControl w:val="0"/>
        <w:spacing w:line="331.2" w:lineRule="auto"/>
        <w:ind w:left="720" w:firstLine="0"/>
        <w:rPr/>
      </w:pPr>
      <w:r w:rsidDel="00000000" w:rsidR="00000000" w:rsidRPr="00000000">
        <w:rPr>
          <w:rtl w:val="0"/>
        </w:rPr>
        <w:t xml:space="preserve">You can either prescale the 27-bit values to 32-bit values:</w:t>
      </w:r>
    </w:p>
    <w:p w:rsidR="00000000" w:rsidDel="00000000" w:rsidP="00000000" w:rsidRDefault="00000000" w:rsidRPr="00000000" w14:paraId="000011A7">
      <w:pPr>
        <w:pageBreakBefore w:val="0"/>
        <w:widowControl w:val="0"/>
        <w:spacing w:line="331.2" w:lineRule="auto"/>
        <w:ind w:left="72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A8">
      <w:pPr>
        <w:pageBreakBefore w:val="0"/>
        <w:widowControl w:val="0"/>
        <w:spacing w:line="331.2"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RDPIN   x,#adcpin              'get SINC2 accumulator</w:t>
      </w:r>
    </w:p>
    <w:p w:rsidR="00000000" w:rsidDel="00000000" w:rsidP="00000000" w:rsidRDefault="00000000" w:rsidRPr="00000000" w14:paraId="000011A9">
      <w:pPr>
        <w:pageBreakBefore w:val="0"/>
        <w:widowControl w:val="0"/>
        <w:spacing w:line="331.2"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SHL     x,#5                   'prescale 27-bit to 32-bit</w:t>
      </w:r>
    </w:p>
    <w:p w:rsidR="00000000" w:rsidDel="00000000" w:rsidP="00000000" w:rsidRDefault="00000000" w:rsidRPr="00000000" w14:paraId="000011AA">
      <w:pPr>
        <w:pageBreakBefore w:val="0"/>
        <w:widowControl w:val="0"/>
        <w:spacing w:line="331.2"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SUB     x,diff                 'compute sample</w:t>
      </w:r>
    </w:p>
    <w:p w:rsidR="00000000" w:rsidDel="00000000" w:rsidP="00000000" w:rsidRDefault="00000000" w:rsidRPr="00000000" w14:paraId="000011AB">
      <w:pPr>
        <w:pageBreakBefore w:val="0"/>
        <w:widowControl w:val="0"/>
        <w:spacing w:line="331.2"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ADD     diff,x                 'update diff value</w:t>
      </w:r>
    </w:p>
    <w:p w:rsidR="00000000" w:rsidDel="00000000" w:rsidP="00000000" w:rsidRDefault="00000000" w:rsidRPr="00000000" w14:paraId="000011AC">
      <w:pPr>
        <w:pageBreakBefore w:val="0"/>
        <w:widowControl w:val="0"/>
        <w:spacing w:line="331.2" w:lineRule="auto"/>
        <w:rPr/>
      </w:pPr>
      <w:r w:rsidDel="00000000" w:rsidR="00000000" w:rsidRPr="00000000">
        <w:rPr>
          <w:rtl w:val="0"/>
        </w:rPr>
      </w:r>
    </w:p>
    <w:p w:rsidR="00000000" w:rsidDel="00000000" w:rsidP="00000000" w:rsidRDefault="00000000" w:rsidRPr="00000000" w14:paraId="000011AD">
      <w:pPr>
        <w:pageBreakBefore w:val="0"/>
        <w:widowControl w:val="0"/>
        <w:spacing w:line="331.2" w:lineRule="auto"/>
        <w:ind w:firstLine="720"/>
        <w:rPr/>
      </w:pPr>
      <w:r w:rsidDel="00000000" w:rsidR="00000000" w:rsidRPr="00000000">
        <w:rPr>
          <w:rtl w:val="0"/>
        </w:rPr>
        <w:t xml:space="preserve">Or you can post-trim them to 27-bit values:</w:t>
      </w:r>
    </w:p>
    <w:p w:rsidR="00000000" w:rsidDel="00000000" w:rsidP="00000000" w:rsidRDefault="00000000" w:rsidRPr="00000000" w14:paraId="000011AE">
      <w:pPr>
        <w:pageBreakBefore w:val="0"/>
        <w:widowControl w:val="0"/>
        <w:spacing w:line="331.2" w:lineRule="auto"/>
        <w:rPr/>
      </w:pPr>
      <w:r w:rsidDel="00000000" w:rsidR="00000000" w:rsidRPr="00000000">
        <w:rPr>
          <w:rtl w:val="0"/>
        </w:rPr>
      </w:r>
    </w:p>
    <w:p w:rsidR="00000000" w:rsidDel="00000000" w:rsidP="00000000" w:rsidRDefault="00000000" w:rsidRPr="00000000" w14:paraId="000011AF">
      <w:pPr>
        <w:pageBreakBefore w:val="0"/>
        <w:widowControl w:val="0"/>
        <w:spacing w:line="331.2"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RDPIN   x,#adcpin              'get SINC2 accumulator</w:t>
      </w:r>
    </w:p>
    <w:p w:rsidR="00000000" w:rsidDel="00000000" w:rsidP="00000000" w:rsidRDefault="00000000" w:rsidRPr="00000000" w14:paraId="000011B0">
      <w:pPr>
        <w:pageBreakBefore w:val="0"/>
        <w:widowControl w:val="0"/>
        <w:spacing w:line="331.2"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SUB     x,diff                 'compute sample</w:t>
      </w:r>
    </w:p>
    <w:p w:rsidR="00000000" w:rsidDel="00000000" w:rsidP="00000000" w:rsidRDefault="00000000" w:rsidRPr="00000000" w14:paraId="000011B1">
      <w:pPr>
        <w:pageBreakBefore w:val="0"/>
        <w:widowControl w:val="0"/>
        <w:spacing w:line="331.2"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ADD     diff,x                 'update diff value</w:t>
      </w:r>
    </w:p>
    <w:p w:rsidR="00000000" w:rsidDel="00000000" w:rsidP="00000000" w:rsidRDefault="00000000" w:rsidRPr="00000000" w14:paraId="000011B2">
      <w:pPr>
        <w:pageBreakBefore w:val="0"/>
        <w:widowControl w:val="0"/>
        <w:spacing w:line="331.2"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ZEROX   x,#26                  'trim to 27-bit</w:t>
      </w:r>
    </w:p>
    <w:p w:rsidR="00000000" w:rsidDel="00000000" w:rsidP="00000000" w:rsidRDefault="00000000" w:rsidRPr="00000000" w14:paraId="000011B3">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B4">
      <w:pPr>
        <w:pStyle w:val="Heading4"/>
        <w:pageBreakBefore w:val="0"/>
        <w:widowControl w:val="0"/>
        <w:spacing w:line="331.2" w:lineRule="auto"/>
        <w:rPr/>
      </w:pPr>
      <w:bookmarkStart w:colFirst="0" w:colLast="0" w:name="_3aif7i997trh" w:id="109"/>
      <w:bookmarkEnd w:id="109"/>
      <w:r w:rsidDel="00000000" w:rsidR="00000000" w:rsidRPr="00000000">
        <w:rPr>
          <w:rtl w:val="0"/>
        </w:rPr>
        <w:t xml:space="preserve">SINC2 Sampling Mode (%00)</w:t>
      </w:r>
    </w:p>
    <w:p w:rsidR="00000000" w:rsidDel="00000000" w:rsidP="00000000" w:rsidRDefault="00000000" w:rsidRPr="00000000" w14:paraId="000011B5">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B6">
      <w:pPr>
        <w:pageBreakBefore w:val="0"/>
        <w:widowControl w:val="0"/>
        <w:spacing w:line="331.2" w:lineRule="auto"/>
        <w:rPr>
          <w:sz w:val="18"/>
          <w:szCs w:val="18"/>
        </w:rPr>
      </w:pPr>
      <w:r w:rsidDel="00000000" w:rsidR="00000000" w:rsidRPr="00000000">
        <w:rPr>
          <w:sz w:val="18"/>
          <w:szCs w:val="18"/>
          <w:rtl w:val="0"/>
        </w:rPr>
        <w:t xml:space="preserve">This mode performs complete SINC2 conversions, updating the ADC output sample at the end of each period. Once this mode is enabled, it is only necessary to do a RDPIN/</w:t>
      </w:r>
      <w:r w:rsidDel="00000000" w:rsidR="00000000" w:rsidRPr="00000000">
        <w:rPr>
          <w:sz w:val="18"/>
          <w:szCs w:val="18"/>
          <w:rtl w:val="0"/>
        </w:rPr>
        <w:t xml:space="preserve">RQPIN</w:t>
      </w:r>
      <w:r w:rsidDel="00000000" w:rsidR="00000000" w:rsidRPr="00000000">
        <w:rPr>
          <w:sz w:val="18"/>
          <w:szCs w:val="18"/>
          <w:rtl w:val="0"/>
        </w:rPr>
        <w:t xml:space="preserve"> to acquire the latest ADC sample. The limitation of this mode is that it only works at power-of-2 sample periods, since that stricture afforded efficient implementation within the smart pin, making complete conversions possible without software. There is an additional SINC2 filtering mode (%01) which allows non-power-of-2 sample periods, but you must perform the difference computation in software.</w:t>
      </w:r>
    </w:p>
    <w:p w:rsidR="00000000" w:rsidDel="00000000" w:rsidP="00000000" w:rsidRDefault="00000000" w:rsidRPr="00000000" w14:paraId="000011B7">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B8">
      <w:pPr>
        <w:pageBreakBefore w:val="0"/>
        <w:widowControl w:val="0"/>
        <w:spacing w:line="331.2" w:lineRule="auto"/>
        <w:rPr>
          <w:sz w:val="18"/>
          <w:szCs w:val="18"/>
        </w:rPr>
      </w:pPr>
      <w:r w:rsidDel="00000000" w:rsidR="00000000" w:rsidRPr="00000000">
        <w:rPr>
          <w:sz w:val="18"/>
          <w:szCs w:val="18"/>
          <w:rtl w:val="0"/>
        </w:rPr>
        <w:t xml:space="preserve">To begin SINC2 sampling:</w:t>
      </w:r>
    </w:p>
    <w:p w:rsidR="00000000" w:rsidDel="00000000" w:rsidP="00000000" w:rsidRDefault="00000000" w:rsidRPr="00000000" w14:paraId="000011B9">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BA">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WRPIN</w:t>
      </w:r>
      <w:r w:rsidDel="00000000" w:rsidR="00000000" w:rsidRPr="00000000">
        <w:rPr>
          <w:rFonts w:ascii="Courier New" w:cs="Courier New" w:eastAsia="Courier New" w:hAnsi="Courier New"/>
          <w:b w:val="1"/>
          <w:sz w:val="18"/>
          <w:szCs w:val="18"/>
          <w:rtl w:val="0"/>
        </w:rPr>
        <w:t xml:space="preserve">   ##%100011_0000000_00_11000_0,adcpin    'configure ADC+sample pin(s)</w:t>
      </w:r>
    </w:p>
    <w:p w:rsidR="00000000" w:rsidDel="00000000" w:rsidP="00000000" w:rsidRDefault="00000000" w:rsidRPr="00000000" w14:paraId="000011BB">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WXPIN</w:t>
      </w:r>
      <w:r w:rsidDel="00000000" w:rsidR="00000000" w:rsidRPr="00000000">
        <w:rPr>
          <w:rFonts w:ascii="Courier New" w:cs="Courier New" w:eastAsia="Courier New" w:hAnsi="Courier New"/>
          <w:b w:val="1"/>
          <w:sz w:val="18"/>
          <w:szCs w:val="18"/>
          <w:rtl w:val="0"/>
        </w:rPr>
        <w:t xml:space="preserve">   #%00_0111,adcpin                       'SINC2 sampling at 8 bits</w:t>
      </w:r>
    </w:p>
    <w:p w:rsidR="00000000" w:rsidDel="00000000" w:rsidP="00000000" w:rsidRDefault="00000000" w:rsidRPr="00000000" w14:paraId="000011BC">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DIRH    adcpin                                 'enable smart pin(s)</w:t>
      </w:r>
    </w:p>
    <w:p w:rsidR="00000000" w:rsidDel="00000000" w:rsidP="00000000" w:rsidRDefault="00000000" w:rsidRPr="00000000" w14:paraId="000011BD">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BE">
      <w:pPr>
        <w:pageBreakBefore w:val="0"/>
        <w:widowControl w:val="0"/>
        <w:spacing w:line="331.2" w:lineRule="auto"/>
        <w:rPr>
          <w:sz w:val="18"/>
          <w:szCs w:val="18"/>
        </w:rPr>
      </w:pPr>
      <w:r w:rsidDel="00000000" w:rsidR="00000000" w:rsidRPr="00000000">
        <w:rPr>
          <w:sz w:val="18"/>
          <w:szCs w:val="18"/>
          <w:rtl w:val="0"/>
        </w:rPr>
        <w:t xml:space="preserve">NOTE: The variable 'adcpin' could enable multiple pins by having the additional number of pins in bits 10..6. For example, if 'adcpin' held %00111_010000, pins 16 through 23 would have been simultaneously configured by the above code.</w:t>
      </w:r>
    </w:p>
    <w:p w:rsidR="00000000" w:rsidDel="00000000" w:rsidP="00000000" w:rsidRDefault="00000000" w:rsidRPr="00000000" w14:paraId="000011BF">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C0">
      <w:pPr>
        <w:pageBreakBefore w:val="0"/>
        <w:widowControl w:val="0"/>
        <w:spacing w:line="331.2" w:lineRule="auto"/>
        <w:rPr>
          <w:sz w:val="18"/>
          <w:szCs w:val="18"/>
        </w:rPr>
      </w:pPr>
      <w:r w:rsidDel="00000000" w:rsidR="00000000" w:rsidRPr="00000000">
        <w:rPr>
          <w:sz w:val="18"/>
          <w:szCs w:val="18"/>
          <w:rtl w:val="0"/>
        </w:rPr>
        <w:t xml:space="preserve">To read the latest ADC sample, just do a RDPIN/RQPIN:</w:t>
      </w:r>
    </w:p>
    <w:p w:rsidR="00000000" w:rsidDel="00000000" w:rsidP="00000000" w:rsidRDefault="00000000" w:rsidRPr="00000000" w14:paraId="000011C1">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C2">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RDPIN   sample,adcpin                          'read sample at any time</w:t>
      </w:r>
    </w:p>
    <w:p w:rsidR="00000000" w:rsidDel="00000000" w:rsidP="00000000" w:rsidRDefault="00000000" w:rsidRPr="00000000" w14:paraId="000011C3">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C4">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C5">
      <w:pPr>
        <w:pageBreakBefore w:val="0"/>
        <w:widowControl w:val="0"/>
        <w:spacing w:line="331.2" w:lineRule="auto"/>
        <w:rPr>
          <w:sz w:val="18"/>
          <w:szCs w:val="18"/>
          <w:u w:val="single"/>
        </w:rPr>
      </w:pPr>
      <w:r w:rsidDel="00000000" w:rsidR="00000000" w:rsidRPr="00000000">
        <w:rPr>
          <w:sz w:val="18"/>
          <w:szCs w:val="18"/>
          <w:u w:val="single"/>
          <w:rtl w:val="0"/>
        </w:rPr>
        <w:t xml:space="preserve">SINC2 Filtering Mode (%01)</w:t>
      </w:r>
    </w:p>
    <w:p w:rsidR="00000000" w:rsidDel="00000000" w:rsidP="00000000" w:rsidRDefault="00000000" w:rsidRPr="00000000" w14:paraId="000011C6">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C7">
      <w:pPr>
        <w:pageBreakBefore w:val="0"/>
        <w:widowControl w:val="0"/>
        <w:spacing w:line="331.2" w:lineRule="auto"/>
        <w:rPr>
          <w:sz w:val="18"/>
          <w:szCs w:val="18"/>
        </w:rPr>
      </w:pPr>
      <w:r w:rsidDel="00000000" w:rsidR="00000000" w:rsidRPr="00000000">
        <w:rPr>
          <w:sz w:val="18"/>
          <w:szCs w:val="18"/>
          <w:rtl w:val="0"/>
        </w:rPr>
        <w:t xml:space="preserve">This mode performs SINC2 filtering, which requires some software interaction in order to realize ADC samples.</w:t>
      </w:r>
    </w:p>
    <w:p w:rsidR="00000000" w:rsidDel="00000000" w:rsidP="00000000" w:rsidRDefault="00000000" w:rsidRPr="00000000" w14:paraId="000011C8">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C9">
      <w:pPr>
        <w:pageBreakBefore w:val="0"/>
        <w:widowControl w:val="0"/>
        <w:spacing w:line="331.2" w:lineRule="auto"/>
        <w:rPr>
          <w:sz w:val="18"/>
          <w:szCs w:val="18"/>
        </w:rPr>
      </w:pPr>
      <w:r w:rsidDel="00000000" w:rsidR="00000000" w:rsidRPr="00000000">
        <w:rPr>
          <w:sz w:val="18"/>
          <w:szCs w:val="18"/>
          <w:rtl w:val="0"/>
        </w:rPr>
        <w:t xml:space="preserve">To begin SINC2 filtering:</w:t>
      </w:r>
    </w:p>
    <w:p w:rsidR="00000000" w:rsidDel="00000000" w:rsidP="00000000" w:rsidRDefault="00000000" w:rsidRPr="00000000" w14:paraId="000011CA">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CB">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WRPIN</w:t>
      </w:r>
      <w:r w:rsidDel="00000000" w:rsidR="00000000" w:rsidRPr="00000000">
        <w:rPr>
          <w:rFonts w:ascii="Courier New" w:cs="Courier New" w:eastAsia="Courier New" w:hAnsi="Courier New"/>
          <w:b w:val="1"/>
          <w:sz w:val="18"/>
          <w:szCs w:val="18"/>
          <w:rtl w:val="0"/>
        </w:rPr>
        <w:t xml:space="preserve">   ##%100011_0000000_00_11000_0,#adcpin   'configure ADC+filter pin(s)</w:t>
      </w:r>
    </w:p>
    <w:p w:rsidR="00000000" w:rsidDel="00000000" w:rsidP="00000000" w:rsidRDefault="00000000" w:rsidRPr="00000000" w14:paraId="000011CC">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WXPIN</w:t>
      </w:r>
      <w:r w:rsidDel="00000000" w:rsidR="00000000" w:rsidRPr="00000000">
        <w:rPr>
          <w:rFonts w:ascii="Courier New" w:cs="Courier New" w:eastAsia="Courier New" w:hAnsi="Courier New"/>
          <w:b w:val="1"/>
          <w:sz w:val="18"/>
          <w:szCs w:val="18"/>
          <w:rtl w:val="0"/>
        </w:rPr>
        <w:t xml:space="preserve">   #%01_0111,#adcpin                      'SINC2 filtering at 128 clocks</w:t>
      </w:r>
    </w:p>
    <w:p w:rsidR="00000000" w:rsidDel="00000000" w:rsidP="00000000" w:rsidRDefault="00000000" w:rsidRPr="00000000" w14:paraId="000011CD">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DIRH    #adcpin                                'enable smart pin(s)</w:t>
      </w:r>
    </w:p>
    <w:p w:rsidR="00000000" w:rsidDel="00000000" w:rsidP="00000000" w:rsidRDefault="00000000" w:rsidRPr="00000000" w14:paraId="000011CE">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CF">
      <w:pPr>
        <w:pageBreakBefore w:val="0"/>
        <w:widowControl w:val="0"/>
        <w:spacing w:line="331.2" w:lineRule="auto"/>
        <w:rPr>
          <w:sz w:val="18"/>
          <w:szCs w:val="18"/>
        </w:rPr>
      </w:pPr>
      <w:r w:rsidDel="00000000" w:rsidR="00000000" w:rsidRPr="00000000">
        <w:rPr>
          <w:sz w:val="18"/>
          <w:szCs w:val="18"/>
          <w:rtl w:val="0"/>
        </w:rPr>
        <w:t xml:space="preserve">Pin interaction must occur after each sample period, so it may be good to set up an event to detect the pin's IN going high:</w:t>
      </w:r>
    </w:p>
    <w:p w:rsidR="00000000" w:rsidDel="00000000" w:rsidP="00000000" w:rsidRDefault="00000000" w:rsidRPr="00000000" w14:paraId="000011D0">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D1">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SETSE1  #%001&lt;&lt;6 + adcpin                      'SE1 triggers on pin high</w:t>
      </w:r>
    </w:p>
    <w:p w:rsidR="00000000" w:rsidDel="00000000" w:rsidP="00000000" w:rsidRDefault="00000000" w:rsidRPr="00000000" w14:paraId="000011D2">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1D3">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.loop  WAITSE1                                        'wait for sample period done</w:t>
      </w:r>
    </w:p>
    <w:p w:rsidR="00000000" w:rsidDel="00000000" w:rsidP="00000000" w:rsidRDefault="00000000" w:rsidRPr="00000000" w14:paraId="000011D4">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RDPIN   x,#adcpin                              'get SINC2 accumulator</w:t>
      </w:r>
    </w:p>
    <w:p w:rsidR="00000000" w:rsidDel="00000000" w:rsidP="00000000" w:rsidRDefault="00000000" w:rsidRPr="00000000" w14:paraId="000011D5">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SUB     x,diff                                 'compute sample</w:t>
      </w:r>
    </w:p>
    <w:p w:rsidR="00000000" w:rsidDel="00000000" w:rsidP="00000000" w:rsidRDefault="00000000" w:rsidRPr="00000000" w14:paraId="000011D6">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ADD     diff,x                                 'update diff value</w:t>
      </w:r>
    </w:p>
    <w:p w:rsidR="00000000" w:rsidDel="00000000" w:rsidP="00000000" w:rsidRDefault="00000000" w:rsidRPr="00000000" w14:paraId="000011D7">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SHR     x,#6                                   'justify 8-bit sample</w:t>
      </w:r>
    </w:p>
    <w:p w:rsidR="00000000" w:rsidDel="00000000" w:rsidP="00000000" w:rsidRDefault="00000000" w:rsidRPr="00000000" w14:paraId="000011D8">
      <w:pPr>
        <w:pageBreakBefore w:val="0"/>
        <w:widowControl w:val="0"/>
        <w:spacing w:line="331.2"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ZEROX   x,#7                                   'trim 8-bit sample</w:t>
      </w:r>
    </w:p>
    <w:p w:rsidR="00000000" w:rsidDel="00000000" w:rsidP="00000000" w:rsidRDefault="00000000" w:rsidRPr="00000000" w14:paraId="000011D9">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'use x here                                    'use sample somehow</w:t>
      </w:r>
    </w:p>
    <w:p w:rsidR="00000000" w:rsidDel="00000000" w:rsidP="00000000" w:rsidRDefault="00000000" w:rsidRPr="00000000" w14:paraId="000011DA">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     #.loop                                 'loop for next period</w:t>
      </w:r>
    </w:p>
    <w:p w:rsidR="00000000" w:rsidDel="00000000" w:rsidP="00000000" w:rsidRDefault="00000000" w:rsidRPr="00000000" w14:paraId="000011DB">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1DC">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RES     1                                      'sample value</w:t>
      </w:r>
    </w:p>
    <w:p w:rsidR="00000000" w:rsidDel="00000000" w:rsidP="00000000" w:rsidRDefault="00000000" w:rsidRPr="00000000" w14:paraId="000011DD">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diff   RES     1                                      'diff value</w:t>
      </w:r>
    </w:p>
    <w:p w:rsidR="00000000" w:rsidDel="00000000" w:rsidP="00000000" w:rsidRDefault="00000000" w:rsidRPr="00000000" w14:paraId="000011DE">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DF">
      <w:pPr>
        <w:pageBreakBefore w:val="0"/>
        <w:widowControl w:val="0"/>
        <w:spacing w:line="331.2" w:lineRule="auto"/>
        <w:rPr>
          <w:sz w:val="18"/>
          <w:szCs w:val="18"/>
        </w:rPr>
      </w:pPr>
      <w:r w:rsidDel="00000000" w:rsidR="00000000" w:rsidRPr="00000000">
        <w:rPr>
          <w:sz w:val="18"/>
          <w:szCs w:val="18"/>
          <w:rtl w:val="0"/>
        </w:rPr>
        <w:t xml:space="preserve">Note that it is necessary to shift the computed sample right by some number of bits to leave the ENOBs intact. For SINC2 filtering, you must shift right by LOG2(</w:t>
      </w:r>
      <w:r w:rsidDel="00000000" w:rsidR="00000000" w:rsidRPr="00000000">
        <w:rPr>
          <w:rtl w:val="0"/>
        </w:rPr>
        <w:t xml:space="preserve">clock</w:t>
      </w:r>
      <w:r w:rsidDel="00000000" w:rsidR="00000000" w:rsidRPr="00000000">
        <w:rPr>
          <w:sz w:val="18"/>
          <w:szCs w:val="18"/>
          <w:rtl w:val="0"/>
        </w:rPr>
        <w:t xml:space="preserve">s per period)-1, which in this case is LOG2(128)-1 = 6.</w:t>
      </w:r>
    </w:p>
    <w:p w:rsidR="00000000" w:rsidDel="00000000" w:rsidP="00000000" w:rsidRDefault="00000000" w:rsidRPr="00000000" w14:paraId="000011E0">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E1">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E2">
      <w:pPr>
        <w:pStyle w:val="Heading4"/>
        <w:pageBreakBefore w:val="0"/>
        <w:widowControl w:val="0"/>
        <w:spacing w:line="331.2" w:lineRule="auto"/>
        <w:rPr/>
      </w:pPr>
      <w:bookmarkStart w:colFirst="0" w:colLast="0" w:name="_napxp5xl9xfm" w:id="110"/>
      <w:bookmarkEnd w:id="110"/>
      <w:r w:rsidDel="00000000" w:rsidR="00000000" w:rsidRPr="00000000">
        <w:rPr>
          <w:rtl w:val="0"/>
        </w:rPr>
        <w:t xml:space="preserve">SINC3 Filtering Mode (%10)</w:t>
      </w:r>
    </w:p>
    <w:p w:rsidR="00000000" w:rsidDel="00000000" w:rsidP="00000000" w:rsidRDefault="00000000" w:rsidRPr="00000000" w14:paraId="000011E3">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E4">
      <w:pPr>
        <w:pageBreakBefore w:val="0"/>
        <w:widowControl w:val="0"/>
        <w:spacing w:line="331.2" w:lineRule="auto"/>
        <w:rPr>
          <w:sz w:val="18"/>
          <w:szCs w:val="18"/>
        </w:rPr>
      </w:pPr>
      <w:r w:rsidDel="00000000" w:rsidR="00000000" w:rsidRPr="00000000">
        <w:rPr>
          <w:sz w:val="18"/>
          <w:szCs w:val="18"/>
          <w:rtl w:val="0"/>
        </w:rPr>
        <w:t xml:space="preserve">This mode performs SINC3 filtering, which requires some software interaction in order to realize ADC samples.</w:t>
      </w:r>
    </w:p>
    <w:p w:rsidR="00000000" w:rsidDel="00000000" w:rsidP="00000000" w:rsidRDefault="00000000" w:rsidRPr="00000000" w14:paraId="000011E5">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E6">
      <w:pPr>
        <w:pageBreakBefore w:val="0"/>
        <w:widowControl w:val="0"/>
        <w:spacing w:line="331.2" w:lineRule="auto"/>
        <w:rPr>
          <w:sz w:val="18"/>
          <w:szCs w:val="18"/>
        </w:rPr>
      </w:pPr>
      <w:r w:rsidDel="00000000" w:rsidR="00000000" w:rsidRPr="00000000">
        <w:rPr>
          <w:sz w:val="18"/>
          <w:szCs w:val="18"/>
          <w:rtl w:val="0"/>
        </w:rPr>
        <w:t xml:space="preserve">To begin SINC3 filtering:</w:t>
      </w:r>
    </w:p>
    <w:p w:rsidR="00000000" w:rsidDel="00000000" w:rsidP="00000000" w:rsidRDefault="00000000" w:rsidRPr="00000000" w14:paraId="000011E7">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E8">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WRPIN</w:t>
      </w:r>
      <w:r w:rsidDel="00000000" w:rsidR="00000000" w:rsidRPr="00000000">
        <w:rPr>
          <w:rFonts w:ascii="Courier New" w:cs="Courier New" w:eastAsia="Courier New" w:hAnsi="Courier New"/>
          <w:b w:val="1"/>
          <w:sz w:val="18"/>
          <w:szCs w:val="18"/>
          <w:rtl w:val="0"/>
        </w:rPr>
        <w:t xml:space="preserve">   ##%100011_0000000_00_11000_0,#adcpin   'configure ADC+filter pin(s)</w:t>
      </w:r>
    </w:p>
    <w:p w:rsidR="00000000" w:rsidDel="00000000" w:rsidP="00000000" w:rsidRDefault="00000000" w:rsidRPr="00000000" w14:paraId="000011E9">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WXPIN</w:t>
      </w:r>
      <w:r w:rsidDel="00000000" w:rsidR="00000000" w:rsidRPr="00000000">
        <w:rPr>
          <w:rFonts w:ascii="Courier New" w:cs="Courier New" w:eastAsia="Courier New" w:hAnsi="Courier New"/>
          <w:b w:val="1"/>
          <w:sz w:val="18"/>
          <w:szCs w:val="18"/>
          <w:rtl w:val="0"/>
        </w:rPr>
        <w:t xml:space="preserve">   #%10_0111,#adcpin                      'SINC3 filtering at 128 clocks</w:t>
      </w:r>
    </w:p>
    <w:p w:rsidR="00000000" w:rsidDel="00000000" w:rsidP="00000000" w:rsidRDefault="00000000" w:rsidRPr="00000000" w14:paraId="000011EA">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DIRH    #adcpin                                'enable smart pin(s)</w:t>
      </w:r>
    </w:p>
    <w:p w:rsidR="00000000" w:rsidDel="00000000" w:rsidP="00000000" w:rsidRDefault="00000000" w:rsidRPr="00000000" w14:paraId="000011EB">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EC">
      <w:pPr>
        <w:pageBreakBefore w:val="0"/>
        <w:widowControl w:val="0"/>
        <w:spacing w:line="331.2" w:lineRule="auto"/>
        <w:rPr>
          <w:sz w:val="18"/>
          <w:szCs w:val="18"/>
        </w:rPr>
      </w:pPr>
      <w:r w:rsidDel="00000000" w:rsidR="00000000" w:rsidRPr="00000000">
        <w:rPr>
          <w:sz w:val="18"/>
          <w:szCs w:val="18"/>
          <w:rtl w:val="0"/>
        </w:rPr>
        <w:t xml:space="preserve">Pin interaction must occur after each sample period, so it may be good to set up an event to detect the pin's IN going high:</w:t>
      </w:r>
    </w:p>
    <w:p w:rsidR="00000000" w:rsidDel="00000000" w:rsidP="00000000" w:rsidRDefault="00000000" w:rsidRPr="00000000" w14:paraId="000011ED">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1EE">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SETSE1  #%001&lt;&lt;6 + adcpin                      'SE1 triggers on pin high</w:t>
      </w:r>
    </w:p>
    <w:p w:rsidR="00000000" w:rsidDel="00000000" w:rsidP="00000000" w:rsidRDefault="00000000" w:rsidRPr="00000000" w14:paraId="000011EF">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1F0">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.loop  WAITSE1                                        'wait for sample period done</w:t>
      </w:r>
    </w:p>
    <w:p w:rsidR="00000000" w:rsidDel="00000000" w:rsidP="00000000" w:rsidRDefault="00000000" w:rsidRPr="00000000" w14:paraId="000011F1">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RDPIN   x,#adcpin                              'get SINC3 accumulator</w:t>
      </w:r>
    </w:p>
    <w:p w:rsidR="00000000" w:rsidDel="00000000" w:rsidP="00000000" w:rsidRDefault="00000000" w:rsidRPr="00000000" w14:paraId="000011F2">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SUB     x,diff1                                'compute sample</w:t>
      </w:r>
    </w:p>
    <w:p w:rsidR="00000000" w:rsidDel="00000000" w:rsidP="00000000" w:rsidRDefault="00000000" w:rsidRPr="00000000" w14:paraId="000011F3">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ADD     diff1,x                                'update diff1 value</w:t>
      </w:r>
    </w:p>
    <w:p w:rsidR="00000000" w:rsidDel="00000000" w:rsidP="00000000" w:rsidRDefault="00000000" w:rsidRPr="00000000" w14:paraId="000011F4">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SUB     x,diff2                                'compute sample</w:t>
      </w:r>
    </w:p>
    <w:p w:rsidR="00000000" w:rsidDel="00000000" w:rsidP="00000000" w:rsidRDefault="00000000" w:rsidRPr="00000000" w14:paraId="000011F5">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ADD     diff2,x                                'update diff2 value</w:t>
      </w:r>
    </w:p>
    <w:p w:rsidR="00000000" w:rsidDel="00000000" w:rsidP="00000000" w:rsidRDefault="00000000" w:rsidRPr="00000000" w14:paraId="000011F6">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SHR     x,#7                                   'justify 14-bit sample</w:t>
      </w:r>
    </w:p>
    <w:p w:rsidR="00000000" w:rsidDel="00000000" w:rsidP="00000000" w:rsidRDefault="00000000" w:rsidRPr="00000000" w14:paraId="000011F7">
      <w:pPr>
        <w:pageBreakBefore w:val="0"/>
        <w:widowControl w:val="0"/>
        <w:spacing w:line="331.2"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ZEROX   x,#13                                  'trim 14-bit sample</w:t>
      </w:r>
    </w:p>
    <w:p w:rsidR="00000000" w:rsidDel="00000000" w:rsidP="00000000" w:rsidRDefault="00000000" w:rsidRPr="00000000" w14:paraId="000011F8">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'use x here                                    'use sample somehow</w:t>
      </w:r>
    </w:p>
    <w:p w:rsidR="00000000" w:rsidDel="00000000" w:rsidP="00000000" w:rsidRDefault="00000000" w:rsidRPr="00000000" w14:paraId="000011F9">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     #.loop                                 'loop for next period</w:t>
      </w:r>
    </w:p>
    <w:p w:rsidR="00000000" w:rsidDel="00000000" w:rsidP="00000000" w:rsidRDefault="00000000" w:rsidRPr="00000000" w14:paraId="000011FA">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1FB">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RES     1                                      'sample value</w:t>
      </w:r>
    </w:p>
    <w:p w:rsidR="00000000" w:rsidDel="00000000" w:rsidP="00000000" w:rsidRDefault="00000000" w:rsidRPr="00000000" w14:paraId="000011FC">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diff1  RES     1                                      'diff1 value</w:t>
      </w:r>
    </w:p>
    <w:p w:rsidR="00000000" w:rsidDel="00000000" w:rsidP="00000000" w:rsidRDefault="00000000" w:rsidRPr="00000000" w14:paraId="000011FD">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diff2  RES     1                                      'diff2 value</w:t>
      </w:r>
    </w:p>
    <w:p w:rsidR="00000000" w:rsidDel="00000000" w:rsidP="00000000" w:rsidRDefault="00000000" w:rsidRPr="00000000" w14:paraId="000011FE">
      <w:pPr>
        <w:pageBreakBefore w:val="0"/>
        <w:widowControl w:val="0"/>
        <w:spacing w:line="331.2"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1FF">
      <w:pPr>
        <w:pageBreakBefore w:val="0"/>
        <w:widowControl w:val="0"/>
        <w:spacing w:line="331.2" w:lineRule="auto"/>
        <w:rPr>
          <w:sz w:val="18"/>
          <w:szCs w:val="18"/>
        </w:rPr>
      </w:pPr>
      <w:r w:rsidDel="00000000" w:rsidR="00000000" w:rsidRPr="00000000">
        <w:rPr>
          <w:sz w:val="18"/>
          <w:szCs w:val="18"/>
          <w:rtl w:val="0"/>
        </w:rPr>
        <w:t xml:space="preserve">Note that it is necessary to shift the computed sample right by some number of bits to leave the ENOBs intact. For SINC3 filtering, you must shift right by LOG2(</w:t>
      </w:r>
      <w:r w:rsidDel="00000000" w:rsidR="00000000" w:rsidRPr="00000000">
        <w:rPr>
          <w:rtl w:val="0"/>
        </w:rPr>
        <w:t xml:space="preserve">clock</w:t>
      </w:r>
      <w:r w:rsidDel="00000000" w:rsidR="00000000" w:rsidRPr="00000000">
        <w:rPr>
          <w:sz w:val="18"/>
          <w:szCs w:val="18"/>
          <w:rtl w:val="0"/>
        </w:rPr>
        <w:t xml:space="preserve">s per period), which in this case is LOG2(128) = 7.</w:t>
      </w:r>
    </w:p>
    <w:p w:rsidR="00000000" w:rsidDel="00000000" w:rsidP="00000000" w:rsidRDefault="00000000" w:rsidRPr="00000000" w14:paraId="00001200">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01">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02">
      <w:pPr>
        <w:pStyle w:val="Heading4"/>
        <w:pageBreakBefore w:val="0"/>
        <w:widowControl w:val="0"/>
        <w:spacing w:line="331.2" w:lineRule="auto"/>
        <w:rPr/>
      </w:pPr>
      <w:bookmarkStart w:colFirst="0" w:colLast="0" w:name="_cjqi19ryah3h" w:id="111"/>
      <w:bookmarkEnd w:id="111"/>
      <w:r w:rsidDel="00000000" w:rsidR="00000000" w:rsidRPr="00000000">
        <w:rPr>
          <w:rtl w:val="0"/>
        </w:rPr>
        <w:t xml:space="preserve">Bitstream Capturing Mode (%11)</w:t>
      </w:r>
    </w:p>
    <w:p w:rsidR="00000000" w:rsidDel="00000000" w:rsidP="00000000" w:rsidRDefault="00000000" w:rsidRPr="00000000" w14:paraId="00001203">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04">
      <w:pPr>
        <w:pageBreakBefore w:val="0"/>
        <w:widowControl w:val="0"/>
        <w:spacing w:line="331.2" w:lineRule="auto"/>
        <w:rPr>
          <w:sz w:val="18"/>
          <w:szCs w:val="18"/>
        </w:rPr>
      </w:pPr>
      <w:r w:rsidDel="00000000" w:rsidR="00000000" w:rsidRPr="00000000">
        <w:rPr>
          <w:sz w:val="18"/>
          <w:szCs w:val="18"/>
          <w:rtl w:val="0"/>
        </w:rPr>
        <w:t xml:space="preserve">This mode captures the raw bitstream coming from the ADC. It buffers 32 bits and is meant to be read once every 32 clocks, in order to get contiguous snapshots of the ADC bitstream.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is used to read the snapshots. Bit 31 of the data will be the most recent ADC bit, while bit 0 will be from 31 clocks earlier.</w:t>
      </w:r>
    </w:p>
    <w:p w:rsidR="00000000" w:rsidDel="00000000" w:rsidP="00000000" w:rsidRDefault="00000000" w:rsidRPr="00000000" w14:paraId="00001205">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06">
      <w:pPr>
        <w:pageBreakBefore w:val="0"/>
        <w:widowControl w:val="0"/>
        <w:spacing w:line="331.2" w:lineRule="auto"/>
        <w:rPr>
          <w:sz w:val="18"/>
          <w:szCs w:val="18"/>
        </w:rPr>
      </w:pPr>
      <w:r w:rsidDel="00000000" w:rsidR="00000000" w:rsidRPr="00000000">
        <w:rPr>
          <w:sz w:val="18"/>
          <w:szCs w:val="18"/>
          <w:rtl w:val="0"/>
        </w:rPr>
        <w:t xml:space="preserve">To begin raw bitstream capturing:</w:t>
      </w:r>
    </w:p>
    <w:p w:rsidR="00000000" w:rsidDel="00000000" w:rsidP="00000000" w:rsidRDefault="00000000" w:rsidRPr="00000000" w14:paraId="00001207">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08">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WRPIN</w:t>
      </w:r>
      <w:r w:rsidDel="00000000" w:rsidR="00000000" w:rsidRPr="00000000">
        <w:rPr>
          <w:rFonts w:ascii="Courier New" w:cs="Courier New" w:eastAsia="Courier New" w:hAnsi="Courier New"/>
          <w:b w:val="1"/>
          <w:sz w:val="18"/>
          <w:szCs w:val="18"/>
          <w:rtl w:val="0"/>
        </w:rPr>
        <w:t xml:space="preserve">   ##%100011_0000000_00_11000_0,adcpin    'configure ADC+sample pin(s)</w:t>
      </w:r>
    </w:p>
    <w:p w:rsidR="00000000" w:rsidDel="00000000" w:rsidP="00000000" w:rsidRDefault="00000000" w:rsidRPr="00000000" w14:paraId="00001209">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WXPIN</w:t>
      </w:r>
      <w:r w:rsidDel="00000000" w:rsidR="00000000" w:rsidRPr="00000000">
        <w:rPr>
          <w:rFonts w:ascii="Courier New" w:cs="Courier New" w:eastAsia="Courier New" w:hAnsi="Courier New"/>
          <w:b w:val="1"/>
          <w:sz w:val="18"/>
          <w:szCs w:val="18"/>
          <w:rtl w:val="0"/>
        </w:rPr>
        <w:t xml:space="preserve">   #%11_0101,adcpin                       'raw sampling every 32 clocks</w:t>
      </w:r>
    </w:p>
    <w:p w:rsidR="00000000" w:rsidDel="00000000" w:rsidP="00000000" w:rsidRDefault="00000000" w:rsidRPr="00000000" w14:paraId="0000120A">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DIRH    adcpin                                 'enable smart pin(s)</w:t>
      </w:r>
    </w:p>
    <w:p w:rsidR="00000000" w:rsidDel="00000000" w:rsidP="00000000" w:rsidRDefault="00000000" w:rsidRPr="00000000" w14:paraId="0000120B">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0C">
      <w:pPr>
        <w:pageBreakBefore w:val="0"/>
        <w:widowControl w:val="0"/>
        <w:spacing w:line="331.2" w:lineRule="auto"/>
        <w:rPr>
          <w:sz w:val="18"/>
          <w:szCs w:val="18"/>
        </w:rPr>
      </w:pPr>
      <w:r w:rsidDel="00000000" w:rsidR="00000000" w:rsidRPr="00000000">
        <w:rPr>
          <w:sz w:val="18"/>
          <w:szCs w:val="18"/>
          <w:rtl w:val="0"/>
        </w:rPr>
        <w:t xml:space="preserve">To get a snapshot of the latest 32 bits of the ADC bitstream, just do a RDPIN/RQPIN:</w:t>
      </w:r>
    </w:p>
    <w:p w:rsidR="00000000" w:rsidDel="00000000" w:rsidP="00000000" w:rsidRDefault="00000000" w:rsidRPr="00000000" w14:paraId="0000120D">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0E">
      <w:pPr>
        <w:pageBreakBefore w:val="0"/>
        <w:widowControl w:val="0"/>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RDPIN   bitstream,adcpin                       'get snapshot of ADC bitstream</w:t>
      </w:r>
    </w:p>
    <w:p w:rsidR="00000000" w:rsidDel="00000000" w:rsidP="00000000" w:rsidRDefault="00000000" w:rsidRPr="00000000" w14:paraId="0000120F">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10">
      <w:pPr>
        <w:pageBreakBefore w:val="0"/>
        <w:widowControl w:val="0"/>
        <w:spacing w:line="331.2" w:lineRule="auto"/>
        <w:rPr>
          <w:sz w:val="18"/>
          <w:szCs w:val="18"/>
        </w:rPr>
      </w:pPr>
      <w:r w:rsidDel="00000000" w:rsidR="00000000" w:rsidRPr="00000000">
        <w:rPr>
          <w:sz w:val="18"/>
          <w:szCs w:val="18"/>
          <w:rtl w:val="0"/>
        </w:rPr>
        <w:t xml:space="preserve">This mode can be used for purposes other than capturing ADC bitstreams. It's really just capturing the A-input without regard to pin configuration.</w:t>
      </w:r>
    </w:p>
    <w:p w:rsidR="00000000" w:rsidDel="00000000" w:rsidP="00000000" w:rsidRDefault="00000000" w:rsidRPr="00000000" w14:paraId="00001211">
      <w:pPr>
        <w:pageBreakBefore w:val="0"/>
        <w:widowControl w:val="0"/>
        <w:pBdr>
          <w:top w:space="0" w:sz="0" w:val="nil"/>
          <w:left w:space="0" w:sz="0" w:val="nil"/>
          <w:bottom w:space="0" w:sz="0" w:val="nil"/>
          <w:right w:space="0" w:sz="0" w:val="nil"/>
          <w:between w:space="0" w:sz="0" w:val="nil"/>
        </w:pBdr>
        <w:shd w:fill="auto" w:val="clear"/>
        <w:spacing w:line="331.2" w:lineRule="auto"/>
        <w:rPr>
          <w:b w:val="1"/>
          <w:sz w:val="18"/>
          <w:szCs w:val="18"/>
          <w:shd w:fill="ea9999" w:val="clear"/>
        </w:rPr>
      </w:pPr>
      <w:r w:rsidDel="00000000" w:rsidR="00000000" w:rsidRPr="00000000">
        <w:rPr>
          <w:rtl w:val="0"/>
        </w:rPr>
      </w:r>
    </w:p>
    <w:p w:rsidR="00000000" w:rsidDel="00000000" w:rsidP="00000000" w:rsidRDefault="00000000" w:rsidRPr="00000000" w14:paraId="00001212">
      <w:pPr>
        <w:pageBreakBefore w:val="0"/>
        <w:widowControl w:val="0"/>
        <w:pBdr>
          <w:top w:space="0" w:sz="0" w:val="nil"/>
          <w:left w:space="0" w:sz="0" w:val="nil"/>
          <w:bottom w:space="0" w:sz="0" w:val="nil"/>
          <w:right w:space="0" w:sz="0" w:val="nil"/>
          <w:between w:space="0" w:sz="0" w:val="nil"/>
        </w:pBdr>
        <w:shd w:fill="auto" w:val="clear"/>
        <w:spacing w:line="331.2" w:lineRule="auto"/>
        <w:rPr>
          <w:b w:val="1"/>
          <w:sz w:val="18"/>
          <w:szCs w:val="18"/>
          <w:shd w:fill="ea9999" w:val="clear"/>
        </w:rPr>
      </w:pPr>
      <w:r w:rsidDel="00000000" w:rsidR="00000000" w:rsidRPr="00000000">
        <w:rPr>
          <w:rtl w:val="0"/>
        </w:rPr>
      </w:r>
    </w:p>
    <w:p w:rsidR="00000000" w:rsidDel="00000000" w:rsidP="00000000" w:rsidRDefault="00000000" w:rsidRPr="00000000" w14:paraId="00001213">
      <w:pPr>
        <w:pStyle w:val="Heading3"/>
        <w:pageBreakBefore w:val="0"/>
        <w:widowControl w:val="0"/>
        <w:spacing w:line="331.2" w:lineRule="auto"/>
        <w:rPr/>
      </w:pPr>
      <w:bookmarkStart w:colFirst="0" w:colLast="0" w:name="_acujxi62ktv2" w:id="112"/>
      <w:bookmarkEnd w:id="112"/>
      <w:r w:rsidDel="00000000" w:rsidR="00000000" w:rsidRPr="00000000">
        <w:rPr>
          <w:rtl w:val="0"/>
        </w:rPr>
        <w:t xml:space="preserve">%11010 = ADC Scope with Trigger</w:t>
      </w:r>
    </w:p>
    <w:p w:rsidR="00000000" w:rsidDel="00000000" w:rsidP="00000000" w:rsidRDefault="00000000" w:rsidRPr="00000000" w14:paraId="00001214">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15">
      <w:pPr>
        <w:pageBreakBefore w:val="0"/>
        <w:widowControl w:val="0"/>
        <w:spacing w:line="331.2" w:lineRule="auto"/>
        <w:rPr>
          <w:sz w:val="18"/>
          <w:szCs w:val="18"/>
        </w:rPr>
      </w:pPr>
      <w:r w:rsidDel="00000000" w:rsidR="00000000" w:rsidRPr="00000000">
        <w:rPr>
          <w:sz w:val="18"/>
          <w:szCs w:val="18"/>
          <w:rtl w:val="0"/>
        </w:rPr>
        <w:t xml:space="preserve">This mode calculates an 8-bit ADC sample and checks for hysteretic triggering on every clock, providing the basis of oscilloscope functionality. Samples from blocks of up to four pins can be grouped into a 32-bit data pipe for recording by the streamer or reading by the GETSCP instruction (see 'SCOPE Data Pipe' below).</w:t>
      </w:r>
    </w:p>
    <w:p w:rsidR="00000000" w:rsidDel="00000000" w:rsidP="00000000" w:rsidRDefault="00000000" w:rsidRPr="00000000" w14:paraId="00001216">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17">
      <w:pPr>
        <w:pageBreakBefore w:val="0"/>
        <w:widowControl w:val="0"/>
        <w:spacing w:line="331.2" w:lineRule="auto"/>
        <w:rPr>
          <w:sz w:val="18"/>
          <w:szCs w:val="18"/>
        </w:rPr>
      </w:pPr>
      <w:r w:rsidDel="00000000" w:rsidR="00000000" w:rsidRPr="00000000">
        <w:rPr>
          <w:sz w:val="18"/>
          <w:szCs w:val="18"/>
          <w:rtl w:val="0"/>
        </w:rPr>
        <w:t xml:space="preserve">There are three different windowed filter functions from which ADC samples can be computed. On each clock, the incoming ADC bit is shifted into a tap string and the weighted tap bits are summed together to produce the sample. The samples are normalized to 8 bits in size, but the DC dynamic range is ~5 to ~6 bits, depending on the filter length. These are plots of the actual filter shapes and sizes:</w:t>
      </w:r>
    </w:p>
    <w:p w:rsidR="00000000" w:rsidDel="00000000" w:rsidP="00000000" w:rsidRDefault="00000000" w:rsidRPr="00000000" w14:paraId="00001218">
      <w:pPr>
        <w:pageBreakBefore w:val="0"/>
        <w:widowControl w:val="0"/>
        <w:spacing w:line="331.2" w:lineRule="auto"/>
        <w:rPr>
          <w:sz w:val="18"/>
          <w:szCs w:val="18"/>
        </w:rPr>
      </w:pPr>
      <w:r w:rsidDel="00000000" w:rsidR="00000000" w:rsidRPr="00000000">
        <w:rPr>
          <w:sz w:val="18"/>
          <w:szCs w:val="18"/>
        </w:rPr>
        <w:drawing>
          <wp:inline distB="114300" distT="114300" distL="114300" distR="114300">
            <wp:extent cx="6400800" cy="1778000"/>
            <wp:effectExtent b="0" l="0" r="0" t="0"/>
            <wp:docPr id="1"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64008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1219">
      <w:pPr>
        <w:pageBreakBefore w:val="0"/>
        <w:widowControl w:val="0"/>
        <w:spacing w:line="331.2" w:lineRule="auto"/>
        <w:rPr>
          <w:sz w:val="18"/>
          <w:szCs w:val="18"/>
        </w:rPr>
      </w:pPr>
      <w:r w:rsidDel="00000000" w:rsidR="00000000" w:rsidRPr="00000000">
        <w:rPr>
          <w:sz w:val="18"/>
          <w:szCs w:val="18"/>
          <w:rtl w:val="0"/>
        </w:rPr>
        <w:t xml:space="preserve">The scope trigger function is set by two 6-bit parameters, A and B, which MSB-justify to the 8-bit samples for comparison. Triggering is a two-step process of arming and then triggering, which raises the IN signal and waits for a new arming event. The relationship between A and B determine the triggering pattern:</w:t>
      </w:r>
    </w:p>
    <w:p w:rsidR="00000000" w:rsidDel="00000000" w:rsidP="00000000" w:rsidRDefault="00000000" w:rsidRPr="00000000" w14:paraId="0000121A">
      <w:pPr>
        <w:pageBreakBefore w:val="0"/>
        <w:widowControl w:val="0"/>
        <w:spacing w:line="331.2" w:lineRule="auto"/>
        <w:rPr>
          <w:sz w:val="18"/>
          <w:szCs w:val="18"/>
        </w:rPr>
      </w:pPr>
      <w:r w:rsidDel="00000000" w:rsidR="00000000" w:rsidRPr="00000000">
        <w:rPr>
          <w:rtl w:val="0"/>
        </w:rPr>
      </w:r>
    </w:p>
    <w:tbl>
      <w:tblPr>
        <w:tblStyle w:val="Table35"/>
        <w:tblW w:w="5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2340"/>
        <w:gridCol w:w="2025"/>
        <w:tblGridChange w:id="0">
          <w:tblGrid>
            <w:gridCol w:w="1455"/>
            <w:gridCol w:w="2340"/>
            <w:gridCol w:w="202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A and B</w:t>
            </w:r>
          </w:p>
          <w:p w:rsidR="00000000" w:rsidDel="00000000" w:rsidP="00000000" w:rsidRDefault="00000000" w:rsidRPr="00000000" w14:paraId="00001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relationship</w:t>
            </w:r>
          </w:p>
        </w:tc>
        <w:tc>
          <w:tcPr>
            <w:shd w:fill="d9d9d9" w:val="clear"/>
            <w:tcMar>
              <w:top w:w="100.0" w:type="dxa"/>
              <w:left w:w="100.0" w:type="dxa"/>
              <w:bottom w:w="100.0" w:type="dxa"/>
              <w:right w:w="100.0" w:type="dxa"/>
            </w:tcMar>
            <w:vAlign w:val="top"/>
          </w:tcPr>
          <w:p w:rsidR="00000000" w:rsidDel="00000000" w:rsidP="00000000" w:rsidRDefault="00000000" w:rsidRPr="00000000" w14:paraId="00001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Arming Event</w:t>
            </w:r>
          </w:p>
          <w:p w:rsidR="00000000" w:rsidDel="00000000" w:rsidP="00000000" w:rsidRDefault="00000000" w:rsidRPr="00000000" w14:paraId="00001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(initial / after trigger)</w:t>
            </w:r>
          </w:p>
        </w:tc>
        <w:tc>
          <w:tcPr>
            <w:shd w:fill="d9d9d9" w:val="clear"/>
            <w:tcMar>
              <w:top w:w="100.0" w:type="dxa"/>
              <w:left w:w="100.0" w:type="dxa"/>
              <w:bottom w:w="100.0" w:type="dxa"/>
              <w:right w:w="100.0" w:type="dxa"/>
            </w:tcMar>
            <w:vAlign w:val="top"/>
          </w:tcPr>
          <w:p w:rsidR="00000000" w:rsidDel="00000000" w:rsidP="00000000" w:rsidRDefault="00000000" w:rsidRPr="00000000" w14:paraId="00001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Trigger Event</w:t>
            </w:r>
          </w:p>
          <w:p w:rsidR="00000000" w:rsidDel="00000000" w:rsidP="00000000" w:rsidRDefault="00000000" w:rsidRPr="00000000" w14:paraId="00001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(after arming)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 &gt; B</w:t>
            </w:r>
          </w:p>
        </w:tc>
        <w:tc>
          <w:tcPr>
            <w:shd w:fill="auto" w:val="clear"/>
            <w:tcMar>
              <w:top w:w="100.0" w:type="dxa"/>
              <w:left w:w="100.0" w:type="dxa"/>
              <w:bottom w:w="100.0" w:type="dxa"/>
              <w:right w:w="100.0" w:type="dxa"/>
            </w:tcMar>
            <w:vAlign w:val="top"/>
          </w:tcPr>
          <w:p w:rsidR="00000000" w:rsidDel="00000000" w:rsidP="00000000" w:rsidRDefault="00000000" w:rsidRPr="00000000" w14:paraId="00001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sample.[7..2] =&gt; A</w:t>
            </w:r>
          </w:p>
        </w:tc>
        <w:tc>
          <w:tcPr>
            <w:shd w:fill="auto" w:val="clear"/>
            <w:tcMar>
              <w:top w:w="100.0" w:type="dxa"/>
              <w:left w:w="100.0" w:type="dxa"/>
              <w:bottom w:w="100.0" w:type="dxa"/>
              <w:right w:w="100.0" w:type="dxa"/>
            </w:tcMar>
            <w:vAlign w:val="top"/>
          </w:tcPr>
          <w:p w:rsidR="00000000" w:rsidDel="00000000" w:rsidP="00000000" w:rsidRDefault="00000000" w:rsidRPr="00000000" w14:paraId="00001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sample.[7..2] &lt;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 &lt;= B</w:t>
            </w:r>
          </w:p>
        </w:tc>
        <w:tc>
          <w:tcPr>
            <w:shd w:fill="auto" w:val="clear"/>
            <w:tcMar>
              <w:top w:w="100.0" w:type="dxa"/>
              <w:left w:w="100.0" w:type="dxa"/>
              <w:bottom w:w="100.0" w:type="dxa"/>
              <w:right w:w="100.0" w:type="dxa"/>
            </w:tcMar>
            <w:vAlign w:val="top"/>
          </w:tcPr>
          <w:p w:rsidR="00000000" w:rsidDel="00000000" w:rsidP="00000000" w:rsidRDefault="00000000" w:rsidRPr="00000000" w14:paraId="00001225">
            <w:pPr>
              <w:pageBreakBefore w:val="0"/>
              <w:widowControl w:val="0"/>
              <w:spacing w:line="240" w:lineRule="auto"/>
              <w:jc w:val="center"/>
              <w:rPr>
                <w:sz w:val="18"/>
                <w:szCs w:val="18"/>
              </w:rPr>
            </w:pPr>
            <w:r w:rsidDel="00000000" w:rsidR="00000000" w:rsidRPr="00000000">
              <w:rPr>
                <w:sz w:val="18"/>
                <w:szCs w:val="18"/>
                <w:rtl w:val="0"/>
              </w:rPr>
              <w:t xml:space="preserve">sample.[7.</w:t>
            </w:r>
            <w:r w:rsidDel="00000000" w:rsidR="00000000" w:rsidRPr="00000000">
              <w:rPr>
                <w:rtl w:val="0"/>
              </w:rPr>
              <w:t xml:space="preserve">.</w:t>
            </w:r>
            <w:r w:rsidDel="00000000" w:rsidR="00000000" w:rsidRPr="00000000">
              <w:rPr>
                <w:sz w:val="18"/>
                <w:szCs w:val="18"/>
                <w:rtl w:val="0"/>
              </w:rPr>
              <w:t xml:space="preserve">2] &lt; A</w:t>
            </w:r>
          </w:p>
        </w:tc>
        <w:tc>
          <w:tcPr>
            <w:shd w:fill="auto" w:val="clear"/>
            <w:tcMar>
              <w:top w:w="100.0" w:type="dxa"/>
              <w:left w:w="100.0" w:type="dxa"/>
              <w:bottom w:w="100.0" w:type="dxa"/>
              <w:right w:w="100.0" w:type="dxa"/>
            </w:tcMar>
            <w:vAlign w:val="top"/>
          </w:tcPr>
          <w:p w:rsidR="00000000" w:rsidDel="00000000" w:rsidP="00000000" w:rsidRDefault="00000000" w:rsidRPr="00000000" w14:paraId="00001226">
            <w:pPr>
              <w:pageBreakBefore w:val="0"/>
              <w:widowControl w:val="0"/>
              <w:spacing w:line="240" w:lineRule="auto"/>
              <w:jc w:val="center"/>
              <w:rPr>
                <w:sz w:val="18"/>
                <w:szCs w:val="18"/>
              </w:rPr>
            </w:pPr>
            <w:r w:rsidDel="00000000" w:rsidR="00000000" w:rsidRPr="00000000">
              <w:rPr>
                <w:sz w:val="18"/>
                <w:szCs w:val="18"/>
                <w:rtl w:val="0"/>
              </w:rPr>
              <w:t xml:space="preserve">sample.[7..2] =&gt; B</w:t>
            </w:r>
          </w:p>
        </w:tc>
      </w:tr>
    </w:tbl>
    <w:p w:rsidR="00000000" w:rsidDel="00000000" w:rsidP="00000000" w:rsidRDefault="00000000" w:rsidRPr="00000000" w14:paraId="00001227">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28">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29">
      <w:pPr>
        <w:pageBreakBefore w:val="0"/>
        <w:widowControl w:val="0"/>
        <w:spacing w:line="331.2" w:lineRule="auto"/>
        <w:rPr>
          <w:sz w:val="18"/>
          <w:szCs w:val="18"/>
        </w:rPr>
      </w:pPr>
      <w:r w:rsidDel="00000000" w:rsidR="00000000" w:rsidRPr="00000000">
        <w:rPr>
          <w:sz w:val="18"/>
          <w:szCs w:val="18"/>
          <w:rtl w:val="0"/>
        </w:rPr>
        <w:t xml:space="preserve">WXPIN</w:t>
      </w:r>
      <w:r w:rsidDel="00000000" w:rsidR="00000000" w:rsidRPr="00000000">
        <w:rPr>
          <w:sz w:val="18"/>
          <w:szCs w:val="18"/>
          <w:rtl w:val="0"/>
        </w:rPr>
        <w:t xml:space="preserve"> is used to configure this mode.</w:t>
      </w:r>
    </w:p>
    <w:p w:rsidR="00000000" w:rsidDel="00000000" w:rsidP="00000000" w:rsidRDefault="00000000" w:rsidRPr="00000000" w14:paraId="0000122A">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2B">
      <w:pPr>
        <w:pageBreakBefore w:val="0"/>
        <w:widowControl w:val="0"/>
        <w:rPr>
          <w:sz w:val="18"/>
          <w:szCs w:val="18"/>
        </w:rPr>
      </w:pPr>
      <w:r w:rsidDel="00000000" w:rsidR="00000000" w:rsidRPr="00000000">
        <w:rPr>
          <w:sz w:val="18"/>
          <w:szCs w:val="18"/>
          <w:rtl w:val="0"/>
        </w:rPr>
        <w:t xml:space="preserve">X.[15</w:t>
      </w:r>
      <w:r w:rsidDel="00000000" w:rsidR="00000000" w:rsidRPr="00000000">
        <w:rPr>
          <w:rtl w:val="0"/>
        </w:rPr>
        <w:t xml:space="preserve">..</w:t>
      </w:r>
      <w:r w:rsidDel="00000000" w:rsidR="00000000" w:rsidRPr="00000000">
        <w:rPr>
          <w:sz w:val="18"/>
          <w:szCs w:val="18"/>
          <w:rtl w:val="0"/>
        </w:rPr>
        <w:t xml:space="preserve">10] sets the B trigger value.</w:t>
      </w:r>
    </w:p>
    <w:p w:rsidR="00000000" w:rsidDel="00000000" w:rsidP="00000000" w:rsidRDefault="00000000" w:rsidRPr="00000000" w14:paraId="0000122C">
      <w:pPr>
        <w:pageBreakBefore w:val="0"/>
        <w:widowControl w:val="0"/>
        <w:rPr>
          <w:sz w:val="18"/>
          <w:szCs w:val="18"/>
        </w:rPr>
      </w:pPr>
      <w:r w:rsidDel="00000000" w:rsidR="00000000" w:rsidRPr="00000000">
        <w:rPr>
          <w:sz w:val="18"/>
          <w:szCs w:val="18"/>
          <w:rtl w:val="0"/>
        </w:rPr>
        <w:t xml:space="preserve">X.[7..2] sets the A trigger value.</w:t>
      </w:r>
    </w:p>
    <w:p w:rsidR="00000000" w:rsidDel="00000000" w:rsidP="00000000" w:rsidRDefault="00000000" w:rsidRPr="00000000" w14:paraId="0000122D">
      <w:pPr>
        <w:pageBreakBefore w:val="0"/>
        <w:widowControl w:val="0"/>
        <w:rPr>
          <w:sz w:val="18"/>
          <w:szCs w:val="18"/>
        </w:rPr>
      </w:pPr>
      <w:r w:rsidDel="00000000" w:rsidR="00000000" w:rsidRPr="00000000">
        <w:rPr>
          <w:sz w:val="18"/>
          <w:szCs w:val="18"/>
          <w:rtl w:val="0"/>
        </w:rPr>
        <w:t xml:space="preserve">X.[1..0] selects the filter:</w:t>
      </w:r>
    </w:p>
    <w:p w:rsidR="00000000" w:rsidDel="00000000" w:rsidP="00000000" w:rsidRDefault="00000000" w:rsidRPr="00000000" w14:paraId="0000122E">
      <w:pPr>
        <w:pageBreakBefore w:val="0"/>
        <w:widowControl w:val="0"/>
        <w:rPr>
          <w:sz w:val="18"/>
          <w:szCs w:val="18"/>
        </w:rPr>
      </w:pPr>
      <w:r w:rsidDel="00000000" w:rsidR="00000000" w:rsidRPr="00000000">
        <w:rPr>
          <w:rtl w:val="0"/>
        </w:rPr>
      </w:r>
    </w:p>
    <w:p w:rsidR="00000000" w:rsidDel="00000000" w:rsidP="00000000" w:rsidRDefault="00000000" w:rsidRPr="00000000" w14:paraId="0000122F">
      <w:pPr>
        <w:pageBreakBefore w:val="0"/>
        <w:widowControl w:val="0"/>
        <w:ind w:left="720" w:firstLine="0"/>
        <w:rPr>
          <w:sz w:val="18"/>
          <w:szCs w:val="18"/>
        </w:rPr>
      </w:pPr>
      <w:r w:rsidDel="00000000" w:rsidR="00000000" w:rsidRPr="00000000">
        <w:rPr>
          <w:sz w:val="18"/>
          <w:szCs w:val="18"/>
          <w:rtl w:val="0"/>
        </w:rPr>
        <w:t xml:space="preserve">%00 = 68-tap Tukey filter</w:t>
      </w:r>
    </w:p>
    <w:p w:rsidR="00000000" w:rsidDel="00000000" w:rsidP="00000000" w:rsidRDefault="00000000" w:rsidRPr="00000000" w14:paraId="00001230">
      <w:pPr>
        <w:pageBreakBefore w:val="0"/>
        <w:widowControl w:val="0"/>
        <w:ind w:left="720" w:firstLine="0"/>
        <w:rPr>
          <w:sz w:val="18"/>
          <w:szCs w:val="18"/>
        </w:rPr>
      </w:pPr>
      <w:r w:rsidDel="00000000" w:rsidR="00000000" w:rsidRPr="00000000">
        <w:rPr>
          <w:sz w:val="18"/>
          <w:szCs w:val="18"/>
          <w:rtl w:val="0"/>
        </w:rPr>
        <w:t xml:space="preserve">%01 = 45-tap Tukey filter</w:t>
      </w:r>
    </w:p>
    <w:p w:rsidR="00000000" w:rsidDel="00000000" w:rsidP="00000000" w:rsidRDefault="00000000" w:rsidRPr="00000000" w14:paraId="00001231">
      <w:pPr>
        <w:pageBreakBefore w:val="0"/>
        <w:widowControl w:val="0"/>
        <w:ind w:left="720" w:firstLine="0"/>
        <w:rPr>
          <w:sz w:val="18"/>
          <w:szCs w:val="18"/>
        </w:rPr>
      </w:pPr>
      <w:r w:rsidDel="00000000" w:rsidR="00000000" w:rsidRPr="00000000">
        <w:rPr>
          <w:sz w:val="18"/>
          <w:szCs w:val="18"/>
          <w:rtl w:val="0"/>
        </w:rPr>
        <w:t xml:space="preserve">%1x = 28-tap Hann filter</w:t>
      </w:r>
    </w:p>
    <w:p w:rsidR="00000000" w:rsidDel="00000000" w:rsidP="00000000" w:rsidRDefault="00000000" w:rsidRPr="00000000" w14:paraId="00001232">
      <w:pPr>
        <w:pageBreakBefore w:val="0"/>
        <w:widowControl w:val="0"/>
        <w:rPr>
          <w:sz w:val="18"/>
          <w:szCs w:val="18"/>
        </w:rPr>
      </w:pPr>
      <w:r w:rsidDel="00000000" w:rsidR="00000000" w:rsidRPr="00000000">
        <w:rPr>
          <w:rtl w:val="0"/>
        </w:rPr>
      </w:r>
    </w:p>
    <w:p w:rsidR="00000000" w:rsidDel="00000000" w:rsidP="00000000" w:rsidRDefault="00000000" w:rsidRPr="00000000" w14:paraId="00001233">
      <w:pPr>
        <w:pageBreakBefore w:val="0"/>
        <w:widowControl w:val="0"/>
        <w:rPr>
          <w:sz w:val="18"/>
          <w:szCs w:val="18"/>
        </w:rPr>
      </w:pP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always returns the 8-bit sample, along with the 'armed' state in the C flag.</w:t>
      </w:r>
    </w:p>
    <w:p w:rsidR="00000000" w:rsidDel="00000000" w:rsidP="00000000" w:rsidRDefault="00000000" w:rsidRPr="00000000" w14:paraId="00001234">
      <w:pPr>
        <w:pageBreakBefore w:val="0"/>
        <w:widowControl w:val="0"/>
        <w:rPr/>
      </w:pPr>
      <w:r w:rsidDel="00000000" w:rsidR="00000000" w:rsidRPr="00000000">
        <w:rPr>
          <w:rtl w:val="0"/>
        </w:rPr>
      </w:r>
    </w:p>
    <w:p w:rsidR="00000000" w:rsidDel="00000000" w:rsidP="00000000" w:rsidRDefault="00000000" w:rsidRPr="00000000" w14:paraId="00001235">
      <w:pPr>
        <w:pageBreakBefore w:val="0"/>
        <w:widowControl w:val="0"/>
        <w:rPr/>
      </w:pPr>
      <w:r w:rsidDel="00000000" w:rsidR="00000000" w:rsidRPr="00000000">
        <w:rPr>
          <w:rtl w:val="0"/>
        </w:rPr>
        <w:t xml:space="preserve">When 'armed' and then 'triggered', IN is raised and the 'armed' state is canceled.</w:t>
      </w:r>
    </w:p>
    <w:p w:rsidR="00000000" w:rsidDel="00000000" w:rsidP="00000000" w:rsidRDefault="00000000" w:rsidRPr="00000000" w14:paraId="00001236">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37">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38">
      <w:pPr>
        <w:pStyle w:val="Heading4"/>
        <w:pageBreakBefore w:val="0"/>
        <w:widowControl w:val="0"/>
        <w:spacing w:line="331.2" w:lineRule="auto"/>
        <w:rPr/>
      </w:pPr>
      <w:bookmarkStart w:colFirst="0" w:colLast="0" w:name="_9g7feeqe410y" w:id="113"/>
      <w:bookmarkEnd w:id="113"/>
      <w:r w:rsidDel="00000000" w:rsidR="00000000" w:rsidRPr="00000000">
        <w:rPr>
          <w:rtl w:val="0"/>
        </w:rPr>
        <w:t xml:space="preserve">SCOPE Data Pipe</w:t>
      </w:r>
    </w:p>
    <w:p w:rsidR="00000000" w:rsidDel="00000000" w:rsidP="00000000" w:rsidRDefault="00000000" w:rsidRPr="00000000" w14:paraId="00001239">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3A">
      <w:pPr>
        <w:pageBreakBefore w:val="0"/>
        <w:widowControl w:val="0"/>
        <w:spacing w:line="331.2" w:lineRule="auto"/>
        <w:rPr>
          <w:sz w:val="18"/>
          <w:szCs w:val="18"/>
        </w:rPr>
      </w:pPr>
      <w:r w:rsidDel="00000000" w:rsidR="00000000" w:rsidRPr="00000000">
        <w:rPr>
          <w:sz w:val="18"/>
          <w:szCs w:val="18"/>
          <w:rtl w:val="0"/>
        </w:rPr>
        <w:t xml:space="preserve">Each cog has a 32-bit SCOPE data pipe which is intended to be used with smart pins configured to the 'scope' mode. The SCOPE data pipe continuously aggregates the lower bytes of </w:t>
      </w:r>
      <w:r w:rsidDel="00000000" w:rsidR="00000000" w:rsidRPr="00000000">
        <w:rPr>
          <w:sz w:val="18"/>
          <w:szCs w:val="18"/>
          <w:rtl w:val="0"/>
        </w:rPr>
        <w:t xml:space="preserve">RDPIN</w:t>
      </w:r>
      <w:r w:rsidDel="00000000" w:rsidR="00000000" w:rsidRPr="00000000">
        <w:rPr>
          <w:sz w:val="18"/>
          <w:szCs w:val="18"/>
          <w:rtl w:val="0"/>
        </w:rPr>
        <w:t xml:space="preserve"> values from a 4-pin block, so that the streamer can record up to four time-aligned 8-bit ADC samples per clock. They can also be read at once via the GETSCP instruction.</w:t>
      </w:r>
    </w:p>
    <w:p w:rsidR="00000000" w:rsidDel="00000000" w:rsidP="00000000" w:rsidRDefault="00000000" w:rsidRPr="00000000" w14:paraId="0000123B">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3C">
      <w:pPr>
        <w:pageBreakBefore w:val="0"/>
        <w:widowControl w:val="0"/>
        <w:spacing w:line="331.2" w:lineRule="auto"/>
        <w:rPr>
          <w:sz w:val="18"/>
          <w:szCs w:val="18"/>
        </w:rPr>
      </w:pPr>
      <w:r w:rsidDel="00000000" w:rsidR="00000000" w:rsidRPr="00000000">
        <w:rPr>
          <w:sz w:val="18"/>
          <w:szCs w:val="18"/>
          <w:rtl w:val="0"/>
        </w:rPr>
        <w:t xml:space="preserve">The SETSCP instruction enables the SCOPE data pipe and selects the 4-pin block whose lower bytes of </w:t>
      </w:r>
      <w:r w:rsidDel="00000000" w:rsidR="00000000" w:rsidRPr="00000000">
        <w:rPr>
          <w:sz w:val="18"/>
          <w:szCs w:val="18"/>
          <w:rtl w:val="0"/>
        </w:rPr>
        <w:t xml:space="preserve">RDPIN</w:t>
      </w:r>
      <w:r w:rsidDel="00000000" w:rsidR="00000000" w:rsidRPr="00000000">
        <w:rPr>
          <w:sz w:val="18"/>
          <w:szCs w:val="18"/>
          <w:rtl w:val="0"/>
        </w:rPr>
        <w:t xml:space="preserve"> values it will continuously carry:</w:t>
      </w:r>
    </w:p>
    <w:p w:rsidR="00000000" w:rsidDel="00000000" w:rsidP="00000000" w:rsidRDefault="00000000" w:rsidRPr="00000000" w14:paraId="0000123D">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3E">
      <w:pPr>
        <w:pageBreakBefore w:val="0"/>
        <w:widowControl w:val="0"/>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SETSCP  {#}D    'D[6] enables the SCOPE data pipe, D.[5..2] selects the 4-pin block</w:t>
      </w:r>
    </w:p>
    <w:p w:rsidR="00000000" w:rsidDel="00000000" w:rsidP="00000000" w:rsidRDefault="00000000" w:rsidRPr="00000000" w14:paraId="0000123F">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40">
      <w:pPr>
        <w:pageBreakBefore w:val="0"/>
        <w:widowControl w:val="0"/>
        <w:spacing w:line="331.2" w:lineRule="auto"/>
        <w:rPr>
          <w:sz w:val="18"/>
          <w:szCs w:val="18"/>
        </w:rPr>
      </w:pPr>
      <w:r w:rsidDel="00000000" w:rsidR="00000000" w:rsidRPr="00000000">
        <w:rPr>
          <w:sz w:val="18"/>
          <w:szCs w:val="18"/>
          <w:rtl w:val="0"/>
        </w:rPr>
        <w:t xml:space="preserve">The GETSCP instruction gets the SCOPE data pipe's current four bytes:</w:t>
      </w:r>
    </w:p>
    <w:p w:rsidR="00000000" w:rsidDel="00000000" w:rsidP="00000000" w:rsidRDefault="00000000" w:rsidRPr="00000000" w14:paraId="00001241">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42">
      <w:pPr>
        <w:pageBreakBefore w:val="0"/>
        <w:widowControl w:val="0"/>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GETSCP  D       'Get the lower-byte </w:t>
      </w:r>
      <w:r w:rsidDel="00000000" w:rsidR="00000000" w:rsidRPr="00000000">
        <w:rPr>
          <w:rFonts w:ascii="Courier New" w:cs="Courier New" w:eastAsia="Courier New" w:hAnsi="Courier New"/>
          <w:b w:val="1"/>
          <w:sz w:val="18"/>
          <w:szCs w:val="18"/>
          <w:rtl w:val="0"/>
        </w:rPr>
        <w:t xml:space="preserve">RDPIN</w:t>
      </w:r>
      <w:r w:rsidDel="00000000" w:rsidR="00000000" w:rsidRPr="00000000">
        <w:rPr>
          <w:rFonts w:ascii="Courier New" w:cs="Courier New" w:eastAsia="Courier New" w:hAnsi="Courier New"/>
          <w:b w:val="1"/>
          <w:sz w:val="18"/>
          <w:szCs w:val="18"/>
          <w:rtl w:val="0"/>
        </w:rPr>
        <w:t xml:space="preserve"> values of four pins into the bytes of D</w:t>
      </w:r>
    </w:p>
    <w:p w:rsidR="00000000" w:rsidDel="00000000" w:rsidP="00000000" w:rsidRDefault="00000000" w:rsidRPr="00000000" w14:paraId="00001243">
      <w:pPr>
        <w:pageBreakBefore w:val="0"/>
        <w:widowControl w:val="0"/>
        <w:spacing w:line="331.2"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244">
      <w:pPr>
        <w:pageBreakBefore w:val="0"/>
        <w:widowControl w:val="0"/>
        <w:ind w:left="0" w:firstLine="0"/>
        <w:rPr>
          <w:sz w:val="18"/>
          <w:szCs w:val="18"/>
        </w:rPr>
      </w:pPr>
      <w:r w:rsidDel="00000000" w:rsidR="00000000" w:rsidRPr="00000000">
        <w:rPr>
          <w:sz w:val="18"/>
          <w:szCs w:val="18"/>
          <w:rtl w:val="0"/>
        </w:rPr>
        <w:t xml:space="preserve">If the SCOPE data pipe didn't exist, the closest you could come to the GETSCP instruction would be this sequence, which would not have time-aligned samples:</w:t>
      </w:r>
    </w:p>
    <w:p w:rsidR="00000000" w:rsidDel="00000000" w:rsidP="00000000" w:rsidRDefault="00000000" w:rsidRPr="00000000" w14:paraId="00001245">
      <w:pPr>
        <w:pageBreakBefore w:val="0"/>
        <w:widowControl w:val="0"/>
        <w:ind w:left="0" w:firstLine="0"/>
        <w:rPr>
          <w:sz w:val="18"/>
          <w:szCs w:val="18"/>
        </w:rPr>
      </w:pPr>
      <w:r w:rsidDel="00000000" w:rsidR="00000000" w:rsidRPr="00000000">
        <w:rPr>
          <w:rtl w:val="0"/>
        </w:rPr>
      </w:r>
    </w:p>
    <w:p w:rsidR="00000000" w:rsidDel="00000000" w:rsidP="00000000" w:rsidRDefault="00000000" w:rsidRPr="00000000" w14:paraId="00001246">
      <w:pPr>
        <w:pageBreakBefore w:val="0"/>
        <w:widowControl w:val="0"/>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RQPIN</w:t>
      </w:r>
      <w:r w:rsidDel="00000000" w:rsidR="00000000" w:rsidRPr="00000000">
        <w:rPr>
          <w:rFonts w:ascii="Courier New" w:cs="Courier New" w:eastAsia="Courier New" w:hAnsi="Courier New"/>
          <w:b w:val="1"/>
          <w:sz w:val="18"/>
          <w:szCs w:val="18"/>
          <w:rtl w:val="0"/>
        </w:rPr>
        <w:t xml:space="preserve">   x,#pinblock | 3     'read pin3 long into x</w:t>
      </w:r>
    </w:p>
    <w:p w:rsidR="00000000" w:rsidDel="00000000" w:rsidP="00000000" w:rsidRDefault="00000000" w:rsidRPr="00000000" w14:paraId="00001247">
      <w:pPr>
        <w:pageBreakBefore w:val="0"/>
        <w:widowControl w:val="0"/>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ROLBYTE y,x                 'rotate pin3 byte into y</w:t>
      </w:r>
    </w:p>
    <w:p w:rsidR="00000000" w:rsidDel="00000000" w:rsidP="00000000" w:rsidRDefault="00000000" w:rsidRPr="00000000" w14:paraId="00001248">
      <w:pPr>
        <w:pageBreakBefore w:val="0"/>
        <w:widowControl w:val="0"/>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RQPIN</w:t>
      </w:r>
      <w:r w:rsidDel="00000000" w:rsidR="00000000" w:rsidRPr="00000000">
        <w:rPr>
          <w:rFonts w:ascii="Courier New" w:cs="Courier New" w:eastAsia="Courier New" w:hAnsi="Courier New"/>
          <w:b w:val="1"/>
          <w:sz w:val="18"/>
          <w:szCs w:val="18"/>
          <w:rtl w:val="0"/>
        </w:rPr>
        <w:t xml:space="preserve">   x,#pinblock | 2     'read pin2 long into x</w:t>
      </w:r>
    </w:p>
    <w:p w:rsidR="00000000" w:rsidDel="00000000" w:rsidP="00000000" w:rsidRDefault="00000000" w:rsidRPr="00000000" w14:paraId="00001249">
      <w:pPr>
        <w:pageBreakBefore w:val="0"/>
        <w:widowControl w:val="0"/>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ROLBYTE y,x                 'rotate pin2 byte into y</w:t>
      </w:r>
    </w:p>
    <w:p w:rsidR="00000000" w:rsidDel="00000000" w:rsidP="00000000" w:rsidRDefault="00000000" w:rsidRPr="00000000" w14:paraId="0000124A">
      <w:pPr>
        <w:pageBreakBefore w:val="0"/>
        <w:widowControl w:val="0"/>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RQPIN</w:t>
      </w:r>
      <w:r w:rsidDel="00000000" w:rsidR="00000000" w:rsidRPr="00000000">
        <w:rPr>
          <w:rFonts w:ascii="Courier New" w:cs="Courier New" w:eastAsia="Courier New" w:hAnsi="Courier New"/>
          <w:b w:val="1"/>
          <w:sz w:val="18"/>
          <w:szCs w:val="18"/>
          <w:rtl w:val="0"/>
        </w:rPr>
        <w:t xml:space="preserve">   x,#pinblock | 1     'read pin1 long into x</w:t>
      </w:r>
    </w:p>
    <w:p w:rsidR="00000000" w:rsidDel="00000000" w:rsidP="00000000" w:rsidRDefault="00000000" w:rsidRPr="00000000" w14:paraId="0000124B">
      <w:pPr>
        <w:pageBreakBefore w:val="0"/>
        <w:widowControl w:val="0"/>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ROLBYTE y,x                 'rotate pin1 byte into y</w:t>
      </w:r>
    </w:p>
    <w:p w:rsidR="00000000" w:rsidDel="00000000" w:rsidP="00000000" w:rsidRDefault="00000000" w:rsidRPr="00000000" w14:paraId="0000124C">
      <w:pPr>
        <w:pageBreakBefore w:val="0"/>
        <w:widowControl w:val="0"/>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RQPIN</w:t>
      </w:r>
      <w:r w:rsidDel="00000000" w:rsidR="00000000" w:rsidRPr="00000000">
        <w:rPr>
          <w:rFonts w:ascii="Courier New" w:cs="Courier New" w:eastAsia="Courier New" w:hAnsi="Courier New"/>
          <w:b w:val="1"/>
          <w:sz w:val="18"/>
          <w:szCs w:val="18"/>
          <w:rtl w:val="0"/>
        </w:rPr>
        <w:t xml:space="preserve">   x,#pinblock | 0     'read pin0 long into x</w:t>
      </w:r>
    </w:p>
    <w:p w:rsidR="00000000" w:rsidDel="00000000" w:rsidP="00000000" w:rsidRDefault="00000000" w:rsidRPr="00000000" w14:paraId="0000124D">
      <w:pPr>
        <w:pageBreakBefore w:val="0"/>
        <w:widowControl w:val="0"/>
        <w:spacing w:line="331.2"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ROLBYTE y,x                 'rotate pin0 byte into y</w:t>
      </w:r>
    </w:p>
    <w:p w:rsidR="00000000" w:rsidDel="00000000" w:rsidP="00000000" w:rsidRDefault="00000000" w:rsidRPr="00000000" w14:paraId="0000124E">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4F">
      <w:pPr>
        <w:pageBreakBefore w:val="0"/>
        <w:widowControl w:val="0"/>
        <w:spacing w:line="331.2" w:lineRule="auto"/>
        <w:rPr>
          <w:sz w:val="18"/>
          <w:szCs w:val="18"/>
        </w:rPr>
      </w:pPr>
      <w:r w:rsidDel="00000000" w:rsidR="00000000" w:rsidRPr="00000000">
        <w:rPr>
          <w:sz w:val="18"/>
          <w:szCs w:val="18"/>
          <w:rtl w:val="0"/>
        </w:rPr>
        <w:t xml:space="preserve">The SCOPE data pipe is generic in function and may find other uses than carrying just 'scope' data.</w:t>
      </w:r>
    </w:p>
    <w:p w:rsidR="00000000" w:rsidDel="00000000" w:rsidP="00000000" w:rsidRDefault="00000000" w:rsidRPr="00000000" w14:paraId="00001250">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51">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252">
      <w:pPr>
        <w:pStyle w:val="Heading3"/>
        <w:pageBreakBefore w:val="0"/>
        <w:widowControl w:val="0"/>
        <w:spacing w:line="331.2" w:lineRule="auto"/>
        <w:rPr/>
      </w:pPr>
      <w:bookmarkStart w:colFirst="0" w:colLast="0" w:name="_131epct6g3kf" w:id="114"/>
      <w:bookmarkEnd w:id="114"/>
      <w:r w:rsidDel="00000000" w:rsidR="00000000" w:rsidRPr="00000000">
        <w:rPr>
          <w:rtl w:val="0"/>
        </w:rPr>
        <w:t xml:space="preserve">%11011 = USB host or device, full-speed (12Mbps) or low-speed (1.5Mbps)</w:t>
      </w:r>
    </w:p>
    <w:p w:rsidR="00000000" w:rsidDel="00000000" w:rsidP="00000000" w:rsidRDefault="00000000" w:rsidRPr="00000000" w14:paraId="00001253">
      <w:pPr>
        <w:pageBreakBefore w:val="0"/>
        <w:widowControl w:val="0"/>
        <w:pBdr>
          <w:top w:space="0" w:sz="0" w:val="nil"/>
          <w:left w:space="0" w:sz="0" w:val="nil"/>
          <w:bottom w:space="0" w:sz="0" w:val="nil"/>
          <w:right w:space="0" w:sz="0" w:val="nil"/>
          <w:between w:space="0" w:sz="0" w:val="nil"/>
        </w:pBdr>
        <w:shd w:fill="auto" w:val="clear"/>
        <w:rPr>
          <w:b w:val="1"/>
          <w:sz w:val="18"/>
          <w:szCs w:val="18"/>
        </w:rPr>
      </w:pPr>
      <w:r w:rsidDel="00000000" w:rsidR="00000000" w:rsidRPr="00000000">
        <w:rPr>
          <w:rtl w:val="0"/>
        </w:rPr>
      </w:r>
    </w:p>
    <w:p w:rsidR="00000000" w:rsidDel="00000000" w:rsidP="00000000" w:rsidRDefault="00000000" w:rsidRPr="00000000" w14:paraId="00001254">
      <w:pPr>
        <w:pageBreakBefore w:val="0"/>
        <w:widowControl w:val="0"/>
        <w:pBdr>
          <w:top w:space="0" w:sz="0" w:val="nil"/>
          <w:left w:space="0" w:sz="0" w:val="nil"/>
          <w:bottom w:space="0" w:sz="0" w:val="nil"/>
          <w:right w:space="0" w:sz="0" w:val="nil"/>
          <w:between w:space="0" w:sz="0" w:val="nil"/>
        </w:pBdr>
        <w:shd w:fill="auto" w:val="clear"/>
        <w:spacing w:line="331.2" w:lineRule="auto"/>
        <w:rPr>
          <w:b w:val="1"/>
          <w:sz w:val="18"/>
          <w:szCs w:val="18"/>
        </w:rPr>
      </w:pPr>
      <w:r w:rsidDel="00000000" w:rsidR="00000000" w:rsidRPr="00000000">
        <w:rPr>
          <w:sz w:val="18"/>
          <w:szCs w:val="18"/>
          <w:rtl w:val="0"/>
        </w:rPr>
        <w:t xml:space="preserve">This mode requires that two adjacent pins be configured together to form a USB pair, whose OUTs a</w:t>
      </w:r>
      <w:r w:rsidDel="00000000" w:rsidR="00000000" w:rsidRPr="00000000">
        <w:rPr>
          <w:rtl w:val="0"/>
        </w:rPr>
        <w:t xml:space="preserve">nd %HHH_LLL drive modes </w:t>
      </w:r>
      <w:r w:rsidDel="00000000" w:rsidR="00000000" w:rsidRPr="00000000">
        <w:rPr>
          <w:sz w:val="18"/>
          <w:szCs w:val="18"/>
          <w:rtl w:val="0"/>
        </w:rPr>
        <w:t xml:space="preserve">will be overridden to control their output states. These pins must be an even/odd pair, having only the LSB of their pin numbers different. For example: pins 0 and 1, pins 2 and 3, and pins 4 and 5 can form USB pairs. The lower pin in the pair is DM, while the upper </w:t>
      </w:r>
      <w:r w:rsidDel="00000000" w:rsidR="00000000" w:rsidRPr="00000000">
        <w:rPr>
          <w:rtl w:val="0"/>
        </w:rPr>
        <w:t xml:space="preserve">pin is DP, per USB naming convention. </w:t>
      </w:r>
      <w:r w:rsidDel="00000000" w:rsidR="00000000" w:rsidRPr="00000000">
        <w:rPr>
          <w:sz w:val="18"/>
          <w:szCs w:val="18"/>
          <w:rtl w:val="0"/>
        </w:rPr>
        <w:t xml:space="preserve">They can both be configured via a single </w:t>
      </w:r>
      <w:r w:rsidDel="00000000" w:rsidR="00000000" w:rsidRPr="00000000">
        <w:rPr>
          <w:sz w:val="18"/>
          <w:szCs w:val="18"/>
          <w:rtl w:val="0"/>
        </w:rPr>
        <w:t xml:space="preserve">WRPIN</w:t>
      </w:r>
      <w:r w:rsidDel="00000000" w:rsidR="00000000" w:rsidRPr="00000000">
        <w:rPr>
          <w:sz w:val="18"/>
          <w:szCs w:val="18"/>
          <w:rtl w:val="0"/>
        </w:rPr>
        <w:t xml:space="preserve"> with D data of %1_11011_0. Using D data of %0_11011_0 will </w:t>
      </w:r>
      <w:r w:rsidDel="00000000" w:rsidR="00000000" w:rsidRPr="00000000">
        <w:rPr>
          <w:rtl w:val="0"/>
        </w:rPr>
        <w:t xml:space="preserve">disable the output</w:t>
      </w:r>
      <w:r w:rsidDel="00000000" w:rsidR="00000000" w:rsidRPr="00000000">
        <w:rPr>
          <w:sz w:val="18"/>
          <w:szCs w:val="18"/>
          <w:rtl w:val="0"/>
        </w:rPr>
        <w:t xml:space="preserve"> drive and effectively create a USB 'sniffer'. </w:t>
      </w:r>
      <w:r w:rsidDel="00000000" w:rsidR="00000000" w:rsidRPr="00000000">
        <w:rPr>
          <w:b w:val="1"/>
          <w:sz w:val="18"/>
          <w:szCs w:val="18"/>
          <w:rtl w:val="0"/>
        </w:rPr>
        <w:t xml:space="preserve">NOTE: In Propeller 2 emulation on an FPGA, there are no built-in 1.5k and 15k resistors, like the ASIC smart pins have, so it is up to you to install these yourself on the DP and DM lines.</w:t>
      </w:r>
      <w:r w:rsidDel="00000000" w:rsidR="00000000" w:rsidRPr="00000000">
        <w:rPr>
          <w:rtl w:val="0"/>
        </w:rPr>
      </w:r>
    </w:p>
    <w:p w:rsidR="00000000" w:rsidDel="00000000" w:rsidP="00000000" w:rsidRDefault="00000000" w:rsidRPr="00000000" w14:paraId="0000125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56">
      <w:pPr>
        <w:pageBreakBefore w:val="0"/>
        <w:widowControl w:val="0"/>
        <w:spacing w:line="331.2" w:lineRule="auto"/>
        <w:rPr/>
      </w:pPr>
      <w:r w:rsidDel="00000000" w:rsidR="00000000" w:rsidRPr="00000000">
        <w:rPr>
          <w:sz w:val="18"/>
          <w:szCs w:val="18"/>
          <w:rtl w:val="0"/>
        </w:rPr>
        <w:t xml:space="preserve">WXPIN</w:t>
      </w:r>
      <w:r w:rsidDel="00000000" w:rsidR="00000000" w:rsidRPr="00000000">
        <w:rPr>
          <w:sz w:val="18"/>
          <w:szCs w:val="18"/>
          <w:rtl w:val="0"/>
        </w:rPr>
        <w:t xml:space="preserve"> is used on the lower pin to establish the specific USB mode and set the baud rate. Once established, t</w:t>
      </w:r>
      <w:r w:rsidDel="00000000" w:rsidR="00000000" w:rsidRPr="00000000">
        <w:rPr>
          <w:rtl w:val="0"/>
        </w:rPr>
        <w:t xml:space="preserve">hese settings can be changed on-the-fly without resetting the USB smart pins. This is necessary when talking to both 'full-speed' and 'low-speed' devices over a USB hub.</w:t>
      </w:r>
    </w:p>
    <w:p w:rsidR="00000000" w:rsidDel="00000000" w:rsidP="00000000" w:rsidRDefault="00000000" w:rsidRPr="00000000" w14:paraId="00001257">
      <w:pPr>
        <w:pageBreakBefore w:val="0"/>
        <w:widowControl w:val="0"/>
        <w:spacing w:line="331.2" w:lineRule="auto"/>
        <w:rPr/>
      </w:pPr>
      <w:r w:rsidDel="00000000" w:rsidR="00000000" w:rsidRPr="00000000">
        <w:rPr>
          <w:rtl w:val="0"/>
        </w:rPr>
      </w:r>
    </w:p>
    <w:p w:rsidR="00000000" w:rsidDel="00000000" w:rsidP="00000000" w:rsidRDefault="00000000" w:rsidRPr="00000000" w14:paraId="00001258">
      <w:pPr>
        <w:pageBreakBefore w:val="0"/>
        <w:widowControl w:val="0"/>
        <w:numPr>
          <w:ilvl w:val="0"/>
          <w:numId w:val="4"/>
        </w:numPr>
        <w:spacing w:line="331.2" w:lineRule="auto"/>
        <w:ind w:left="720" w:hanging="360"/>
        <w:rPr>
          <w:u w:val="none"/>
        </w:rPr>
      </w:pPr>
      <w:r w:rsidDel="00000000" w:rsidR="00000000" w:rsidRPr="00000000">
        <w:rPr>
          <w:sz w:val="18"/>
          <w:szCs w:val="18"/>
          <w:rtl w:val="0"/>
        </w:rPr>
        <w:t xml:space="preserve">D.[15] must be 1 for 'host' mode or 0 for 'device' mode. This bit </w:t>
      </w:r>
      <w:r w:rsidDel="00000000" w:rsidR="00000000" w:rsidRPr="00000000">
        <w:rPr>
          <w:rtl w:val="0"/>
        </w:rPr>
        <w:t xml:space="preserve">only affects</w:t>
      </w:r>
      <w:r w:rsidDel="00000000" w:rsidR="00000000" w:rsidRPr="00000000">
        <w:rPr>
          <w:sz w:val="18"/>
          <w:szCs w:val="18"/>
          <w:rtl w:val="0"/>
        </w:rPr>
        <w:t xml:space="preserve"> the IDLE d</w:t>
      </w:r>
      <w:r w:rsidDel="00000000" w:rsidR="00000000" w:rsidRPr="00000000">
        <w:rPr>
          <w:rtl w:val="0"/>
        </w:rPr>
        <w:t xml:space="preserve">rive states. In 'host' mode, both pins will be pulled low via 15k resistors during IDLE. In 'device' mode, one pin will be pulled high via a 1.5k resistor, while the other pin will be floated during IDLE. In 'device' mode, D.[14] controls which pin gets pulled high and which pin gets floated.</w:t>
      </w:r>
    </w:p>
    <w:p w:rsidR="00000000" w:rsidDel="00000000" w:rsidP="00000000" w:rsidRDefault="00000000" w:rsidRPr="00000000" w14:paraId="00001259">
      <w:pPr>
        <w:pageBreakBefore w:val="0"/>
        <w:widowControl w:val="0"/>
        <w:spacing w:line="331.2" w:lineRule="auto"/>
        <w:ind w:left="0" w:firstLine="0"/>
        <w:rPr/>
      </w:pPr>
      <w:r w:rsidDel="00000000" w:rsidR="00000000" w:rsidRPr="00000000">
        <w:rPr>
          <w:rtl w:val="0"/>
        </w:rPr>
      </w:r>
    </w:p>
    <w:p w:rsidR="00000000" w:rsidDel="00000000" w:rsidP="00000000" w:rsidRDefault="00000000" w:rsidRPr="00000000" w14:paraId="0000125A">
      <w:pPr>
        <w:pageBreakBefore w:val="0"/>
        <w:widowControl w:val="0"/>
        <w:numPr>
          <w:ilvl w:val="0"/>
          <w:numId w:val="4"/>
        </w:numPr>
        <w:spacing w:line="331.2" w:lineRule="auto"/>
        <w:ind w:left="720" w:hanging="360"/>
        <w:rPr>
          <w:u w:val="none"/>
        </w:rPr>
      </w:pPr>
      <w:r w:rsidDel="00000000" w:rsidR="00000000" w:rsidRPr="00000000">
        <w:rPr>
          <w:sz w:val="18"/>
          <w:szCs w:val="18"/>
          <w:rtl w:val="0"/>
        </w:rPr>
        <w:t xml:space="preserve">D.[14] must be 1 for 'full-speed' mode or 0 for 'low-speed' mode. In 'full-speed' mode, the IDLE state </w:t>
      </w:r>
      <w:r w:rsidDel="00000000" w:rsidR="00000000" w:rsidRPr="00000000">
        <w:rPr>
          <w:rtl w:val="0"/>
        </w:rPr>
        <w:t xml:space="preserve">is when DM is low and DP is high, with DP getting pulled high when in 'device' mode. In 'low-speed' mode, the IDLE state is when DP is low and DM is high, with DM getting pulled high when in 'device' mode (exact opposite of 'full speed' mode). </w:t>
      </w:r>
      <w:r w:rsidDel="00000000" w:rsidR="00000000" w:rsidRPr="00000000">
        <w:rPr>
          <w:rtl w:val="0"/>
        </w:rPr>
        <w:t xml:space="preserve">The DP/DM electrical designations can actually be switched by swapping 'low-speed' and 'full-speed' modes, due to USB's complementary line signaling.</w:t>
      </w:r>
      <w:r w:rsidDel="00000000" w:rsidR="00000000" w:rsidRPr="00000000">
        <w:rPr>
          <w:rtl w:val="0"/>
        </w:rPr>
      </w:r>
    </w:p>
    <w:p w:rsidR="00000000" w:rsidDel="00000000" w:rsidP="00000000" w:rsidRDefault="00000000" w:rsidRPr="00000000" w14:paraId="0000125B">
      <w:pPr>
        <w:pageBreakBefore w:val="0"/>
        <w:widowControl w:val="0"/>
        <w:spacing w:line="331.2" w:lineRule="auto"/>
        <w:ind w:left="720" w:firstLine="0"/>
        <w:rPr/>
      </w:pPr>
      <w:r w:rsidDel="00000000" w:rsidR="00000000" w:rsidRPr="00000000">
        <w:rPr>
          <w:rtl w:val="0"/>
        </w:rPr>
      </w:r>
    </w:p>
    <w:p w:rsidR="00000000" w:rsidDel="00000000" w:rsidP="00000000" w:rsidRDefault="00000000" w:rsidRPr="00000000" w14:paraId="0000125C">
      <w:pPr>
        <w:pageBreakBefore w:val="0"/>
        <w:widowControl w:val="0"/>
        <w:numPr>
          <w:ilvl w:val="0"/>
          <w:numId w:val="4"/>
        </w:numPr>
        <w:spacing w:line="331.2" w:lineRule="auto"/>
        <w:ind w:left="720" w:hanging="360"/>
        <w:rPr>
          <w:u w:val="none"/>
        </w:rPr>
      </w:pPr>
      <w:r w:rsidDel="00000000" w:rsidR="00000000" w:rsidRPr="00000000">
        <w:rPr>
          <w:sz w:val="18"/>
          <w:szCs w:val="18"/>
          <w:rtl w:val="0"/>
        </w:rPr>
        <w:t xml:space="preserve">D.[13..0] sets the baud rate, which is a 16-bit fraction of the system clock (ie (12_000_000 FRAC clkfreq) &gt;&gt; 16), whose two MSBs must be 0, necessitating that the baud rate be less than 1/4th of the system clock frequency. For example, if the main clock is 80MHz and you want a 12MHz baud rate (full-speed), use 12,000,000 / 80,000,000 * $10000 = 9830, or $2666. To use this baud rate and select 'host' mode and 'full-speed', you could do '</w:t>
      </w:r>
      <w:r w:rsidDel="00000000" w:rsidR="00000000" w:rsidRPr="00000000">
        <w:rPr>
          <w:rtl w:val="0"/>
        </w:rPr>
        <w:t xml:space="preserve">WXPN</w:t>
      </w:r>
      <w:r w:rsidDel="00000000" w:rsidR="00000000" w:rsidRPr="00000000">
        <w:rPr>
          <w:sz w:val="18"/>
          <w:szCs w:val="18"/>
          <w:rtl w:val="0"/>
        </w:rPr>
        <w:t xml:space="preserve"> ##$C000 | $</w:t>
      </w:r>
      <w:r w:rsidDel="00000000" w:rsidR="00000000" w:rsidRPr="00000000">
        <w:rPr>
          <w:rtl w:val="0"/>
        </w:rPr>
        <w:t xml:space="preserve">2</w:t>
      </w:r>
      <w:r w:rsidDel="00000000" w:rsidR="00000000" w:rsidRPr="00000000">
        <w:rPr>
          <w:sz w:val="18"/>
          <w:szCs w:val="18"/>
          <w:rtl w:val="0"/>
        </w:rPr>
        <w:t xml:space="preserve">666,lowerpin'.</w:t>
      </w:r>
    </w:p>
    <w:p w:rsidR="00000000" w:rsidDel="00000000" w:rsidP="00000000" w:rsidRDefault="00000000" w:rsidRPr="00000000" w14:paraId="0000125D">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r>
    </w:p>
    <w:p w:rsidR="00000000" w:rsidDel="00000000" w:rsidP="00000000" w:rsidRDefault="00000000" w:rsidRPr="00000000" w14:paraId="0000125E">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The upper (odd) pin is the DP pin</w:t>
      </w:r>
      <w:r w:rsidDel="00000000" w:rsidR="00000000" w:rsidRPr="00000000">
        <w:rPr>
          <w:sz w:val="18"/>
          <w:szCs w:val="18"/>
          <w:rtl w:val="0"/>
        </w:rPr>
        <w:t xml:space="preserve">. </w:t>
      </w:r>
      <w:r w:rsidDel="00000000" w:rsidR="00000000" w:rsidRPr="00000000">
        <w:rPr>
          <w:rtl w:val="0"/>
        </w:rPr>
        <w:t xml:space="preserve">No </w:t>
      </w:r>
      <w:r w:rsidDel="00000000" w:rsidR="00000000" w:rsidRPr="00000000">
        <w:rPr>
          <w:rtl w:val="0"/>
        </w:rPr>
        <w:t xml:space="preserve">WXPIN</w:t>
      </w:r>
      <w:r w:rsidDel="00000000" w:rsidR="00000000" w:rsidRPr="00000000">
        <w:rPr>
          <w:rtl w:val="0"/>
        </w:rPr>
        <w:t xml:space="preserve">/WYPIN instructions are used by this pin, but if executed, they will acknowledge the pin, as if an AKPIN was executed. </w:t>
      </w:r>
      <w:r w:rsidDel="00000000" w:rsidR="00000000" w:rsidRPr="00000000">
        <w:rPr>
          <w:sz w:val="18"/>
          <w:szCs w:val="18"/>
          <w:rtl w:val="0"/>
        </w:rPr>
        <w:t xml:space="preserve">This pin's IN </w:t>
      </w:r>
      <w:r w:rsidDel="00000000" w:rsidR="00000000" w:rsidRPr="00000000">
        <w:rPr>
          <w:rtl w:val="0"/>
        </w:rPr>
        <w:t xml:space="preserve">goe</w:t>
      </w:r>
      <w:r w:rsidDel="00000000" w:rsidR="00000000" w:rsidRPr="00000000">
        <w:rPr>
          <w:sz w:val="18"/>
          <w:szCs w:val="18"/>
          <w:rtl w:val="0"/>
        </w:rPr>
        <w:t xml:space="preserve">s </w:t>
      </w:r>
      <w:r w:rsidDel="00000000" w:rsidR="00000000" w:rsidRPr="00000000">
        <w:rPr>
          <w:rtl w:val="0"/>
        </w:rPr>
        <w:t xml:space="preserve">high </w:t>
      </w:r>
      <w:r w:rsidDel="00000000" w:rsidR="00000000" w:rsidRPr="00000000">
        <w:rPr>
          <w:sz w:val="18"/>
          <w:szCs w:val="18"/>
          <w:rtl w:val="0"/>
        </w:rPr>
        <w:t xml:space="preserve">whenever the two-</w:t>
      </w:r>
      <w:r w:rsidDel="00000000" w:rsidR="00000000" w:rsidRPr="00000000">
        <w:rPr>
          <w:rtl w:val="0"/>
        </w:rPr>
        <w:t xml:space="preserve">level</w:t>
      </w:r>
      <w:r w:rsidDel="00000000" w:rsidR="00000000" w:rsidRPr="00000000">
        <w:rPr>
          <w:sz w:val="18"/>
          <w:szCs w:val="18"/>
          <w:rtl w:val="0"/>
        </w:rPr>
        <w:t xml:space="preserve"> FIFO output buffer in t</w:t>
      </w:r>
      <w:r w:rsidDel="00000000" w:rsidR="00000000" w:rsidRPr="00000000">
        <w:rPr>
          <w:rtl w:val="0"/>
        </w:rPr>
        <w:t xml:space="preserve">he</w:t>
      </w:r>
      <w:r w:rsidDel="00000000" w:rsidR="00000000" w:rsidRPr="00000000">
        <w:rPr>
          <w:sz w:val="18"/>
          <w:szCs w:val="18"/>
          <w:rtl w:val="0"/>
        </w:rPr>
        <w:t xml:space="preserve"> USB smart pin </w:t>
      </w:r>
      <w:r w:rsidDel="00000000" w:rsidR="00000000" w:rsidRPr="00000000">
        <w:rPr>
          <w:rtl w:val="0"/>
        </w:rPr>
        <w:t xml:space="preserve">has room for another byte</w:t>
      </w:r>
      <w:r w:rsidDel="00000000" w:rsidR="00000000" w:rsidRPr="00000000">
        <w:rPr>
          <w:sz w:val="18"/>
          <w:szCs w:val="18"/>
          <w:rtl w:val="0"/>
        </w:rPr>
        <w:t xml:space="preserve">, </w:t>
      </w:r>
      <w:r w:rsidDel="00000000" w:rsidR="00000000" w:rsidRPr="00000000">
        <w:rPr>
          <w:rtl w:val="0"/>
        </w:rPr>
        <w:t xml:space="preserve">signaling</w:t>
      </w:r>
      <w:r w:rsidDel="00000000" w:rsidR="00000000" w:rsidRPr="00000000">
        <w:rPr>
          <w:sz w:val="18"/>
          <w:szCs w:val="18"/>
          <w:rtl w:val="0"/>
        </w:rPr>
        <w:t xml:space="preserve"> that a new output byte can be written via WYPIN to the lower (even) pin. You must do an AKPIN on the upper pin to </w:t>
      </w:r>
      <w:r w:rsidDel="00000000" w:rsidR="00000000" w:rsidRPr="00000000">
        <w:rPr>
          <w:rtl w:val="0"/>
        </w:rPr>
        <w:t xml:space="preserve">return its IN pin to a low state, in order to detect the next FIFO-not-full signal.</w:t>
      </w:r>
      <w:r w:rsidDel="00000000" w:rsidR="00000000" w:rsidRPr="00000000">
        <w:rPr>
          <w:rtl w:val="0"/>
        </w:rPr>
      </w:r>
    </w:p>
    <w:p w:rsidR="00000000" w:rsidDel="00000000" w:rsidP="00000000" w:rsidRDefault="00000000" w:rsidRPr="00000000" w14:paraId="0000125F">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r>
    </w:p>
    <w:p w:rsidR="00000000" w:rsidDel="00000000" w:rsidP="00000000" w:rsidRDefault="00000000" w:rsidRPr="00000000" w14:paraId="00001260">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The lower (even) pin is the DM pin. This pin's IN is raised whenever a change of status occurs in the receiver. At any point, a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can be used on this pin to read the 16-bit status word. </w:t>
      </w:r>
      <w:r w:rsidDel="00000000" w:rsidR="00000000" w:rsidRPr="00000000">
        <w:rPr>
          <w:sz w:val="18"/>
          <w:szCs w:val="18"/>
          <w:rtl w:val="0"/>
        </w:rPr>
        <w:t xml:space="preserve">WXPIN</w:t>
      </w:r>
      <w:r w:rsidDel="00000000" w:rsidR="00000000" w:rsidRPr="00000000">
        <w:rPr>
          <w:sz w:val="18"/>
          <w:szCs w:val="18"/>
          <w:rtl w:val="0"/>
        </w:rPr>
        <w:t xml:space="preserve"> is used on this pin to set the NCO baud rate</w:t>
      </w:r>
      <w:r w:rsidDel="00000000" w:rsidR="00000000" w:rsidRPr="00000000">
        <w:rPr>
          <w:rtl w:val="0"/>
        </w:rPr>
        <w:t xml:space="preserve"> and WYPIN is used to write to the output buffer.</w:t>
      </w:r>
      <w:r w:rsidDel="00000000" w:rsidR="00000000" w:rsidRPr="00000000">
        <w:rPr>
          <w:rtl w:val="0"/>
        </w:rPr>
      </w:r>
    </w:p>
    <w:p w:rsidR="00000000" w:rsidDel="00000000" w:rsidP="00000000" w:rsidRDefault="00000000" w:rsidRPr="00000000" w14:paraId="0000126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62">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To start USB, clear the DIR bits of the intended two pins and configure them </w:t>
      </w:r>
      <w:r w:rsidDel="00000000" w:rsidR="00000000" w:rsidRPr="00000000">
        <w:rPr>
          <w:rtl w:val="0"/>
        </w:rPr>
        <w:t xml:space="preserve">both using</w:t>
      </w:r>
      <w:r w:rsidDel="00000000" w:rsidR="00000000" w:rsidRPr="00000000">
        <w:rPr>
          <w:sz w:val="18"/>
          <w:szCs w:val="18"/>
          <w:rtl w:val="0"/>
        </w:rPr>
        <w:t xml:space="preserve"> 'WRPIN </w:t>
      </w:r>
      <w:r w:rsidDel="00000000" w:rsidR="00000000" w:rsidRPr="00000000">
        <w:rPr>
          <w:rtl w:val="0"/>
        </w:rPr>
        <w:t xml:space="preserve">#</w:t>
      </w:r>
      <w:r w:rsidDel="00000000" w:rsidR="00000000" w:rsidRPr="00000000">
        <w:rPr>
          <w:sz w:val="18"/>
          <w:szCs w:val="18"/>
          <w:rtl w:val="0"/>
        </w:rPr>
        <w:t xml:space="preserve">%1_</w:t>
      </w:r>
      <w:r w:rsidDel="00000000" w:rsidR="00000000" w:rsidRPr="00000000">
        <w:rPr>
          <w:rtl w:val="0"/>
        </w:rPr>
        <w:t xml:space="preserve">11011_0,bothpins'</w:t>
      </w:r>
      <w:r w:rsidDel="00000000" w:rsidR="00000000" w:rsidRPr="00000000">
        <w:rPr>
          <w:sz w:val="18"/>
          <w:szCs w:val="18"/>
          <w:rtl w:val="0"/>
        </w:rPr>
        <w:t xml:space="preserve">. Use </w:t>
      </w:r>
      <w:r w:rsidDel="00000000" w:rsidR="00000000" w:rsidRPr="00000000">
        <w:rPr>
          <w:sz w:val="18"/>
          <w:szCs w:val="18"/>
          <w:rtl w:val="0"/>
        </w:rPr>
        <w:t xml:space="preserve">WXPIN</w:t>
      </w:r>
      <w:r w:rsidDel="00000000" w:rsidR="00000000" w:rsidRPr="00000000">
        <w:rPr>
          <w:sz w:val="18"/>
          <w:szCs w:val="18"/>
          <w:rtl w:val="0"/>
        </w:rPr>
        <w:t xml:space="preserve"> to set the mode and baud rate. Then, set the pins' DIR bits to enable </w:t>
      </w:r>
      <w:r w:rsidDel="00000000" w:rsidR="00000000" w:rsidRPr="00000000">
        <w:rPr>
          <w:rtl w:val="0"/>
        </w:rPr>
        <w:t xml:space="preserve">them</w:t>
      </w:r>
      <w:r w:rsidDel="00000000" w:rsidR="00000000" w:rsidRPr="00000000">
        <w:rPr>
          <w:sz w:val="18"/>
          <w:szCs w:val="18"/>
          <w:rtl w:val="0"/>
        </w:rPr>
        <w:t xml:space="preserve">. You are now ready to read the receiver status via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and set output states and send packets via WYPIN.</w:t>
      </w:r>
    </w:p>
    <w:p w:rsidR="00000000" w:rsidDel="00000000" w:rsidP="00000000" w:rsidRDefault="00000000" w:rsidRPr="00000000" w14:paraId="0000126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64">
      <w:pPr>
        <w:pageBreakBefore w:val="0"/>
        <w:widowControl w:val="0"/>
        <w:pBdr>
          <w:top w:space="0" w:sz="0" w:val="nil"/>
          <w:left w:space="0" w:sz="0" w:val="nil"/>
          <w:bottom w:space="0" w:sz="0" w:val="nil"/>
          <w:right w:space="0" w:sz="0" w:val="nil"/>
          <w:between w:space="0" w:sz="0" w:val="nil"/>
        </w:pBdr>
        <w:shd w:fill="auto" w:val="clear"/>
        <w:spacing w:line="331.2" w:lineRule="auto"/>
        <w:rPr/>
      </w:pPr>
      <w:r w:rsidDel="00000000" w:rsidR="00000000" w:rsidRPr="00000000">
        <w:rPr>
          <w:sz w:val="18"/>
          <w:szCs w:val="18"/>
          <w:rtl w:val="0"/>
        </w:rPr>
        <w:t xml:space="preserve">To affect the line states or send a packet, wait for t</w:t>
      </w:r>
      <w:r w:rsidDel="00000000" w:rsidR="00000000" w:rsidRPr="00000000">
        <w:rPr>
          <w:rtl w:val="0"/>
        </w:rPr>
        <w:t xml:space="preserve">he upper pin's IN to be high, indicating that the two-level FIFO buffer has room for another byte. Then, </w:t>
      </w:r>
      <w:r w:rsidDel="00000000" w:rsidR="00000000" w:rsidRPr="00000000">
        <w:rPr>
          <w:sz w:val="18"/>
          <w:szCs w:val="18"/>
          <w:rtl w:val="0"/>
        </w:rPr>
        <w:t xml:space="preserve">use WYPIN 'bytevalue,</w:t>
      </w:r>
      <w:r w:rsidDel="00000000" w:rsidR="00000000" w:rsidRPr="00000000">
        <w:rPr>
          <w:rtl w:val="0"/>
        </w:rPr>
        <w:t xml:space="preserve">bothpins</w:t>
      </w:r>
      <w:r w:rsidDel="00000000" w:rsidR="00000000" w:rsidRPr="00000000">
        <w:rPr>
          <w:sz w:val="18"/>
          <w:szCs w:val="18"/>
          <w:rtl w:val="0"/>
        </w:rPr>
        <w:t xml:space="preserve">' to write a </w:t>
      </w:r>
      <w:r w:rsidDel="00000000" w:rsidR="00000000" w:rsidRPr="00000000">
        <w:rPr>
          <w:rtl w:val="0"/>
        </w:rPr>
        <w:t xml:space="preserve">byte value to the bottom pin and incidentally acknowledge the upper pin to lower its IN signal.</w:t>
      </w:r>
    </w:p>
    <w:p w:rsidR="00000000" w:rsidDel="00000000" w:rsidP="00000000" w:rsidRDefault="00000000" w:rsidRPr="00000000" w14:paraId="00001265">
      <w:pPr>
        <w:pageBreakBefore w:val="0"/>
        <w:widowControl w:val="0"/>
        <w:pBdr>
          <w:top w:space="0" w:sz="0" w:val="nil"/>
          <w:left w:space="0" w:sz="0" w:val="nil"/>
          <w:bottom w:space="0" w:sz="0" w:val="nil"/>
          <w:right w:space="0" w:sz="0" w:val="nil"/>
          <w:between w:space="0" w:sz="0" w:val="nil"/>
        </w:pBdr>
        <w:shd w:fill="auto" w:val="clear"/>
        <w:spacing w:line="331.2" w:lineRule="auto"/>
        <w:rPr/>
      </w:pPr>
      <w:r w:rsidDel="00000000" w:rsidR="00000000" w:rsidRPr="00000000">
        <w:rPr>
          <w:rtl w:val="0"/>
        </w:rPr>
      </w:r>
    </w:p>
    <w:p w:rsidR="00000000" w:rsidDel="00000000" w:rsidP="00000000" w:rsidRDefault="00000000" w:rsidRPr="00000000" w14:paraId="00001266">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Here are</w:t>
      </w:r>
      <w:r w:rsidDel="00000000" w:rsidR="00000000" w:rsidRPr="00000000">
        <w:rPr>
          <w:rtl w:val="0"/>
        </w:rPr>
        <w:t xml:space="preserve"> the</w:t>
      </w:r>
      <w:r w:rsidDel="00000000" w:rsidR="00000000" w:rsidRPr="00000000">
        <w:rPr>
          <w:sz w:val="18"/>
          <w:szCs w:val="18"/>
          <w:rtl w:val="0"/>
        </w:rPr>
        <w:t xml:space="preserve"> D values </w:t>
      </w:r>
      <w:r w:rsidDel="00000000" w:rsidR="00000000" w:rsidRPr="00000000">
        <w:rPr>
          <w:rtl w:val="0"/>
        </w:rPr>
        <w:t xml:space="preserve">for</w:t>
      </w:r>
      <w:r w:rsidDel="00000000" w:rsidR="00000000" w:rsidRPr="00000000">
        <w:rPr>
          <w:sz w:val="18"/>
          <w:szCs w:val="18"/>
          <w:rtl w:val="0"/>
        </w:rPr>
        <w:t xml:space="preserve"> WYPIN:</w:t>
      </w:r>
    </w:p>
    <w:p w:rsidR="00000000" w:rsidDel="00000000" w:rsidP="00000000" w:rsidRDefault="00000000" w:rsidRPr="00000000" w14:paraId="0000126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68">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sz w:val="18"/>
          <w:szCs w:val="18"/>
        </w:rPr>
      </w:pPr>
      <w:r w:rsidDel="00000000" w:rsidR="00000000" w:rsidRPr="00000000">
        <w:rPr>
          <w:sz w:val="18"/>
          <w:szCs w:val="18"/>
          <w:rtl w:val="0"/>
        </w:rPr>
        <w:t xml:space="preserve">0 = output IDLE</w:t>
        <w:tab/>
        <w:tab/>
        <w:t xml:space="preserve">- default state</w:t>
      </w:r>
      <w:r w:rsidDel="00000000" w:rsidR="00000000" w:rsidRPr="00000000">
        <w:rPr>
          <w:rtl w:val="0"/>
        </w:rPr>
        <w:t xml:space="preserve">,</w:t>
      </w:r>
      <w:r w:rsidDel="00000000" w:rsidR="00000000" w:rsidRPr="00000000">
        <w:rPr>
          <w:sz w:val="18"/>
          <w:szCs w:val="18"/>
          <w:rtl w:val="0"/>
        </w:rPr>
        <w:t xml:space="preserve"> </w:t>
      </w:r>
      <w:r w:rsidDel="00000000" w:rsidR="00000000" w:rsidRPr="00000000">
        <w:rPr>
          <w:rtl w:val="0"/>
        </w:rPr>
        <w:t xml:space="preserve">two 15k pull-downs for 'host' or a 1.5k pull-up and a float for 'device'</w:t>
      </w:r>
      <w:r w:rsidDel="00000000" w:rsidR="00000000" w:rsidRPr="00000000">
        <w:rPr>
          <w:rtl w:val="0"/>
        </w:rPr>
      </w:r>
    </w:p>
    <w:p w:rsidR="00000000" w:rsidDel="00000000" w:rsidP="00000000" w:rsidRDefault="00000000" w:rsidRPr="00000000" w14:paraId="00001269">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sz w:val="18"/>
          <w:szCs w:val="18"/>
        </w:rPr>
      </w:pPr>
      <w:r w:rsidDel="00000000" w:rsidR="00000000" w:rsidRPr="00000000">
        <w:rPr>
          <w:sz w:val="18"/>
          <w:szCs w:val="18"/>
          <w:rtl w:val="0"/>
        </w:rPr>
        <w:t xml:space="preserve">1 = output SE0</w:t>
        <w:tab/>
        <w:tab/>
        <w:t xml:space="preserve">- drive both DP and DM low</w:t>
      </w:r>
    </w:p>
    <w:p w:rsidR="00000000" w:rsidDel="00000000" w:rsidP="00000000" w:rsidRDefault="00000000" w:rsidRPr="00000000" w14:paraId="0000126A">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sz w:val="18"/>
          <w:szCs w:val="18"/>
        </w:rPr>
      </w:pPr>
      <w:r w:rsidDel="00000000" w:rsidR="00000000" w:rsidRPr="00000000">
        <w:rPr>
          <w:sz w:val="18"/>
          <w:szCs w:val="18"/>
          <w:rtl w:val="0"/>
        </w:rPr>
        <w:t xml:space="preserve">2 = output K</w:t>
        <w:tab/>
        <w:tab/>
        <w:t xml:space="preserve">- drive K state onto DP and DM (opposite)</w:t>
      </w:r>
    </w:p>
    <w:p w:rsidR="00000000" w:rsidDel="00000000" w:rsidP="00000000" w:rsidRDefault="00000000" w:rsidRPr="00000000" w14:paraId="0000126B">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sz w:val="18"/>
          <w:szCs w:val="18"/>
        </w:rPr>
      </w:pPr>
      <w:r w:rsidDel="00000000" w:rsidR="00000000" w:rsidRPr="00000000">
        <w:rPr>
          <w:sz w:val="18"/>
          <w:szCs w:val="18"/>
          <w:rtl w:val="0"/>
        </w:rPr>
        <w:t xml:space="preserve">3 = output J</w:t>
        <w:tab/>
        <w:tab/>
        <w:t xml:space="preserve">- drive J state onto DP and DM (opposite), like IDLE, but driven</w:t>
      </w:r>
    </w:p>
    <w:p w:rsidR="00000000" w:rsidDel="00000000" w:rsidP="00000000" w:rsidRDefault="00000000" w:rsidRPr="00000000" w14:paraId="0000126C">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sz w:val="18"/>
          <w:szCs w:val="18"/>
        </w:rPr>
      </w:pPr>
      <w:r w:rsidDel="00000000" w:rsidR="00000000" w:rsidRPr="00000000">
        <w:rPr>
          <w:sz w:val="18"/>
          <w:szCs w:val="18"/>
          <w:rtl w:val="0"/>
        </w:rPr>
        <w:t xml:space="preserve">4 = output EOP</w:t>
        <w:tab/>
        <w:tab/>
        <w:t xml:space="preserve">- output end-of-packet: SE0, SE0, J, then IDLE</w:t>
      </w:r>
    </w:p>
    <w:p w:rsidR="00000000" w:rsidDel="00000000" w:rsidP="00000000" w:rsidRDefault="00000000" w:rsidRPr="00000000" w14:paraId="0000126D">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pPr>
      <w:r w:rsidDel="00000000" w:rsidR="00000000" w:rsidRPr="00000000">
        <w:rPr>
          <w:sz w:val="18"/>
          <w:szCs w:val="18"/>
          <w:rtl w:val="0"/>
        </w:rPr>
        <w:t xml:space="preserve">$80 = SOP</w:t>
        <w:tab/>
        <w:tab/>
        <w:t xml:space="preserve">- output start-of-packet: KJKJKJKK, then bytes, automatic EOP when buffer</w:t>
      </w:r>
      <w:r w:rsidDel="00000000" w:rsidR="00000000" w:rsidRPr="00000000">
        <w:rPr>
          <w:rtl w:val="0"/>
        </w:rPr>
        <w:t xml:space="preserve">s empty</w:t>
      </w:r>
    </w:p>
    <w:p w:rsidR="00000000" w:rsidDel="00000000" w:rsidP="00000000" w:rsidRDefault="00000000" w:rsidRPr="00000000" w14:paraId="0000126E">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pPr>
      <w:r w:rsidDel="00000000" w:rsidR="00000000" w:rsidRPr="00000000">
        <w:rPr>
          <w:rtl w:val="0"/>
        </w:rPr>
        <w:t xml:space="preserve">$00..$FF = data</w:t>
        <w:tab/>
        <w:tab/>
        <w:t xml:space="preserve">- after $80 (SOP), contiguous data bytes can be sent</w:t>
      </w:r>
    </w:p>
    <w:p w:rsidR="00000000" w:rsidDel="00000000" w:rsidP="00000000" w:rsidRDefault="00000000" w:rsidRPr="00000000" w14:paraId="0000126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7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71">
      <w:pPr>
        <w:pageBreakBefore w:val="0"/>
        <w:widowControl w:val="0"/>
        <w:pBdr>
          <w:top w:space="0" w:sz="0" w:val="nil"/>
          <w:left w:space="0" w:sz="0" w:val="nil"/>
          <w:bottom w:space="0" w:sz="0" w:val="nil"/>
          <w:right w:space="0" w:sz="0" w:val="nil"/>
          <w:between w:space="0" w:sz="0" w:val="nil"/>
        </w:pBdr>
        <w:shd w:fill="auto" w:val="clear"/>
        <w:spacing w:line="331.2" w:lineRule="auto"/>
        <w:rPr/>
      </w:pPr>
      <w:r w:rsidDel="00000000" w:rsidR="00000000" w:rsidRPr="00000000">
        <w:rPr>
          <w:sz w:val="18"/>
          <w:szCs w:val="18"/>
          <w:rtl w:val="0"/>
        </w:rPr>
        <w:t xml:space="preserve">To send a packet, first do a </w:t>
      </w:r>
      <w:r w:rsidDel="00000000" w:rsidR="00000000" w:rsidRPr="00000000">
        <w:rPr>
          <w:rtl w:val="0"/>
        </w:rPr>
        <w:t xml:space="preserve">'</w:t>
      </w:r>
      <w:r w:rsidDel="00000000" w:rsidR="00000000" w:rsidRPr="00000000">
        <w:rPr>
          <w:sz w:val="18"/>
          <w:szCs w:val="18"/>
          <w:rtl w:val="0"/>
        </w:rPr>
        <w:t xml:space="preserve">WYPIN #$80,</w:t>
      </w:r>
      <w:r w:rsidDel="00000000" w:rsidR="00000000" w:rsidRPr="00000000">
        <w:rPr>
          <w:rtl w:val="0"/>
        </w:rPr>
        <w:t xml:space="preserve">both</w:t>
      </w:r>
      <w:r w:rsidDel="00000000" w:rsidR="00000000" w:rsidRPr="00000000">
        <w:rPr>
          <w:sz w:val="18"/>
          <w:szCs w:val="18"/>
          <w:rtl w:val="0"/>
        </w:rPr>
        <w:t xml:space="preserve">pins'. Then, do a 'WYPIN byte,</w:t>
      </w:r>
      <w:r w:rsidDel="00000000" w:rsidR="00000000" w:rsidRPr="00000000">
        <w:rPr>
          <w:rtl w:val="0"/>
        </w:rPr>
        <w:t xml:space="preserve">both</w:t>
      </w:r>
      <w:r w:rsidDel="00000000" w:rsidR="00000000" w:rsidRPr="00000000">
        <w:rPr>
          <w:sz w:val="18"/>
          <w:szCs w:val="18"/>
          <w:rtl w:val="0"/>
        </w:rPr>
        <w:t xml:space="preserve">pins' to buffer </w:t>
      </w:r>
      <w:r w:rsidDel="00000000" w:rsidR="00000000" w:rsidRPr="00000000">
        <w:rPr>
          <w:rtl w:val="0"/>
        </w:rPr>
        <w:t xml:space="preserve">each</w:t>
      </w:r>
      <w:r w:rsidDel="00000000" w:rsidR="00000000" w:rsidRPr="00000000">
        <w:rPr>
          <w:sz w:val="18"/>
          <w:szCs w:val="18"/>
          <w:rtl w:val="0"/>
        </w:rPr>
        <w:t xml:space="preserve"> next byte. The transmitter will automatically send an EOP when you stop giving it bytes. Remember to wait for the upper p</w:t>
      </w:r>
      <w:r w:rsidDel="00000000" w:rsidR="00000000" w:rsidRPr="00000000">
        <w:rPr>
          <w:rtl w:val="0"/>
        </w:rPr>
        <w:t xml:space="preserve">in's IN bit to be high before doing each WYPIN.</w:t>
      </w:r>
    </w:p>
    <w:p w:rsidR="00000000" w:rsidDel="00000000" w:rsidP="00000000" w:rsidRDefault="00000000" w:rsidRPr="00000000" w14:paraId="00001272">
      <w:pPr>
        <w:pageBreakBefore w:val="0"/>
        <w:widowControl w:val="0"/>
        <w:pBdr>
          <w:top w:space="0" w:sz="0" w:val="nil"/>
          <w:left w:space="0" w:sz="0" w:val="nil"/>
          <w:bottom w:space="0" w:sz="0" w:val="nil"/>
          <w:right w:space="0" w:sz="0" w:val="nil"/>
          <w:between w:space="0" w:sz="0" w:val="nil"/>
        </w:pBdr>
        <w:shd w:fill="auto" w:val="clear"/>
        <w:spacing w:line="331.2" w:lineRule="auto"/>
        <w:rPr/>
      </w:pPr>
      <w:r w:rsidDel="00000000" w:rsidR="00000000" w:rsidRPr="00000000">
        <w:rPr>
          <w:rtl w:val="0"/>
        </w:rPr>
      </w:r>
    </w:p>
    <w:p w:rsidR="00000000" w:rsidDel="00000000" w:rsidP="00000000" w:rsidRDefault="00000000" w:rsidRPr="00000000" w14:paraId="00001273">
      <w:pPr>
        <w:pageBreakBefore w:val="0"/>
        <w:widowControl w:val="0"/>
        <w:pBdr>
          <w:top w:space="0" w:sz="0" w:val="nil"/>
          <w:left w:space="0" w:sz="0" w:val="nil"/>
          <w:bottom w:space="0" w:sz="0" w:val="nil"/>
          <w:right w:space="0" w:sz="0" w:val="nil"/>
          <w:between w:space="0" w:sz="0" w:val="nil"/>
        </w:pBdr>
        <w:shd w:fill="auto" w:val="clear"/>
        <w:spacing w:line="331.2" w:lineRule="auto"/>
        <w:rPr/>
      </w:pPr>
      <w:r w:rsidDel="00000000" w:rsidR="00000000" w:rsidRPr="00000000">
        <w:rPr>
          <w:rtl w:val="0"/>
        </w:rPr>
        <w:t xml:space="preserve">All output activity is synchronized to the NCO baud generator, so even if you output simple states, like J, K, or IDLE, they won't take effect until the next bit period and will each be one bit period in duration, if immediately followed by another state. Otherwise, the last-set state will remain.</w:t>
      </w:r>
    </w:p>
    <w:p w:rsidR="00000000" w:rsidDel="00000000" w:rsidP="00000000" w:rsidRDefault="00000000" w:rsidRPr="00000000" w14:paraId="00001274">
      <w:pPr>
        <w:pageBreakBefore w:val="0"/>
        <w:widowControl w:val="0"/>
        <w:pBdr>
          <w:top w:space="0" w:sz="0" w:val="nil"/>
          <w:left w:space="0" w:sz="0" w:val="nil"/>
          <w:bottom w:space="0" w:sz="0" w:val="nil"/>
          <w:right w:space="0" w:sz="0" w:val="nil"/>
          <w:between w:space="0" w:sz="0" w:val="nil"/>
        </w:pBdr>
        <w:shd w:fill="auto" w:val="clear"/>
        <w:spacing w:line="331.2" w:lineRule="auto"/>
        <w:rPr/>
      </w:pPr>
      <w:r w:rsidDel="00000000" w:rsidR="00000000" w:rsidRPr="00000000">
        <w:rPr>
          <w:rtl w:val="0"/>
        </w:rPr>
      </w:r>
    </w:p>
    <w:p w:rsidR="00000000" w:rsidDel="00000000" w:rsidP="00000000" w:rsidRDefault="00000000" w:rsidRPr="00000000" w14:paraId="00001275">
      <w:pPr>
        <w:pageBreakBefore w:val="0"/>
        <w:widowControl w:val="0"/>
        <w:pBdr>
          <w:top w:space="0" w:sz="0" w:val="nil"/>
          <w:left w:space="0" w:sz="0" w:val="nil"/>
          <w:bottom w:space="0" w:sz="0" w:val="nil"/>
          <w:right w:space="0" w:sz="0" w:val="nil"/>
          <w:between w:space="0" w:sz="0" w:val="nil"/>
        </w:pBdr>
        <w:shd w:fill="auto" w:val="clear"/>
        <w:spacing w:line="331.2" w:lineRule="auto"/>
        <w:rPr/>
      </w:pPr>
      <w:r w:rsidDel="00000000" w:rsidR="00000000" w:rsidRPr="00000000">
        <w:rPr>
          <w:rtl w:val="0"/>
        </w:rPr>
        <w:t xml:space="preserve">It is necessary to know when a transmitted packet completes, so that you can start another packet or begin waiting for a response. This is done by repeating 'RDPIN status,lowerpin', waiting for bit 2 (SEO in) of status to go high. Once that bit is high, the transmitter FIFO has run out of data and is now signaling the EOP (end of packet) sequence. You can then start another packet without the transmitter interpreting the next WYPIN as a data byte of the prior packet.</w:t>
      </w:r>
    </w:p>
    <w:p w:rsidR="00000000" w:rsidDel="00000000" w:rsidP="00000000" w:rsidRDefault="00000000" w:rsidRPr="00000000" w14:paraId="00001276">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r>
    </w:p>
    <w:p w:rsidR="00000000" w:rsidDel="00000000" w:rsidP="00000000" w:rsidRDefault="00000000" w:rsidRPr="00000000" w14:paraId="00001277">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There are separate state machines for transmitting and receiving. Only the baud generator is common between them. The transmitter was just described above. Below, the receiver is detailed. Note that the receiver receives not just input from another host/device, but all local output, as well.</w:t>
      </w:r>
    </w:p>
    <w:p w:rsidR="00000000" w:rsidDel="00000000" w:rsidP="00000000" w:rsidRDefault="00000000" w:rsidRPr="00000000" w14:paraId="0000127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79">
      <w:pPr>
        <w:pageBreakBefore w:val="0"/>
        <w:widowControl w:val="0"/>
        <w:pBdr>
          <w:top w:space="0" w:sz="0" w:val="nil"/>
          <w:left w:space="0" w:sz="0" w:val="nil"/>
          <w:bottom w:space="0" w:sz="0" w:val="nil"/>
          <w:right w:space="0" w:sz="0" w:val="nil"/>
          <w:between w:space="0" w:sz="0" w:val="nil"/>
        </w:pBdr>
        <w:shd w:fill="auto" w:val="clear"/>
        <w:spacing w:line="331.2" w:lineRule="auto"/>
        <w:rPr/>
      </w:pPr>
      <w:r w:rsidDel="00000000" w:rsidR="00000000" w:rsidRPr="00000000">
        <w:rPr>
          <w:sz w:val="18"/>
          <w:szCs w:val="18"/>
          <w:rtl w:val="0"/>
        </w:rPr>
        <w:t xml:space="preserve">At any time, a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can be executed on the lower pin to read the current 16-bit status of the receiver, with the error flag (also bit 6) going into C. The lower pin's IN will be raised whenever a change occurs in the receiver's status, but this feature is </w:t>
      </w:r>
      <w:r w:rsidDel="00000000" w:rsidR="00000000" w:rsidRPr="00000000">
        <w:rPr>
          <w:rtl w:val="0"/>
        </w:rPr>
        <w:t xml:space="preserve">maybe only practical for detecting initial device plug-in, since during normal operation, there is activity every millisecond on the USB bus.</w:t>
      </w:r>
    </w:p>
    <w:p w:rsidR="00000000" w:rsidDel="00000000" w:rsidP="00000000" w:rsidRDefault="00000000" w:rsidRPr="00000000" w14:paraId="0000127A">
      <w:pPr>
        <w:pageBreakBefore w:val="0"/>
        <w:widowControl w:val="0"/>
        <w:pBdr>
          <w:top w:space="0" w:sz="0" w:val="nil"/>
          <w:left w:space="0" w:sz="0" w:val="nil"/>
          <w:bottom w:space="0" w:sz="0" w:val="nil"/>
          <w:right w:space="0" w:sz="0" w:val="nil"/>
          <w:between w:space="0" w:sz="0" w:val="nil"/>
        </w:pBdr>
        <w:shd w:fill="auto" w:val="clear"/>
        <w:spacing w:line="331.2" w:lineRule="auto"/>
        <w:rPr/>
      </w:pPr>
      <w:r w:rsidDel="00000000" w:rsidR="00000000" w:rsidRPr="00000000">
        <w:rPr>
          <w:rtl w:val="0"/>
        </w:rPr>
      </w:r>
    </w:p>
    <w:p w:rsidR="00000000" w:rsidDel="00000000" w:rsidP="00000000" w:rsidRDefault="00000000" w:rsidRPr="00000000" w14:paraId="0000127B">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The receiver's status bits are as follows:</w:t>
      </w:r>
    </w:p>
    <w:p w:rsidR="00000000" w:rsidDel="00000000" w:rsidP="00000000" w:rsidRDefault="00000000" w:rsidRPr="00000000" w14:paraId="0000127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7D">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sz w:val="18"/>
          <w:szCs w:val="18"/>
        </w:rPr>
      </w:pPr>
      <w:r w:rsidDel="00000000" w:rsidR="00000000" w:rsidRPr="00000000">
        <w:rPr>
          <w:sz w:val="18"/>
          <w:szCs w:val="18"/>
          <w:rtl w:val="0"/>
        </w:rPr>
        <w:t xml:space="preserve">[31</w:t>
      </w:r>
      <w:r w:rsidDel="00000000" w:rsidR="00000000" w:rsidRPr="00000000">
        <w:rPr>
          <w:rtl w:val="0"/>
        </w:rPr>
        <w:t xml:space="preserve">..</w:t>
      </w:r>
      <w:r w:rsidDel="00000000" w:rsidR="00000000" w:rsidRPr="00000000">
        <w:rPr>
          <w:sz w:val="18"/>
          <w:szCs w:val="18"/>
          <w:rtl w:val="0"/>
        </w:rPr>
        <w:t xml:space="preserve">16]</w:t>
        <w:tab/>
        <w:t xml:space="preserve">&lt;unused&gt;</w:t>
        <w:tab/>
        <w:tab/>
        <w:t xml:space="preserve">- $0000</w:t>
      </w:r>
    </w:p>
    <w:p w:rsidR="00000000" w:rsidDel="00000000" w:rsidP="00000000" w:rsidRDefault="00000000" w:rsidRPr="00000000" w14:paraId="0000127E">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sz w:val="18"/>
          <w:szCs w:val="18"/>
        </w:rPr>
      </w:pPr>
      <w:r w:rsidDel="00000000" w:rsidR="00000000" w:rsidRPr="00000000">
        <w:rPr>
          <w:sz w:val="18"/>
          <w:szCs w:val="18"/>
          <w:rtl w:val="0"/>
        </w:rPr>
        <w:t xml:space="preserve">[15</w:t>
      </w:r>
      <w:r w:rsidDel="00000000" w:rsidR="00000000" w:rsidRPr="00000000">
        <w:rPr>
          <w:rtl w:val="0"/>
        </w:rPr>
        <w:t xml:space="preserve">..</w:t>
      </w:r>
      <w:r w:rsidDel="00000000" w:rsidR="00000000" w:rsidRPr="00000000">
        <w:rPr>
          <w:sz w:val="18"/>
          <w:szCs w:val="18"/>
          <w:rtl w:val="0"/>
        </w:rPr>
        <w:t xml:space="preserve">8]</w:t>
        <w:tab/>
        <w:t xml:space="preserve">byte</w:t>
        <w:tab/>
        <w:tab/>
        <w:tab/>
        <w:t xml:space="preserve">- last byte received</w:t>
      </w:r>
    </w:p>
    <w:p w:rsidR="00000000" w:rsidDel="00000000" w:rsidP="00000000" w:rsidRDefault="00000000" w:rsidRPr="00000000" w14:paraId="0000127F">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sz w:val="18"/>
          <w:szCs w:val="18"/>
        </w:rPr>
      </w:pPr>
      <w:r w:rsidDel="00000000" w:rsidR="00000000" w:rsidRPr="00000000">
        <w:rPr>
          <w:sz w:val="18"/>
          <w:szCs w:val="18"/>
          <w:rtl w:val="0"/>
        </w:rPr>
        <w:t xml:space="preserve">[7]</w:t>
        <w:tab/>
        <w:t xml:space="preserve">byte toggle</w:t>
        <w:tab/>
        <w:tab/>
        <w:t xml:space="preserve">- cleared on SOP, toggled on each byte received</w:t>
      </w:r>
    </w:p>
    <w:p w:rsidR="00000000" w:rsidDel="00000000" w:rsidP="00000000" w:rsidRDefault="00000000" w:rsidRPr="00000000" w14:paraId="00001280">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sz w:val="18"/>
          <w:szCs w:val="18"/>
        </w:rPr>
      </w:pPr>
      <w:r w:rsidDel="00000000" w:rsidR="00000000" w:rsidRPr="00000000">
        <w:rPr>
          <w:sz w:val="18"/>
          <w:szCs w:val="18"/>
          <w:rtl w:val="0"/>
        </w:rPr>
        <w:t xml:space="preserve">[6]</w:t>
        <w:tab/>
        <w:t xml:space="preserve">error</w:t>
        <w:tab/>
        <w:tab/>
        <w:tab/>
        <w:t xml:space="preserve">- cleared on SOP, set on bit-unstuff error</w:t>
      </w:r>
      <w:r w:rsidDel="00000000" w:rsidR="00000000" w:rsidRPr="00000000">
        <w:rPr>
          <w:rtl w:val="0"/>
        </w:rPr>
        <w:t xml:space="preserve"> or</w:t>
      </w:r>
      <w:r w:rsidDel="00000000" w:rsidR="00000000" w:rsidRPr="00000000">
        <w:rPr>
          <w:sz w:val="18"/>
          <w:szCs w:val="18"/>
          <w:rtl w:val="0"/>
        </w:rPr>
        <w:t xml:space="preserve"> EOP SE0 </w:t>
      </w:r>
      <w:r w:rsidDel="00000000" w:rsidR="00000000" w:rsidRPr="00000000">
        <w:rPr>
          <w:rtl w:val="0"/>
        </w:rPr>
        <w:t xml:space="preserve">&gt;</w:t>
      </w:r>
      <w:r w:rsidDel="00000000" w:rsidR="00000000" w:rsidRPr="00000000">
        <w:rPr>
          <w:sz w:val="18"/>
          <w:szCs w:val="18"/>
          <w:rtl w:val="0"/>
        </w:rPr>
        <w:t xml:space="preserve"> </w:t>
      </w:r>
      <w:r w:rsidDel="00000000" w:rsidR="00000000" w:rsidRPr="00000000">
        <w:rPr>
          <w:rtl w:val="0"/>
        </w:rPr>
        <w:t xml:space="preserve">2</w:t>
      </w:r>
      <w:r w:rsidDel="00000000" w:rsidR="00000000" w:rsidRPr="00000000">
        <w:rPr>
          <w:sz w:val="18"/>
          <w:szCs w:val="18"/>
          <w:rtl w:val="0"/>
        </w:rPr>
        <w:t xml:space="preserve"> bit periods or SE1</w:t>
      </w:r>
    </w:p>
    <w:p w:rsidR="00000000" w:rsidDel="00000000" w:rsidP="00000000" w:rsidRDefault="00000000" w:rsidRPr="00000000" w14:paraId="00001281">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sz w:val="18"/>
          <w:szCs w:val="18"/>
        </w:rPr>
      </w:pPr>
      <w:r w:rsidDel="00000000" w:rsidR="00000000" w:rsidRPr="00000000">
        <w:rPr>
          <w:sz w:val="18"/>
          <w:szCs w:val="18"/>
          <w:rtl w:val="0"/>
        </w:rPr>
        <w:t xml:space="preserve">[5]</w:t>
        <w:tab/>
        <w:t xml:space="preserve">EOP in</w:t>
        <w:tab/>
        <w:tab/>
        <w:tab/>
        <w:t xml:space="preserve">- cleared on SOP or </w:t>
      </w:r>
      <w:r w:rsidDel="00000000" w:rsidR="00000000" w:rsidRPr="00000000">
        <w:rPr>
          <w:rtl w:val="0"/>
        </w:rPr>
        <w:t xml:space="preserve">7</w:t>
      </w:r>
      <w:r w:rsidDel="00000000" w:rsidR="00000000" w:rsidRPr="00000000">
        <w:rPr>
          <w:sz w:val="18"/>
          <w:szCs w:val="18"/>
          <w:rtl w:val="0"/>
        </w:rPr>
        <w:t xml:space="preserve"> bit periods of J or K, set on EOP</w:t>
      </w:r>
    </w:p>
    <w:p w:rsidR="00000000" w:rsidDel="00000000" w:rsidP="00000000" w:rsidRDefault="00000000" w:rsidRPr="00000000" w14:paraId="00001282">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sz w:val="18"/>
          <w:szCs w:val="18"/>
        </w:rPr>
      </w:pPr>
      <w:r w:rsidDel="00000000" w:rsidR="00000000" w:rsidRPr="00000000">
        <w:rPr>
          <w:sz w:val="18"/>
          <w:szCs w:val="18"/>
          <w:rtl w:val="0"/>
        </w:rPr>
        <w:t xml:space="preserve">[4]</w:t>
        <w:tab/>
        <w:t xml:space="preserve">SOP in</w:t>
        <w:tab/>
        <w:tab/>
        <w:tab/>
        <w:t xml:space="preserve">- cleared on EOP or </w:t>
      </w:r>
      <w:r w:rsidDel="00000000" w:rsidR="00000000" w:rsidRPr="00000000">
        <w:rPr>
          <w:rtl w:val="0"/>
        </w:rPr>
        <w:t xml:space="preserve">7</w:t>
      </w:r>
      <w:r w:rsidDel="00000000" w:rsidR="00000000" w:rsidRPr="00000000">
        <w:rPr>
          <w:sz w:val="18"/>
          <w:szCs w:val="18"/>
          <w:rtl w:val="0"/>
        </w:rPr>
        <w:t xml:space="preserve"> bit periods of J or K, set on SOP</w:t>
      </w:r>
    </w:p>
    <w:p w:rsidR="00000000" w:rsidDel="00000000" w:rsidP="00000000" w:rsidRDefault="00000000" w:rsidRPr="00000000" w14:paraId="00001283">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sz w:val="18"/>
          <w:szCs w:val="18"/>
        </w:rPr>
      </w:pPr>
      <w:r w:rsidDel="00000000" w:rsidR="00000000" w:rsidRPr="00000000">
        <w:rPr>
          <w:sz w:val="18"/>
          <w:szCs w:val="18"/>
          <w:rtl w:val="0"/>
        </w:rPr>
        <w:t xml:space="preserve">[3]</w:t>
        <w:tab/>
      </w:r>
      <w:r w:rsidDel="00000000" w:rsidR="00000000" w:rsidRPr="00000000">
        <w:rPr>
          <w:rtl w:val="0"/>
        </w:rPr>
        <w:t xml:space="preserve">steady state</w:t>
      </w:r>
      <w:r w:rsidDel="00000000" w:rsidR="00000000" w:rsidRPr="00000000">
        <w:rPr>
          <w:sz w:val="18"/>
          <w:szCs w:val="18"/>
          <w:rtl w:val="0"/>
        </w:rPr>
        <w:tab/>
        <w:tab/>
        <w:t xml:space="preserve">- cleared on </w:t>
      </w:r>
      <w:r w:rsidDel="00000000" w:rsidR="00000000" w:rsidRPr="00000000">
        <w:rPr>
          <w:rtl w:val="0"/>
        </w:rPr>
        <w:t xml:space="preserve">DP/DM state change, set on 7 bit periods of no change</w:t>
      </w:r>
      <w:r w:rsidDel="00000000" w:rsidR="00000000" w:rsidRPr="00000000">
        <w:rPr>
          <w:rtl w:val="0"/>
        </w:rPr>
      </w:r>
    </w:p>
    <w:p w:rsidR="00000000" w:rsidDel="00000000" w:rsidP="00000000" w:rsidRDefault="00000000" w:rsidRPr="00000000" w14:paraId="00001284">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sz w:val="18"/>
          <w:szCs w:val="18"/>
        </w:rPr>
      </w:pPr>
      <w:r w:rsidDel="00000000" w:rsidR="00000000" w:rsidRPr="00000000">
        <w:rPr>
          <w:sz w:val="18"/>
          <w:szCs w:val="18"/>
          <w:rtl w:val="0"/>
        </w:rPr>
        <w:t xml:space="preserve">[2]</w:t>
        <w:tab/>
        <w:t xml:space="preserve">SE0 in</w:t>
      </w:r>
      <w:r w:rsidDel="00000000" w:rsidR="00000000" w:rsidRPr="00000000">
        <w:rPr>
          <w:rtl w:val="0"/>
        </w:rPr>
        <w:tab/>
        <w:tab/>
      </w:r>
      <w:r w:rsidDel="00000000" w:rsidR="00000000" w:rsidRPr="00000000">
        <w:rPr>
          <w:sz w:val="18"/>
          <w:szCs w:val="18"/>
          <w:rtl w:val="0"/>
        </w:rPr>
        <w:tab/>
        <w:t xml:space="preserve">- high when </w:t>
      </w:r>
      <w:r w:rsidDel="00000000" w:rsidR="00000000" w:rsidRPr="00000000">
        <w:rPr>
          <w:rtl w:val="0"/>
        </w:rPr>
        <w:t xml:space="preserve">DP/DM </w:t>
      </w:r>
      <w:r w:rsidDel="00000000" w:rsidR="00000000" w:rsidRPr="00000000">
        <w:rPr>
          <w:sz w:val="18"/>
          <w:szCs w:val="18"/>
          <w:rtl w:val="0"/>
        </w:rPr>
        <w:t xml:space="preserve">state is SE0</w:t>
      </w:r>
    </w:p>
    <w:p w:rsidR="00000000" w:rsidDel="00000000" w:rsidP="00000000" w:rsidRDefault="00000000" w:rsidRPr="00000000" w14:paraId="00001285">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sz w:val="18"/>
          <w:szCs w:val="18"/>
        </w:rPr>
      </w:pPr>
      <w:r w:rsidDel="00000000" w:rsidR="00000000" w:rsidRPr="00000000">
        <w:rPr>
          <w:sz w:val="18"/>
          <w:szCs w:val="18"/>
          <w:rtl w:val="0"/>
        </w:rPr>
        <w:t xml:space="preserve">[1]</w:t>
        <w:tab/>
        <w:t xml:space="preserve">K in</w:t>
      </w:r>
      <w:r w:rsidDel="00000000" w:rsidR="00000000" w:rsidRPr="00000000">
        <w:rPr>
          <w:rtl w:val="0"/>
        </w:rPr>
        <w:tab/>
        <w:tab/>
      </w:r>
      <w:r w:rsidDel="00000000" w:rsidR="00000000" w:rsidRPr="00000000">
        <w:rPr>
          <w:sz w:val="18"/>
          <w:szCs w:val="18"/>
          <w:rtl w:val="0"/>
        </w:rPr>
        <w:tab/>
        <w:t xml:space="preserve">- high when DP/DM state is K</w:t>
      </w:r>
    </w:p>
    <w:p w:rsidR="00000000" w:rsidDel="00000000" w:rsidP="00000000" w:rsidRDefault="00000000" w:rsidRPr="00000000" w14:paraId="00001286">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sz w:val="18"/>
          <w:szCs w:val="18"/>
        </w:rPr>
      </w:pPr>
      <w:r w:rsidDel="00000000" w:rsidR="00000000" w:rsidRPr="00000000">
        <w:rPr>
          <w:sz w:val="18"/>
          <w:szCs w:val="18"/>
          <w:rtl w:val="0"/>
        </w:rPr>
        <w:t xml:space="preserve">[0]</w:t>
        <w:tab/>
        <w:t xml:space="preserve">J in</w:t>
        <w:tab/>
      </w:r>
      <w:r w:rsidDel="00000000" w:rsidR="00000000" w:rsidRPr="00000000">
        <w:rPr>
          <w:rtl w:val="0"/>
        </w:rPr>
        <w:tab/>
      </w:r>
      <w:r w:rsidDel="00000000" w:rsidR="00000000" w:rsidRPr="00000000">
        <w:rPr>
          <w:sz w:val="18"/>
          <w:szCs w:val="18"/>
          <w:rtl w:val="0"/>
        </w:rPr>
        <w:tab/>
        <w:t xml:space="preserve">- </w:t>
      </w:r>
      <w:r w:rsidDel="00000000" w:rsidR="00000000" w:rsidRPr="00000000">
        <w:rPr>
          <w:rtl w:val="0"/>
        </w:rPr>
        <w:t xml:space="preserve">high when DP/DM state is J</w:t>
      </w:r>
      <w:r w:rsidDel="00000000" w:rsidR="00000000" w:rsidRPr="00000000">
        <w:rPr>
          <w:rtl w:val="0"/>
        </w:rPr>
      </w:r>
    </w:p>
    <w:p w:rsidR="00000000" w:rsidDel="00000000" w:rsidP="00000000" w:rsidRDefault="00000000" w:rsidRPr="00000000" w14:paraId="0000128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8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89">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The result of a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can be bit-tested for events of interest. It can also be shifted right by 8 bits to LSB-justify the last byte received and get the byte toggle bit into C, in order to determine if you have a new byte. Assume that 'flag' is initially zero:</w:t>
      </w:r>
    </w:p>
    <w:p w:rsidR="00000000" w:rsidDel="00000000" w:rsidP="00000000" w:rsidRDefault="00000000" w:rsidRPr="00000000" w14:paraId="0000128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8B">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SHR     D,#8        WC   'get byte into D, get toggle bit into C</w:t>
      </w:r>
    </w:p>
    <w:p w:rsidR="00000000" w:rsidDel="00000000" w:rsidP="00000000" w:rsidRDefault="00000000" w:rsidRPr="00000000" w14:paraId="0000128C">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RCL     flags,#1         'rotate toggle bit into buffer</w:t>
      </w:r>
    </w:p>
    <w:p w:rsidR="00000000" w:rsidDel="00000000" w:rsidP="00000000" w:rsidRDefault="00000000" w:rsidRPr="00000000" w14:paraId="0000128D">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sz w:val="18"/>
          <w:szCs w:val="18"/>
          <w:rtl w:val="0"/>
        </w:rPr>
        <w:t xml:space="preserve">       TEST</w:t>
      </w:r>
      <w:r w:rsidDel="00000000" w:rsidR="00000000" w:rsidRPr="00000000">
        <w:rPr>
          <w:rFonts w:ascii="Courier New" w:cs="Courier New" w:eastAsia="Courier New" w:hAnsi="Courier New"/>
          <w:b w:val="1"/>
          <w:rtl w:val="0"/>
        </w:rPr>
        <w:t xml:space="preserve">    flags,#%11  WC   'if new and old toggle bits differ, C = 1</w:t>
      </w:r>
    </w:p>
    <w:p w:rsidR="00000000" w:rsidDel="00000000" w:rsidP="00000000" w:rsidRDefault="00000000" w:rsidRPr="00000000" w14:paraId="0000128E">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IF_</w:t>
      </w:r>
      <w:r w:rsidDel="00000000" w:rsidR="00000000" w:rsidRPr="00000000">
        <w:rPr>
          <w:rFonts w:ascii="Courier New" w:cs="Courier New" w:eastAsia="Courier New" w:hAnsi="Courier New"/>
          <w:b w:val="1"/>
          <w:rtl w:val="0"/>
        </w:rPr>
        <w:t xml:space="preserve">C</w:t>
      </w:r>
      <w:r w:rsidDel="00000000" w:rsidR="00000000" w:rsidRPr="00000000">
        <w:rPr>
          <w:rFonts w:ascii="Courier New" w:cs="Courier New" w:eastAsia="Courier New" w:hAnsi="Courier New"/>
          <w:b w:val="1"/>
          <w:sz w:val="18"/>
          <w:szCs w:val="18"/>
          <w:rtl w:val="0"/>
        </w:rPr>
        <w:t xml:space="preserve">   &lt;use byte in D&gt;          'if new byte, do something with it</w:t>
      </w:r>
    </w:p>
    <w:p w:rsidR="00000000" w:rsidDel="00000000" w:rsidP="00000000" w:rsidRDefault="00000000" w:rsidRPr="00000000" w14:paraId="0000128F">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90">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91">
      <w:pPr>
        <w:pStyle w:val="Heading3"/>
        <w:pageBreakBefore w:val="0"/>
        <w:widowControl w:val="0"/>
        <w:spacing w:line="331.2" w:lineRule="auto"/>
        <w:rPr/>
      </w:pPr>
      <w:bookmarkStart w:colFirst="0" w:colLast="0" w:name="_7falhlz4o6" w:id="115"/>
      <w:bookmarkEnd w:id="115"/>
      <w:r w:rsidDel="00000000" w:rsidR="00000000" w:rsidRPr="00000000">
        <w:rPr>
          <w:rtl w:val="0"/>
        </w:rPr>
        <w:t xml:space="preserve">%11100 = synchronous serial transmit</w:t>
      </w:r>
    </w:p>
    <w:p w:rsidR="00000000" w:rsidDel="00000000" w:rsidP="00000000" w:rsidRDefault="00000000" w:rsidRPr="00000000" w14:paraId="0000129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93">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This mode overrides OUT to control the pin output state.</w:t>
      </w:r>
    </w:p>
    <w:p w:rsidR="00000000" w:rsidDel="00000000" w:rsidP="00000000" w:rsidRDefault="00000000" w:rsidRPr="00000000" w14:paraId="0000129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95">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Words of 1 to 32 bits are shifted out on the pin, LSB first, with each new bit being output two internal clock cycles after registering a positive edge on the B input. For negative-edge clocking, the B input may be inverted by setting B.[3] in WRPIN's D value.</w:t>
      </w:r>
    </w:p>
    <w:p w:rsidR="00000000" w:rsidDel="00000000" w:rsidP="00000000" w:rsidRDefault="00000000" w:rsidRPr="00000000" w14:paraId="0000129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97">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WXPIN</w:t>
      </w:r>
      <w:r w:rsidDel="00000000" w:rsidR="00000000" w:rsidRPr="00000000">
        <w:rPr>
          <w:sz w:val="18"/>
          <w:szCs w:val="18"/>
          <w:rtl w:val="0"/>
        </w:rPr>
        <w:t xml:space="preserve"> is used to configure the update mode and  word length.</w:t>
      </w:r>
    </w:p>
    <w:p w:rsidR="00000000" w:rsidDel="00000000" w:rsidP="00000000" w:rsidRDefault="00000000" w:rsidRPr="00000000" w14:paraId="0000129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99">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X.[5] selects the update mode:</w:t>
      </w:r>
    </w:p>
    <w:p w:rsidR="00000000" w:rsidDel="00000000" w:rsidP="00000000" w:rsidRDefault="00000000" w:rsidRPr="00000000" w14:paraId="0000129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9B">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sz w:val="18"/>
          <w:szCs w:val="18"/>
        </w:rPr>
      </w:pPr>
      <w:r w:rsidDel="00000000" w:rsidR="00000000" w:rsidRPr="00000000">
        <w:rPr>
          <w:sz w:val="18"/>
          <w:szCs w:val="18"/>
          <w:rtl w:val="0"/>
        </w:rPr>
        <w:t xml:space="preserve">X.[5] = 0 sets continuous mode, where a first word is written via WYPIN during reset (DIR=0) to prime the shifter. Then, after reset (DIR=1), the second word is buffered via WYPIN and continuous clocking is started. Upon shifting each word, the buffered data written via WYPIN is advanced into the shifter and IN is raised, indicating that a new output word can be buffered via WYPIN. This mode allows steady data transmission with a continuous clock, as long as the WYPIN's after each IN-rise occur before the current word transmission is complete.</w:t>
      </w:r>
    </w:p>
    <w:p w:rsidR="00000000" w:rsidDel="00000000" w:rsidP="00000000" w:rsidRDefault="00000000" w:rsidRPr="00000000" w14:paraId="0000129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9D">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sz w:val="18"/>
          <w:szCs w:val="18"/>
        </w:rPr>
      </w:pPr>
      <w:r w:rsidDel="00000000" w:rsidR="00000000" w:rsidRPr="00000000">
        <w:rPr>
          <w:sz w:val="18"/>
          <w:szCs w:val="18"/>
          <w:rtl w:val="0"/>
        </w:rPr>
        <w:t xml:space="preserve">X.[5] = 1 sets start-stop mode, where the current output word can always be updated via WYPIN before the first clock, flowing right through the buffer into the shifter. Any WYPIN issued after the first clock will be buffered and loaded into the shifter after the last clock of the current output word, at which time it could be changed again via WYPIN. This mode is useful for setting up the output word before a stream of clocks are issued to shift it out.</w:t>
      </w:r>
    </w:p>
    <w:p w:rsidR="00000000" w:rsidDel="00000000" w:rsidP="00000000" w:rsidRDefault="00000000" w:rsidRPr="00000000" w14:paraId="0000129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9F">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X.[4..0] sets the number of bits, minus 1. For example, a value of 7 will set the word size to 8 bits.</w:t>
      </w:r>
    </w:p>
    <w:p w:rsidR="00000000" w:rsidDel="00000000" w:rsidP="00000000" w:rsidRDefault="00000000" w:rsidRPr="00000000" w14:paraId="000012A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A1">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WYPIN is used to load the output words. The words first go into a single-stage buffer before being advanced to the shifter for output. Each time the buffer is advanced into the shifter, IN is raised, indicating that a new output word can be written via WYPIN. During reset, the buffer flows straight into the shifter.</w:t>
      </w:r>
    </w:p>
    <w:p w:rsidR="00000000" w:rsidDel="00000000" w:rsidP="00000000" w:rsidRDefault="00000000" w:rsidRPr="00000000" w14:paraId="000012A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A3">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If you intend to send MSB-first data, you must first shift and then reverse it. For example, if you had a byte in D that you wanted to send MSB-first, you would do a 'SHL D,#32-8' and then a 'REV D'.</w:t>
      </w:r>
    </w:p>
    <w:p w:rsidR="00000000" w:rsidDel="00000000" w:rsidP="00000000" w:rsidRDefault="00000000" w:rsidRPr="00000000" w14:paraId="000012A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A5">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During reset (DIR=0) the output is held low. Upon release of reset, the output will reflect the LSB of the output word written by any WYPIN during reset.</w:t>
      </w:r>
    </w:p>
    <w:p w:rsidR="00000000" w:rsidDel="00000000" w:rsidP="00000000" w:rsidRDefault="00000000" w:rsidRPr="00000000" w14:paraId="000012A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A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A8">
      <w:pPr>
        <w:pStyle w:val="Heading3"/>
        <w:pageBreakBefore w:val="0"/>
        <w:widowControl w:val="0"/>
        <w:spacing w:line="331.2" w:lineRule="auto"/>
        <w:rPr/>
      </w:pPr>
      <w:bookmarkStart w:colFirst="0" w:colLast="0" w:name="_53grmlqytmbv" w:id="116"/>
      <w:bookmarkEnd w:id="116"/>
      <w:r w:rsidDel="00000000" w:rsidR="00000000" w:rsidRPr="00000000">
        <w:rPr>
          <w:rtl w:val="0"/>
        </w:rPr>
        <w:t xml:space="preserve">%11101 = synchronous serial receive</w:t>
      </w:r>
    </w:p>
    <w:p w:rsidR="00000000" w:rsidDel="00000000" w:rsidP="00000000" w:rsidRDefault="00000000" w:rsidRPr="00000000" w14:paraId="000012A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AA">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Words of 1 to 32 bits are shifted in by sampling the A input around the positive edge of the B input. For negative-edge clocking, the B input may be inverted by setting B.[3] in WRPIN's D value.</w:t>
      </w:r>
    </w:p>
    <w:p w:rsidR="00000000" w:rsidDel="00000000" w:rsidP="00000000" w:rsidRDefault="00000000" w:rsidRPr="00000000" w14:paraId="000012A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AC">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WXPIN</w:t>
      </w:r>
      <w:r w:rsidDel="00000000" w:rsidR="00000000" w:rsidRPr="00000000">
        <w:rPr>
          <w:sz w:val="18"/>
          <w:szCs w:val="18"/>
          <w:rtl w:val="0"/>
        </w:rPr>
        <w:t xml:space="preserve"> is used to configure the sampling and word length.</w:t>
      </w:r>
    </w:p>
    <w:p w:rsidR="00000000" w:rsidDel="00000000" w:rsidP="00000000" w:rsidRDefault="00000000" w:rsidRPr="00000000" w14:paraId="000012A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AE">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X.[5] selects the A input sample position relative to the B input edge:</w:t>
      </w:r>
    </w:p>
    <w:p w:rsidR="00000000" w:rsidDel="00000000" w:rsidP="00000000" w:rsidRDefault="00000000" w:rsidRPr="00000000" w14:paraId="000012A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B0">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sz w:val="18"/>
          <w:szCs w:val="18"/>
        </w:rPr>
      </w:pPr>
      <w:r w:rsidDel="00000000" w:rsidR="00000000" w:rsidRPr="00000000">
        <w:rPr>
          <w:sz w:val="18"/>
          <w:szCs w:val="18"/>
          <w:rtl w:val="0"/>
        </w:rPr>
        <w:t xml:space="preserve">X.[5] = 0 selects the A input sample just before the B input edge was registered. This requires no hold time on the part of the sender.</w:t>
      </w:r>
    </w:p>
    <w:p w:rsidR="00000000" w:rsidDel="00000000" w:rsidP="00000000" w:rsidRDefault="00000000" w:rsidRPr="00000000" w14:paraId="000012B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B2">
      <w:pPr>
        <w:pageBreakBefore w:val="0"/>
        <w:widowControl w:val="0"/>
        <w:pBdr>
          <w:top w:space="0" w:sz="0" w:val="nil"/>
          <w:left w:space="0" w:sz="0" w:val="nil"/>
          <w:bottom w:space="0" w:sz="0" w:val="nil"/>
          <w:right w:space="0" w:sz="0" w:val="nil"/>
          <w:between w:space="0" w:sz="0" w:val="nil"/>
        </w:pBdr>
        <w:shd w:fill="auto" w:val="clear"/>
        <w:spacing w:line="331.2" w:lineRule="auto"/>
        <w:ind w:left="720" w:firstLine="0"/>
        <w:rPr>
          <w:sz w:val="18"/>
          <w:szCs w:val="18"/>
        </w:rPr>
      </w:pPr>
      <w:r w:rsidDel="00000000" w:rsidR="00000000" w:rsidRPr="00000000">
        <w:rPr>
          <w:sz w:val="18"/>
          <w:szCs w:val="18"/>
          <w:rtl w:val="0"/>
        </w:rPr>
        <w:t xml:space="preserve">X.[5] = 1 selects the sample coincident with the B edge being registered. This is useful where transmitted data remains steady after the B edge for a brief time. In the synchronous serial transmit mode, the data is steady for two internal clocks after the B edge was registered, so employing this complementary feature would enable the fastest data transmission when receiving from another smart pin in synchronous serial transmit mode.</w:t>
      </w:r>
    </w:p>
    <w:p w:rsidR="00000000" w:rsidDel="00000000" w:rsidP="00000000" w:rsidRDefault="00000000" w:rsidRPr="00000000" w14:paraId="000012B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B4">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X.[4</w:t>
      </w:r>
      <w:r w:rsidDel="00000000" w:rsidR="00000000" w:rsidRPr="00000000">
        <w:rPr>
          <w:rtl w:val="0"/>
        </w:rPr>
        <w:t xml:space="preserve">..</w:t>
      </w:r>
      <w:r w:rsidDel="00000000" w:rsidR="00000000" w:rsidRPr="00000000">
        <w:rPr>
          <w:sz w:val="18"/>
          <w:szCs w:val="18"/>
          <w:rtl w:val="0"/>
        </w:rPr>
        <w:t xml:space="preserve">0] sets the number of bits, minus 1. For example, a value of 7 will set the word size to 8 bits.</w:t>
      </w:r>
    </w:p>
    <w:p w:rsidR="00000000" w:rsidDel="00000000" w:rsidP="00000000" w:rsidRDefault="00000000" w:rsidRPr="00000000" w14:paraId="000012B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B6">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When a word is received, IN is raised and the data can then be read via </w:t>
      </w: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The data read will be MSB-justified.</w:t>
      </w:r>
    </w:p>
    <w:p w:rsidR="00000000" w:rsidDel="00000000" w:rsidP="00000000" w:rsidRDefault="00000000" w:rsidRPr="00000000" w14:paraId="000012B7">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r>
    </w:p>
    <w:p w:rsidR="00000000" w:rsidDel="00000000" w:rsidP="00000000" w:rsidRDefault="00000000" w:rsidRPr="00000000" w14:paraId="000012B8">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If you received LSB-first data, it will require right-shifting, unless the word size was 32 bits. For a word size of 8 bits, you would need to do a 'SHR D,#32-8' to get the data LSB-justified.</w:t>
      </w:r>
    </w:p>
    <w:p w:rsidR="00000000" w:rsidDel="00000000" w:rsidP="00000000" w:rsidRDefault="00000000" w:rsidRPr="00000000" w14:paraId="000012B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BA">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If you received MSB-first data, it will need to be reversed and possibly masked, unless the word size was 32 bits. For example, if you received a 9-bit word, you would do 'REV D' + '</w:t>
      </w:r>
      <w:r w:rsidDel="00000000" w:rsidR="00000000" w:rsidRPr="00000000">
        <w:rPr>
          <w:rtl w:val="0"/>
        </w:rPr>
        <w:t xml:space="preserve">ZEROX</w:t>
      </w:r>
      <w:r w:rsidDel="00000000" w:rsidR="00000000" w:rsidRPr="00000000">
        <w:rPr>
          <w:sz w:val="18"/>
          <w:szCs w:val="18"/>
          <w:rtl w:val="0"/>
        </w:rPr>
        <w:t xml:space="preserve"> D,#8' to get the data LSB-justified.</w:t>
      </w:r>
    </w:p>
    <w:p w:rsidR="00000000" w:rsidDel="00000000" w:rsidP="00000000" w:rsidRDefault="00000000" w:rsidRPr="00000000" w14:paraId="000012B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B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BD">
      <w:pPr>
        <w:pStyle w:val="Heading3"/>
        <w:pageBreakBefore w:val="0"/>
        <w:widowControl w:val="0"/>
        <w:spacing w:line="331.2" w:lineRule="auto"/>
        <w:rPr/>
      </w:pPr>
      <w:bookmarkStart w:colFirst="0" w:colLast="0" w:name="_3q72olug4i20" w:id="117"/>
      <w:bookmarkEnd w:id="117"/>
      <w:r w:rsidDel="00000000" w:rsidR="00000000" w:rsidRPr="00000000">
        <w:rPr>
          <w:rtl w:val="0"/>
        </w:rPr>
        <w:t xml:space="preserve">%11110 = asynchronous serial transmit</w:t>
      </w:r>
    </w:p>
    <w:p w:rsidR="00000000" w:rsidDel="00000000" w:rsidP="00000000" w:rsidRDefault="00000000" w:rsidRPr="00000000" w14:paraId="000012B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BF">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This mode overrides OUT to control the pin output state.</w:t>
      </w:r>
    </w:p>
    <w:p w:rsidR="00000000" w:rsidDel="00000000" w:rsidP="00000000" w:rsidRDefault="00000000" w:rsidRPr="00000000" w14:paraId="000012C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C1">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Words from 1 to 32 bits are serially transmitted on the pin at a programmable baud rate, beginning with a low "start" bit and ending with a high "stop" bit.</w:t>
      </w:r>
    </w:p>
    <w:p w:rsidR="00000000" w:rsidDel="00000000" w:rsidP="00000000" w:rsidRDefault="00000000" w:rsidRPr="00000000" w14:paraId="000012C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C3">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WXPIN</w:t>
      </w:r>
      <w:r w:rsidDel="00000000" w:rsidR="00000000" w:rsidRPr="00000000">
        <w:rPr>
          <w:sz w:val="18"/>
          <w:szCs w:val="18"/>
          <w:rtl w:val="0"/>
        </w:rPr>
        <w:t xml:space="preserve"> is used to configure the baud rate and word length.</w:t>
      </w:r>
    </w:p>
    <w:p w:rsidR="00000000" w:rsidDel="00000000" w:rsidP="00000000" w:rsidRDefault="00000000" w:rsidRPr="00000000" w14:paraId="000012C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C5">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X.[31</w:t>
      </w:r>
      <w:r w:rsidDel="00000000" w:rsidR="00000000" w:rsidRPr="00000000">
        <w:rPr>
          <w:rtl w:val="0"/>
        </w:rPr>
        <w:t xml:space="preserve">..</w:t>
      </w:r>
      <w:r w:rsidDel="00000000" w:rsidR="00000000" w:rsidRPr="00000000">
        <w:rPr>
          <w:sz w:val="18"/>
          <w:szCs w:val="18"/>
          <w:rtl w:val="0"/>
        </w:rPr>
        <w:t xml:space="preserve">16] establishes the number of clocks in a bit period, and in case X.[31</w:t>
      </w:r>
      <w:r w:rsidDel="00000000" w:rsidR="00000000" w:rsidRPr="00000000">
        <w:rPr>
          <w:rtl w:val="0"/>
        </w:rPr>
        <w:t xml:space="preserve">..</w:t>
      </w:r>
      <w:r w:rsidDel="00000000" w:rsidR="00000000" w:rsidRPr="00000000">
        <w:rPr>
          <w:sz w:val="18"/>
          <w:szCs w:val="18"/>
          <w:rtl w:val="0"/>
        </w:rPr>
        <w:t xml:space="preserve">26] is zero, X.[15</w:t>
      </w:r>
      <w:r w:rsidDel="00000000" w:rsidR="00000000" w:rsidRPr="00000000">
        <w:rPr>
          <w:rtl w:val="0"/>
        </w:rPr>
        <w:t xml:space="preserve">..</w:t>
      </w:r>
      <w:r w:rsidDel="00000000" w:rsidR="00000000" w:rsidRPr="00000000">
        <w:rPr>
          <w:sz w:val="18"/>
          <w:szCs w:val="18"/>
          <w:rtl w:val="0"/>
        </w:rPr>
        <w:t xml:space="preserve">10] establishes the number of fractional clocks in a bit period. The X bit period value can be simply computed as: (clocks * $1_0000) &amp; $FFFFFC00. For example, 7.5 clocks would be $00078000, and 33.33 clocks would be $00215400.</w:t>
      </w:r>
    </w:p>
    <w:p w:rsidR="00000000" w:rsidDel="00000000" w:rsidP="00000000" w:rsidRDefault="00000000" w:rsidRPr="00000000" w14:paraId="000012C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C7">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X.[4</w:t>
      </w:r>
      <w:r w:rsidDel="00000000" w:rsidR="00000000" w:rsidRPr="00000000">
        <w:rPr>
          <w:rtl w:val="0"/>
        </w:rPr>
        <w:t xml:space="preserve">..</w:t>
      </w:r>
      <w:r w:rsidDel="00000000" w:rsidR="00000000" w:rsidRPr="00000000">
        <w:rPr>
          <w:sz w:val="18"/>
          <w:szCs w:val="18"/>
          <w:rtl w:val="0"/>
        </w:rPr>
        <w:t xml:space="preserve">0] sets the number of bits, minus 1. For example, a value of 7 will set the word size to 8 bits.</w:t>
      </w:r>
    </w:p>
    <w:p w:rsidR="00000000" w:rsidDel="00000000" w:rsidP="00000000" w:rsidRDefault="00000000" w:rsidRPr="00000000" w14:paraId="000012C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C9">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WYPIN is used to load the output words. The words first go into a single-stage buffer before being advanced to a shifter for output. This buffering mechanism makes it possible to keep the shifter constantly busy, so that gapless transmissions can be achieved. Any time a word is advanced from the buffer to the shifter, IN is raised, indicating that a new word can be loaded.</w:t>
      </w:r>
    </w:p>
    <w:p w:rsidR="00000000" w:rsidDel="00000000" w:rsidP="00000000" w:rsidRDefault="00000000" w:rsidRPr="00000000" w14:paraId="000012C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CB">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Here is the internal state sequence:</w:t>
      </w:r>
    </w:p>
    <w:p w:rsidR="00000000" w:rsidDel="00000000" w:rsidP="00000000" w:rsidRDefault="00000000" w:rsidRPr="00000000" w14:paraId="000012C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CD">
      <w:pPr>
        <w:pageBreakBefore w:val="0"/>
        <w:widowControl w:val="0"/>
        <w:numPr>
          <w:ilvl w:val="0"/>
          <w:numId w:val="6"/>
        </w:numPr>
        <w:pBdr>
          <w:top w:space="0" w:sz="0" w:val="nil"/>
          <w:left w:space="0" w:sz="0" w:val="nil"/>
          <w:bottom w:space="0" w:sz="0" w:val="nil"/>
          <w:right w:space="0" w:sz="0" w:val="nil"/>
          <w:between w:space="0" w:sz="0" w:val="nil"/>
        </w:pBdr>
        <w:shd w:fill="auto" w:val="clear"/>
        <w:spacing w:line="331.2" w:lineRule="auto"/>
        <w:ind w:left="720" w:hanging="360"/>
        <w:rPr>
          <w:sz w:val="18"/>
          <w:szCs w:val="18"/>
        </w:rPr>
      </w:pPr>
      <w:r w:rsidDel="00000000" w:rsidR="00000000" w:rsidRPr="00000000">
        <w:rPr>
          <w:sz w:val="18"/>
          <w:szCs w:val="18"/>
          <w:rtl w:val="0"/>
        </w:rPr>
        <w:t xml:space="preserve">Wait for an output word to be buffered via WYPIN, then set the 'buffer-full' and 'busy' flags.</w:t>
      </w:r>
    </w:p>
    <w:p w:rsidR="00000000" w:rsidDel="00000000" w:rsidP="00000000" w:rsidRDefault="00000000" w:rsidRPr="00000000" w14:paraId="000012CE">
      <w:pPr>
        <w:pageBreakBefore w:val="0"/>
        <w:widowControl w:val="0"/>
        <w:numPr>
          <w:ilvl w:val="0"/>
          <w:numId w:val="6"/>
        </w:numPr>
        <w:pBdr>
          <w:top w:space="0" w:sz="0" w:val="nil"/>
          <w:left w:space="0" w:sz="0" w:val="nil"/>
          <w:bottom w:space="0" w:sz="0" w:val="nil"/>
          <w:right w:space="0" w:sz="0" w:val="nil"/>
          <w:between w:space="0" w:sz="0" w:val="nil"/>
        </w:pBdr>
        <w:shd w:fill="auto" w:val="clear"/>
        <w:spacing w:line="331.2" w:lineRule="auto"/>
        <w:ind w:left="720" w:hanging="360"/>
        <w:rPr>
          <w:sz w:val="18"/>
          <w:szCs w:val="18"/>
        </w:rPr>
      </w:pPr>
      <w:r w:rsidDel="00000000" w:rsidR="00000000" w:rsidRPr="00000000">
        <w:rPr>
          <w:sz w:val="18"/>
          <w:szCs w:val="18"/>
          <w:rtl w:val="0"/>
        </w:rPr>
        <w:t xml:space="preserve">Move the word into the shifter, clear the 'buffer-full' flag, and raise IN.</w:t>
      </w:r>
    </w:p>
    <w:p w:rsidR="00000000" w:rsidDel="00000000" w:rsidP="00000000" w:rsidRDefault="00000000" w:rsidRPr="00000000" w14:paraId="000012CF">
      <w:pPr>
        <w:pageBreakBefore w:val="0"/>
        <w:widowControl w:val="0"/>
        <w:numPr>
          <w:ilvl w:val="0"/>
          <w:numId w:val="6"/>
        </w:numPr>
        <w:pBdr>
          <w:top w:space="0" w:sz="0" w:val="nil"/>
          <w:left w:space="0" w:sz="0" w:val="nil"/>
          <w:bottom w:space="0" w:sz="0" w:val="nil"/>
          <w:right w:space="0" w:sz="0" w:val="nil"/>
          <w:between w:space="0" w:sz="0" w:val="nil"/>
        </w:pBdr>
        <w:shd w:fill="auto" w:val="clear"/>
        <w:spacing w:line="331.2" w:lineRule="auto"/>
        <w:ind w:left="720" w:hanging="360"/>
        <w:rPr>
          <w:sz w:val="18"/>
          <w:szCs w:val="18"/>
        </w:rPr>
      </w:pPr>
      <w:r w:rsidDel="00000000" w:rsidR="00000000" w:rsidRPr="00000000">
        <w:rPr>
          <w:sz w:val="18"/>
          <w:szCs w:val="18"/>
          <w:rtl w:val="0"/>
        </w:rPr>
        <w:t xml:space="preserve">Output a low for one bit period (the START bit).</w:t>
      </w:r>
    </w:p>
    <w:p w:rsidR="00000000" w:rsidDel="00000000" w:rsidP="00000000" w:rsidRDefault="00000000" w:rsidRPr="00000000" w14:paraId="000012D0">
      <w:pPr>
        <w:pageBreakBefore w:val="0"/>
        <w:widowControl w:val="0"/>
        <w:numPr>
          <w:ilvl w:val="0"/>
          <w:numId w:val="6"/>
        </w:numPr>
        <w:pBdr>
          <w:top w:space="0" w:sz="0" w:val="nil"/>
          <w:left w:space="0" w:sz="0" w:val="nil"/>
          <w:bottom w:space="0" w:sz="0" w:val="nil"/>
          <w:right w:space="0" w:sz="0" w:val="nil"/>
          <w:between w:space="0" w:sz="0" w:val="nil"/>
        </w:pBdr>
        <w:shd w:fill="auto" w:val="clear"/>
        <w:spacing w:line="331.2" w:lineRule="auto"/>
        <w:ind w:left="720" w:hanging="360"/>
        <w:rPr>
          <w:sz w:val="18"/>
          <w:szCs w:val="18"/>
        </w:rPr>
      </w:pPr>
      <w:r w:rsidDel="00000000" w:rsidR="00000000" w:rsidRPr="00000000">
        <w:rPr>
          <w:sz w:val="18"/>
          <w:szCs w:val="18"/>
          <w:rtl w:val="0"/>
        </w:rPr>
        <w:t xml:space="preserve">Output the LSB of the shifter for one bit period, shift right, and repeat until all data bits are sent.</w:t>
      </w:r>
    </w:p>
    <w:p w:rsidR="00000000" w:rsidDel="00000000" w:rsidP="00000000" w:rsidRDefault="00000000" w:rsidRPr="00000000" w14:paraId="000012D1">
      <w:pPr>
        <w:pageBreakBefore w:val="0"/>
        <w:widowControl w:val="0"/>
        <w:numPr>
          <w:ilvl w:val="0"/>
          <w:numId w:val="6"/>
        </w:numPr>
        <w:spacing w:line="331.2" w:lineRule="auto"/>
        <w:ind w:left="720" w:hanging="360"/>
        <w:rPr>
          <w:sz w:val="18"/>
          <w:szCs w:val="18"/>
        </w:rPr>
      </w:pPr>
      <w:r w:rsidDel="00000000" w:rsidR="00000000" w:rsidRPr="00000000">
        <w:rPr>
          <w:sz w:val="18"/>
          <w:szCs w:val="18"/>
          <w:rtl w:val="0"/>
        </w:rPr>
        <w:t xml:space="preserve">Output a high for one bit period (the STOP bit).</w:t>
      </w:r>
    </w:p>
    <w:p w:rsidR="00000000" w:rsidDel="00000000" w:rsidP="00000000" w:rsidRDefault="00000000" w:rsidRPr="00000000" w14:paraId="000012D2">
      <w:pPr>
        <w:pageBreakBefore w:val="0"/>
        <w:widowControl w:val="0"/>
        <w:numPr>
          <w:ilvl w:val="0"/>
          <w:numId w:val="6"/>
        </w:numPr>
        <w:pBdr>
          <w:top w:space="0" w:sz="0" w:val="nil"/>
          <w:left w:space="0" w:sz="0" w:val="nil"/>
          <w:bottom w:space="0" w:sz="0" w:val="nil"/>
          <w:right w:space="0" w:sz="0" w:val="nil"/>
          <w:between w:space="0" w:sz="0" w:val="nil"/>
        </w:pBdr>
        <w:shd w:fill="auto" w:val="clear"/>
        <w:spacing w:line="331.2" w:lineRule="auto"/>
        <w:ind w:left="720" w:hanging="360"/>
        <w:rPr>
          <w:sz w:val="18"/>
          <w:szCs w:val="18"/>
        </w:rPr>
      </w:pPr>
      <w:r w:rsidDel="00000000" w:rsidR="00000000" w:rsidRPr="00000000">
        <w:rPr>
          <w:sz w:val="18"/>
          <w:szCs w:val="18"/>
          <w:rtl w:val="0"/>
        </w:rPr>
        <w:t xml:space="preserve">If the 'buffer-full' flag is set due to an intervening WYPIN, loop to (2). Otherwise, clear the 'busy' flag and loop to (1).</w:t>
      </w:r>
    </w:p>
    <w:p w:rsidR="00000000" w:rsidDel="00000000" w:rsidP="00000000" w:rsidRDefault="00000000" w:rsidRPr="00000000" w14:paraId="000012D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D4">
      <w:pPr>
        <w:pageBreakBefore w:val="0"/>
        <w:widowControl w:val="0"/>
        <w:pBdr>
          <w:top w:space="0" w:sz="0" w:val="nil"/>
          <w:left w:space="0" w:sz="0" w:val="nil"/>
          <w:bottom w:space="0" w:sz="0" w:val="nil"/>
          <w:right w:space="0" w:sz="0" w:val="nil"/>
          <w:between w:space="0" w:sz="0" w:val="nil"/>
        </w:pBdr>
        <w:shd w:fill="auto" w:val="clear"/>
        <w:spacing w:line="331.2" w:lineRule="auto"/>
        <w:rPr/>
      </w:pP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with WC always returns the 'busy' flag into C. This is useful for knowing when a transmission has completed.</w:t>
      </w:r>
      <w:r w:rsidDel="00000000" w:rsidR="00000000" w:rsidRPr="00000000">
        <w:rPr>
          <w:rtl w:val="0"/>
        </w:rPr>
        <w:t xml:space="preserve"> The busy flag can be polled starting three clocks after the WYPIN, which loads the output words:</w:t>
      </w:r>
    </w:p>
    <w:p w:rsidR="00000000" w:rsidDel="00000000" w:rsidP="00000000" w:rsidRDefault="00000000" w:rsidRPr="00000000" w14:paraId="000012D5">
      <w:pPr>
        <w:pageBreakBefore w:val="0"/>
        <w:widowControl w:val="0"/>
        <w:rPr/>
      </w:pPr>
      <w:r w:rsidDel="00000000" w:rsidR="00000000" w:rsidRPr="00000000">
        <w:rPr>
          <w:rtl w:val="0"/>
        </w:rPr>
      </w:r>
    </w:p>
    <w:p w:rsidR="00000000" w:rsidDel="00000000" w:rsidP="00000000" w:rsidRDefault="00000000" w:rsidRPr="00000000" w14:paraId="000012D6">
      <w:pPr>
        <w:pageBreakBefore w:val="0"/>
        <w:widowControl w:val="0"/>
        <w:spacing w:line="331.2"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WYPIN   x,#txpin        'load output word</w:t>
      </w:r>
    </w:p>
    <w:p w:rsidR="00000000" w:rsidDel="00000000" w:rsidP="00000000" w:rsidRDefault="00000000" w:rsidRPr="00000000" w14:paraId="000012D7">
      <w:pPr>
        <w:pageBreakBefore w:val="0"/>
        <w:widowControl w:val="0"/>
        <w:spacing w:line="331.2"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WAITX   #1              'wait 2+1 clocks before polling busy</w:t>
      </w:r>
    </w:p>
    <w:p w:rsidR="00000000" w:rsidDel="00000000" w:rsidP="00000000" w:rsidRDefault="00000000" w:rsidRPr="00000000" w14:paraId="000012D8">
      <w:pPr>
        <w:pageBreakBefore w:val="0"/>
        <w:widowControl w:val="0"/>
        <w:spacing w:line="331.2"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wait   RDPIN   x,#txpin  WC    'get busy flag into C</w:t>
      </w:r>
    </w:p>
    <w:p w:rsidR="00000000" w:rsidDel="00000000" w:rsidP="00000000" w:rsidRDefault="00000000" w:rsidRPr="00000000" w14:paraId="000012D9">
      <w:pPr>
        <w:pageBreakBefore w:val="0"/>
        <w:widowControl w:val="0"/>
        <w:spacing w:line="331.2" w:lineRule="auto"/>
        <w:ind w:left="0"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IF_C   JMP     #wait           'loop until C = 0</w:t>
      </w:r>
    </w:p>
    <w:p w:rsidR="00000000" w:rsidDel="00000000" w:rsidP="00000000" w:rsidRDefault="00000000" w:rsidRPr="00000000" w14:paraId="000012DA">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12DB">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During reset (DIR=0) the output is held high.</w:t>
      </w:r>
    </w:p>
    <w:p w:rsidR="00000000" w:rsidDel="00000000" w:rsidP="00000000" w:rsidRDefault="00000000" w:rsidRPr="00000000" w14:paraId="000012D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D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DE">
      <w:pPr>
        <w:pStyle w:val="Heading3"/>
        <w:pageBreakBefore w:val="0"/>
        <w:widowControl w:val="0"/>
        <w:spacing w:line="331.2" w:lineRule="auto"/>
        <w:rPr/>
      </w:pPr>
      <w:bookmarkStart w:colFirst="0" w:colLast="0" w:name="_u3qb49n4cdib" w:id="118"/>
      <w:bookmarkEnd w:id="118"/>
      <w:r w:rsidDel="00000000" w:rsidR="00000000" w:rsidRPr="00000000">
        <w:rPr>
          <w:rtl w:val="0"/>
        </w:rPr>
        <w:t xml:space="preserve">%11111 = asynchronous serial receive</w:t>
      </w:r>
    </w:p>
    <w:p w:rsidR="00000000" w:rsidDel="00000000" w:rsidP="00000000" w:rsidRDefault="00000000" w:rsidRPr="00000000" w14:paraId="000012D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E0">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Words from 1 to 32 bits are serially received on the A input at a programmable baud rate.</w:t>
      </w:r>
    </w:p>
    <w:p w:rsidR="00000000" w:rsidDel="00000000" w:rsidP="00000000" w:rsidRDefault="00000000" w:rsidRPr="00000000" w14:paraId="000012E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E2">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WXPIN</w:t>
      </w:r>
      <w:r w:rsidDel="00000000" w:rsidR="00000000" w:rsidRPr="00000000">
        <w:rPr>
          <w:sz w:val="18"/>
          <w:szCs w:val="18"/>
          <w:rtl w:val="0"/>
        </w:rPr>
        <w:t xml:space="preserve"> is used to configure the baud rate and word length.</w:t>
      </w:r>
    </w:p>
    <w:p w:rsidR="00000000" w:rsidDel="00000000" w:rsidP="00000000" w:rsidRDefault="00000000" w:rsidRPr="00000000" w14:paraId="000012E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E4">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X.[31</w:t>
      </w:r>
      <w:r w:rsidDel="00000000" w:rsidR="00000000" w:rsidRPr="00000000">
        <w:rPr>
          <w:rtl w:val="0"/>
        </w:rPr>
        <w:t xml:space="preserve">..</w:t>
      </w:r>
      <w:r w:rsidDel="00000000" w:rsidR="00000000" w:rsidRPr="00000000">
        <w:rPr>
          <w:sz w:val="18"/>
          <w:szCs w:val="18"/>
          <w:rtl w:val="0"/>
        </w:rPr>
        <w:t xml:space="preserve">16] establishes the number of clocks in a bit period, and in case X.[31</w:t>
      </w:r>
      <w:r w:rsidDel="00000000" w:rsidR="00000000" w:rsidRPr="00000000">
        <w:rPr>
          <w:rtl w:val="0"/>
        </w:rPr>
        <w:t xml:space="preserve">..</w:t>
      </w:r>
      <w:r w:rsidDel="00000000" w:rsidR="00000000" w:rsidRPr="00000000">
        <w:rPr>
          <w:sz w:val="18"/>
          <w:szCs w:val="18"/>
          <w:rtl w:val="0"/>
        </w:rPr>
        <w:t xml:space="preserve">26] is zero, X.[15</w:t>
      </w:r>
      <w:r w:rsidDel="00000000" w:rsidR="00000000" w:rsidRPr="00000000">
        <w:rPr>
          <w:rtl w:val="0"/>
        </w:rPr>
        <w:t xml:space="preserve">..</w:t>
      </w:r>
      <w:r w:rsidDel="00000000" w:rsidR="00000000" w:rsidRPr="00000000">
        <w:rPr>
          <w:sz w:val="18"/>
          <w:szCs w:val="18"/>
          <w:rtl w:val="0"/>
        </w:rPr>
        <w:t xml:space="preserve">10] establishes the number of fractional clocks in a bit period. The X bit period value can be simply computed as: (clocks * $1_0000) &amp; $FFFFFC00. For example, 7.5 clocks would be $00078000, and 33.33 clocks would be $00215400.</w:t>
      </w:r>
    </w:p>
    <w:p w:rsidR="00000000" w:rsidDel="00000000" w:rsidP="00000000" w:rsidRDefault="00000000" w:rsidRPr="00000000" w14:paraId="000012E5">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r>
    </w:p>
    <w:p w:rsidR="00000000" w:rsidDel="00000000" w:rsidP="00000000" w:rsidRDefault="00000000" w:rsidRPr="00000000" w14:paraId="000012E6">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X.[4</w:t>
      </w:r>
      <w:r w:rsidDel="00000000" w:rsidR="00000000" w:rsidRPr="00000000">
        <w:rPr>
          <w:rtl w:val="0"/>
        </w:rPr>
        <w:t xml:space="preserve">..</w:t>
      </w:r>
      <w:r w:rsidDel="00000000" w:rsidR="00000000" w:rsidRPr="00000000">
        <w:rPr>
          <w:sz w:val="18"/>
          <w:szCs w:val="18"/>
          <w:rtl w:val="0"/>
        </w:rPr>
        <w:t xml:space="preserve">0] sets the number of bits, minus 1. For example, a value of 7 will set the word size to 8 bits.</w:t>
      </w:r>
    </w:p>
    <w:p w:rsidR="00000000" w:rsidDel="00000000" w:rsidP="00000000" w:rsidRDefault="00000000" w:rsidRPr="00000000" w14:paraId="000012E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E8">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Here is the internal state sequence:</w:t>
      </w:r>
    </w:p>
    <w:p w:rsidR="00000000" w:rsidDel="00000000" w:rsidP="00000000" w:rsidRDefault="00000000" w:rsidRPr="00000000" w14:paraId="000012E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EA">
      <w:pPr>
        <w:pageBreakBefore w:val="0"/>
        <w:widowControl w:val="0"/>
        <w:numPr>
          <w:ilvl w:val="0"/>
          <w:numId w:val="13"/>
        </w:numPr>
        <w:pBdr>
          <w:top w:space="0" w:sz="0" w:val="nil"/>
          <w:left w:space="0" w:sz="0" w:val="nil"/>
          <w:bottom w:space="0" w:sz="0" w:val="nil"/>
          <w:right w:space="0" w:sz="0" w:val="nil"/>
          <w:between w:space="0" w:sz="0" w:val="nil"/>
        </w:pBdr>
        <w:shd w:fill="auto" w:val="clear"/>
        <w:spacing w:line="331.2" w:lineRule="auto"/>
        <w:ind w:left="720" w:hanging="360"/>
        <w:rPr>
          <w:sz w:val="18"/>
          <w:szCs w:val="18"/>
        </w:rPr>
      </w:pPr>
      <w:r w:rsidDel="00000000" w:rsidR="00000000" w:rsidRPr="00000000">
        <w:rPr>
          <w:sz w:val="18"/>
          <w:szCs w:val="18"/>
          <w:rtl w:val="0"/>
        </w:rPr>
        <w:t xml:space="preserve">Wait for the A input to go high (idle state).</w:t>
      </w:r>
    </w:p>
    <w:p w:rsidR="00000000" w:rsidDel="00000000" w:rsidP="00000000" w:rsidRDefault="00000000" w:rsidRPr="00000000" w14:paraId="000012EB">
      <w:pPr>
        <w:pageBreakBefore w:val="0"/>
        <w:widowControl w:val="0"/>
        <w:numPr>
          <w:ilvl w:val="0"/>
          <w:numId w:val="13"/>
        </w:numPr>
        <w:pBdr>
          <w:top w:space="0" w:sz="0" w:val="nil"/>
          <w:left w:space="0" w:sz="0" w:val="nil"/>
          <w:bottom w:space="0" w:sz="0" w:val="nil"/>
          <w:right w:space="0" w:sz="0" w:val="nil"/>
          <w:between w:space="0" w:sz="0" w:val="nil"/>
        </w:pBdr>
        <w:shd w:fill="auto" w:val="clear"/>
        <w:spacing w:line="331.2" w:lineRule="auto"/>
        <w:ind w:left="720" w:hanging="360"/>
        <w:rPr>
          <w:sz w:val="18"/>
          <w:szCs w:val="18"/>
        </w:rPr>
      </w:pPr>
      <w:r w:rsidDel="00000000" w:rsidR="00000000" w:rsidRPr="00000000">
        <w:rPr>
          <w:sz w:val="18"/>
          <w:szCs w:val="18"/>
          <w:rtl w:val="0"/>
        </w:rPr>
        <w:t xml:space="preserve">Wait for the A input to go low (START bit edge).</w:t>
      </w:r>
    </w:p>
    <w:p w:rsidR="00000000" w:rsidDel="00000000" w:rsidP="00000000" w:rsidRDefault="00000000" w:rsidRPr="00000000" w14:paraId="000012EC">
      <w:pPr>
        <w:pageBreakBefore w:val="0"/>
        <w:widowControl w:val="0"/>
        <w:numPr>
          <w:ilvl w:val="0"/>
          <w:numId w:val="13"/>
        </w:numPr>
        <w:pBdr>
          <w:top w:space="0" w:sz="0" w:val="nil"/>
          <w:left w:space="0" w:sz="0" w:val="nil"/>
          <w:bottom w:space="0" w:sz="0" w:val="nil"/>
          <w:right w:space="0" w:sz="0" w:val="nil"/>
          <w:between w:space="0" w:sz="0" w:val="nil"/>
        </w:pBdr>
        <w:shd w:fill="auto" w:val="clear"/>
        <w:spacing w:line="331.2" w:lineRule="auto"/>
        <w:ind w:left="720" w:hanging="360"/>
        <w:rPr>
          <w:sz w:val="18"/>
          <w:szCs w:val="18"/>
          <w:u w:val="none"/>
        </w:rPr>
      </w:pPr>
      <w:r w:rsidDel="00000000" w:rsidR="00000000" w:rsidRPr="00000000">
        <w:rPr>
          <w:sz w:val="18"/>
          <w:szCs w:val="18"/>
          <w:rtl w:val="0"/>
        </w:rPr>
        <w:t xml:space="preserve">Delay for half of a bit period.</w:t>
      </w:r>
    </w:p>
    <w:p w:rsidR="00000000" w:rsidDel="00000000" w:rsidP="00000000" w:rsidRDefault="00000000" w:rsidRPr="00000000" w14:paraId="000012ED">
      <w:pPr>
        <w:pageBreakBefore w:val="0"/>
        <w:widowControl w:val="0"/>
        <w:numPr>
          <w:ilvl w:val="0"/>
          <w:numId w:val="13"/>
        </w:numPr>
        <w:pBdr>
          <w:top w:space="0" w:sz="0" w:val="nil"/>
          <w:left w:space="0" w:sz="0" w:val="nil"/>
          <w:bottom w:space="0" w:sz="0" w:val="nil"/>
          <w:right w:space="0" w:sz="0" w:val="nil"/>
          <w:between w:space="0" w:sz="0" w:val="nil"/>
        </w:pBdr>
        <w:shd w:fill="auto" w:val="clear"/>
        <w:spacing w:line="331.2" w:lineRule="auto"/>
        <w:ind w:left="720" w:hanging="360"/>
        <w:rPr>
          <w:sz w:val="18"/>
          <w:szCs w:val="18"/>
          <w:u w:val="none"/>
        </w:rPr>
      </w:pPr>
      <w:r w:rsidDel="00000000" w:rsidR="00000000" w:rsidRPr="00000000">
        <w:rPr>
          <w:sz w:val="18"/>
          <w:szCs w:val="18"/>
          <w:rtl w:val="0"/>
        </w:rPr>
        <w:t xml:space="preserve">If the A input is no longer low, loop to (2).</w:t>
      </w:r>
    </w:p>
    <w:p w:rsidR="00000000" w:rsidDel="00000000" w:rsidP="00000000" w:rsidRDefault="00000000" w:rsidRPr="00000000" w14:paraId="000012EE">
      <w:pPr>
        <w:pageBreakBefore w:val="0"/>
        <w:widowControl w:val="0"/>
        <w:numPr>
          <w:ilvl w:val="0"/>
          <w:numId w:val="13"/>
        </w:numPr>
        <w:pBdr>
          <w:top w:space="0" w:sz="0" w:val="nil"/>
          <w:left w:space="0" w:sz="0" w:val="nil"/>
          <w:bottom w:space="0" w:sz="0" w:val="nil"/>
          <w:right w:space="0" w:sz="0" w:val="nil"/>
          <w:between w:space="0" w:sz="0" w:val="nil"/>
        </w:pBdr>
        <w:shd w:fill="auto" w:val="clear"/>
        <w:spacing w:line="331.2" w:lineRule="auto"/>
        <w:ind w:left="720" w:hanging="360"/>
        <w:rPr>
          <w:sz w:val="18"/>
          <w:szCs w:val="18"/>
        </w:rPr>
      </w:pPr>
      <w:r w:rsidDel="00000000" w:rsidR="00000000" w:rsidRPr="00000000">
        <w:rPr>
          <w:sz w:val="18"/>
          <w:szCs w:val="18"/>
          <w:rtl w:val="0"/>
        </w:rPr>
        <w:t xml:space="preserve">Delay for one bit period.</w:t>
      </w:r>
    </w:p>
    <w:p w:rsidR="00000000" w:rsidDel="00000000" w:rsidP="00000000" w:rsidRDefault="00000000" w:rsidRPr="00000000" w14:paraId="000012EF">
      <w:pPr>
        <w:pageBreakBefore w:val="0"/>
        <w:widowControl w:val="0"/>
        <w:numPr>
          <w:ilvl w:val="0"/>
          <w:numId w:val="13"/>
        </w:numPr>
        <w:pBdr>
          <w:top w:space="0" w:sz="0" w:val="nil"/>
          <w:left w:space="0" w:sz="0" w:val="nil"/>
          <w:bottom w:space="0" w:sz="0" w:val="nil"/>
          <w:right w:space="0" w:sz="0" w:val="nil"/>
          <w:between w:space="0" w:sz="0" w:val="nil"/>
        </w:pBdr>
        <w:shd w:fill="auto" w:val="clear"/>
        <w:spacing w:line="331.2" w:lineRule="auto"/>
        <w:ind w:left="720" w:hanging="360"/>
        <w:rPr>
          <w:sz w:val="18"/>
          <w:szCs w:val="18"/>
        </w:rPr>
      </w:pPr>
      <w:r w:rsidDel="00000000" w:rsidR="00000000" w:rsidRPr="00000000">
        <w:rPr>
          <w:sz w:val="18"/>
          <w:szCs w:val="18"/>
          <w:rtl w:val="0"/>
        </w:rPr>
        <w:t xml:space="preserve">Right-shift the A input into the shifter and delay for one bit period, repeat until all data bits are received.</w:t>
      </w:r>
    </w:p>
    <w:p w:rsidR="00000000" w:rsidDel="00000000" w:rsidP="00000000" w:rsidRDefault="00000000" w:rsidRPr="00000000" w14:paraId="000012F0">
      <w:pPr>
        <w:pageBreakBefore w:val="0"/>
        <w:widowControl w:val="0"/>
        <w:numPr>
          <w:ilvl w:val="0"/>
          <w:numId w:val="13"/>
        </w:numPr>
        <w:pBdr>
          <w:top w:space="0" w:sz="0" w:val="nil"/>
          <w:left w:space="0" w:sz="0" w:val="nil"/>
          <w:bottom w:space="0" w:sz="0" w:val="nil"/>
          <w:right w:space="0" w:sz="0" w:val="nil"/>
          <w:between w:space="0" w:sz="0" w:val="nil"/>
        </w:pBdr>
        <w:shd w:fill="auto" w:val="clear"/>
        <w:spacing w:line="331.2" w:lineRule="auto"/>
        <w:ind w:left="720" w:hanging="360"/>
        <w:rPr>
          <w:sz w:val="18"/>
          <w:szCs w:val="18"/>
        </w:rPr>
      </w:pPr>
      <w:r w:rsidDel="00000000" w:rsidR="00000000" w:rsidRPr="00000000">
        <w:rPr>
          <w:sz w:val="18"/>
          <w:szCs w:val="18"/>
          <w:rtl w:val="0"/>
        </w:rPr>
        <w:t xml:space="preserve">Capture the shifter into the Z register and raise IN.</w:t>
      </w:r>
    </w:p>
    <w:p w:rsidR="00000000" w:rsidDel="00000000" w:rsidP="00000000" w:rsidRDefault="00000000" w:rsidRPr="00000000" w14:paraId="000012F1">
      <w:pPr>
        <w:pageBreakBefore w:val="0"/>
        <w:widowControl w:val="0"/>
        <w:numPr>
          <w:ilvl w:val="0"/>
          <w:numId w:val="13"/>
        </w:numPr>
        <w:pBdr>
          <w:top w:space="0" w:sz="0" w:val="nil"/>
          <w:left w:space="0" w:sz="0" w:val="nil"/>
          <w:bottom w:space="0" w:sz="0" w:val="nil"/>
          <w:right w:space="0" w:sz="0" w:val="nil"/>
          <w:between w:space="0" w:sz="0" w:val="nil"/>
        </w:pBdr>
        <w:shd w:fill="auto" w:val="clear"/>
        <w:spacing w:line="331.2" w:lineRule="auto"/>
        <w:ind w:left="720" w:hanging="360"/>
        <w:rPr>
          <w:sz w:val="18"/>
          <w:szCs w:val="18"/>
        </w:rPr>
      </w:pPr>
      <w:r w:rsidDel="00000000" w:rsidR="00000000" w:rsidRPr="00000000">
        <w:rPr>
          <w:sz w:val="18"/>
          <w:szCs w:val="18"/>
          <w:rtl w:val="0"/>
        </w:rPr>
        <w:t xml:space="preserve">Loop to (1).</w:t>
      </w:r>
    </w:p>
    <w:p w:rsidR="00000000" w:rsidDel="00000000" w:rsidP="00000000" w:rsidRDefault="00000000" w:rsidRPr="00000000" w14:paraId="000012F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F3">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RDPIN</w:t>
      </w:r>
      <w:r w:rsidDel="00000000" w:rsidR="00000000" w:rsidRPr="00000000">
        <w:rPr>
          <w:sz w:val="18"/>
          <w:szCs w:val="18"/>
          <w:rtl w:val="0"/>
        </w:rPr>
        <w:t xml:space="preserve">/</w:t>
      </w:r>
      <w:r w:rsidDel="00000000" w:rsidR="00000000" w:rsidRPr="00000000">
        <w:rPr>
          <w:sz w:val="18"/>
          <w:szCs w:val="18"/>
          <w:rtl w:val="0"/>
        </w:rPr>
        <w:t xml:space="preserve">RQPIN</w:t>
      </w:r>
      <w:r w:rsidDel="00000000" w:rsidR="00000000" w:rsidRPr="00000000">
        <w:rPr>
          <w:sz w:val="18"/>
          <w:szCs w:val="18"/>
          <w:rtl w:val="0"/>
        </w:rPr>
        <w:t xml:space="preserve"> is used to read the received word. The word must be shifted right by 32 minus the word size. For example, to LSB-justify an 8-bit word received, you would do a 'SHR D,#32-8'.</w:t>
      </w:r>
    </w:p>
    <w:p w:rsidR="00000000" w:rsidDel="00000000" w:rsidP="00000000" w:rsidRDefault="00000000" w:rsidRPr="00000000" w14:paraId="000012F4">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rtl w:val="0"/>
        </w:rPr>
      </w:r>
    </w:p>
    <w:p w:rsidR="00000000" w:rsidDel="00000000" w:rsidP="00000000" w:rsidRDefault="00000000" w:rsidRPr="00000000" w14:paraId="000012F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2F6">
      <w:pPr>
        <w:pStyle w:val="Heading1"/>
        <w:pageBreakBefore w:val="0"/>
        <w:widowControl w:val="0"/>
        <w:rPr/>
      </w:pPr>
      <w:bookmarkStart w:colFirst="0" w:colLast="0" w:name="_obpa0biuuwax" w:id="119"/>
      <w:bookmarkEnd w:id="119"/>
      <w:r w:rsidDel="00000000" w:rsidR="00000000" w:rsidRPr="00000000">
        <w:rPr>
          <w:rtl w:val="0"/>
        </w:rPr>
        <w:t xml:space="preserve">BOOT PROCESS (needs more editing)</w:t>
      </w:r>
    </w:p>
    <w:p w:rsidR="00000000" w:rsidDel="00000000" w:rsidP="00000000" w:rsidRDefault="00000000" w:rsidRPr="00000000" w14:paraId="000012F7">
      <w:pPr>
        <w:pageBreakBefore w:val="0"/>
        <w:widowControl w:val="0"/>
        <w:spacing w:line="331.2" w:lineRule="auto"/>
        <w:rPr>
          <w:sz w:val="18"/>
          <w:szCs w:val="18"/>
        </w:rPr>
      </w:pPr>
      <w:r w:rsidDel="00000000" w:rsidR="00000000" w:rsidRPr="00000000">
        <w:rPr>
          <w:rtl w:val="0"/>
        </w:rPr>
      </w:r>
    </w:p>
    <w:tbl>
      <w:tblPr>
        <w:tblStyle w:val="Table36"/>
        <w:tblW w:w="7950.42253521126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32"/>
        <w:gridCol w:w="1064.788732394366"/>
        <w:gridCol w:w="1746.2535211267605"/>
        <w:gridCol w:w="1107.380281690141"/>
        <w:tblGridChange w:id="0">
          <w:tblGrid>
            <w:gridCol w:w="4032"/>
            <w:gridCol w:w="1064.788732394366"/>
            <w:gridCol w:w="1746.2535211267605"/>
            <w:gridCol w:w="1107.380281690141"/>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12F8">
            <w:pPr>
              <w:pageBreakBefore w:val="0"/>
              <w:widowControl w:val="0"/>
              <w:spacing w:line="240" w:lineRule="auto"/>
              <w:rPr>
                <w:b w:val="1"/>
                <w:color w:val="ffffff"/>
                <w:sz w:val="18"/>
                <w:szCs w:val="18"/>
              </w:rPr>
            </w:pPr>
            <w:r w:rsidDel="00000000" w:rsidR="00000000" w:rsidRPr="00000000">
              <w:rPr>
                <w:b w:val="1"/>
                <w:color w:val="ffffff"/>
                <w:sz w:val="18"/>
                <w:szCs w:val="18"/>
                <w:rtl w:val="0"/>
              </w:rPr>
              <w:t xml:space="preserve">Boot Pattern Set By Resistors</w:t>
            </w:r>
          </w:p>
        </w:tc>
        <w:tc>
          <w:tcPr>
            <w:shd w:fill="d9d9d9" w:val="clear"/>
            <w:tcMar>
              <w:top w:w="100.0" w:type="dxa"/>
              <w:left w:w="100.0" w:type="dxa"/>
              <w:bottom w:w="100.0" w:type="dxa"/>
              <w:right w:w="100.0" w:type="dxa"/>
            </w:tcMar>
            <w:vAlign w:val="top"/>
          </w:tcPr>
          <w:p w:rsidR="00000000" w:rsidDel="00000000" w:rsidP="00000000" w:rsidRDefault="00000000" w:rsidRPr="00000000" w14:paraId="000012F9">
            <w:pPr>
              <w:pageBreakBefore w:val="0"/>
              <w:widowControl w:val="0"/>
              <w:spacing w:line="240" w:lineRule="auto"/>
              <w:rPr>
                <w:b w:val="1"/>
                <w:sz w:val="18"/>
                <w:szCs w:val="18"/>
              </w:rPr>
            </w:pPr>
            <w:r w:rsidDel="00000000" w:rsidR="00000000" w:rsidRPr="00000000">
              <w:rPr>
                <w:b w:val="1"/>
                <w:sz w:val="18"/>
                <w:szCs w:val="18"/>
                <w:rtl w:val="0"/>
              </w:rPr>
              <w:t xml:space="preserve">P61</w:t>
            </w:r>
          </w:p>
        </w:tc>
        <w:tc>
          <w:tcPr>
            <w:shd w:fill="d9d9d9" w:val="clear"/>
            <w:tcMar>
              <w:top w:w="100.0" w:type="dxa"/>
              <w:left w:w="100.0" w:type="dxa"/>
              <w:bottom w:w="100.0" w:type="dxa"/>
              <w:right w:w="100.0" w:type="dxa"/>
            </w:tcMar>
            <w:vAlign w:val="top"/>
          </w:tcPr>
          <w:p w:rsidR="00000000" w:rsidDel="00000000" w:rsidP="00000000" w:rsidRDefault="00000000" w:rsidRPr="00000000" w14:paraId="000012FA">
            <w:pPr>
              <w:pageBreakBefore w:val="0"/>
              <w:widowControl w:val="0"/>
              <w:spacing w:line="240" w:lineRule="auto"/>
              <w:rPr>
                <w:b w:val="1"/>
                <w:sz w:val="18"/>
                <w:szCs w:val="18"/>
              </w:rPr>
            </w:pPr>
            <w:r w:rsidDel="00000000" w:rsidR="00000000" w:rsidRPr="00000000">
              <w:rPr>
                <w:b w:val="1"/>
                <w:sz w:val="18"/>
                <w:szCs w:val="18"/>
                <w:rtl w:val="0"/>
              </w:rPr>
              <w:t xml:space="preserve">P60</w:t>
            </w:r>
          </w:p>
        </w:tc>
        <w:tc>
          <w:tcPr>
            <w:shd w:fill="d9d9d9" w:val="clear"/>
            <w:tcMar>
              <w:top w:w="100.0" w:type="dxa"/>
              <w:left w:w="100.0" w:type="dxa"/>
              <w:bottom w:w="100.0" w:type="dxa"/>
              <w:right w:w="100.0" w:type="dxa"/>
            </w:tcMar>
            <w:vAlign w:val="top"/>
          </w:tcPr>
          <w:p w:rsidR="00000000" w:rsidDel="00000000" w:rsidP="00000000" w:rsidRDefault="00000000" w:rsidRPr="00000000" w14:paraId="000012FB">
            <w:pPr>
              <w:pageBreakBefore w:val="0"/>
              <w:widowControl w:val="0"/>
              <w:spacing w:line="240" w:lineRule="auto"/>
              <w:rPr>
                <w:b w:val="1"/>
                <w:sz w:val="18"/>
                <w:szCs w:val="18"/>
              </w:rPr>
            </w:pPr>
            <w:r w:rsidDel="00000000" w:rsidR="00000000" w:rsidRPr="00000000">
              <w:rPr>
                <w:b w:val="1"/>
                <w:sz w:val="18"/>
                <w:szCs w:val="18"/>
                <w:rtl w:val="0"/>
              </w:rPr>
              <w:t xml:space="preserve">P59</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FC">
            <w:pPr>
              <w:pageBreakBefore w:val="0"/>
              <w:widowControl w:val="0"/>
              <w:spacing w:line="240" w:lineRule="auto"/>
              <w:rPr>
                <w:b w:val="1"/>
                <w:sz w:val="18"/>
                <w:szCs w:val="18"/>
              </w:rPr>
            </w:pPr>
            <w:r w:rsidDel="00000000" w:rsidR="00000000" w:rsidRPr="00000000">
              <w:rPr>
                <w:b w:val="1"/>
                <w:sz w:val="18"/>
                <w:szCs w:val="18"/>
                <w:rtl w:val="0"/>
              </w:rPr>
              <w:t xml:space="preserve">Serial window of 60s,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2FD">
            <w:pPr>
              <w:pageBreakBefore w:val="0"/>
              <w:widowControl w:val="0"/>
              <w:spacing w:line="240" w:lineRule="auto"/>
              <w:rPr>
                <w:sz w:val="18"/>
                <w:szCs w:val="18"/>
              </w:rPr>
            </w:pPr>
            <w:r w:rsidDel="00000000" w:rsidR="00000000" w:rsidRPr="00000000">
              <w:rPr>
                <w:sz w:val="18"/>
                <w:szCs w:val="18"/>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2FE">
            <w:pPr>
              <w:pageBreakBefore w:val="0"/>
              <w:widowControl w:val="0"/>
              <w:spacing w:line="240" w:lineRule="auto"/>
              <w:rPr>
                <w:sz w:val="18"/>
                <w:szCs w:val="18"/>
              </w:rPr>
            </w:pPr>
            <w:r w:rsidDel="00000000" w:rsidR="00000000" w:rsidRPr="00000000">
              <w:rPr>
                <w:sz w:val="18"/>
                <w:szCs w:val="18"/>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2FF">
            <w:pPr>
              <w:pageBreakBefore w:val="0"/>
              <w:widowControl w:val="0"/>
              <w:spacing w:line="240" w:lineRule="auto"/>
              <w:rPr>
                <w:sz w:val="18"/>
                <w:szCs w:val="18"/>
              </w:rPr>
            </w:pPr>
            <w:r w:rsidDel="00000000" w:rsidR="00000000" w:rsidRPr="00000000">
              <w:rPr>
                <w:sz w:val="18"/>
                <w:szCs w:val="18"/>
                <w:rtl w:val="0"/>
              </w:rPr>
              <w:t xml:space="preserve">none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300">
            <w:pPr>
              <w:pageBreakBefore w:val="0"/>
              <w:widowControl w:val="0"/>
              <w:spacing w:line="240" w:lineRule="auto"/>
              <w:rPr>
                <w:b w:val="1"/>
                <w:sz w:val="18"/>
                <w:szCs w:val="18"/>
              </w:rPr>
            </w:pPr>
            <w:r w:rsidDel="00000000" w:rsidR="00000000" w:rsidRPr="00000000">
              <w:rPr>
                <w:b w:val="1"/>
                <w:sz w:val="18"/>
                <w:szCs w:val="18"/>
                <w:rtl w:val="0"/>
              </w:rPr>
              <w:t xml:space="preserve">Serial window of 60s, overrides SPI and SD.</w:t>
            </w:r>
          </w:p>
        </w:tc>
        <w:tc>
          <w:tcPr>
            <w:shd w:fill="auto" w:val="clear"/>
            <w:tcMar>
              <w:top w:w="100.0" w:type="dxa"/>
              <w:left w:w="100.0" w:type="dxa"/>
              <w:bottom w:w="100.0" w:type="dxa"/>
              <w:right w:w="100.0" w:type="dxa"/>
            </w:tcMar>
            <w:vAlign w:val="top"/>
          </w:tcPr>
          <w:p w:rsidR="00000000" w:rsidDel="00000000" w:rsidP="00000000" w:rsidRDefault="00000000" w:rsidRPr="00000000" w14:paraId="00001301">
            <w:pPr>
              <w:pageBreakBefore w:val="0"/>
              <w:widowControl w:val="0"/>
              <w:spacing w:line="240" w:lineRule="auto"/>
              <w:rPr>
                <w:sz w:val="18"/>
                <w:szCs w:val="18"/>
              </w:rPr>
            </w:pPr>
            <w:r w:rsidDel="00000000" w:rsidR="00000000" w:rsidRPr="00000000">
              <w:rPr>
                <w:sz w:val="18"/>
                <w:szCs w:val="18"/>
                <w:rtl w:val="0"/>
              </w:rPr>
              <w:t xml:space="preserve">ignored</w:t>
            </w:r>
          </w:p>
        </w:tc>
        <w:tc>
          <w:tcPr>
            <w:shd w:fill="auto" w:val="clear"/>
            <w:tcMar>
              <w:top w:w="100.0" w:type="dxa"/>
              <w:left w:w="100.0" w:type="dxa"/>
              <w:bottom w:w="100.0" w:type="dxa"/>
              <w:right w:w="100.0" w:type="dxa"/>
            </w:tcMar>
            <w:vAlign w:val="top"/>
          </w:tcPr>
          <w:p w:rsidR="00000000" w:rsidDel="00000000" w:rsidP="00000000" w:rsidRDefault="00000000" w:rsidRPr="00000000" w14:paraId="00001302">
            <w:pPr>
              <w:pageBreakBefore w:val="0"/>
              <w:widowControl w:val="0"/>
              <w:spacing w:line="240" w:lineRule="auto"/>
              <w:rPr>
                <w:sz w:val="18"/>
                <w:szCs w:val="18"/>
              </w:rPr>
            </w:pPr>
            <w:r w:rsidDel="00000000" w:rsidR="00000000" w:rsidRPr="00000000">
              <w:rPr>
                <w:sz w:val="18"/>
                <w:szCs w:val="18"/>
                <w:rtl w:val="0"/>
              </w:rPr>
              <w:t xml:space="preserve">ignored</w:t>
            </w:r>
          </w:p>
        </w:tc>
        <w:tc>
          <w:tcPr>
            <w:shd w:fill="auto" w:val="clear"/>
            <w:tcMar>
              <w:top w:w="100.0" w:type="dxa"/>
              <w:left w:w="100.0" w:type="dxa"/>
              <w:bottom w:w="100.0" w:type="dxa"/>
              <w:right w:w="100.0" w:type="dxa"/>
            </w:tcMar>
            <w:vAlign w:val="top"/>
          </w:tcPr>
          <w:p w:rsidR="00000000" w:rsidDel="00000000" w:rsidP="00000000" w:rsidRDefault="00000000" w:rsidRPr="00000000" w14:paraId="00001303">
            <w:pPr>
              <w:pageBreakBefore w:val="0"/>
              <w:widowControl w:val="0"/>
              <w:spacing w:line="240" w:lineRule="auto"/>
              <w:rPr>
                <w:sz w:val="18"/>
                <w:szCs w:val="18"/>
              </w:rPr>
            </w:pPr>
            <w:r w:rsidDel="00000000" w:rsidR="00000000" w:rsidRPr="00000000">
              <w:rPr>
                <w:sz w:val="18"/>
                <w:szCs w:val="18"/>
                <w:rtl w:val="0"/>
              </w:rPr>
              <w:t xml:space="preserve">pull-up</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304">
            <w:pPr>
              <w:pageBreakBefore w:val="0"/>
              <w:widowControl w:val="0"/>
              <w:spacing w:line="240" w:lineRule="auto"/>
              <w:rPr>
                <w:b w:val="1"/>
                <w:sz w:val="18"/>
                <w:szCs w:val="18"/>
              </w:rPr>
            </w:pPr>
            <w:r w:rsidDel="00000000" w:rsidR="00000000" w:rsidRPr="00000000">
              <w:rPr>
                <w:b w:val="1"/>
                <w:sz w:val="18"/>
                <w:szCs w:val="18"/>
                <w:rtl w:val="0"/>
              </w:rPr>
              <w:t xml:space="preserve">Serial window of 100ms, then SPI flash.</w:t>
            </w:r>
          </w:p>
          <w:p w:rsidR="00000000" w:rsidDel="00000000" w:rsidP="00000000" w:rsidRDefault="00000000" w:rsidRPr="00000000" w14:paraId="00001305">
            <w:pPr>
              <w:pageBreakBefore w:val="0"/>
              <w:widowControl w:val="0"/>
              <w:spacing w:line="240" w:lineRule="auto"/>
              <w:rPr>
                <w:b w:val="1"/>
                <w:sz w:val="18"/>
                <w:szCs w:val="18"/>
              </w:rPr>
            </w:pPr>
            <w:r w:rsidDel="00000000" w:rsidR="00000000" w:rsidRPr="00000000">
              <w:rPr>
                <w:b w:val="1"/>
                <w:sz w:val="18"/>
                <w:szCs w:val="18"/>
                <w:rtl w:val="0"/>
              </w:rPr>
              <w:t xml:space="preserve">If SPI flash fails then serial window of 60s.</w:t>
            </w:r>
          </w:p>
        </w:tc>
        <w:tc>
          <w:tcPr>
            <w:shd w:fill="auto" w:val="clear"/>
            <w:tcMar>
              <w:top w:w="100.0" w:type="dxa"/>
              <w:left w:w="100.0" w:type="dxa"/>
              <w:bottom w:w="100.0" w:type="dxa"/>
              <w:right w:w="100.0" w:type="dxa"/>
            </w:tcMar>
            <w:vAlign w:val="top"/>
          </w:tcPr>
          <w:p w:rsidR="00000000" w:rsidDel="00000000" w:rsidP="00000000" w:rsidRDefault="00000000" w:rsidRPr="00000000" w14:paraId="00001306">
            <w:pPr>
              <w:pageBreakBefore w:val="0"/>
              <w:widowControl w:val="0"/>
              <w:spacing w:line="240" w:lineRule="auto"/>
              <w:rPr>
                <w:sz w:val="18"/>
                <w:szCs w:val="18"/>
              </w:rPr>
            </w:pPr>
            <w:r w:rsidDel="00000000" w:rsidR="00000000" w:rsidRPr="00000000">
              <w:rPr>
                <w:sz w:val="18"/>
                <w:szCs w:val="18"/>
                <w:rtl w:val="0"/>
              </w:rPr>
              <w:t xml:space="preserve">pull-up</w:t>
            </w:r>
          </w:p>
        </w:tc>
        <w:tc>
          <w:tcPr>
            <w:shd w:fill="auto" w:val="clear"/>
            <w:tcMar>
              <w:top w:w="100.0" w:type="dxa"/>
              <w:left w:w="100.0" w:type="dxa"/>
              <w:bottom w:w="100.0" w:type="dxa"/>
              <w:right w:w="100.0" w:type="dxa"/>
            </w:tcMar>
            <w:vAlign w:val="top"/>
          </w:tcPr>
          <w:p w:rsidR="00000000" w:rsidDel="00000000" w:rsidP="00000000" w:rsidRDefault="00000000" w:rsidRPr="00000000" w14:paraId="00001307">
            <w:pPr>
              <w:pageBreakBefore w:val="0"/>
              <w:widowControl w:val="0"/>
              <w:spacing w:line="240" w:lineRule="auto"/>
              <w:rPr>
                <w:sz w:val="18"/>
                <w:szCs w:val="18"/>
              </w:rPr>
            </w:pPr>
            <w:r w:rsidDel="00000000" w:rsidR="00000000" w:rsidRPr="00000000">
              <w:rPr>
                <w:sz w:val="18"/>
                <w:szCs w:val="18"/>
                <w:rtl w:val="0"/>
              </w:rPr>
              <w:t xml:space="preserve">ignored</w:t>
            </w:r>
          </w:p>
        </w:tc>
        <w:tc>
          <w:tcPr>
            <w:shd w:fill="auto" w:val="clear"/>
            <w:tcMar>
              <w:top w:w="100.0" w:type="dxa"/>
              <w:left w:w="100.0" w:type="dxa"/>
              <w:bottom w:w="100.0" w:type="dxa"/>
              <w:right w:w="100.0" w:type="dxa"/>
            </w:tcMar>
            <w:vAlign w:val="top"/>
          </w:tcPr>
          <w:p w:rsidR="00000000" w:rsidDel="00000000" w:rsidP="00000000" w:rsidRDefault="00000000" w:rsidRPr="00000000" w14:paraId="00001308">
            <w:pPr>
              <w:pageBreakBefore w:val="0"/>
              <w:widowControl w:val="0"/>
              <w:spacing w:line="240" w:lineRule="auto"/>
              <w:rPr>
                <w:sz w:val="18"/>
                <w:szCs w:val="18"/>
              </w:rPr>
            </w:pPr>
            <w:r w:rsidDel="00000000" w:rsidR="00000000" w:rsidRPr="00000000">
              <w:rPr>
                <w:sz w:val="18"/>
                <w:szCs w:val="18"/>
                <w:rtl w:val="0"/>
              </w:rPr>
              <w:t xml:space="preserve">none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309">
            <w:pPr>
              <w:pageBreakBefore w:val="0"/>
              <w:widowControl w:val="0"/>
              <w:spacing w:line="240" w:lineRule="auto"/>
              <w:rPr>
                <w:b w:val="1"/>
                <w:sz w:val="18"/>
                <w:szCs w:val="18"/>
              </w:rPr>
            </w:pPr>
            <w:r w:rsidDel="00000000" w:rsidR="00000000" w:rsidRPr="00000000">
              <w:rPr>
                <w:b w:val="1"/>
                <w:sz w:val="18"/>
                <w:szCs w:val="18"/>
                <w:rtl w:val="0"/>
              </w:rPr>
              <w:t xml:space="preserve">SPI flash only (fast boot), no serial window.</w:t>
            </w:r>
          </w:p>
          <w:p w:rsidR="00000000" w:rsidDel="00000000" w:rsidP="00000000" w:rsidRDefault="00000000" w:rsidRPr="00000000" w14:paraId="0000130A">
            <w:pPr>
              <w:pageBreakBefore w:val="0"/>
              <w:widowControl w:val="0"/>
              <w:spacing w:line="240" w:lineRule="auto"/>
              <w:rPr>
                <w:b w:val="1"/>
                <w:sz w:val="18"/>
                <w:szCs w:val="18"/>
              </w:rPr>
            </w:pPr>
            <w:r w:rsidDel="00000000" w:rsidR="00000000" w:rsidRPr="00000000">
              <w:rPr>
                <w:b w:val="1"/>
                <w:sz w:val="18"/>
                <w:szCs w:val="18"/>
                <w:rtl w:val="0"/>
              </w:rPr>
              <w:t xml:space="preserve">If SPI flash fails then shutdown.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130B">
            <w:pPr>
              <w:pageBreakBefore w:val="0"/>
              <w:widowControl w:val="0"/>
              <w:spacing w:line="240" w:lineRule="auto"/>
              <w:rPr>
                <w:sz w:val="18"/>
                <w:szCs w:val="18"/>
              </w:rPr>
            </w:pPr>
            <w:r w:rsidDel="00000000" w:rsidR="00000000" w:rsidRPr="00000000">
              <w:rPr>
                <w:sz w:val="18"/>
                <w:szCs w:val="18"/>
                <w:rtl w:val="0"/>
              </w:rPr>
              <w:t xml:space="preserve">pull-up</w:t>
            </w:r>
          </w:p>
        </w:tc>
        <w:tc>
          <w:tcPr>
            <w:shd w:fill="auto" w:val="clear"/>
            <w:tcMar>
              <w:top w:w="100.0" w:type="dxa"/>
              <w:left w:w="100.0" w:type="dxa"/>
              <w:bottom w:w="100.0" w:type="dxa"/>
              <w:right w:w="100.0" w:type="dxa"/>
            </w:tcMar>
            <w:vAlign w:val="top"/>
          </w:tcPr>
          <w:p w:rsidR="00000000" w:rsidDel="00000000" w:rsidP="00000000" w:rsidRDefault="00000000" w:rsidRPr="00000000" w14:paraId="0000130C">
            <w:pPr>
              <w:pageBreakBefore w:val="0"/>
              <w:widowControl w:val="0"/>
              <w:spacing w:line="240" w:lineRule="auto"/>
              <w:rPr>
                <w:sz w:val="18"/>
                <w:szCs w:val="18"/>
              </w:rPr>
            </w:pPr>
            <w:r w:rsidDel="00000000" w:rsidR="00000000" w:rsidRPr="00000000">
              <w:rPr>
                <w:sz w:val="18"/>
                <w:szCs w:val="18"/>
                <w:rtl w:val="0"/>
              </w:rPr>
              <w:t xml:space="preserve">ignored</w:t>
            </w:r>
          </w:p>
        </w:tc>
        <w:tc>
          <w:tcPr>
            <w:shd w:fill="auto" w:val="clear"/>
            <w:tcMar>
              <w:top w:w="100.0" w:type="dxa"/>
              <w:left w:w="100.0" w:type="dxa"/>
              <w:bottom w:w="100.0" w:type="dxa"/>
              <w:right w:w="100.0" w:type="dxa"/>
            </w:tcMar>
            <w:vAlign w:val="top"/>
          </w:tcPr>
          <w:p w:rsidR="00000000" w:rsidDel="00000000" w:rsidP="00000000" w:rsidRDefault="00000000" w:rsidRPr="00000000" w14:paraId="0000130D">
            <w:pPr>
              <w:pageBreakBefore w:val="0"/>
              <w:widowControl w:val="0"/>
              <w:spacing w:line="240" w:lineRule="auto"/>
              <w:rPr>
                <w:sz w:val="18"/>
                <w:szCs w:val="18"/>
              </w:rPr>
            </w:pPr>
            <w:r w:rsidDel="00000000" w:rsidR="00000000" w:rsidRPr="00000000">
              <w:rPr>
                <w:sz w:val="18"/>
                <w:szCs w:val="18"/>
                <w:rtl w:val="0"/>
              </w:rPr>
              <w:t xml:space="preserve">pull-down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30E">
            <w:pPr>
              <w:pageBreakBefore w:val="0"/>
              <w:widowControl w:val="0"/>
              <w:spacing w:line="240" w:lineRule="auto"/>
              <w:rPr>
                <w:b w:val="1"/>
                <w:sz w:val="18"/>
                <w:szCs w:val="18"/>
              </w:rPr>
            </w:pPr>
            <w:r w:rsidDel="00000000" w:rsidR="00000000" w:rsidRPr="00000000">
              <w:rPr>
                <w:b w:val="1"/>
                <w:sz w:val="18"/>
                <w:szCs w:val="18"/>
                <w:rtl w:val="0"/>
              </w:rPr>
              <w:t xml:space="preserve">SD card with serial window on failure.</w:t>
            </w:r>
          </w:p>
          <w:p w:rsidR="00000000" w:rsidDel="00000000" w:rsidP="00000000" w:rsidRDefault="00000000" w:rsidRPr="00000000" w14:paraId="0000130F">
            <w:pPr>
              <w:pageBreakBefore w:val="0"/>
              <w:widowControl w:val="0"/>
              <w:spacing w:line="240" w:lineRule="auto"/>
              <w:rPr>
                <w:b w:val="1"/>
                <w:sz w:val="18"/>
                <w:szCs w:val="18"/>
              </w:rPr>
            </w:pPr>
            <w:r w:rsidDel="00000000" w:rsidR="00000000" w:rsidRPr="00000000">
              <w:rPr>
                <w:b w:val="1"/>
                <w:sz w:val="18"/>
                <w:szCs w:val="18"/>
                <w:rtl w:val="0"/>
              </w:rPr>
              <w:t xml:space="preserve">If SD card fails then serial window of 60s.</w:t>
            </w:r>
          </w:p>
        </w:tc>
        <w:tc>
          <w:tcPr>
            <w:shd w:fill="auto" w:val="clear"/>
            <w:tcMar>
              <w:top w:w="100.0" w:type="dxa"/>
              <w:left w:w="100.0" w:type="dxa"/>
              <w:bottom w:w="100.0" w:type="dxa"/>
              <w:right w:w="100.0" w:type="dxa"/>
            </w:tcMar>
            <w:vAlign w:val="top"/>
          </w:tcPr>
          <w:p w:rsidR="00000000" w:rsidDel="00000000" w:rsidP="00000000" w:rsidRDefault="00000000" w:rsidRPr="00000000" w14:paraId="00001310">
            <w:pPr>
              <w:pageBreakBefore w:val="0"/>
              <w:widowControl w:val="0"/>
              <w:spacing w:line="240" w:lineRule="auto"/>
              <w:rPr>
                <w:sz w:val="18"/>
                <w:szCs w:val="18"/>
              </w:rPr>
            </w:pPr>
            <w:r w:rsidDel="00000000" w:rsidR="00000000" w:rsidRPr="00000000">
              <w:rPr>
                <w:sz w:val="18"/>
                <w:szCs w:val="18"/>
                <w:rtl w:val="0"/>
              </w:rPr>
              <w:t xml:space="preserve">no pull-up</w:t>
            </w:r>
          </w:p>
        </w:tc>
        <w:tc>
          <w:tcPr>
            <w:shd w:fill="auto" w:val="clear"/>
            <w:tcMar>
              <w:top w:w="100.0" w:type="dxa"/>
              <w:left w:w="100.0" w:type="dxa"/>
              <w:bottom w:w="100.0" w:type="dxa"/>
              <w:right w:w="100.0" w:type="dxa"/>
            </w:tcMar>
            <w:vAlign w:val="top"/>
          </w:tcPr>
          <w:p w:rsidR="00000000" w:rsidDel="00000000" w:rsidP="00000000" w:rsidRDefault="00000000" w:rsidRPr="00000000" w14:paraId="00001311">
            <w:pPr>
              <w:pageBreakBefore w:val="0"/>
              <w:widowControl w:val="0"/>
              <w:spacing w:line="240" w:lineRule="auto"/>
              <w:rPr>
                <w:sz w:val="18"/>
                <w:szCs w:val="18"/>
              </w:rPr>
            </w:pPr>
            <w:r w:rsidDel="00000000" w:rsidR="00000000" w:rsidRPr="00000000">
              <w:rPr>
                <w:sz w:val="18"/>
                <w:szCs w:val="18"/>
                <w:rtl w:val="0"/>
              </w:rPr>
              <w:t xml:space="preserve">pull-up</w:t>
            </w:r>
          </w:p>
          <w:p w:rsidR="00000000" w:rsidDel="00000000" w:rsidP="00000000" w:rsidRDefault="00000000" w:rsidRPr="00000000" w14:paraId="00001312">
            <w:pPr>
              <w:pageBreakBefore w:val="0"/>
              <w:widowControl w:val="0"/>
              <w:spacing w:line="240" w:lineRule="auto"/>
              <w:rPr>
                <w:sz w:val="18"/>
                <w:szCs w:val="18"/>
              </w:rPr>
            </w:pPr>
            <w:r w:rsidDel="00000000" w:rsidR="00000000" w:rsidRPr="00000000">
              <w:rPr>
                <w:sz w:val="18"/>
                <w:szCs w:val="18"/>
                <w:rtl w:val="0"/>
              </w:rPr>
              <w:t xml:space="preserve">(built into SD 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313">
            <w:pPr>
              <w:pageBreakBefore w:val="0"/>
              <w:widowControl w:val="0"/>
              <w:spacing w:line="240" w:lineRule="auto"/>
              <w:rPr>
                <w:sz w:val="18"/>
                <w:szCs w:val="18"/>
              </w:rPr>
            </w:pPr>
            <w:r w:rsidDel="00000000" w:rsidR="00000000" w:rsidRPr="00000000">
              <w:rPr>
                <w:sz w:val="18"/>
                <w:szCs w:val="18"/>
                <w:rtl w:val="0"/>
              </w:rPr>
              <w:t xml:space="preserve">none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314">
            <w:pPr>
              <w:pageBreakBefore w:val="0"/>
              <w:widowControl w:val="0"/>
              <w:spacing w:line="240" w:lineRule="auto"/>
              <w:rPr>
                <w:b w:val="1"/>
                <w:sz w:val="18"/>
                <w:szCs w:val="18"/>
              </w:rPr>
            </w:pPr>
            <w:r w:rsidDel="00000000" w:rsidR="00000000" w:rsidRPr="00000000">
              <w:rPr>
                <w:b w:val="1"/>
                <w:sz w:val="18"/>
                <w:szCs w:val="18"/>
                <w:rtl w:val="0"/>
              </w:rPr>
              <w:t xml:space="preserve">SD card only, no serial window.</w:t>
            </w:r>
          </w:p>
          <w:p w:rsidR="00000000" w:rsidDel="00000000" w:rsidP="00000000" w:rsidRDefault="00000000" w:rsidRPr="00000000" w14:paraId="00001315">
            <w:pPr>
              <w:pageBreakBefore w:val="0"/>
              <w:widowControl w:val="0"/>
              <w:spacing w:line="240" w:lineRule="auto"/>
              <w:rPr>
                <w:b w:val="1"/>
                <w:sz w:val="18"/>
                <w:szCs w:val="18"/>
              </w:rPr>
            </w:pPr>
            <w:r w:rsidDel="00000000" w:rsidR="00000000" w:rsidRPr="00000000">
              <w:rPr>
                <w:b w:val="1"/>
                <w:sz w:val="18"/>
                <w:szCs w:val="18"/>
                <w:rtl w:val="0"/>
              </w:rPr>
              <w:t xml:space="preserve">If SD card fails then shutdown.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1316">
            <w:pPr>
              <w:pageBreakBefore w:val="0"/>
              <w:widowControl w:val="0"/>
              <w:spacing w:line="240" w:lineRule="auto"/>
              <w:rPr>
                <w:sz w:val="18"/>
                <w:szCs w:val="18"/>
              </w:rPr>
            </w:pPr>
            <w:r w:rsidDel="00000000" w:rsidR="00000000" w:rsidRPr="00000000">
              <w:rPr>
                <w:sz w:val="18"/>
                <w:szCs w:val="18"/>
                <w:rtl w:val="0"/>
              </w:rPr>
              <w:t xml:space="preserve">no pull-up</w:t>
            </w:r>
          </w:p>
        </w:tc>
        <w:tc>
          <w:tcPr>
            <w:shd w:fill="auto" w:val="clear"/>
            <w:tcMar>
              <w:top w:w="100.0" w:type="dxa"/>
              <w:left w:w="100.0" w:type="dxa"/>
              <w:bottom w:w="100.0" w:type="dxa"/>
              <w:right w:w="100.0" w:type="dxa"/>
            </w:tcMar>
            <w:vAlign w:val="top"/>
          </w:tcPr>
          <w:p w:rsidR="00000000" w:rsidDel="00000000" w:rsidP="00000000" w:rsidRDefault="00000000" w:rsidRPr="00000000" w14:paraId="00001317">
            <w:pPr>
              <w:pageBreakBefore w:val="0"/>
              <w:widowControl w:val="0"/>
              <w:spacing w:line="240" w:lineRule="auto"/>
              <w:rPr>
                <w:sz w:val="18"/>
                <w:szCs w:val="18"/>
              </w:rPr>
            </w:pPr>
            <w:r w:rsidDel="00000000" w:rsidR="00000000" w:rsidRPr="00000000">
              <w:rPr>
                <w:sz w:val="18"/>
                <w:szCs w:val="18"/>
                <w:rtl w:val="0"/>
              </w:rPr>
              <w:t xml:space="preserve">pull-up</w:t>
            </w:r>
          </w:p>
          <w:p w:rsidR="00000000" w:rsidDel="00000000" w:rsidP="00000000" w:rsidRDefault="00000000" w:rsidRPr="00000000" w14:paraId="00001318">
            <w:pPr>
              <w:pageBreakBefore w:val="0"/>
              <w:widowControl w:val="0"/>
              <w:spacing w:line="240" w:lineRule="auto"/>
              <w:rPr>
                <w:sz w:val="18"/>
                <w:szCs w:val="18"/>
              </w:rPr>
            </w:pPr>
            <w:r w:rsidDel="00000000" w:rsidR="00000000" w:rsidRPr="00000000">
              <w:rPr>
                <w:sz w:val="18"/>
                <w:szCs w:val="18"/>
                <w:rtl w:val="0"/>
              </w:rPr>
              <w:t xml:space="preserve">(built into SD 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319">
            <w:pPr>
              <w:pageBreakBefore w:val="0"/>
              <w:widowControl w:val="0"/>
              <w:spacing w:line="240" w:lineRule="auto"/>
              <w:rPr>
                <w:sz w:val="18"/>
                <w:szCs w:val="18"/>
              </w:rPr>
            </w:pPr>
            <w:r w:rsidDel="00000000" w:rsidR="00000000" w:rsidRPr="00000000">
              <w:rPr>
                <w:sz w:val="18"/>
                <w:szCs w:val="18"/>
                <w:rtl w:val="0"/>
              </w:rPr>
              <w:t xml:space="preserve">pull-down</w:t>
            </w:r>
          </w:p>
        </w:tc>
      </w:tr>
    </w:tbl>
    <w:p w:rsidR="00000000" w:rsidDel="00000000" w:rsidP="00000000" w:rsidRDefault="00000000" w:rsidRPr="00000000" w14:paraId="0000131A">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31B">
      <w:pPr>
        <w:pageBreakBefore w:val="0"/>
        <w:widowControl w:val="0"/>
        <w:spacing w:line="331.2" w:lineRule="auto"/>
        <w:rPr>
          <w:sz w:val="18"/>
          <w:szCs w:val="18"/>
        </w:rPr>
      </w:pPr>
      <w:r w:rsidDel="00000000" w:rsidR="00000000" w:rsidRPr="00000000">
        <w:rPr>
          <w:rtl w:val="0"/>
        </w:rPr>
      </w:r>
    </w:p>
    <w:tbl>
      <w:tblPr>
        <w:tblStyle w:val="Table37"/>
        <w:tblW w:w="5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1995"/>
        <w:gridCol w:w="1980"/>
        <w:tblGridChange w:id="0">
          <w:tblGrid>
            <w:gridCol w:w="1995"/>
            <w:gridCol w:w="1995"/>
            <w:gridCol w:w="198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131C">
            <w:pPr>
              <w:pageBreakBefore w:val="0"/>
              <w:widowControl w:val="0"/>
              <w:spacing w:line="240" w:lineRule="auto"/>
              <w:rPr>
                <w:b w:val="1"/>
                <w:color w:val="ffffff"/>
                <w:sz w:val="18"/>
                <w:szCs w:val="18"/>
              </w:rPr>
            </w:pPr>
            <w:r w:rsidDel="00000000" w:rsidR="00000000" w:rsidRPr="00000000">
              <w:rPr>
                <w:b w:val="1"/>
                <w:color w:val="ffffff"/>
                <w:sz w:val="18"/>
                <w:szCs w:val="18"/>
                <w:rtl w:val="0"/>
              </w:rPr>
              <w:t xml:space="preserve">Boot Serial</w:t>
            </w:r>
          </w:p>
        </w:tc>
        <w:tc>
          <w:tcPr>
            <w:shd w:fill="d9d9d9" w:val="clear"/>
            <w:tcMar>
              <w:top w:w="100.0" w:type="dxa"/>
              <w:left w:w="100.0" w:type="dxa"/>
              <w:bottom w:w="100.0" w:type="dxa"/>
              <w:right w:w="100.0" w:type="dxa"/>
            </w:tcMar>
            <w:vAlign w:val="top"/>
          </w:tcPr>
          <w:p w:rsidR="00000000" w:rsidDel="00000000" w:rsidP="00000000" w:rsidRDefault="00000000" w:rsidRPr="00000000" w14:paraId="0000131D">
            <w:pPr>
              <w:pageBreakBefore w:val="0"/>
              <w:widowControl w:val="0"/>
              <w:spacing w:line="240" w:lineRule="auto"/>
              <w:rPr>
                <w:b w:val="1"/>
                <w:sz w:val="18"/>
                <w:szCs w:val="18"/>
              </w:rPr>
            </w:pPr>
            <w:r w:rsidDel="00000000" w:rsidR="00000000" w:rsidRPr="00000000">
              <w:rPr>
                <w:b w:val="1"/>
                <w:sz w:val="18"/>
                <w:szCs w:val="18"/>
                <w:rtl w:val="0"/>
              </w:rPr>
              <w:t xml:space="preserve">P63 (input)</w:t>
            </w:r>
          </w:p>
        </w:tc>
        <w:tc>
          <w:tcPr>
            <w:shd w:fill="d9d9d9" w:val="clear"/>
            <w:tcMar>
              <w:top w:w="100.0" w:type="dxa"/>
              <w:left w:w="100.0" w:type="dxa"/>
              <w:bottom w:w="100.0" w:type="dxa"/>
              <w:right w:w="100.0" w:type="dxa"/>
            </w:tcMar>
            <w:vAlign w:val="top"/>
          </w:tcPr>
          <w:p w:rsidR="00000000" w:rsidDel="00000000" w:rsidP="00000000" w:rsidRDefault="00000000" w:rsidRPr="00000000" w14:paraId="0000131E">
            <w:pPr>
              <w:pageBreakBefore w:val="0"/>
              <w:widowControl w:val="0"/>
              <w:spacing w:line="240" w:lineRule="auto"/>
              <w:rPr>
                <w:b w:val="1"/>
                <w:sz w:val="18"/>
                <w:szCs w:val="18"/>
              </w:rPr>
            </w:pPr>
            <w:r w:rsidDel="00000000" w:rsidR="00000000" w:rsidRPr="00000000">
              <w:rPr>
                <w:b w:val="1"/>
                <w:sz w:val="18"/>
                <w:szCs w:val="18"/>
                <w:rtl w:val="0"/>
              </w:rPr>
              <w:t xml:space="preserve">P62 (output)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31F">
            <w:pPr>
              <w:pageBreakBefore w:val="0"/>
              <w:widowControl w:val="0"/>
              <w:spacing w:line="240" w:lineRule="auto"/>
              <w:rPr>
                <w:b w:val="1"/>
                <w:sz w:val="18"/>
                <w:szCs w:val="18"/>
              </w:rPr>
            </w:pPr>
            <w:r w:rsidDel="00000000" w:rsidR="00000000" w:rsidRPr="00000000">
              <w:rPr>
                <w:b w:val="1"/>
                <w:sz w:val="18"/>
                <w:szCs w:val="18"/>
                <w:rtl w:val="0"/>
              </w:rPr>
              <w:t xml:space="preserve">Serial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1320">
            <w:pPr>
              <w:pageBreakBefore w:val="0"/>
              <w:widowControl w:val="0"/>
              <w:spacing w:line="240" w:lineRule="auto"/>
              <w:rPr>
                <w:sz w:val="18"/>
                <w:szCs w:val="18"/>
              </w:rPr>
            </w:pPr>
            <w:r w:rsidDel="00000000" w:rsidR="00000000" w:rsidRPr="00000000">
              <w:rPr>
                <w:sz w:val="18"/>
                <w:szCs w:val="18"/>
                <w:rtl w:val="0"/>
              </w:rPr>
              <w:t xml:space="preserve">RX</w:t>
            </w:r>
          </w:p>
        </w:tc>
        <w:tc>
          <w:tcPr>
            <w:shd w:fill="auto" w:val="clear"/>
            <w:tcMar>
              <w:top w:w="100.0" w:type="dxa"/>
              <w:left w:w="100.0" w:type="dxa"/>
              <w:bottom w:w="100.0" w:type="dxa"/>
              <w:right w:w="100.0" w:type="dxa"/>
            </w:tcMar>
            <w:vAlign w:val="top"/>
          </w:tcPr>
          <w:p w:rsidR="00000000" w:rsidDel="00000000" w:rsidP="00000000" w:rsidRDefault="00000000" w:rsidRPr="00000000" w14:paraId="00001321">
            <w:pPr>
              <w:pageBreakBefore w:val="0"/>
              <w:widowControl w:val="0"/>
              <w:spacing w:line="240" w:lineRule="auto"/>
              <w:rPr>
                <w:sz w:val="18"/>
                <w:szCs w:val="18"/>
              </w:rPr>
            </w:pPr>
            <w:r w:rsidDel="00000000" w:rsidR="00000000" w:rsidRPr="00000000">
              <w:rPr>
                <w:sz w:val="18"/>
                <w:szCs w:val="18"/>
                <w:rtl w:val="0"/>
              </w:rPr>
              <w:t xml:space="preserve">TX</w:t>
            </w:r>
          </w:p>
        </w:tc>
      </w:tr>
    </w:tbl>
    <w:p w:rsidR="00000000" w:rsidDel="00000000" w:rsidP="00000000" w:rsidRDefault="00000000" w:rsidRPr="00000000" w14:paraId="00001322">
      <w:pPr>
        <w:pageBreakBefore w:val="0"/>
        <w:widowControl w:val="0"/>
        <w:spacing w:line="331.2" w:lineRule="auto"/>
        <w:rPr>
          <w:sz w:val="18"/>
          <w:szCs w:val="18"/>
        </w:rPr>
      </w:pPr>
      <w:r w:rsidDel="00000000" w:rsidR="00000000" w:rsidRPr="00000000">
        <w:rPr>
          <w:rtl w:val="0"/>
        </w:rPr>
      </w:r>
    </w:p>
    <w:tbl>
      <w:tblPr>
        <w:tblStyle w:val="Table38"/>
        <w:tblW w:w="11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4"/>
        <w:gridCol w:w="2304"/>
        <w:gridCol w:w="2304"/>
        <w:gridCol w:w="2304"/>
        <w:gridCol w:w="2304"/>
        <w:tblGridChange w:id="0">
          <w:tblGrid>
            <w:gridCol w:w="2304"/>
            <w:gridCol w:w="2304"/>
            <w:gridCol w:w="2304"/>
            <w:gridCol w:w="2304"/>
            <w:gridCol w:w="2304"/>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1323">
            <w:pPr>
              <w:pageBreakBefore w:val="0"/>
              <w:widowControl w:val="0"/>
              <w:spacing w:line="240" w:lineRule="auto"/>
              <w:rPr>
                <w:b w:val="1"/>
                <w:color w:val="ffffff"/>
                <w:sz w:val="18"/>
                <w:szCs w:val="18"/>
              </w:rPr>
            </w:pPr>
            <w:r w:rsidDel="00000000" w:rsidR="00000000" w:rsidRPr="00000000">
              <w:rPr>
                <w:b w:val="1"/>
                <w:color w:val="ffffff"/>
                <w:sz w:val="18"/>
                <w:szCs w:val="18"/>
                <w:rtl w:val="0"/>
              </w:rPr>
              <w:t xml:space="preserve">Boot Memory</w:t>
            </w:r>
          </w:p>
        </w:tc>
        <w:tc>
          <w:tcPr>
            <w:shd w:fill="d9d9d9" w:val="clear"/>
            <w:tcMar>
              <w:top w:w="100.0" w:type="dxa"/>
              <w:left w:w="100.0" w:type="dxa"/>
              <w:bottom w:w="100.0" w:type="dxa"/>
              <w:right w:w="100.0" w:type="dxa"/>
            </w:tcMar>
            <w:vAlign w:val="top"/>
          </w:tcPr>
          <w:p w:rsidR="00000000" w:rsidDel="00000000" w:rsidP="00000000" w:rsidRDefault="00000000" w:rsidRPr="00000000" w14:paraId="00001324">
            <w:pPr>
              <w:pageBreakBefore w:val="0"/>
              <w:widowControl w:val="0"/>
              <w:spacing w:line="240" w:lineRule="auto"/>
              <w:rPr>
                <w:b w:val="1"/>
                <w:sz w:val="18"/>
                <w:szCs w:val="18"/>
              </w:rPr>
            </w:pPr>
            <w:r w:rsidDel="00000000" w:rsidR="00000000" w:rsidRPr="00000000">
              <w:rPr>
                <w:b w:val="1"/>
                <w:sz w:val="18"/>
                <w:szCs w:val="18"/>
                <w:rtl w:val="0"/>
              </w:rPr>
              <w:t xml:space="preserve">P61 (output)</w:t>
            </w:r>
          </w:p>
        </w:tc>
        <w:tc>
          <w:tcPr>
            <w:shd w:fill="d9d9d9" w:val="clear"/>
            <w:tcMar>
              <w:top w:w="100.0" w:type="dxa"/>
              <w:left w:w="100.0" w:type="dxa"/>
              <w:bottom w:w="100.0" w:type="dxa"/>
              <w:right w:w="100.0" w:type="dxa"/>
            </w:tcMar>
            <w:vAlign w:val="top"/>
          </w:tcPr>
          <w:p w:rsidR="00000000" w:rsidDel="00000000" w:rsidP="00000000" w:rsidRDefault="00000000" w:rsidRPr="00000000" w14:paraId="00001325">
            <w:pPr>
              <w:pageBreakBefore w:val="0"/>
              <w:widowControl w:val="0"/>
              <w:spacing w:line="240" w:lineRule="auto"/>
              <w:rPr>
                <w:b w:val="1"/>
                <w:sz w:val="18"/>
                <w:szCs w:val="18"/>
              </w:rPr>
            </w:pPr>
            <w:r w:rsidDel="00000000" w:rsidR="00000000" w:rsidRPr="00000000">
              <w:rPr>
                <w:b w:val="1"/>
                <w:sz w:val="18"/>
                <w:szCs w:val="18"/>
                <w:rtl w:val="0"/>
              </w:rPr>
              <w:t xml:space="preserve">P60 (output)</w:t>
            </w:r>
          </w:p>
        </w:tc>
        <w:tc>
          <w:tcPr>
            <w:shd w:fill="d9d9d9" w:val="clear"/>
            <w:tcMar>
              <w:top w:w="100.0" w:type="dxa"/>
              <w:left w:w="100.0" w:type="dxa"/>
              <w:bottom w:w="100.0" w:type="dxa"/>
              <w:right w:w="100.0" w:type="dxa"/>
            </w:tcMar>
            <w:vAlign w:val="top"/>
          </w:tcPr>
          <w:p w:rsidR="00000000" w:rsidDel="00000000" w:rsidP="00000000" w:rsidRDefault="00000000" w:rsidRPr="00000000" w14:paraId="00001326">
            <w:pPr>
              <w:pageBreakBefore w:val="0"/>
              <w:widowControl w:val="0"/>
              <w:spacing w:line="240" w:lineRule="auto"/>
              <w:rPr>
                <w:b w:val="1"/>
                <w:sz w:val="18"/>
                <w:szCs w:val="18"/>
              </w:rPr>
            </w:pPr>
            <w:r w:rsidDel="00000000" w:rsidR="00000000" w:rsidRPr="00000000">
              <w:rPr>
                <w:b w:val="1"/>
                <w:sz w:val="18"/>
                <w:szCs w:val="18"/>
                <w:rtl w:val="0"/>
              </w:rPr>
              <w:t xml:space="preserve">P59 (output)</w:t>
            </w:r>
          </w:p>
        </w:tc>
        <w:tc>
          <w:tcPr>
            <w:shd w:fill="d9d9d9" w:val="clear"/>
            <w:tcMar>
              <w:top w:w="100.0" w:type="dxa"/>
              <w:left w:w="100.0" w:type="dxa"/>
              <w:bottom w:w="100.0" w:type="dxa"/>
              <w:right w:w="100.0" w:type="dxa"/>
            </w:tcMar>
            <w:vAlign w:val="top"/>
          </w:tcPr>
          <w:p w:rsidR="00000000" w:rsidDel="00000000" w:rsidP="00000000" w:rsidRDefault="00000000" w:rsidRPr="00000000" w14:paraId="00001327">
            <w:pPr>
              <w:pageBreakBefore w:val="0"/>
              <w:widowControl w:val="0"/>
              <w:spacing w:line="240" w:lineRule="auto"/>
              <w:rPr>
                <w:b w:val="1"/>
                <w:sz w:val="18"/>
                <w:szCs w:val="18"/>
              </w:rPr>
            </w:pPr>
            <w:r w:rsidDel="00000000" w:rsidR="00000000" w:rsidRPr="00000000">
              <w:rPr>
                <w:b w:val="1"/>
                <w:sz w:val="18"/>
                <w:szCs w:val="18"/>
                <w:rtl w:val="0"/>
              </w:rPr>
              <w:t xml:space="preserve">P58 (input)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328">
            <w:pPr>
              <w:pageBreakBefore w:val="0"/>
              <w:widowControl w:val="0"/>
              <w:spacing w:line="240" w:lineRule="auto"/>
              <w:rPr>
                <w:b w:val="1"/>
                <w:sz w:val="18"/>
                <w:szCs w:val="18"/>
              </w:rPr>
            </w:pPr>
            <w:r w:rsidDel="00000000" w:rsidR="00000000" w:rsidRPr="00000000">
              <w:rPr>
                <w:b w:val="1"/>
                <w:sz w:val="18"/>
                <w:szCs w:val="18"/>
                <w:rtl w:val="0"/>
              </w:rPr>
              <w:t xml:space="preserve">SPI flash</w:t>
            </w:r>
          </w:p>
        </w:tc>
        <w:tc>
          <w:tcPr>
            <w:shd w:fill="auto" w:val="clear"/>
            <w:tcMar>
              <w:top w:w="100.0" w:type="dxa"/>
              <w:left w:w="100.0" w:type="dxa"/>
              <w:bottom w:w="100.0" w:type="dxa"/>
              <w:right w:w="100.0" w:type="dxa"/>
            </w:tcMar>
            <w:vAlign w:val="top"/>
          </w:tcPr>
          <w:p w:rsidR="00000000" w:rsidDel="00000000" w:rsidP="00000000" w:rsidRDefault="00000000" w:rsidRPr="00000000" w14:paraId="00001329">
            <w:pPr>
              <w:pageBreakBefore w:val="0"/>
              <w:widowControl w:val="0"/>
              <w:spacing w:line="240" w:lineRule="auto"/>
              <w:rPr>
                <w:sz w:val="18"/>
                <w:szCs w:val="18"/>
              </w:rPr>
            </w:pPr>
            <w:r w:rsidDel="00000000" w:rsidR="00000000" w:rsidRPr="00000000">
              <w:rPr>
                <w:sz w:val="18"/>
                <w:szCs w:val="18"/>
                <w:rtl w:val="0"/>
              </w:rPr>
              <w:t xml:space="preserve">CSn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132A">
            <w:pPr>
              <w:pageBreakBefore w:val="0"/>
              <w:widowControl w:val="0"/>
              <w:spacing w:line="240" w:lineRule="auto"/>
              <w:rPr>
                <w:sz w:val="18"/>
                <w:szCs w:val="18"/>
              </w:rPr>
            </w:pPr>
            <w:r w:rsidDel="00000000" w:rsidR="00000000" w:rsidRPr="00000000">
              <w:rPr>
                <w:sz w:val="18"/>
                <w:szCs w:val="18"/>
                <w:rtl w:val="0"/>
              </w:rPr>
              <w:t xml:space="preserve">CLK</w:t>
            </w:r>
            <w:r w:rsidDel="00000000" w:rsidR="00000000" w:rsidRPr="00000000">
              <w:rPr>
                <w:rtl w:val="0"/>
              </w:rPr>
              <w:t xml:space="preserve"> (input)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2B">
            <w:pPr>
              <w:pageBreakBefore w:val="0"/>
              <w:widowControl w:val="0"/>
              <w:spacing w:line="240" w:lineRule="auto"/>
              <w:rPr>
                <w:sz w:val="18"/>
                <w:szCs w:val="18"/>
              </w:rPr>
            </w:pPr>
            <w:r w:rsidDel="00000000" w:rsidR="00000000" w:rsidRPr="00000000">
              <w:rPr>
                <w:sz w:val="18"/>
                <w:szCs w:val="18"/>
                <w:rtl w:val="0"/>
              </w:rPr>
              <w:t xml:space="preserve">DI</w:t>
            </w:r>
            <w:r w:rsidDel="00000000" w:rsidR="00000000" w:rsidRPr="00000000">
              <w:rPr>
                <w:rtl w:val="0"/>
              </w:rPr>
              <w:t xml:space="preserve"> (input)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2C">
            <w:pPr>
              <w:pageBreakBefore w:val="0"/>
              <w:widowControl w:val="0"/>
              <w:spacing w:line="240" w:lineRule="auto"/>
              <w:rPr>
                <w:sz w:val="18"/>
                <w:szCs w:val="18"/>
              </w:rPr>
            </w:pPr>
            <w:r w:rsidDel="00000000" w:rsidR="00000000" w:rsidRPr="00000000">
              <w:rPr>
                <w:sz w:val="18"/>
                <w:szCs w:val="18"/>
                <w:rtl w:val="0"/>
              </w:rPr>
              <w:t xml:space="preserve">DO</w:t>
            </w:r>
            <w:r w:rsidDel="00000000" w:rsidR="00000000" w:rsidRPr="00000000">
              <w:rPr>
                <w:rtl w:val="0"/>
              </w:rPr>
              <w:t xml:space="preserve"> (output)</w:t>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32D">
            <w:pPr>
              <w:pageBreakBefore w:val="0"/>
              <w:widowControl w:val="0"/>
              <w:spacing w:line="240" w:lineRule="auto"/>
              <w:rPr>
                <w:b w:val="1"/>
                <w:sz w:val="18"/>
                <w:szCs w:val="18"/>
              </w:rPr>
            </w:pPr>
            <w:r w:rsidDel="00000000" w:rsidR="00000000" w:rsidRPr="00000000">
              <w:rPr>
                <w:b w:val="1"/>
                <w:sz w:val="18"/>
                <w:szCs w:val="18"/>
                <w:rtl w:val="0"/>
              </w:rPr>
              <w:t xml:space="preserve">SD 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32E">
            <w:pPr>
              <w:pageBreakBefore w:val="0"/>
              <w:widowControl w:val="0"/>
              <w:spacing w:line="240" w:lineRule="auto"/>
              <w:rPr>
                <w:sz w:val="18"/>
                <w:szCs w:val="18"/>
              </w:rPr>
            </w:pPr>
            <w:r w:rsidDel="00000000" w:rsidR="00000000" w:rsidRPr="00000000">
              <w:rPr>
                <w:sz w:val="18"/>
                <w:szCs w:val="18"/>
                <w:rtl w:val="0"/>
              </w:rPr>
              <w:t xml:space="preserve">CLK</w:t>
            </w:r>
            <w:r w:rsidDel="00000000" w:rsidR="00000000" w:rsidRPr="00000000">
              <w:rPr>
                <w:rtl w:val="0"/>
              </w:rPr>
              <w:t xml:space="preserve"> (input)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2F">
            <w:pPr>
              <w:pageBreakBefore w:val="0"/>
              <w:widowControl w:val="0"/>
              <w:spacing w:line="240" w:lineRule="auto"/>
              <w:rPr>
                <w:sz w:val="18"/>
                <w:szCs w:val="18"/>
              </w:rPr>
            </w:pPr>
            <w:r w:rsidDel="00000000" w:rsidR="00000000" w:rsidRPr="00000000">
              <w:rPr>
                <w:sz w:val="18"/>
                <w:szCs w:val="18"/>
                <w:rtl w:val="0"/>
              </w:rPr>
              <w:t xml:space="preserve">CSn</w:t>
            </w:r>
            <w:r w:rsidDel="00000000" w:rsidR="00000000" w:rsidRPr="00000000">
              <w:rPr>
                <w:rtl w:val="0"/>
              </w:rPr>
              <w:t xml:space="preserve"> (input)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30">
            <w:pPr>
              <w:pageBreakBefore w:val="0"/>
              <w:widowControl w:val="0"/>
              <w:spacing w:line="240" w:lineRule="auto"/>
              <w:rPr>
                <w:sz w:val="18"/>
                <w:szCs w:val="18"/>
              </w:rPr>
            </w:pPr>
            <w:r w:rsidDel="00000000" w:rsidR="00000000" w:rsidRPr="00000000">
              <w:rPr>
                <w:sz w:val="18"/>
                <w:szCs w:val="18"/>
                <w:rtl w:val="0"/>
              </w:rPr>
              <w:t xml:space="preserve">DI</w:t>
            </w:r>
            <w:r w:rsidDel="00000000" w:rsidR="00000000" w:rsidRPr="00000000">
              <w:rPr>
                <w:rtl w:val="0"/>
              </w:rPr>
              <w:t xml:space="preserve"> (input)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31">
            <w:pPr>
              <w:pageBreakBefore w:val="0"/>
              <w:widowControl w:val="0"/>
              <w:spacing w:line="240" w:lineRule="auto"/>
              <w:rPr>
                <w:sz w:val="18"/>
                <w:szCs w:val="18"/>
              </w:rPr>
            </w:pPr>
            <w:r w:rsidDel="00000000" w:rsidR="00000000" w:rsidRPr="00000000">
              <w:rPr>
                <w:sz w:val="18"/>
                <w:szCs w:val="18"/>
                <w:rtl w:val="0"/>
              </w:rPr>
              <w:t xml:space="preserve">DO</w:t>
            </w:r>
            <w:r w:rsidDel="00000000" w:rsidR="00000000" w:rsidRPr="00000000">
              <w:rPr>
                <w:rtl w:val="0"/>
              </w:rPr>
              <w:t xml:space="preserve"> (output)</w:t>
            </w:r>
            <w:r w:rsidDel="00000000" w:rsidR="00000000" w:rsidRPr="00000000">
              <w:rPr>
                <w:rtl w:val="0"/>
              </w:rPr>
            </w:r>
          </w:p>
        </w:tc>
      </w:tr>
    </w:tbl>
    <w:p w:rsidR="00000000" w:rsidDel="00000000" w:rsidP="00000000" w:rsidRDefault="00000000" w:rsidRPr="00000000" w14:paraId="00001332">
      <w:pPr>
        <w:pageBreakBefore w:val="0"/>
        <w:widowControl w:val="0"/>
        <w:spacing w:line="331.2" w:lineRule="auto"/>
        <w:rPr>
          <w:sz w:val="18"/>
          <w:szCs w:val="18"/>
        </w:rPr>
      </w:pPr>
      <w:r w:rsidDel="00000000" w:rsidR="00000000" w:rsidRPr="00000000">
        <w:rPr>
          <w:rtl w:val="0"/>
        </w:rPr>
      </w:r>
    </w:p>
    <w:p w:rsidR="00000000" w:rsidDel="00000000" w:rsidP="00000000" w:rsidRDefault="00000000" w:rsidRPr="00000000" w14:paraId="00001333">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1334">
      <w:pPr>
        <w:pageBreakBefore w:val="0"/>
        <w:widowControl w:val="0"/>
        <w:pBdr>
          <w:top w:space="0" w:sz="0" w:val="nil"/>
          <w:left w:space="0" w:sz="0" w:val="nil"/>
          <w:bottom w:space="0" w:sz="0" w:val="nil"/>
          <w:right w:space="0" w:sz="0" w:val="nil"/>
          <w:between w:space="0" w:sz="0" w:val="nil"/>
        </w:pBdr>
        <w:shd w:fill="auto" w:val="clear"/>
        <w:spacing w:line="331.2" w:lineRule="auto"/>
        <w:rPr>
          <w:sz w:val="18"/>
          <w:szCs w:val="18"/>
        </w:rPr>
      </w:pPr>
      <w:r w:rsidDel="00000000" w:rsidR="00000000" w:rsidRPr="00000000">
        <w:rPr>
          <w:sz w:val="18"/>
          <w:szCs w:val="18"/>
          <w:rtl w:val="0"/>
        </w:rPr>
        <w:t xml:space="preserve">After a hardware reset, cog 0 loads and executes a booter program from an internal ROM. The booter program (ROM_Booter.spin2) performs the following </w:t>
      </w:r>
      <w:commentRangeStart w:id="23"/>
      <w:r w:rsidDel="00000000" w:rsidR="00000000" w:rsidRPr="00000000">
        <w:rPr>
          <w:sz w:val="18"/>
          <w:szCs w:val="18"/>
          <w:rtl w:val="0"/>
        </w:rPr>
        <w:t xml:space="preserve">steps</w:t>
      </w:r>
      <w:commentRangeEnd w:id="23"/>
      <w:r w:rsidDel="00000000" w:rsidR="00000000" w:rsidRPr="00000000">
        <w:commentReference w:id="23"/>
      </w:r>
      <w:r w:rsidDel="00000000" w:rsidR="00000000" w:rsidRPr="00000000">
        <w:rPr>
          <w:sz w:val="18"/>
          <w:szCs w:val="18"/>
          <w:rtl w:val="0"/>
        </w:rPr>
        <w:t xml:space="preserve">:</w:t>
      </w:r>
    </w:p>
    <w:p w:rsidR="00000000" w:rsidDel="00000000" w:rsidP="00000000" w:rsidRDefault="00000000" w:rsidRPr="00000000" w14:paraId="00001335">
      <w:pPr>
        <w:pageBreakBefore w:val="0"/>
        <w:widowControl w:val="0"/>
        <w:numPr>
          <w:ilvl w:val="0"/>
          <w:numId w:val="25"/>
        </w:numPr>
        <w:pBdr>
          <w:top w:space="0" w:sz="0" w:val="nil"/>
          <w:left w:space="0" w:sz="0" w:val="nil"/>
          <w:bottom w:space="0" w:sz="0" w:val="nil"/>
          <w:right w:space="0" w:sz="0" w:val="nil"/>
          <w:between w:space="0" w:sz="0" w:val="nil"/>
        </w:pBdr>
        <w:shd w:fill="auto" w:val="clear"/>
        <w:spacing w:line="331.2" w:lineRule="auto"/>
        <w:ind w:left="720" w:hanging="360"/>
        <w:rPr>
          <w:sz w:val="18"/>
          <w:szCs w:val="18"/>
          <w:u w:val="none"/>
        </w:rPr>
      </w:pPr>
      <w:r w:rsidDel="00000000" w:rsidR="00000000" w:rsidRPr="00000000">
        <w:rPr>
          <w:sz w:val="18"/>
          <w:szCs w:val="18"/>
          <w:rtl w:val="0"/>
        </w:rPr>
        <w:t xml:space="preserve">If an external pull-up resistor is sensed on P61 (SPI_CS), then attempt to boot from SPI:</w:t>
      </w:r>
    </w:p>
    <w:p w:rsidR="00000000" w:rsidDel="00000000" w:rsidP="00000000" w:rsidRDefault="00000000" w:rsidRPr="00000000" w14:paraId="00001336">
      <w:pPr>
        <w:pageBreakBefore w:val="0"/>
        <w:widowControl w:val="0"/>
        <w:numPr>
          <w:ilvl w:val="1"/>
          <w:numId w:val="25"/>
        </w:numPr>
        <w:pBdr>
          <w:top w:space="0" w:sz="0" w:val="nil"/>
          <w:left w:space="0" w:sz="0" w:val="nil"/>
          <w:bottom w:space="0" w:sz="0" w:val="nil"/>
          <w:right w:space="0" w:sz="0" w:val="nil"/>
          <w:between w:space="0" w:sz="0" w:val="nil"/>
        </w:pBdr>
        <w:shd w:fill="auto" w:val="clear"/>
        <w:spacing w:line="331.2" w:lineRule="auto"/>
        <w:ind w:left="1440" w:hanging="360"/>
        <w:rPr>
          <w:sz w:val="18"/>
          <w:szCs w:val="18"/>
          <w:u w:val="none"/>
        </w:rPr>
      </w:pPr>
      <w:r w:rsidDel="00000000" w:rsidR="00000000" w:rsidRPr="00000000">
        <w:rPr>
          <w:sz w:val="18"/>
          <w:szCs w:val="18"/>
          <w:rtl w:val="0"/>
        </w:rPr>
        <w:t xml:space="preserve">Load the first 1024 bytes (256 longs) from SPI into the hub starting at $00000.</w:t>
      </w:r>
    </w:p>
    <w:p w:rsidR="00000000" w:rsidDel="00000000" w:rsidP="00000000" w:rsidRDefault="00000000" w:rsidRPr="00000000" w14:paraId="00001337">
      <w:pPr>
        <w:pageBreakBefore w:val="0"/>
        <w:widowControl w:val="0"/>
        <w:numPr>
          <w:ilvl w:val="1"/>
          <w:numId w:val="25"/>
        </w:numPr>
        <w:pBdr>
          <w:top w:space="0" w:sz="0" w:val="nil"/>
          <w:left w:space="0" w:sz="0" w:val="nil"/>
          <w:bottom w:space="0" w:sz="0" w:val="nil"/>
          <w:right w:space="0" w:sz="0" w:val="nil"/>
          <w:between w:space="0" w:sz="0" w:val="nil"/>
        </w:pBdr>
        <w:shd w:fill="auto" w:val="clear"/>
        <w:spacing w:line="331.2" w:lineRule="auto"/>
        <w:ind w:left="1440" w:hanging="360"/>
        <w:rPr>
          <w:sz w:val="18"/>
          <w:szCs w:val="18"/>
          <w:u w:val="none"/>
        </w:rPr>
      </w:pPr>
      <w:r w:rsidDel="00000000" w:rsidR="00000000" w:rsidRPr="00000000">
        <w:rPr>
          <w:sz w:val="18"/>
          <w:szCs w:val="18"/>
          <w:rtl w:val="0"/>
        </w:rPr>
        <w:t xml:space="preserve">Compute the 32-bit sum of the 256 longs.</w:t>
      </w:r>
    </w:p>
    <w:p w:rsidR="00000000" w:rsidDel="00000000" w:rsidP="00000000" w:rsidRDefault="00000000" w:rsidRPr="00000000" w14:paraId="00001338">
      <w:pPr>
        <w:pageBreakBefore w:val="0"/>
        <w:widowControl w:val="0"/>
        <w:numPr>
          <w:ilvl w:val="1"/>
          <w:numId w:val="25"/>
        </w:numPr>
        <w:pBdr>
          <w:top w:space="0" w:sz="0" w:val="nil"/>
          <w:left w:space="0" w:sz="0" w:val="nil"/>
          <w:bottom w:space="0" w:sz="0" w:val="nil"/>
          <w:right w:space="0" w:sz="0" w:val="nil"/>
          <w:between w:space="0" w:sz="0" w:val="nil"/>
        </w:pBdr>
        <w:shd w:fill="auto" w:val="clear"/>
        <w:spacing w:line="331.2" w:lineRule="auto"/>
        <w:ind w:left="1440" w:hanging="360"/>
        <w:rPr>
          <w:sz w:val="18"/>
          <w:szCs w:val="18"/>
          <w:u w:val="none"/>
        </w:rPr>
      </w:pPr>
      <w:r w:rsidDel="00000000" w:rsidR="00000000" w:rsidRPr="00000000">
        <w:rPr>
          <w:sz w:val="18"/>
          <w:szCs w:val="18"/>
          <w:rtl w:val="0"/>
        </w:rPr>
        <w:t xml:space="preserve"> If the sum is "Prop" ($706F7250):</w:t>
      </w:r>
    </w:p>
    <w:p w:rsidR="00000000" w:rsidDel="00000000" w:rsidP="00000000" w:rsidRDefault="00000000" w:rsidRPr="00000000" w14:paraId="00001339">
      <w:pPr>
        <w:pageBreakBefore w:val="0"/>
        <w:widowControl w:val="0"/>
        <w:numPr>
          <w:ilvl w:val="2"/>
          <w:numId w:val="25"/>
        </w:numPr>
        <w:pBdr>
          <w:top w:space="0" w:sz="0" w:val="nil"/>
          <w:left w:space="0" w:sz="0" w:val="nil"/>
          <w:bottom w:space="0" w:sz="0" w:val="nil"/>
          <w:right w:space="0" w:sz="0" w:val="nil"/>
          <w:between w:space="0" w:sz="0" w:val="nil"/>
        </w:pBdr>
        <w:shd w:fill="auto" w:val="clear"/>
        <w:spacing w:line="331.2" w:lineRule="auto"/>
        <w:ind w:left="2160" w:hanging="360"/>
        <w:rPr>
          <w:sz w:val="18"/>
          <w:szCs w:val="18"/>
          <w:u w:val="none"/>
        </w:rPr>
      </w:pPr>
      <w:r w:rsidDel="00000000" w:rsidR="00000000" w:rsidRPr="00000000">
        <w:rPr>
          <w:sz w:val="18"/>
          <w:szCs w:val="18"/>
          <w:rtl w:val="0"/>
        </w:rPr>
        <w:t xml:space="preserve">Copy the first 256 longs from hub into cog registers $000..$0FF.</w:t>
      </w:r>
    </w:p>
    <w:p w:rsidR="00000000" w:rsidDel="00000000" w:rsidP="00000000" w:rsidRDefault="00000000" w:rsidRPr="00000000" w14:paraId="0000133A">
      <w:pPr>
        <w:pageBreakBefore w:val="0"/>
        <w:widowControl w:val="0"/>
        <w:numPr>
          <w:ilvl w:val="2"/>
          <w:numId w:val="25"/>
        </w:numPr>
        <w:pBdr>
          <w:top w:space="0" w:sz="0" w:val="nil"/>
          <w:left w:space="0" w:sz="0" w:val="nil"/>
          <w:bottom w:space="0" w:sz="0" w:val="nil"/>
          <w:right w:space="0" w:sz="0" w:val="nil"/>
          <w:between w:space="0" w:sz="0" w:val="nil"/>
        </w:pBdr>
        <w:shd w:fill="auto" w:val="clear"/>
        <w:spacing w:line="331.2" w:lineRule="auto"/>
        <w:ind w:left="2160" w:hanging="360"/>
        <w:rPr>
          <w:sz w:val="18"/>
          <w:szCs w:val="18"/>
          <w:u w:val="none"/>
        </w:rPr>
      </w:pPr>
      <w:r w:rsidDel="00000000" w:rsidR="00000000" w:rsidRPr="00000000">
        <w:rPr>
          <w:sz w:val="18"/>
          <w:szCs w:val="18"/>
          <w:rtl w:val="0"/>
        </w:rPr>
        <w:t xml:space="preserve">If an external pull-up resistor is sensed on P60 (SPI_CK):</w:t>
      </w:r>
    </w:p>
    <w:p w:rsidR="00000000" w:rsidDel="00000000" w:rsidP="00000000" w:rsidRDefault="00000000" w:rsidRPr="00000000" w14:paraId="0000133B">
      <w:pPr>
        <w:pageBreakBefore w:val="0"/>
        <w:widowControl w:val="0"/>
        <w:numPr>
          <w:ilvl w:val="3"/>
          <w:numId w:val="25"/>
        </w:numPr>
        <w:pBdr>
          <w:top w:space="0" w:sz="0" w:val="nil"/>
          <w:left w:space="0" w:sz="0" w:val="nil"/>
          <w:bottom w:space="0" w:sz="0" w:val="nil"/>
          <w:right w:space="0" w:sz="0" w:val="nil"/>
          <w:between w:space="0" w:sz="0" w:val="nil"/>
        </w:pBdr>
        <w:shd w:fill="auto" w:val="clear"/>
        <w:spacing w:line="331.2" w:lineRule="auto"/>
        <w:ind w:left="2880" w:hanging="360"/>
        <w:rPr>
          <w:sz w:val="18"/>
          <w:szCs w:val="18"/>
          <w:u w:val="none"/>
        </w:rPr>
      </w:pPr>
      <w:r w:rsidDel="00000000" w:rsidR="00000000" w:rsidRPr="00000000">
        <w:rPr>
          <w:sz w:val="18"/>
          <w:szCs w:val="18"/>
          <w:rtl w:val="0"/>
        </w:rPr>
        <w:t xml:space="preserve">Execute 'JMP #$000' to run the SPI program. Done.</w:t>
      </w:r>
    </w:p>
    <w:p w:rsidR="00000000" w:rsidDel="00000000" w:rsidP="00000000" w:rsidRDefault="00000000" w:rsidRPr="00000000" w14:paraId="0000133C">
      <w:pPr>
        <w:pageBreakBefore w:val="0"/>
        <w:widowControl w:val="0"/>
        <w:numPr>
          <w:ilvl w:val="2"/>
          <w:numId w:val="25"/>
        </w:numPr>
        <w:pBdr>
          <w:top w:space="0" w:sz="0" w:val="nil"/>
          <w:left w:space="0" w:sz="0" w:val="nil"/>
          <w:bottom w:space="0" w:sz="0" w:val="nil"/>
          <w:right w:space="0" w:sz="0" w:val="nil"/>
          <w:between w:space="0" w:sz="0" w:val="nil"/>
        </w:pBdr>
        <w:shd w:fill="auto" w:val="clear"/>
        <w:spacing w:line="331.2" w:lineRule="auto"/>
        <w:ind w:left="2160" w:hanging="360"/>
        <w:rPr>
          <w:sz w:val="18"/>
          <w:szCs w:val="18"/>
          <w:u w:val="none"/>
        </w:rPr>
      </w:pPr>
      <w:r w:rsidDel="00000000" w:rsidR="00000000" w:rsidRPr="00000000">
        <w:rPr>
          <w:sz w:val="18"/>
          <w:szCs w:val="18"/>
          <w:rtl w:val="0"/>
        </w:rPr>
        <w:t xml:space="preserve">Begin waiting for serial command(s) on P63 (RX_PIN).</w:t>
      </w:r>
    </w:p>
    <w:p w:rsidR="00000000" w:rsidDel="00000000" w:rsidP="00000000" w:rsidRDefault="00000000" w:rsidRPr="00000000" w14:paraId="0000133D">
      <w:pPr>
        <w:pageBreakBefore w:val="0"/>
        <w:widowControl w:val="0"/>
        <w:numPr>
          <w:ilvl w:val="2"/>
          <w:numId w:val="25"/>
        </w:numPr>
        <w:pBdr>
          <w:top w:space="0" w:sz="0" w:val="nil"/>
          <w:left w:space="0" w:sz="0" w:val="nil"/>
          <w:bottom w:space="0" w:sz="0" w:val="nil"/>
          <w:right w:space="0" w:sz="0" w:val="nil"/>
          <w:between w:space="0" w:sz="0" w:val="nil"/>
        </w:pBdr>
        <w:shd w:fill="auto" w:val="clear"/>
        <w:spacing w:line="331.2" w:lineRule="auto"/>
        <w:ind w:left="2160" w:hanging="360"/>
        <w:rPr>
          <w:sz w:val="18"/>
          <w:szCs w:val="18"/>
          <w:u w:val="none"/>
        </w:rPr>
      </w:pPr>
      <w:r w:rsidDel="00000000" w:rsidR="00000000" w:rsidRPr="00000000">
        <w:rPr>
          <w:sz w:val="18"/>
          <w:szCs w:val="18"/>
          <w:rtl w:val="0"/>
        </w:rPr>
        <w:t xml:space="preserve">If 100ms elapsed and no command begun:</w:t>
      </w:r>
    </w:p>
    <w:p w:rsidR="00000000" w:rsidDel="00000000" w:rsidP="00000000" w:rsidRDefault="00000000" w:rsidRPr="00000000" w14:paraId="0000133E">
      <w:pPr>
        <w:pageBreakBefore w:val="0"/>
        <w:widowControl w:val="0"/>
        <w:numPr>
          <w:ilvl w:val="3"/>
          <w:numId w:val="25"/>
        </w:numPr>
        <w:pBdr>
          <w:top w:space="0" w:sz="0" w:val="nil"/>
          <w:left w:space="0" w:sz="0" w:val="nil"/>
          <w:bottom w:space="0" w:sz="0" w:val="nil"/>
          <w:right w:space="0" w:sz="0" w:val="nil"/>
          <w:between w:space="0" w:sz="0" w:val="nil"/>
        </w:pBdr>
        <w:shd w:fill="auto" w:val="clear"/>
        <w:spacing w:line="331.2" w:lineRule="auto"/>
        <w:ind w:left="2880" w:hanging="360"/>
        <w:rPr>
          <w:sz w:val="18"/>
          <w:szCs w:val="18"/>
        </w:rPr>
      </w:pPr>
      <w:r w:rsidDel="00000000" w:rsidR="00000000" w:rsidRPr="00000000">
        <w:rPr>
          <w:sz w:val="18"/>
          <w:szCs w:val="18"/>
          <w:rtl w:val="0"/>
        </w:rPr>
        <w:t xml:space="preserve">Execute 'JMP #$000' to run the SPI program. Done.</w:t>
      </w:r>
    </w:p>
    <w:p w:rsidR="00000000" w:rsidDel="00000000" w:rsidP="00000000" w:rsidRDefault="00000000" w:rsidRPr="00000000" w14:paraId="0000133F">
      <w:pPr>
        <w:keepNext w:val="0"/>
        <w:keepLines w:val="0"/>
        <w:pageBreakBefore w:val="0"/>
        <w:widowControl w:val="0"/>
        <w:numPr>
          <w:ilvl w:val="2"/>
          <w:numId w:val="25"/>
        </w:numPr>
        <w:pBdr>
          <w:top w:space="0" w:sz="0" w:val="nil"/>
          <w:left w:space="0" w:sz="0" w:val="nil"/>
          <w:bottom w:space="0" w:sz="0" w:val="nil"/>
          <w:right w:space="0" w:sz="0" w:val="nil"/>
          <w:between w:space="0" w:sz="0" w:val="nil"/>
        </w:pBdr>
        <w:shd w:fill="auto" w:val="clear"/>
        <w:spacing w:after="0" w:before="0" w:line="331.2" w:lineRule="auto"/>
        <w:ind w:left="2160" w:right="0" w:hanging="36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sz w:val="18"/>
          <w:szCs w:val="18"/>
          <w:rtl w:val="0"/>
        </w:rPr>
        <w:t xml:space="preserve">If a program successfully loads serially within 60 seconds:</w:t>
      </w:r>
    </w:p>
    <w:p w:rsidR="00000000" w:rsidDel="00000000" w:rsidP="00000000" w:rsidRDefault="00000000" w:rsidRPr="00000000" w14:paraId="00001340">
      <w:pPr>
        <w:pageBreakBefore w:val="0"/>
        <w:widowControl w:val="0"/>
        <w:numPr>
          <w:ilvl w:val="3"/>
          <w:numId w:val="25"/>
        </w:numPr>
        <w:pBdr>
          <w:top w:space="0" w:sz="0" w:val="nil"/>
          <w:left w:space="0" w:sz="0" w:val="nil"/>
          <w:bottom w:space="0" w:sz="0" w:val="nil"/>
          <w:right w:space="0" w:sz="0" w:val="nil"/>
          <w:between w:space="0" w:sz="0" w:val="nil"/>
        </w:pBdr>
        <w:shd w:fill="auto" w:val="clear"/>
        <w:spacing w:line="331.2" w:lineRule="auto"/>
        <w:ind w:left="2880" w:hanging="360"/>
        <w:rPr>
          <w:sz w:val="18"/>
          <w:szCs w:val="18"/>
          <w:u w:val="none"/>
        </w:rPr>
      </w:pPr>
      <w:r w:rsidDel="00000000" w:rsidR="00000000" w:rsidRPr="00000000">
        <w:rPr>
          <w:sz w:val="18"/>
          <w:szCs w:val="18"/>
          <w:rtl w:val="0"/>
        </w:rPr>
        <w:t xml:space="preserve">Execute 'COGINIT #0,#0' to relaunch cog 0 from $00000. Done.</w:t>
      </w:r>
    </w:p>
    <w:p w:rsidR="00000000" w:rsidDel="00000000" w:rsidP="00000000" w:rsidRDefault="00000000" w:rsidRPr="00000000" w14:paraId="00001341">
      <w:pPr>
        <w:pageBreakBefore w:val="0"/>
        <w:widowControl w:val="0"/>
        <w:numPr>
          <w:ilvl w:val="2"/>
          <w:numId w:val="25"/>
        </w:numPr>
        <w:pBdr>
          <w:top w:space="0" w:sz="0" w:val="nil"/>
          <w:left w:space="0" w:sz="0" w:val="nil"/>
          <w:bottom w:space="0" w:sz="0" w:val="nil"/>
          <w:right w:space="0" w:sz="0" w:val="nil"/>
          <w:between w:space="0" w:sz="0" w:val="nil"/>
        </w:pBdr>
        <w:shd w:fill="auto" w:val="clear"/>
        <w:spacing w:line="331.2" w:lineRule="auto"/>
        <w:ind w:left="2160" w:hanging="360"/>
        <w:rPr>
          <w:sz w:val="18"/>
          <w:szCs w:val="18"/>
        </w:rPr>
      </w:pPr>
      <w:r w:rsidDel="00000000" w:rsidR="00000000" w:rsidRPr="00000000">
        <w:rPr>
          <w:sz w:val="18"/>
          <w:szCs w:val="18"/>
          <w:rtl w:val="0"/>
        </w:rPr>
        <w:t xml:space="preserve">Execute 'JMP #$000' to run the SPI program. Done.</w:t>
      </w:r>
    </w:p>
    <w:p w:rsidR="00000000" w:rsidDel="00000000" w:rsidP="00000000" w:rsidRDefault="00000000" w:rsidRPr="00000000" w14:paraId="00001342">
      <w:pPr>
        <w:pageBreakBefore w:val="0"/>
        <w:widowControl w:val="0"/>
        <w:numPr>
          <w:ilvl w:val="0"/>
          <w:numId w:val="25"/>
        </w:numPr>
        <w:pBdr>
          <w:top w:space="0" w:sz="0" w:val="nil"/>
          <w:left w:space="0" w:sz="0" w:val="nil"/>
          <w:bottom w:space="0" w:sz="0" w:val="nil"/>
          <w:right w:space="0" w:sz="0" w:val="nil"/>
          <w:between w:space="0" w:sz="0" w:val="nil"/>
        </w:pBdr>
        <w:shd w:fill="auto" w:val="clear"/>
        <w:spacing w:line="331.2" w:lineRule="auto"/>
        <w:ind w:left="720" w:hanging="360"/>
        <w:rPr>
          <w:sz w:val="18"/>
          <w:szCs w:val="18"/>
          <w:u w:val="none"/>
        </w:rPr>
      </w:pPr>
      <w:r w:rsidDel="00000000" w:rsidR="00000000" w:rsidRPr="00000000">
        <w:rPr>
          <w:sz w:val="18"/>
          <w:szCs w:val="18"/>
          <w:rtl w:val="0"/>
        </w:rPr>
        <w:t xml:space="preserve">Wait for serial command(s) on P63 (RX_PIN):</w:t>
      </w:r>
    </w:p>
    <w:p w:rsidR="00000000" w:rsidDel="00000000" w:rsidP="00000000" w:rsidRDefault="00000000" w:rsidRPr="00000000" w14:paraId="00001343">
      <w:pPr>
        <w:pageBreakBefore w:val="0"/>
        <w:widowControl w:val="0"/>
        <w:numPr>
          <w:ilvl w:val="1"/>
          <w:numId w:val="25"/>
        </w:numPr>
        <w:pBdr>
          <w:top w:space="0" w:sz="0" w:val="nil"/>
          <w:left w:space="0" w:sz="0" w:val="nil"/>
          <w:bottom w:space="0" w:sz="0" w:val="nil"/>
          <w:right w:space="0" w:sz="0" w:val="nil"/>
          <w:between w:space="0" w:sz="0" w:val="nil"/>
        </w:pBdr>
        <w:shd w:fill="auto" w:val="clear"/>
        <w:spacing w:line="331.2" w:lineRule="auto"/>
        <w:ind w:left="1440" w:hanging="360"/>
        <w:rPr>
          <w:sz w:val="18"/>
          <w:szCs w:val="18"/>
          <w:u w:val="none"/>
        </w:rPr>
      </w:pPr>
      <w:r w:rsidDel="00000000" w:rsidR="00000000" w:rsidRPr="00000000">
        <w:rPr>
          <w:sz w:val="18"/>
          <w:szCs w:val="18"/>
          <w:rtl w:val="0"/>
        </w:rPr>
        <w:t xml:space="preserve">If a program successfully loads serially within 60 seconds:</w:t>
      </w:r>
    </w:p>
    <w:p w:rsidR="00000000" w:rsidDel="00000000" w:rsidP="00000000" w:rsidRDefault="00000000" w:rsidRPr="00000000" w14:paraId="00001344">
      <w:pPr>
        <w:pageBreakBefore w:val="0"/>
        <w:widowControl w:val="0"/>
        <w:numPr>
          <w:ilvl w:val="2"/>
          <w:numId w:val="25"/>
        </w:numPr>
        <w:pBdr>
          <w:top w:space="0" w:sz="0" w:val="nil"/>
          <w:left w:space="0" w:sz="0" w:val="nil"/>
          <w:bottom w:space="0" w:sz="0" w:val="nil"/>
          <w:right w:space="0" w:sz="0" w:val="nil"/>
          <w:between w:space="0" w:sz="0" w:val="nil"/>
        </w:pBdr>
        <w:shd w:fill="auto" w:val="clear"/>
        <w:spacing w:line="331.2" w:lineRule="auto"/>
        <w:ind w:left="2160" w:hanging="360"/>
        <w:rPr>
          <w:sz w:val="18"/>
          <w:szCs w:val="18"/>
          <w:u w:val="none"/>
        </w:rPr>
      </w:pPr>
      <w:r w:rsidDel="00000000" w:rsidR="00000000" w:rsidRPr="00000000">
        <w:rPr>
          <w:sz w:val="18"/>
          <w:szCs w:val="18"/>
          <w:rtl w:val="0"/>
        </w:rPr>
        <w:t xml:space="preserve">Execute 'COGINIT #0,#0' to relaunch cog 0 from $00000. Done.</w:t>
      </w:r>
    </w:p>
    <w:p w:rsidR="00000000" w:rsidDel="00000000" w:rsidP="00000000" w:rsidRDefault="00000000" w:rsidRPr="00000000" w14:paraId="00001345">
      <w:pPr>
        <w:pageBreakBefore w:val="0"/>
        <w:widowControl w:val="0"/>
        <w:numPr>
          <w:ilvl w:val="1"/>
          <w:numId w:val="25"/>
        </w:numPr>
        <w:pBdr>
          <w:top w:space="0" w:sz="0" w:val="nil"/>
          <w:left w:space="0" w:sz="0" w:val="nil"/>
          <w:bottom w:space="0" w:sz="0" w:val="nil"/>
          <w:right w:space="0" w:sz="0" w:val="nil"/>
          <w:between w:space="0" w:sz="0" w:val="nil"/>
        </w:pBdr>
        <w:shd w:fill="auto" w:val="clear"/>
        <w:spacing w:line="331.2" w:lineRule="auto"/>
        <w:ind w:left="1440" w:hanging="360"/>
        <w:rPr>
          <w:sz w:val="18"/>
          <w:szCs w:val="18"/>
          <w:u w:val="none"/>
        </w:rPr>
      </w:pPr>
      <w:r w:rsidDel="00000000" w:rsidR="00000000" w:rsidRPr="00000000">
        <w:rPr>
          <w:sz w:val="18"/>
          <w:szCs w:val="18"/>
          <w:rtl w:val="0"/>
        </w:rPr>
        <w:t xml:space="preserve">Slow clock to 20kHz and stop cog 0. Done.</w:t>
      </w:r>
    </w:p>
    <w:p w:rsidR="00000000" w:rsidDel="00000000" w:rsidP="00000000" w:rsidRDefault="00000000" w:rsidRPr="00000000" w14:paraId="0000134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4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48">
      <w:pPr>
        <w:pStyle w:val="Heading2"/>
        <w:pageBreakBefore w:val="0"/>
        <w:widowControl w:val="0"/>
        <w:spacing w:line="331.2" w:lineRule="auto"/>
        <w:rPr/>
      </w:pPr>
      <w:bookmarkStart w:colFirst="0" w:colLast="0" w:name="_c06gpv9sjdsb" w:id="120"/>
      <w:bookmarkEnd w:id="120"/>
      <w:r w:rsidDel="00000000" w:rsidR="00000000" w:rsidRPr="00000000">
        <w:rPr>
          <w:rtl w:val="0"/>
        </w:rPr>
        <w:t xml:space="preserve">SERIAL LOADING PROTOCOL</w:t>
      </w:r>
    </w:p>
    <w:p w:rsidR="00000000" w:rsidDel="00000000" w:rsidP="00000000" w:rsidRDefault="00000000" w:rsidRPr="00000000" w14:paraId="0000134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4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 built-in serial loader allows Propeller 2 chips to be loaded via 8-N-1 asynchronous serial into P63, where START=low and STOP=high, at any rate the sender uses, between 9,600 baud and 2,000,000 baud.</w:t>
      </w:r>
    </w:p>
    <w:p w:rsidR="00000000" w:rsidDel="00000000" w:rsidP="00000000" w:rsidRDefault="00000000" w:rsidRPr="00000000" w14:paraId="0000134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4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 loader automatically adapts to the sender's baud rate from every "&gt;" character ($3E) it receives. It is necessary to initially send "&gt; " ($3E, $20) before the first command, and then use "&gt;" characters periodically throughout your data to keep the baud rate tightly calibrated to the internal RC oscillator that the loader uses during boot ROM execution. Received "&gt;" characters are not passed to the command parser, so they can be placed anywhere.</w:t>
      </w:r>
    </w:p>
    <w:p w:rsidR="00000000" w:rsidDel="00000000" w:rsidP="00000000" w:rsidRDefault="00000000" w:rsidRPr="00000000" w14:paraId="0000134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4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 loader's response messages are sent back serially over P62 at the same baud rate that the sender is using. P62 is normally driven continuously during the serial protocol, but will go into open-drain mode when either the INA or INB mask of a command is non-0 (masking is explained below).</w:t>
      </w:r>
    </w:p>
    <w:p w:rsidR="00000000" w:rsidDel="00000000" w:rsidP="00000000" w:rsidRDefault="00000000" w:rsidRPr="00000000" w14:paraId="0000134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5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Unless preempted by a program in a SPI memory chip with a pull-up resistor on P60 (SPI_CK), the serial loader becomes active within 15ms of reset being released.</w:t>
      </w:r>
    </w:p>
    <w:p w:rsidR="00000000" w:rsidDel="00000000" w:rsidP="00000000" w:rsidRDefault="00000000" w:rsidRPr="00000000" w14:paraId="0000135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5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Between command keywords and data, whitespace is required. The following characters, in any contiguous combination, constitute a single whitespace:</w:t>
      </w:r>
    </w:p>
    <w:p w:rsidR="00000000" w:rsidDel="00000000" w:rsidP="00000000" w:rsidRDefault="00000000" w:rsidRPr="00000000" w14:paraId="0000135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54">
      <w:pPr>
        <w:pageBreakBefore w:val="0"/>
        <w:widowControl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$09</w:t>
        <w:tab/>
        <w:t xml:space="preserve">TAB</w:t>
      </w:r>
    </w:p>
    <w:p w:rsidR="00000000" w:rsidDel="00000000" w:rsidP="00000000" w:rsidRDefault="00000000" w:rsidRPr="00000000" w14:paraId="00001355">
      <w:pPr>
        <w:pageBreakBefore w:val="0"/>
        <w:widowControl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$0A</w:t>
        <w:tab/>
        <w:t xml:space="preserve">LF</w:t>
      </w:r>
    </w:p>
    <w:p w:rsidR="00000000" w:rsidDel="00000000" w:rsidP="00000000" w:rsidRDefault="00000000" w:rsidRPr="00000000" w14:paraId="00001356">
      <w:pPr>
        <w:pageBreakBefore w:val="0"/>
        <w:widowControl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$0D</w:t>
        <w:tab/>
        <w:t xml:space="preserve">CR</w:t>
      </w:r>
    </w:p>
    <w:p w:rsidR="00000000" w:rsidDel="00000000" w:rsidP="00000000" w:rsidRDefault="00000000" w:rsidRPr="00000000" w14:paraId="00001357">
      <w:pPr>
        <w:pageBreakBefore w:val="0"/>
        <w:widowControl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$20</w:t>
        <w:tab/>
        <w:t xml:space="preserve">SP</w:t>
      </w:r>
    </w:p>
    <w:p w:rsidR="00000000" w:rsidDel="00000000" w:rsidP="00000000" w:rsidRDefault="00000000" w:rsidRPr="00000000" w14:paraId="00001358">
      <w:pPr>
        <w:pageBreakBefore w:val="0"/>
        <w:widowControl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$3D</w:t>
        <w:tab/>
        <w:t xml:space="preserve">"="</w:t>
        <w:tab/>
        <w:t xml:space="preserve">(may be present in Base64 data)</w:t>
      </w:r>
    </w:p>
    <w:p w:rsidR="00000000" w:rsidDel="00000000" w:rsidP="00000000" w:rsidRDefault="00000000" w:rsidRPr="00000000" w14:paraId="0000135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5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5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There are four commands which the sender can issue:</w:t>
      </w:r>
    </w:p>
    <w:p w:rsidR="00000000" w:rsidDel="00000000" w:rsidP="00000000" w:rsidRDefault="00000000" w:rsidRPr="00000000" w14:paraId="0000135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5D">
      <w:pPr>
        <w:pageBreakBefore w:val="0"/>
        <w:widowControl w:val="0"/>
        <w:rPr>
          <w:sz w:val="18"/>
          <w:szCs w:val="18"/>
        </w:rPr>
      </w:pPr>
      <w:r w:rsidDel="00000000" w:rsidR="00000000" w:rsidRPr="00000000">
        <w:rPr>
          <w:sz w:val="18"/>
          <w:szCs w:val="18"/>
          <w:rtl w:val="0"/>
        </w:rPr>
        <w:t xml:space="preserve">1) Request Propeller type:</w:t>
      </w:r>
    </w:p>
    <w:p w:rsidR="00000000" w:rsidDel="00000000" w:rsidP="00000000" w:rsidRDefault="00000000" w:rsidRPr="00000000" w14:paraId="0000135E">
      <w:pPr>
        <w:pageBreakBefore w:val="0"/>
        <w:widowControl w:val="0"/>
        <w:rPr>
          <w:sz w:val="18"/>
          <w:szCs w:val="18"/>
        </w:rPr>
      </w:pPr>
      <w:r w:rsidDel="00000000" w:rsidR="00000000" w:rsidRPr="00000000">
        <w:rPr>
          <w:rtl w:val="0"/>
        </w:rPr>
      </w:r>
    </w:p>
    <w:p w:rsidR="00000000" w:rsidDel="00000000" w:rsidP="00000000" w:rsidRDefault="00000000" w:rsidRPr="00000000" w14:paraId="0000135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Prop_Chk &lt;INAmask&gt; &lt;INAdata&gt; &lt;INBmask&gt; &lt;INBdata&gt;</w:t>
      </w:r>
    </w:p>
    <w:p w:rsidR="00000000" w:rsidDel="00000000" w:rsidP="00000000" w:rsidRDefault="00000000" w:rsidRPr="00000000" w14:paraId="00001360">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361">
      <w:pPr>
        <w:pageBreakBefore w:val="0"/>
        <w:widowControl w:val="0"/>
        <w:rPr>
          <w:sz w:val="18"/>
          <w:szCs w:val="18"/>
        </w:rPr>
      </w:pPr>
      <w:r w:rsidDel="00000000" w:rsidR="00000000" w:rsidRPr="00000000">
        <w:rPr>
          <w:sz w:val="18"/>
          <w:szCs w:val="18"/>
          <w:rtl w:val="0"/>
        </w:rPr>
        <w:t xml:space="preserve">2) Change clock setting:</w:t>
      </w:r>
    </w:p>
    <w:p w:rsidR="00000000" w:rsidDel="00000000" w:rsidP="00000000" w:rsidRDefault="00000000" w:rsidRPr="00000000" w14:paraId="00001362">
      <w:pPr>
        <w:pageBreakBefore w:val="0"/>
        <w:widowControl w:val="0"/>
        <w:rPr>
          <w:sz w:val="18"/>
          <w:szCs w:val="18"/>
        </w:rPr>
      </w:pPr>
      <w:r w:rsidDel="00000000" w:rsidR="00000000" w:rsidRPr="00000000">
        <w:rPr>
          <w:rtl w:val="0"/>
        </w:rPr>
      </w:r>
    </w:p>
    <w:p w:rsidR="00000000" w:rsidDel="00000000" w:rsidP="00000000" w:rsidRDefault="00000000" w:rsidRPr="00000000" w14:paraId="0000136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Prop_Clk &lt;INAmask&gt; &lt;INAdata&gt; &lt;INBmask&gt; &lt;INBdata&gt; &lt;HUBSETclocksetting&gt;</w:t>
      </w:r>
    </w:p>
    <w:p w:rsidR="00000000" w:rsidDel="00000000" w:rsidP="00000000" w:rsidRDefault="00000000" w:rsidRPr="00000000" w14:paraId="00001364">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36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3) Load and execute hex data, with and without sum checking:</w:t>
      </w:r>
    </w:p>
    <w:p w:rsidR="00000000" w:rsidDel="00000000" w:rsidP="00000000" w:rsidRDefault="00000000" w:rsidRPr="00000000" w14:paraId="0000136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6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Prop_Hex &lt;INAmask&gt; &lt;INAdata&gt; &lt;INBmask&gt; &lt;INBdata&gt; &lt;hexdatabytes&gt; ?</w:t>
      </w:r>
    </w:p>
    <w:p w:rsidR="00000000" w:rsidDel="00000000" w:rsidP="00000000" w:rsidRDefault="00000000" w:rsidRPr="00000000" w14:paraId="0000136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Prop_Hex &lt;INAmask&gt; &lt;INAdata&gt; &lt;INBmask&gt; &lt;INBdata&gt; &lt;hexdatabytes&gt; ~</w:t>
      </w:r>
    </w:p>
    <w:p w:rsidR="00000000" w:rsidDel="00000000" w:rsidP="00000000" w:rsidRDefault="00000000" w:rsidRPr="00000000" w14:paraId="00001369">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36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4) Load and execute Base64 data, with and without sum checking:</w:t>
      </w:r>
    </w:p>
    <w:p w:rsidR="00000000" w:rsidDel="00000000" w:rsidP="00000000" w:rsidRDefault="00000000" w:rsidRPr="00000000" w14:paraId="0000136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6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Prop_Txt &lt;INAmask&gt; &lt;INAdata&gt; &lt;INBmask&gt; &lt;INBdata&gt; &lt;base64chrs&gt; ?</w:t>
      </w:r>
    </w:p>
    <w:p w:rsidR="00000000" w:rsidDel="00000000" w:rsidP="00000000" w:rsidRDefault="00000000" w:rsidRPr="00000000" w14:paraId="0000136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Prop_Txt &lt;INAmask&gt; &lt;INAdata&gt; &lt;INBmask&gt; &lt;INBdata&gt; &lt;base64chrs&gt; ~</w:t>
      </w:r>
    </w:p>
    <w:p w:rsidR="00000000" w:rsidDel="00000000" w:rsidP="00000000" w:rsidRDefault="00000000" w:rsidRPr="00000000" w14:paraId="0000136E">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36F">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70">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Each command keyword is followed by four 32-bit hex values which allow selection of certain chips by their INA and INB states. If you wanted to talk to any and all chips that are connected, you would use zeroes for these values. In case multiple chips are being loaded from the same serial line, you would probably want to differentiate each download by unique INA and INB mask and data values. When the serial loader receives data and mask values which do not match its own INA and INB ports, it waits for another command. </w:t>
      </w:r>
      <w:r w:rsidDel="00000000" w:rsidR="00000000" w:rsidRPr="00000000">
        <w:rPr>
          <w:rtl w:val="0"/>
        </w:rPr>
        <w:t xml:space="preserve">Note that you cannot use INA[1:0] for this purpose, since they are configured as smart pins used for automatic baud detection by the loader. </w:t>
      </w:r>
      <w:r w:rsidDel="00000000" w:rsidR="00000000" w:rsidRPr="00000000">
        <w:rPr>
          <w:sz w:val="18"/>
          <w:szCs w:val="18"/>
          <w:rtl w:val="0"/>
        </w:rPr>
        <w:t xml:space="preserve">Because the command keywords all contain an underscore ("_"), they cannot be mistaken by intervening data belonging to a command destined for another chip, while a new command is being waited for.</w:t>
      </w:r>
    </w:p>
    <w:p w:rsidR="00000000" w:rsidDel="00000000" w:rsidP="00000000" w:rsidRDefault="00000000" w:rsidRPr="00000000" w14:paraId="0000137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7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If, at any time, a character is received which does not </w:t>
      </w:r>
      <w:r w:rsidDel="00000000" w:rsidR="00000000" w:rsidRPr="00000000">
        <w:rPr>
          <w:sz w:val="18"/>
          <w:szCs w:val="18"/>
          <w:rtl w:val="0"/>
        </w:rPr>
        <w:t xml:space="preserve">comport</w:t>
      </w:r>
      <w:r w:rsidDel="00000000" w:rsidR="00000000" w:rsidRPr="00000000">
        <w:rPr>
          <w:sz w:val="18"/>
          <w:szCs w:val="18"/>
          <w:rtl w:val="0"/>
        </w:rPr>
        <w:t xml:space="preserve"> with expectations (i.e. an "x" is received when hex digits are expected), the loader aborts the current command and waits for a new command.</w:t>
      </w:r>
    </w:p>
    <w:p w:rsidR="00000000" w:rsidDel="00000000" w:rsidP="00000000" w:rsidRDefault="00000000" w:rsidRPr="00000000" w14:paraId="00001373">
      <w:pPr>
        <w:pStyle w:val="Heading3"/>
        <w:pageBreakBefore w:val="0"/>
        <w:widowControl w:val="0"/>
        <w:spacing w:line="331.2" w:lineRule="auto"/>
        <w:rPr/>
      </w:pPr>
      <w:bookmarkStart w:colFirst="0" w:colLast="0" w:name="_rdzr1xq6na6m" w:id="121"/>
      <w:bookmarkEnd w:id="121"/>
      <w:r w:rsidDel="00000000" w:rsidR="00000000" w:rsidRPr="00000000">
        <w:rPr>
          <w:rtl w:val="0"/>
        </w:rPr>
        <w:t xml:space="preserve">Prop_Chk</w:t>
      </w:r>
    </w:p>
    <w:p w:rsidR="00000000" w:rsidDel="00000000" w:rsidP="00000000" w:rsidRDefault="00000000" w:rsidRPr="00000000" w14:paraId="00001374">
      <w:pPr>
        <w:pageBreakBefore w:val="0"/>
        <w:widowControl w:val="0"/>
        <w:rPr/>
      </w:pPr>
      <w:r w:rsidDel="00000000" w:rsidR="00000000" w:rsidRPr="00000000">
        <w:rPr>
          <w:sz w:val="18"/>
          <w:szCs w:val="18"/>
          <w:rtl w:val="0"/>
        </w:rPr>
        <w:t xml:space="preserve">The Prop_Chk command returns CR+LF+"Prop_Ver"+SP+VerChr+CR+LF. VerChr is "A".."Z" and indicates the version of Propeller chip. The Rev B/C silicon responds with "G":</w:t>
      </w:r>
      <w:r w:rsidDel="00000000" w:rsidR="00000000" w:rsidRPr="00000000">
        <w:rPr>
          <w:rtl w:val="0"/>
        </w:rPr>
      </w:r>
    </w:p>
    <w:tbl>
      <w:tblPr>
        <w:tblStyle w:val="Table39"/>
        <w:tblW w:w="11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375">
            <w:pPr>
              <w:pageBreakBefore w:val="0"/>
              <w:widowControl w:val="0"/>
              <w:rPr/>
            </w:pPr>
            <w:r w:rsidDel="00000000" w:rsidR="00000000" w:rsidRPr="00000000">
              <w:rPr>
                <w:rtl w:val="0"/>
              </w:rPr>
              <w:t xml:space="preserve">Sender:</w:t>
              <w:tab/>
            </w:r>
            <w:r w:rsidDel="00000000" w:rsidR="00000000" w:rsidRPr="00000000">
              <w:rPr>
                <w:rFonts w:ascii="Courier New" w:cs="Courier New" w:eastAsia="Courier New" w:hAnsi="Courier New"/>
                <w:b w:val="1"/>
                <w:rtl w:val="0"/>
              </w:rPr>
              <w:t xml:space="preserve">"&gt; Prop_Chk 0 0 0 0"+CR</w:t>
            </w:r>
            <w:r w:rsidDel="00000000" w:rsidR="00000000" w:rsidRPr="00000000">
              <w:rPr>
                <w:rtl w:val="0"/>
              </w:rPr>
            </w:r>
          </w:p>
          <w:p w:rsidR="00000000" w:rsidDel="00000000" w:rsidP="00000000" w:rsidRDefault="00000000" w:rsidRPr="00000000" w14:paraId="00001376">
            <w:pPr>
              <w:pageBreakBefore w:val="0"/>
              <w:widowControl w:val="0"/>
              <w:rPr/>
            </w:pPr>
            <w:r w:rsidDel="00000000" w:rsidR="00000000" w:rsidRPr="00000000">
              <w:rPr>
                <w:rtl w:val="0"/>
              </w:rPr>
              <w:t xml:space="preserve">Loader:</w:t>
              <w:tab/>
            </w:r>
            <w:r w:rsidDel="00000000" w:rsidR="00000000" w:rsidRPr="00000000">
              <w:rPr>
                <w:rFonts w:ascii="Courier New" w:cs="Courier New" w:eastAsia="Courier New" w:hAnsi="Courier New"/>
                <w:b w:val="1"/>
                <w:rtl w:val="0"/>
              </w:rPr>
              <w:t xml:space="preserve">CR+LF+"Prop_Ver G"+CR+LF</w:t>
            </w:r>
            <w:r w:rsidDel="00000000" w:rsidR="00000000" w:rsidRPr="00000000">
              <w:rPr>
                <w:rtl w:val="0"/>
              </w:rPr>
            </w:r>
          </w:p>
        </w:tc>
      </w:tr>
    </w:tbl>
    <w:p w:rsidR="00000000" w:rsidDel="00000000" w:rsidP="00000000" w:rsidRDefault="00000000" w:rsidRPr="00000000" w14:paraId="00001377">
      <w:pPr>
        <w:pStyle w:val="Heading3"/>
        <w:pageBreakBefore w:val="0"/>
        <w:widowControl w:val="0"/>
        <w:spacing w:line="331.2" w:lineRule="auto"/>
        <w:rPr/>
      </w:pPr>
      <w:bookmarkStart w:colFirst="0" w:colLast="0" w:name="_zhlmnwyf49yj" w:id="122"/>
      <w:bookmarkEnd w:id="122"/>
      <w:r w:rsidDel="00000000" w:rsidR="00000000" w:rsidRPr="00000000">
        <w:rPr>
          <w:rtl w:val="0"/>
        </w:rPr>
        <w:t xml:space="preserve">Prop_Clk</w:t>
      </w:r>
    </w:p>
    <w:p w:rsidR="00000000" w:rsidDel="00000000" w:rsidP="00000000" w:rsidRDefault="00000000" w:rsidRPr="00000000" w14:paraId="00001378">
      <w:pPr>
        <w:pageBreakBefore w:val="0"/>
        <w:widowControl w:val="0"/>
        <w:rPr/>
      </w:pPr>
      <w:r w:rsidDel="00000000" w:rsidR="00000000" w:rsidRPr="00000000">
        <w:rPr>
          <w:sz w:val="18"/>
          <w:szCs w:val="18"/>
          <w:rtl w:val="0"/>
        </w:rPr>
        <w:t xml:space="preserve">The Prop_Clk command is used to </w:t>
      </w:r>
      <w:r w:rsidDel="00000000" w:rsidR="00000000" w:rsidRPr="00000000">
        <w:rPr>
          <w:rtl w:val="0"/>
        </w:rPr>
        <w:t xml:space="preserve">update </w:t>
      </w:r>
      <w:r w:rsidDel="00000000" w:rsidR="00000000" w:rsidRPr="00000000">
        <w:rPr>
          <w:sz w:val="18"/>
          <w:szCs w:val="18"/>
          <w:rtl w:val="0"/>
        </w:rPr>
        <w:t xml:space="preserve">the chip's clock source, as if a HUBSET ##$0xxxxxxx </w:t>
      </w:r>
      <w:r w:rsidDel="00000000" w:rsidR="00000000" w:rsidRPr="00000000">
        <w:rPr>
          <w:sz w:val="18"/>
          <w:szCs w:val="18"/>
          <w:rtl w:val="0"/>
        </w:rPr>
        <w:t xml:space="preserve">instruction</w:t>
      </w:r>
      <w:r w:rsidDel="00000000" w:rsidR="00000000" w:rsidRPr="00000000">
        <w:rPr>
          <w:sz w:val="18"/>
          <w:szCs w:val="18"/>
          <w:rtl w:val="0"/>
        </w:rPr>
        <w:t xml:space="preserve"> were being executed. For details (and caveats)</w:t>
      </w:r>
      <w:r w:rsidDel="00000000" w:rsidR="00000000" w:rsidRPr="00000000">
        <w:rPr>
          <w:rtl w:val="0"/>
        </w:rPr>
        <w:t xml:space="preserve">, see </w:t>
      </w:r>
      <w:hyperlink w:anchor="_t2diwztdb9xr">
        <w:r w:rsidDel="00000000" w:rsidR="00000000" w:rsidRPr="00000000">
          <w:rPr>
            <w:color w:val="1155cc"/>
            <w:u w:val="single"/>
            <w:rtl w:val="0"/>
          </w:rPr>
          <w:t xml:space="preserve">Configuring the Clock Generator</w:t>
        </w:r>
      </w:hyperlink>
      <w:r w:rsidDel="00000000" w:rsidR="00000000" w:rsidRPr="00000000">
        <w:rPr>
          <w:rtl w:val="0"/>
        </w:rPr>
        <w:t xml:space="preserve">.</w:t>
      </w:r>
      <w:r w:rsidDel="00000000" w:rsidR="00000000" w:rsidRPr="00000000">
        <w:rPr>
          <w:sz w:val="18"/>
          <w:szCs w:val="18"/>
          <w:rtl w:val="0"/>
        </w:rPr>
        <w:t xml:space="preserve"> Upon receiving </w:t>
      </w:r>
      <w:r w:rsidDel="00000000" w:rsidR="00000000" w:rsidRPr="00000000">
        <w:rPr>
          <w:rtl w:val="0"/>
        </w:rPr>
        <w:t xml:space="preserve">a valid Prop_Clk </w:t>
      </w:r>
      <w:r w:rsidDel="00000000" w:rsidR="00000000" w:rsidRPr="00000000">
        <w:rPr>
          <w:sz w:val="18"/>
          <w:szCs w:val="18"/>
          <w:rtl w:val="0"/>
        </w:rPr>
        <w:t xml:space="preserve">command, the loader immediately echoes a "." character and then pe</w:t>
      </w:r>
      <w:r w:rsidDel="00000000" w:rsidR="00000000" w:rsidRPr="00000000">
        <w:rPr>
          <w:rtl w:val="0"/>
        </w:rPr>
        <w:t xml:space="preserve">rforms the following steps:</w:t>
      </w:r>
    </w:p>
    <w:p w:rsidR="00000000" w:rsidDel="00000000" w:rsidP="00000000" w:rsidRDefault="00000000" w:rsidRPr="00000000" w14:paraId="00001379">
      <w:pPr>
        <w:pageBreakBefore w:val="0"/>
        <w:widowControl w:val="0"/>
        <w:rPr/>
      </w:pPr>
      <w:r w:rsidDel="00000000" w:rsidR="00000000" w:rsidRPr="00000000">
        <w:rPr>
          <w:rtl w:val="0"/>
        </w:rPr>
      </w:r>
    </w:p>
    <w:p w:rsidR="00000000" w:rsidDel="00000000" w:rsidP="00000000" w:rsidRDefault="00000000" w:rsidRPr="00000000" w14:paraId="0000137A">
      <w:pPr>
        <w:pageBreakBefore w:val="0"/>
        <w:widowControl w:val="0"/>
        <w:numPr>
          <w:ilvl w:val="0"/>
          <w:numId w:val="16"/>
        </w:numPr>
        <w:ind w:left="720" w:hanging="360"/>
        <w:rPr>
          <w:u w:val="none"/>
        </w:rPr>
      </w:pPr>
      <w:r w:rsidDel="00000000" w:rsidR="00000000" w:rsidRPr="00000000">
        <w:rPr>
          <w:rtl w:val="0"/>
        </w:rPr>
        <w:t xml:space="preserve">Switches to the internal 20MHz source.</w:t>
      </w:r>
    </w:p>
    <w:p w:rsidR="00000000" w:rsidDel="00000000" w:rsidP="00000000" w:rsidRDefault="00000000" w:rsidRPr="00000000" w14:paraId="0000137B">
      <w:pPr>
        <w:pageBreakBefore w:val="0"/>
        <w:widowControl w:val="0"/>
        <w:numPr>
          <w:ilvl w:val="0"/>
          <w:numId w:val="16"/>
        </w:numPr>
        <w:ind w:left="720" w:hanging="360"/>
        <w:rPr>
          <w:u w:val="none"/>
        </w:rPr>
      </w:pPr>
      <w:r w:rsidDel="00000000" w:rsidR="00000000" w:rsidRPr="00000000">
        <w:rPr>
          <w:rtl w:val="0"/>
        </w:rPr>
        <w:t xml:space="preserve">Sets the desired configuration (except mode).</w:t>
      </w:r>
    </w:p>
    <w:p w:rsidR="00000000" w:rsidDel="00000000" w:rsidP="00000000" w:rsidRDefault="00000000" w:rsidRPr="00000000" w14:paraId="0000137C">
      <w:pPr>
        <w:pageBreakBefore w:val="0"/>
        <w:widowControl w:val="0"/>
        <w:numPr>
          <w:ilvl w:val="0"/>
          <w:numId w:val="16"/>
        </w:numPr>
        <w:ind w:left="720" w:hanging="360"/>
        <w:rPr>
          <w:u w:val="none"/>
        </w:rPr>
      </w:pPr>
      <w:r w:rsidDel="00000000" w:rsidR="00000000" w:rsidRPr="00000000">
        <w:rPr>
          <w:rtl w:val="0"/>
        </w:rPr>
        <w:t xml:space="preserve">Waits ~5ms for the clock hardware to settle to the new configuration.</w:t>
      </w:r>
    </w:p>
    <w:p w:rsidR="00000000" w:rsidDel="00000000" w:rsidP="00000000" w:rsidRDefault="00000000" w:rsidRPr="00000000" w14:paraId="0000137D">
      <w:pPr>
        <w:pageBreakBefore w:val="0"/>
        <w:widowControl w:val="0"/>
        <w:numPr>
          <w:ilvl w:val="0"/>
          <w:numId w:val="16"/>
        </w:numPr>
        <w:ind w:left="720" w:hanging="360"/>
        <w:rPr>
          <w:u w:val="none"/>
        </w:rPr>
      </w:pPr>
      <w:r w:rsidDel="00000000" w:rsidR="00000000" w:rsidRPr="00000000">
        <w:rPr>
          <w:rtl w:val="0"/>
        </w:rPr>
        <w:t xml:space="preserve">Enables the desired clock mode.</w:t>
      </w:r>
    </w:p>
    <w:p w:rsidR="00000000" w:rsidDel="00000000" w:rsidP="00000000" w:rsidRDefault="00000000" w:rsidRPr="00000000" w14:paraId="0000137E">
      <w:pPr>
        <w:pageBreakBefore w:val="0"/>
        <w:widowControl w:val="0"/>
        <w:ind w:left="0" w:firstLine="0"/>
        <w:rPr/>
      </w:pPr>
      <w:r w:rsidDel="00000000" w:rsidR="00000000" w:rsidRPr="00000000">
        <w:rPr>
          <w:rtl w:val="0"/>
        </w:rPr>
      </w:r>
    </w:p>
    <w:p w:rsidR="00000000" w:rsidDel="00000000" w:rsidP="00000000" w:rsidRDefault="00000000" w:rsidRPr="00000000" w14:paraId="0000137F">
      <w:pPr>
        <w:pageBreakBefore w:val="0"/>
        <w:widowControl w:val="0"/>
        <w:ind w:left="720" w:firstLine="0"/>
        <w:rPr/>
      </w:pPr>
      <w:r w:rsidDel="00000000" w:rsidR="00000000" w:rsidRPr="00000000">
        <w:rPr>
          <w:b w:val="1"/>
          <w:rtl w:val="0"/>
        </w:rPr>
        <w:t xml:space="preserve">NOTE:</w:t>
      </w:r>
      <w:r w:rsidDel="00000000" w:rsidR="00000000" w:rsidRPr="00000000">
        <w:rPr>
          <w:rtl w:val="0"/>
        </w:rPr>
        <w:t xml:space="preserve"> After the command is sent, the s</w:t>
      </w:r>
      <w:r w:rsidDel="00000000" w:rsidR="00000000" w:rsidRPr="00000000">
        <w:rPr>
          <w:sz w:val="18"/>
          <w:szCs w:val="18"/>
          <w:rtl w:val="0"/>
        </w:rPr>
        <w:t xml:space="preserve">ender should </w:t>
      </w:r>
      <w:r w:rsidDel="00000000" w:rsidR="00000000" w:rsidRPr="00000000">
        <w:rPr>
          <w:rtl w:val="0"/>
        </w:rPr>
        <w:t xml:space="preserve">wait</w:t>
      </w:r>
      <w:r w:rsidDel="00000000" w:rsidR="00000000" w:rsidRPr="00000000">
        <w:rPr>
          <w:sz w:val="18"/>
          <w:szCs w:val="18"/>
          <w:rtl w:val="0"/>
        </w:rPr>
        <w:t xml:space="preserve"> an ~</w:t>
      </w:r>
      <w:r w:rsidDel="00000000" w:rsidR="00000000" w:rsidRPr="00000000">
        <w:rPr>
          <w:rtl w:val="0"/>
        </w:rPr>
        <w:t xml:space="preserve">10</w:t>
      </w:r>
      <w:r w:rsidDel="00000000" w:rsidR="00000000" w:rsidRPr="00000000">
        <w:rPr>
          <w:sz w:val="18"/>
          <w:szCs w:val="18"/>
          <w:rtl w:val="0"/>
        </w:rPr>
        <w:t xml:space="preserve">ms</w:t>
      </w:r>
      <w:r w:rsidDel="00000000" w:rsidR="00000000" w:rsidRPr="00000000">
        <w:rPr>
          <w:rtl w:val="0"/>
        </w:rPr>
        <w:t xml:space="preserve">,</w:t>
      </w:r>
      <w:r w:rsidDel="00000000" w:rsidR="00000000" w:rsidRPr="00000000">
        <w:rPr>
          <w:sz w:val="18"/>
          <w:szCs w:val="18"/>
          <w:rtl w:val="0"/>
        </w:rPr>
        <w:t xml:space="preserve"> then send</w:t>
      </w:r>
      <w:r w:rsidDel="00000000" w:rsidR="00000000" w:rsidRPr="00000000">
        <w:rPr>
          <w:rtl w:val="0"/>
        </w:rPr>
        <w:t xml:space="preserve"> </w:t>
      </w:r>
      <w:r w:rsidDel="00000000" w:rsidR="00000000" w:rsidRPr="00000000">
        <w:rPr>
          <w:sz w:val="18"/>
          <w:szCs w:val="18"/>
          <w:rtl w:val="0"/>
        </w:rPr>
        <w:t xml:space="preserve">"&gt; " ($3E, $20) auto</w:t>
      </w:r>
      <w:r w:rsidDel="00000000" w:rsidR="00000000" w:rsidRPr="00000000">
        <w:rPr>
          <w:rtl w:val="0"/>
        </w:rPr>
        <w:t xml:space="preserve">-baud sequence to adjust for the new clock configuration.</w:t>
      </w:r>
    </w:p>
    <w:p w:rsidR="00000000" w:rsidDel="00000000" w:rsidP="00000000" w:rsidRDefault="00000000" w:rsidRPr="00000000" w14:paraId="00001380">
      <w:pPr>
        <w:pageBreakBefore w:val="0"/>
        <w:widowControl w:val="0"/>
        <w:ind w:left="720" w:firstLine="0"/>
        <w:rPr/>
      </w:pPr>
      <w:r w:rsidDel="00000000" w:rsidR="00000000" w:rsidRPr="00000000">
        <w:rPr>
          <w:rtl w:val="0"/>
        </w:rPr>
      </w:r>
    </w:p>
    <w:p w:rsidR="00000000" w:rsidDel="00000000" w:rsidP="00000000" w:rsidRDefault="00000000" w:rsidRPr="00000000" w14:paraId="00001381">
      <w:pPr>
        <w:pageBreakBefore w:val="0"/>
        <w:widowControl w:val="0"/>
        <w:ind w:left="720" w:firstLine="0"/>
        <w:rPr/>
      </w:pPr>
      <w:r w:rsidDel="00000000" w:rsidR="00000000" w:rsidRPr="00000000">
        <w:rPr>
          <w:b w:val="1"/>
          <w:rtl w:val="0"/>
        </w:rPr>
        <w:t xml:space="preserve">NOTE:</w:t>
      </w:r>
      <w:r w:rsidDel="00000000" w:rsidR="00000000" w:rsidRPr="00000000">
        <w:rPr>
          <w:rtl w:val="0"/>
        </w:rPr>
        <w:t xml:space="preserve"> If an image is loaded (see Prop_Hex/Prop_Txt) after switching to a PLL clock mode that is different than the mode used by that image, the uploaded image may need to </w:t>
      </w:r>
      <w:r w:rsidDel="00000000" w:rsidR="00000000" w:rsidRPr="00000000">
        <w:rPr>
          <w:rtl w:val="0"/>
        </w:rPr>
        <w:t xml:space="preserve">issue a "HUBSET #$F0" before switching to the desired clock mode.  See the warning in </w:t>
      </w:r>
      <w:hyperlink w:anchor="_t2diwztdb9xr">
        <w:r w:rsidDel="00000000" w:rsidR="00000000" w:rsidRPr="00000000">
          <w:rPr>
            <w:color w:val="1155cc"/>
            <w:u w:val="single"/>
            <w:rtl w:val="0"/>
          </w:rPr>
          <w:t xml:space="preserve">Configuring the Clock Generator</w:t>
        </w:r>
      </w:hyperlink>
      <w:r w:rsidDel="00000000" w:rsidR="00000000" w:rsidRPr="00000000">
        <w:rPr>
          <w:rtl w:val="0"/>
        </w:rPr>
        <w:t xml:space="preserve"> for more details.  An alternative approach is to use the same clock configuration as used by the image.  This means that the image's call to HUBSET will effectively be a NOP, but always safe to perform.</w:t>
      </w:r>
    </w:p>
    <w:p w:rsidR="00000000" w:rsidDel="00000000" w:rsidP="00000000" w:rsidRDefault="00000000" w:rsidRPr="00000000" w14:paraId="00001382">
      <w:pPr>
        <w:pageBreakBefore w:val="0"/>
        <w:widowControl w:val="0"/>
        <w:ind w:left="720" w:firstLine="0"/>
        <w:rPr/>
      </w:pPr>
      <w:r w:rsidDel="00000000" w:rsidR="00000000" w:rsidRPr="00000000">
        <w:rPr>
          <w:rtl w:val="0"/>
        </w:rPr>
      </w:r>
    </w:p>
    <w:p w:rsidR="00000000" w:rsidDel="00000000" w:rsidP="00000000" w:rsidRDefault="00000000" w:rsidRPr="00000000" w14:paraId="00001383">
      <w:pPr>
        <w:pageBreakBefore w:val="0"/>
        <w:widowControl w:val="0"/>
        <w:spacing w:line="331.2" w:lineRule="auto"/>
        <w:ind w:left="720" w:firstLine="0"/>
        <w:rPr/>
      </w:pPr>
      <w:r w:rsidDel="00000000" w:rsidR="00000000" w:rsidRPr="00000000">
        <w:rPr>
          <w:b w:val="1"/>
          <w:rtl w:val="0"/>
        </w:rPr>
        <w:t xml:space="preserve">NOTE TO FPGA USERS:</w:t>
      </w:r>
      <w:r w:rsidDel="00000000" w:rsidR="00000000" w:rsidRPr="00000000">
        <w:rPr>
          <w:rtl w:val="0"/>
        </w:rPr>
        <w:t xml:space="preserve"> The only supported clock-setting values are $00 for 20MHz and $FF for 80MHz.  This value would be used instead of the 25-bit value for the regular instruction.  Wait ~10ms before sending "&gt; ".</w:t>
      </w:r>
    </w:p>
    <w:p w:rsidR="00000000" w:rsidDel="00000000" w:rsidP="00000000" w:rsidRDefault="00000000" w:rsidRPr="00000000" w14:paraId="00001384">
      <w:pPr>
        <w:pStyle w:val="Heading4"/>
        <w:pageBreakBefore w:val="0"/>
        <w:widowControl w:val="0"/>
        <w:rPr/>
      </w:pPr>
      <w:bookmarkStart w:colFirst="0" w:colLast="0" w:name="_8ac9kifves9d" w:id="123"/>
      <w:bookmarkEnd w:id="123"/>
      <w:r w:rsidDel="00000000" w:rsidR="00000000" w:rsidRPr="00000000">
        <w:rPr>
          <w:rtl w:val="0"/>
        </w:rPr>
        <w:t xml:space="preserve">PLL Example</w:t>
      </w:r>
    </w:p>
    <w:p w:rsidR="00000000" w:rsidDel="00000000" w:rsidP="00000000" w:rsidRDefault="00000000" w:rsidRPr="00000000" w14:paraId="00001385">
      <w:pPr>
        <w:pageBreakBefore w:val="0"/>
        <w:widowControl w:val="0"/>
        <w:rPr/>
      </w:pPr>
      <w:r w:rsidDel="00000000" w:rsidR="00000000" w:rsidRPr="00000000">
        <w:rPr>
          <w:sz w:val="18"/>
          <w:szCs w:val="18"/>
          <w:rtl w:val="0"/>
        </w:rPr>
        <w:t xml:space="preserve">To </w:t>
      </w:r>
      <w:r w:rsidDel="00000000" w:rsidR="00000000" w:rsidRPr="00000000">
        <w:rPr>
          <w:rtl w:val="0"/>
        </w:rPr>
        <w:t xml:space="preserve">update the clock source per </w:t>
      </w:r>
      <w:hyperlink w:anchor="_ahrtbhe96lad">
        <w:r w:rsidDel="00000000" w:rsidR="00000000" w:rsidRPr="00000000">
          <w:rPr>
            <w:color w:val="1155cc"/>
            <w:u w:val="single"/>
            <w:rtl w:val="0"/>
          </w:rPr>
          <w:t xml:space="preserve">PLL Example</w:t>
        </w:r>
      </w:hyperlink>
      <w:r w:rsidDel="00000000" w:rsidR="00000000" w:rsidRPr="00000000">
        <w:rPr>
          <w:sz w:val="18"/>
          <w:szCs w:val="18"/>
          <w:rtl w:val="0"/>
        </w:rPr>
        <w:t xml:space="preserve">:</w:t>
      </w:r>
      <w:r w:rsidDel="00000000" w:rsidR="00000000" w:rsidRPr="00000000">
        <w:rPr>
          <w:rtl w:val="0"/>
        </w:rPr>
      </w:r>
    </w:p>
    <w:tbl>
      <w:tblPr>
        <w:tblStyle w:val="Table40"/>
        <w:tblW w:w="11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386">
            <w:pPr>
              <w:pageBreakBefore w:val="0"/>
              <w:widowControl w:val="0"/>
              <w:rPr/>
            </w:pPr>
            <w:r w:rsidDel="00000000" w:rsidR="00000000" w:rsidRPr="00000000">
              <w:rPr>
                <w:rtl w:val="0"/>
              </w:rPr>
              <w:t xml:space="preserve">Sender:</w:t>
              <w:tab/>
            </w:r>
            <w:r w:rsidDel="00000000" w:rsidR="00000000" w:rsidRPr="00000000">
              <w:rPr>
                <w:rFonts w:ascii="Courier New" w:cs="Courier New" w:eastAsia="Courier New" w:hAnsi="Courier New"/>
                <w:b w:val="1"/>
                <w:rtl w:val="0"/>
              </w:rPr>
              <w:t xml:space="preserve">"&gt; Prop_Clk 0 0 0 0 19D28F8"+CR</w:t>
            </w:r>
            <w:r w:rsidDel="00000000" w:rsidR="00000000" w:rsidRPr="00000000">
              <w:rPr>
                <w:rtl w:val="0"/>
              </w:rPr>
            </w:r>
          </w:p>
          <w:p w:rsidR="00000000" w:rsidDel="00000000" w:rsidP="00000000" w:rsidRDefault="00000000" w:rsidRPr="00000000" w14:paraId="00001387">
            <w:pPr>
              <w:pageBreakBefore w:val="0"/>
              <w:widowControl w:val="0"/>
              <w:rPr>
                <w:rFonts w:ascii="Courier New" w:cs="Courier New" w:eastAsia="Courier New" w:hAnsi="Courier New"/>
                <w:b w:val="1"/>
              </w:rPr>
            </w:pPr>
            <w:r w:rsidDel="00000000" w:rsidR="00000000" w:rsidRPr="00000000">
              <w:rPr>
                <w:rtl w:val="0"/>
              </w:rPr>
              <w:t xml:space="preserve">Loader:</w:t>
              <w:tab/>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1388">
            <w:pPr>
              <w:pageBreakBefore w:val="0"/>
              <w:widowControl w:val="0"/>
              <w:rPr/>
            </w:pPr>
            <w:r w:rsidDel="00000000" w:rsidR="00000000" w:rsidRPr="00000000">
              <w:rPr>
                <w:rtl w:val="0"/>
              </w:rPr>
              <w:t xml:space="preserve">Sender: (</w:t>
            </w:r>
            <w:r w:rsidDel="00000000" w:rsidR="00000000" w:rsidRPr="00000000">
              <w:rPr>
                <w:i w:val="1"/>
                <w:rtl w:val="0"/>
              </w:rPr>
              <w:t xml:space="preserve">wait ~10ms</w:t>
            </w:r>
            <w:r w:rsidDel="00000000" w:rsidR="00000000" w:rsidRPr="00000000">
              <w:rPr>
                <w:rtl w:val="0"/>
              </w:rPr>
              <w:t xml:space="preserve">)</w:t>
            </w:r>
          </w:p>
          <w:p w:rsidR="00000000" w:rsidDel="00000000" w:rsidP="00000000" w:rsidRDefault="00000000" w:rsidRPr="00000000" w14:paraId="00001389">
            <w:pPr>
              <w:pageBreakBefore w:val="0"/>
              <w:widowControl w:val="0"/>
              <w:rPr/>
            </w:pPr>
            <w:r w:rsidDel="00000000" w:rsidR="00000000" w:rsidRPr="00000000">
              <w:rPr>
                <w:rtl w:val="0"/>
              </w:rPr>
              <w:t xml:space="preserve">Sender:</w:t>
              <w:tab/>
            </w:r>
            <w:r w:rsidDel="00000000" w:rsidR="00000000" w:rsidRPr="00000000">
              <w:rPr>
                <w:rFonts w:ascii="Courier New" w:cs="Courier New" w:eastAsia="Courier New" w:hAnsi="Courier New"/>
                <w:b w:val="1"/>
                <w:rtl w:val="0"/>
              </w:rPr>
              <w:t xml:space="preserve">"&gt; Prop_Clk 0 0 0 0 19D28FB"+CR</w:t>
            </w:r>
            <w:r w:rsidDel="00000000" w:rsidR="00000000" w:rsidRPr="00000000">
              <w:rPr>
                <w:rtl w:val="0"/>
              </w:rPr>
            </w:r>
          </w:p>
          <w:p w:rsidR="00000000" w:rsidDel="00000000" w:rsidP="00000000" w:rsidRDefault="00000000" w:rsidRPr="00000000" w14:paraId="0000138A">
            <w:pPr>
              <w:pageBreakBefore w:val="0"/>
              <w:widowControl w:val="0"/>
              <w:rPr/>
            </w:pPr>
            <w:r w:rsidDel="00000000" w:rsidR="00000000" w:rsidRPr="00000000">
              <w:rPr>
                <w:rtl w:val="0"/>
              </w:rPr>
              <w:t xml:space="preserve">Loader:</w:t>
              <w:tab/>
            </w:r>
            <w:r w:rsidDel="00000000" w:rsidR="00000000" w:rsidRPr="00000000">
              <w:rPr>
                <w:rFonts w:ascii="Courier New" w:cs="Courier New" w:eastAsia="Courier New" w:hAnsi="Courier New"/>
                <w:b w:val="1"/>
                <w:rtl w:val="0"/>
              </w:rPr>
              <w:t xml:space="preserve">"."</w:t>
            </w:r>
            <w:r w:rsidDel="00000000" w:rsidR="00000000" w:rsidRPr="00000000">
              <w:rPr>
                <w:rtl w:val="0"/>
              </w:rPr>
            </w:r>
          </w:p>
        </w:tc>
      </w:tr>
    </w:tbl>
    <w:p w:rsidR="00000000" w:rsidDel="00000000" w:rsidP="00000000" w:rsidRDefault="00000000" w:rsidRPr="00000000" w14:paraId="0000138B">
      <w:pPr>
        <w:pageBreakBefore w:val="0"/>
        <w:widowControl w:val="0"/>
        <w:rPr/>
      </w:pPr>
      <w:r w:rsidDel="00000000" w:rsidR="00000000" w:rsidRPr="00000000">
        <w:rPr>
          <w:rtl w:val="0"/>
        </w:rPr>
      </w:r>
    </w:p>
    <w:p w:rsidR="00000000" w:rsidDel="00000000" w:rsidP="00000000" w:rsidRDefault="00000000" w:rsidRPr="00000000" w14:paraId="0000138C">
      <w:pPr>
        <w:pageBreakBefore w:val="0"/>
        <w:widowControl w:val="0"/>
        <w:ind w:left="720" w:firstLine="0"/>
        <w:rPr/>
      </w:pPr>
      <w:r w:rsidDel="00000000" w:rsidR="00000000" w:rsidRPr="00000000">
        <w:rPr>
          <w:b w:val="1"/>
          <w:rtl w:val="0"/>
        </w:rPr>
        <w:t xml:space="preserve">NOTE:</w:t>
      </w:r>
      <w:r w:rsidDel="00000000" w:rsidR="00000000" w:rsidRPr="00000000">
        <w:rPr>
          <w:rtl w:val="0"/>
        </w:rPr>
        <w:t xml:space="preserve"> An initial "</w:t>
      </w:r>
      <w:r w:rsidDel="00000000" w:rsidR="00000000" w:rsidRPr="00000000">
        <w:rPr>
          <w:rFonts w:ascii="Courier New" w:cs="Courier New" w:eastAsia="Courier New" w:hAnsi="Courier New"/>
          <w:b w:val="1"/>
          <w:rtl w:val="0"/>
        </w:rPr>
        <w:t xml:space="preserve">Prop_Clk 0 0 0 0 F0</w:t>
      </w:r>
      <w:r w:rsidDel="00000000" w:rsidR="00000000" w:rsidRPr="00000000">
        <w:rPr>
          <w:rtl w:val="0"/>
        </w:rPr>
        <w:t xml:space="preserve">" is not required since the clock circuit starts up in this mode.</w:t>
      </w:r>
    </w:p>
    <w:p w:rsidR="00000000" w:rsidDel="00000000" w:rsidP="00000000" w:rsidRDefault="00000000" w:rsidRPr="00000000" w14:paraId="0000138D">
      <w:pPr>
        <w:pStyle w:val="Heading4"/>
        <w:pageBreakBefore w:val="0"/>
        <w:widowControl w:val="0"/>
        <w:rPr/>
      </w:pPr>
      <w:bookmarkStart w:colFirst="0" w:colLast="0" w:name="_bh4hc5ahuvxz" w:id="124"/>
      <w:bookmarkEnd w:id="124"/>
      <w:r w:rsidDel="00000000" w:rsidR="00000000" w:rsidRPr="00000000">
        <w:rPr>
          <w:rtl w:val="0"/>
        </w:rPr>
        <w:t xml:space="preserve">Reset to Boot Clock Configuration</w:t>
      </w:r>
    </w:p>
    <w:p w:rsidR="00000000" w:rsidDel="00000000" w:rsidP="00000000" w:rsidRDefault="00000000" w:rsidRPr="00000000" w14:paraId="0000138E">
      <w:pPr>
        <w:pageBreakBefore w:val="0"/>
        <w:widowControl w:val="0"/>
        <w:rPr/>
      </w:pPr>
      <w:r w:rsidDel="00000000" w:rsidR="00000000" w:rsidRPr="00000000">
        <w:rPr>
          <w:rtl w:val="0"/>
        </w:rPr>
        <w:t xml:space="preserve">To return to the clock configuration on bootup:</w:t>
      </w:r>
    </w:p>
    <w:tbl>
      <w:tblPr>
        <w:tblStyle w:val="Table41"/>
        <w:tblW w:w="11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38F">
            <w:pPr>
              <w:pageBreakBefore w:val="0"/>
              <w:widowControl w:val="0"/>
              <w:rPr/>
            </w:pPr>
            <w:r w:rsidDel="00000000" w:rsidR="00000000" w:rsidRPr="00000000">
              <w:rPr>
                <w:rtl w:val="0"/>
              </w:rPr>
              <w:t xml:space="preserve">Sender:</w:t>
              <w:tab/>
            </w:r>
            <w:r w:rsidDel="00000000" w:rsidR="00000000" w:rsidRPr="00000000">
              <w:rPr>
                <w:rFonts w:ascii="Courier New" w:cs="Courier New" w:eastAsia="Courier New" w:hAnsi="Courier New"/>
                <w:b w:val="1"/>
                <w:rtl w:val="0"/>
              </w:rPr>
              <w:t xml:space="preserve">"&gt; Prop_Clk 0 0 0 0 F0"+CR</w:t>
            </w:r>
            <w:r w:rsidDel="00000000" w:rsidR="00000000" w:rsidRPr="00000000">
              <w:rPr>
                <w:rtl w:val="0"/>
              </w:rPr>
            </w:r>
          </w:p>
          <w:p w:rsidR="00000000" w:rsidDel="00000000" w:rsidP="00000000" w:rsidRDefault="00000000" w:rsidRPr="00000000" w14:paraId="00001390">
            <w:pPr>
              <w:pageBreakBefore w:val="0"/>
              <w:widowControl w:val="0"/>
              <w:rPr/>
            </w:pPr>
            <w:r w:rsidDel="00000000" w:rsidR="00000000" w:rsidRPr="00000000">
              <w:rPr>
                <w:rtl w:val="0"/>
              </w:rPr>
              <w:t xml:space="preserve">Loader:</w:t>
              <w:tab/>
            </w:r>
            <w:r w:rsidDel="00000000" w:rsidR="00000000" w:rsidRPr="00000000">
              <w:rPr>
                <w:rFonts w:ascii="Courier New" w:cs="Courier New" w:eastAsia="Courier New" w:hAnsi="Courier New"/>
                <w:b w:val="1"/>
                <w:rtl w:val="0"/>
              </w:rPr>
              <w:t xml:space="preserve">"."</w:t>
            </w:r>
            <w:r w:rsidDel="00000000" w:rsidR="00000000" w:rsidRPr="00000000">
              <w:rPr>
                <w:rtl w:val="0"/>
              </w:rPr>
            </w:r>
          </w:p>
        </w:tc>
      </w:tr>
    </w:tbl>
    <w:p w:rsidR="00000000" w:rsidDel="00000000" w:rsidP="00000000" w:rsidRDefault="00000000" w:rsidRPr="00000000" w14:paraId="00001391">
      <w:pPr>
        <w:pStyle w:val="Heading3"/>
        <w:pageBreakBefore w:val="0"/>
        <w:widowControl w:val="0"/>
        <w:spacing w:line="331.2" w:lineRule="auto"/>
        <w:rPr/>
      </w:pPr>
      <w:bookmarkStart w:colFirst="0" w:colLast="0" w:name="_f2uskv04bm4" w:id="125"/>
      <w:bookmarkEnd w:id="125"/>
      <w:r w:rsidDel="00000000" w:rsidR="00000000" w:rsidRPr="00000000">
        <w:rPr>
          <w:rtl w:val="0"/>
        </w:rPr>
        <w:t xml:space="preserve">Prop_Hex</w:t>
      </w:r>
    </w:p>
    <w:p w:rsidR="00000000" w:rsidDel="00000000" w:rsidP="00000000" w:rsidRDefault="00000000" w:rsidRPr="00000000" w14:paraId="0000139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 Prop_Hex command is used to load byte data into the hub, starting at $00000, and then execute them. Hex bytes must be separated by whitespaces. Only the bottom 8 bits of hex values are used as data.</w:t>
      </w:r>
    </w:p>
    <w:p w:rsidR="00000000" w:rsidDel="00000000" w:rsidP="00000000" w:rsidRDefault="00000000" w:rsidRPr="00000000" w14:paraId="0000139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9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If the command is terminated with a "~" character, the loader will do a 'COGINIT #0,#0' to relaunch cog 0 (currently running the booter program) with the new program starting at $00000.</w:t>
      </w:r>
    </w:p>
    <w:p w:rsidR="00000000" w:rsidDel="00000000" w:rsidP="00000000" w:rsidRDefault="00000000" w:rsidRPr="00000000" w14:paraId="0000139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9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If the command is terminated with a "?" character, the loader will send either a "." character to signify that the embedded checksum was correct, in which case it will run the program as "~" would have. Or, it will send a "!" character to signify that the checksum was incorrect, after which it will wait for a new command.</w:t>
      </w:r>
    </w:p>
    <w:p w:rsidR="00000000" w:rsidDel="00000000" w:rsidP="00000000" w:rsidRDefault="00000000" w:rsidRPr="00000000" w14:paraId="0000139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98">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sz w:val="18"/>
          <w:szCs w:val="18"/>
          <w:rtl w:val="0"/>
        </w:rPr>
        <w:t xml:space="preserve">To demonstrate hex loading, consider this small program:</w:t>
      </w:r>
      <w:r w:rsidDel="00000000" w:rsidR="00000000" w:rsidRPr="00000000">
        <w:rPr>
          <w:rtl w:val="0"/>
        </w:rPr>
      </w:r>
    </w:p>
    <w:tbl>
      <w:tblPr>
        <w:tblStyle w:val="Table42"/>
        <w:tblW w:w="11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399">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DAT</w:t>
              <w:tab/>
              <w:t xml:space="preserve">ORG</w:t>
            </w:r>
          </w:p>
          <w:p w:rsidR="00000000" w:rsidDel="00000000" w:rsidP="00000000" w:rsidRDefault="00000000" w:rsidRPr="00000000" w14:paraId="0000139A">
            <w:pPr>
              <w:pageBreakBefore w:val="0"/>
              <w:widowControl w:val="0"/>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not</w:t>
              <w:tab/>
              <w:t xml:space="preserve">dirb</w:t>
              <w:tab/>
              <w:tab/>
              <w:tab/>
              <w:t xml:space="preserve">'all outputs</w:t>
            </w:r>
          </w:p>
          <w:p w:rsidR="00000000" w:rsidDel="00000000" w:rsidP="00000000" w:rsidRDefault="00000000" w:rsidRPr="00000000" w14:paraId="0000139B">
            <w:pPr>
              <w:pageBreakBefore w:val="0"/>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.lp</w:t>
              <w:tab/>
              <w:t xml:space="preserve">not</w:t>
              <w:tab/>
              <w:t xml:space="preserve">outb</w:t>
              <w:tab/>
              <w:tab/>
              <w:tab/>
              <w:t xml:space="preserve">'toggle states (blinks leds on Prop123 &amp; P2 Eval boards)</w:t>
            </w:r>
          </w:p>
          <w:p w:rsidR="00000000" w:rsidDel="00000000" w:rsidP="00000000" w:rsidRDefault="00000000" w:rsidRPr="00000000" w14:paraId="0000139C">
            <w:pPr>
              <w:pageBreakBefore w:val="0"/>
              <w:widowControl w:val="0"/>
              <w:ind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waitx</w:t>
              <w:tab/>
              <w:t xml:space="preserve">##20_000_000/4</w:t>
              <w:tab/>
              <w:t xml:space="preserve">'wait ¼ second</w:t>
            </w:r>
          </w:p>
          <w:p w:rsidR="00000000" w:rsidDel="00000000" w:rsidP="00000000" w:rsidRDefault="00000000" w:rsidRPr="00000000" w14:paraId="0000139D">
            <w:pPr>
              <w:pageBreakBefore w:val="0"/>
              <w:widowControl w:val="0"/>
              <w:ind w:firstLine="720"/>
              <w:rPr/>
            </w:pPr>
            <w:r w:rsidDel="00000000" w:rsidR="00000000" w:rsidRPr="00000000">
              <w:rPr>
                <w:rFonts w:ascii="Courier New" w:cs="Courier New" w:eastAsia="Courier New" w:hAnsi="Courier New"/>
                <w:b w:val="1"/>
                <w:rtl w:val="0"/>
              </w:rPr>
              <w:t xml:space="preserve">jmp</w:t>
              <w:tab/>
              <w:t xml:space="preserve">#.lp</w:t>
              <w:tab/>
              <w:tab/>
              <w:tab/>
              <w:t xml:space="preserve">'loop</w:t>
            </w:r>
            <w:r w:rsidDel="00000000" w:rsidR="00000000" w:rsidRPr="00000000">
              <w:rPr>
                <w:rtl w:val="0"/>
              </w:rPr>
            </w:r>
          </w:p>
        </w:tc>
      </w:tr>
    </w:tbl>
    <w:p w:rsidR="00000000" w:rsidDel="00000000" w:rsidP="00000000" w:rsidRDefault="00000000" w:rsidRPr="00000000" w14:paraId="0000139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9F">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sz w:val="18"/>
          <w:szCs w:val="18"/>
          <w:rtl w:val="0"/>
        </w:rPr>
        <w:t xml:space="preserve">It assembles to:</w:t>
      </w:r>
      <w:r w:rsidDel="00000000" w:rsidR="00000000" w:rsidRPr="00000000">
        <w:rPr>
          <w:rtl w:val="0"/>
        </w:rPr>
      </w:r>
    </w:p>
    <w:tbl>
      <w:tblPr>
        <w:tblStyle w:val="Table43"/>
        <w:tblW w:w="11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3A0">
            <w:pPr>
              <w:pageBreakBefore w:val="0"/>
              <w:widowControl w:val="0"/>
              <w:rPr/>
            </w:pPr>
            <w:r w:rsidDel="00000000" w:rsidR="00000000" w:rsidRPr="00000000">
              <w:rPr>
                <w:rFonts w:ascii="Courier New" w:cs="Courier New" w:eastAsia="Courier New" w:hAnsi="Courier New"/>
                <w:b w:val="1"/>
                <w:rtl w:val="0"/>
              </w:rPr>
              <w:t xml:space="preserve">00000- FB F7 23 F6 FD FB 23 F6 25 26 80 FF 1F 80 66 FD F0 FF 9F FD</w:t>
            </w:r>
            <w:r w:rsidDel="00000000" w:rsidR="00000000" w:rsidRPr="00000000">
              <w:rPr>
                <w:rtl w:val="0"/>
              </w:rPr>
            </w:r>
          </w:p>
        </w:tc>
      </w:tr>
    </w:tbl>
    <w:p w:rsidR="00000000" w:rsidDel="00000000" w:rsidP="00000000" w:rsidRDefault="00000000" w:rsidRPr="00000000" w14:paraId="000013A1">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A2">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sz w:val="18"/>
          <w:szCs w:val="18"/>
          <w:rtl w:val="0"/>
        </w:rPr>
        <w:t xml:space="preserve">Here is how you would run this program from the serial loader:</w:t>
      </w:r>
      <w:r w:rsidDel="00000000" w:rsidR="00000000" w:rsidRPr="00000000">
        <w:rPr>
          <w:rtl w:val="0"/>
        </w:rPr>
      </w:r>
    </w:p>
    <w:tbl>
      <w:tblPr>
        <w:tblStyle w:val="Table44"/>
        <w:tblW w:w="11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3A3">
            <w:pPr>
              <w:pageBreakBefore w:val="0"/>
              <w:widowControl w:val="0"/>
              <w:rPr/>
            </w:pPr>
            <w:r w:rsidDel="00000000" w:rsidR="00000000" w:rsidRPr="00000000">
              <w:rPr>
                <w:rtl w:val="0"/>
              </w:rPr>
              <w:t xml:space="preserve">Sender:</w:t>
              <w:tab/>
            </w:r>
            <w:r w:rsidDel="00000000" w:rsidR="00000000" w:rsidRPr="00000000">
              <w:rPr>
                <w:rFonts w:ascii="Courier New" w:cs="Courier New" w:eastAsia="Courier New" w:hAnsi="Courier New"/>
                <w:b w:val="1"/>
                <w:rtl w:val="0"/>
              </w:rPr>
              <w:t xml:space="preserve">"&gt; Prop_Hex 0 0 0 0 FB F7 23 F6 FD FB 23 F6 25 26 80 FF 1F 80 66 FD F0 FF 9F FD ~"</w:t>
            </w:r>
            <w:r w:rsidDel="00000000" w:rsidR="00000000" w:rsidRPr="00000000">
              <w:rPr>
                <w:rtl w:val="0"/>
              </w:rPr>
            </w:r>
          </w:p>
        </w:tc>
      </w:tr>
    </w:tbl>
    <w:p w:rsidR="00000000" w:rsidDel="00000000" w:rsidP="00000000" w:rsidRDefault="00000000" w:rsidRPr="00000000" w14:paraId="000013A4">
      <w:pPr>
        <w:pageBreakBefore w:val="0"/>
        <w:widowControl w:val="0"/>
        <w:pBdr>
          <w:top w:space="0" w:sz="0" w:val="nil"/>
          <w:left w:space="0" w:sz="0" w:val="nil"/>
          <w:bottom w:space="0" w:sz="0" w:val="nil"/>
          <w:right w:space="0" w:sz="0" w:val="nil"/>
          <w:between w:space="0" w:sz="0" w:val="nil"/>
        </w:pBdr>
        <w:shd w:fill="auto" w:val="clea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3A5">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sz w:val="18"/>
          <w:szCs w:val="18"/>
          <w:rtl w:val="0"/>
        </w:rPr>
        <w:t xml:space="preserve">In the case of our assembled program, there are 5 little-endian longs which sum to $E6CE9A2C. To generate an embedded checksum long, you would compute $706F7250 ("Prop") minus the sum $E6CE9A2C, which results in $89A0D824. Those four bytes could be appended to the data as follows. </w:t>
      </w:r>
      <w:r w:rsidDel="00000000" w:rsidR="00000000" w:rsidRPr="00000000">
        <w:rPr>
          <w:sz w:val="18"/>
          <w:szCs w:val="18"/>
          <w:rtl w:val="0"/>
        </w:rPr>
        <w:t xml:space="preserve">Note that it doesn't matter where your embedded checksum long is placed, only that it be long-aligned within your data</w:t>
      </w:r>
      <w:r w:rsidDel="00000000" w:rsidR="00000000" w:rsidRPr="00000000">
        <w:rPr>
          <w:sz w:val="18"/>
          <w:szCs w:val="18"/>
          <w:rtl w:val="0"/>
        </w:rPr>
        <w:t xml:space="preserve">:</w:t>
      </w:r>
      <w:r w:rsidDel="00000000" w:rsidR="00000000" w:rsidRPr="00000000">
        <w:rPr>
          <w:rtl w:val="0"/>
        </w:rPr>
      </w:r>
    </w:p>
    <w:tbl>
      <w:tblPr>
        <w:tblStyle w:val="Table45"/>
        <w:tblW w:w="11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3A6">
            <w:pPr>
              <w:pageBreakBefore w:val="0"/>
              <w:widowControl w:val="0"/>
              <w:rPr/>
            </w:pPr>
            <w:r w:rsidDel="00000000" w:rsidR="00000000" w:rsidRPr="00000000">
              <w:rPr>
                <w:rtl w:val="0"/>
              </w:rPr>
              <w:t xml:space="preserve">Sender</w:t>
            </w:r>
            <w:r w:rsidDel="00000000" w:rsidR="00000000" w:rsidRPr="00000000">
              <w:rPr>
                <w:rFonts w:ascii="Courier New" w:cs="Courier New" w:eastAsia="Courier New" w:hAnsi="Courier New"/>
                <w:b w:val="1"/>
                <w:rtl w:val="0"/>
              </w:rPr>
              <w:t xml:space="preserve">: "&gt; Prop_Hex 0 0 0 0 FB F7 23 F6 FD FB 23 F6 25 26 80 FF 1F 80 66 FD F0 FF 9F FD 24 D8 A0 89 ?"</w:t>
            </w:r>
            <w:r w:rsidDel="00000000" w:rsidR="00000000" w:rsidRPr="00000000">
              <w:rPr>
                <w:rtl w:val="0"/>
              </w:rPr>
            </w:r>
          </w:p>
          <w:p w:rsidR="00000000" w:rsidDel="00000000" w:rsidP="00000000" w:rsidRDefault="00000000" w:rsidRPr="00000000" w14:paraId="000013A7">
            <w:pPr>
              <w:pageBreakBefore w:val="0"/>
              <w:widowControl w:val="0"/>
              <w:rPr/>
            </w:pPr>
            <w:r w:rsidDel="00000000" w:rsidR="00000000" w:rsidRPr="00000000">
              <w:rPr>
                <w:rtl w:val="0"/>
              </w:rPr>
              <w:t xml:space="preserve">Loader</w:t>
            </w:r>
            <w:r w:rsidDel="00000000" w:rsidR="00000000" w:rsidRPr="00000000">
              <w:rPr>
                <w:rFonts w:ascii="Courier New" w:cs="Courier New" w:eastAsia="Courier New" w:hAnsi="Courier New"/>
                <w:b w:val="1"/>
                <w:rtl w:val="0"/>
              </w:rPr>
              <w:t xml:space="preserve">: "."</w:t>
            </w:r>
            <w:r w:rsidDel="00000000" w:rsidR="00000000" w:rsidRPr="00000000">
              <w:rPr>
                <w:rtl w:val="0"/>
              </w:rPr>
            </w:r>
          </w:p>
        </w:tc>
      </w:tr>
    </w:tbl>
    <w:p w:rsidR="00000000" w:rsidDel="00000000" w:rsidP="00000000" w:rsidRDefault="00000000" w:rsidRPr="00000000" w14:paraId="000013A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A9">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It's a good idea to start each hex data line with a  "&gt;" character, to keep the baud rate tightly calibrated.</w:t>
      </w:r>
    </w:p>
    <w:p w:rsidR="00000000" w:rsidDel="00000000" w:rsidP="00000000" w:rsidRDefault="00000000" w:rsidRPr="00000000" w14:paraId="000013AA">
      <w:pPr>
        <w:pStyle w:val="Heading3"/>
        <w:pageBreakBefore w:val="0"/>
        <w:widowControl w:val="0"/>
        <w:spacing w:line="331.2" w:lineRule="auto"/>
        <w:rPr/>
      </w:pPr>
      <w:bookmarkStart w:colFirst="0" w:colLast="0" w:name="_r0z26ezhhtd4" w:id="126"/>
      <w:bookmarkEnd w:id="126"/>
      <w:r w:rsidDel="00000000" w:rsidR="00000000" w:rsidRPr="00000000">
        <w:rPr>
          <w:rtl w:val="0"/>
        </w:rPr>
        <w:t xml:space="preserve">Prop_Txt</w:t>
      </w:r>
    </w:p>
    <w:p w:rsidR="00000000" w:rsidDel="00000000" w:rsidP="00000000" w:rsidRDefault="00000000" w:rsidRPr="00000000" w14:paraId="000013AB">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 Prop_Txt command is like Prop_Hex, but with one difference: Instead of hex bytes separated by whitespaces, it takes in Base64 data, which are text characters that convey six bits, each, and get assembled into bytes as they are received. This format is 2.25x denser than hex, and so minimizes transmission size and time.</w:t>
      </w:r>
    </w:p>
    <w:p w:rsidR="00000000" w:rsidDel="00000000" w:rsidP="00000000" w:rsidRDefault="00000000" w:rsidRPr="00000000" w14:paraId="000013AC">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AD">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These are the characters that make up the Base64 alphabet:</w:t>
      </w:r>
    </w:p>
    <w:p w:rsidR="00000000" w:rsidDel="00000000" w:rsidP="00000000" w:rsidRDefault="00000000" w:rsidRPr="00000000" w14:paraId="000013A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AF">
      <w:pPr>
        <w:pageBreakBefore w:val="0"/>
        <w:widowControl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"A".."Z"</w:t>
        <w:tab/>
        <w:t xml:space="preserve">= $00..$19</w:t>
      </w:r>
    </w:p>
    <w:p w:rsidR="00000000" w:rsidDel="00000000" w:rsidP="00000000" w:rsidRDefault="00000000" w:rsidRPr="00000000" w14:paraId="000013B0">
      <w:pPr>
        <w:pageBreakBefore w:val="0"/>
        <w:widowControl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"a".."z"</w:t>
        <w:tab/>
        <w:t xml:space="preserve">= $1A..$33</w:t>
      </w:r>
    </w:p>
    <w:p w:rsidR="00000000" w:rsidDel="00000000" w:rsidP="00000000" w:rsidRDefault="00000000" w:rsidRPr="00000000" w14:paraId="000013B1">
      <w:pPr>
        <w:pageBreakBefore w:val="0"/>
        <w:widowControl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"0".."9"</w:t>
        <w:tab/>
        <w:t xml:space="preserve">= $34..$3D</w:t>
      </w:r>
    </w:p>
    <w:p w:rsidR="00000000" w:rsidDel="00000000" w:rsidP="00000000" w:rsidRDefault="00000000" w:rsidRPr="00000000" w14:paraId="000013B2">
      <w:pPr>
        <w:pageBreakBefore w:val="0"/>
        <w:widowControl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tab/>
        <w:tab/>
        <w:t xml:space="preserve">= $3E</w:t>
      </w:r>
    </w:p>
    <w:p w:rsidR="00000000" w:rsidDel="00000000" w:rsidP="00000000" w:rsidRDefault="00000000" w:rsidRPr="00000000" w14:paraId="000013B3">
      <w:pPr>
        <w:pageBreakBefore w:val="0"/>
        <w:widowControl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tab/>
        <w:tab/>
        <w:t xml:space="preserve">= $3F</w:t>
      </w:r>
    </w:p>
    <w:p w:rsidR="00000000" w:rsidDel="00000000" w:rsidP="00000000" w:rsidRDefault="00000000" w:rsidRPr="00000000" w14:paraId="000013B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B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Whitespaces are ignored among Base64 characters.</w:t>
      </w:r>
    </w:p>
    <w:p w:rsidR="00000000" w:rsidDel="00000000" w:rsidP="00000000" w:rsidRDefault="00000000" w:rsidRPr="00000000" w14:paraId="000013B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B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B8">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sz w:val="18"/>
          <w:szCs w:val="18"/>
          <w:rtl w:val="0"/>
        </w:rPr>
        <w:t xml:space="preserve">To load and run the program used in the Prop_Hex example:</w:t>
      </w:r>
      <w:r w:rsidDel="00000000" w:rsidR="00000000" w:rsidRPr="00000000">
        <w:rPr>
          <w:rtl w:val="0"/>
        </w:rPr>
      </w:r>
    </w:p>
    <w:tbl>
      <w:tblPr>
        <w:tblStyle w:val="Table46"/>
        <w:tblW w:w="11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3B9">
            <w:pPr>
              <w:pageBreakBefore w:val="0"/>
              <w:widowControl w:val="0"/>
              <w:rPr/>
            </w:pPr>
            <w:r w:rsidDel="00000000" w:rsidR="00000000" w:rsidRPr="00000000">
              <w:rPr>
                <w:rtl w:val="0"/>
              </w:rPr>
              <w:t xml:space="preserve">Sender:</w:t>
              <w:tab/>
            </w:r>
            <w:r w:rsidDel="00000000" w:rsidR="00000000" w:rsidRPr="00000000">
              <w:rPr>
                <w:rFonts w:ascii="Courier New" w:cs="Courier New" w:eastAsia="Courier New" w:hAnsi="Courier New"/>
                <w:b w:val="1"/>
                <w:rtl w:val="0"/>
              </w:rPr>
              <w:t xml:space="preserve">"&gt; Prop_Txt 0 0 0 0 +/cj9v37I/YlJoD/H4Bm/fD/n/0 ~"</w:t>
            </w:r>
            <w:r w:rsidDel="00000000" w:rsidR="00000000" w:rsidRPr="00000000">
              <w:rPr>
                <w:rtl w:val="0"/>
              </w:rPr>
            </w:r>
          </w:p>
        </w:tc>
      </w:tr>
    </w:tbl>
    <w:p w:rsidR="00000000" w:rsidDel="00000000" w:rsidP="00000000" w:rsidRDefault="00000000" w:rsidRPr="00000000" w14:paraId="000013BA">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BB">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sz w:val="18"/>
          <w:szCs w:val="18"/>
          <w:rtl w:val="0"/>
        </w:rPr>
        <w:t xml:space="preserve">To add the embedded checksum:</w:t>
      </w:r>
      <w:r w:rsidDel="00000000" w:rsidR="00000000" w:rsidRPr="00000000">
        <w:rPr>
          <w:rtl w:val="0"/>
        </w:rPr>
      </w:r>
    </w:p>
    <w:tbl>
      <w:tblPr>
        <w:tblStyle w:val="Table47"/>
        <w:tblW w:w="11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3BC">
            <w:pPr>
              <w:pageBreakBefore w:val="0"/>
              <w:widowControl w:val="0"/>
              <w:rPr/>
            </w:pPr>
            <w:r w:rsidDel="00000000" w:rsidR="00000000" w:rsidRPr="00000000">
              <w:rPr>
                <w:rtl w:val="0"/>
              </w:rPr>
              <w:t xml:space="preserve">Sender:</w:t>
              <w:tab/>
            </w:r>
            <w:r w:rsidDel="00000000" w:rsidR="00000000" w:rsidRPr="00000000">
              <w:rPr>
                <w:rFonts w:ascii="Courier New" w:cs="Courier New" w:eastAsia="Courier New" w:hAnsi="Courier New"/>
                <w:b w:val="1"/>
                <w:rtl w:val="0"/>
              </w:rPr>
              <w:t xml:space="preserve">"&gt; Prop_Txt 0 0 0 0 +/cj9v37I/YlJoD/H4Bm/fD/n/0k2KCJ ?"</w:t>
            </w:r>
            <w:r w:rsidDel="00000000" w:rsidR="00000000" w:rsidRPr="00000000">
              <w:rPr>
                <w:rtl w:val="0"/>
              </w:rPr>
            </w:r>
          </w:p>
          <w:p w:rsidR="00000000" w:rsidDel="00000000" w:rsidP="00000000" w:rsidRDefault="00000000" w:rsidRPr="00000000" w14:paraId="000013BD">
            <w:pPr>
              <w:pageBreakBefore w:val="0"/>
              <w:widowControl w:val="0"/>
              <w:rPr/>
            </w:pPr>
            <w:r w:rsidDel="00000000" w:rsidR="00000000" w:rsidRPr="00000000">
              <w:rPr>
                <w:rtl w:val="0"/>
              </w:rPr>
              <w:t xml:space="preserve">Loader</w:t>
            </w:r>
            <w:r w:rsidDel="00000000" w:rsidR="00000000" w:rsidRPr="00000000">
              <w:rPr>
                <w:rFonts w:ascii="Courier New" w:cs="Courier New" w:eastAsia="Courier New" w:hAnsi="Courier New"/>
                <w:b w:val="1"/>
                <w:rtl w:val="0"/>
              </w:rPr>
              <w:t xml:space="preserve">: "."</w:t>
            </w:r>
            <w:r w:rsidDel="00000000" w:rsidR="00000000" w:rsidRPr="00000000">
              <w:rPr>
                <w:rtl w:val="0"/>
              </w:rPr>
            </w:r>
          </w:p>
        </w:tc>
      </w:tr>
    </w:tbl>
    <w:p w:rsidR="00000000" w:rsidDel="00000000" w:rsidP="00000000" w:rsidRDefault="00000000" w:rsidRPr="00000000" w14:paraId="000013BE">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BF">
      <w:pPr>
        <w:pageBreakBefore w:val="0"/>
        <w:widowControl w:val="0"/>
        <w:pBdr>
          <w:top w:space="0" w:sz="0" w:val="nil"/>
          <w:left w:space="0" w:sz="0" w:val="nil"/>
          <w:bottom w:space="0" w:sz="0" w:val="nil"/>
          <w:right w:space="0" w:sz="0" w:val="nil"/>
          <w:between w:space="0" w:sz="0" w:val="nil"/>
        </w:pBdr>
        <w:shd w:fill="auto" w:val="clear"/>
        <w:rPr>
          <w:sz w:val="18"/>
          <w:szCs w:val="18"/>
        </w:rPr>
      </w:pPr>
      <w:commentRangeStart w:id="24"/>
      <w:r w:rsidDel="00000000" w:rsidR="00000000" w:rsidRPr="00000000">
        <w:rPr>
          <w:sz w:val="18"/>
          <w:szCs w:val="18"/>
          <w:rtl w:val="0"/>
        </w:rPr>
        <w:t xml:space="preserve">It's a good idea to start each</w:t>
      </w:r>
      <w:commentRangeEnd w:id="24"/>
      <w:r w:rsidDel="00000000" w:rsidR="00000000" w:rsidRPr="00000000">
        <w:commentReference w:id="24"/>
      </w:r>
      <w:r w:rsidDel="00000000" w:rsidR="00000000" w:rsidRPr="00000000">
        <w:rPr>
          <w:sz w:val="18"/>
          <w:szCs w:val="18"/>
          <w:rtl w:val="0"/>
        </w:rPr>
        <w:t xml:space="preserve"> Base64 data line with a "&gt;" character, to keep the baud rate tightly calibrated.</w:t>
      </w:r>
    </w:p>
    <w:p w:rsidR="00000000" w:rsidDel="00000000" w:rsidP="00000000" w:rsidRDefault="00000000" w:rsidRPr="00000000" w14:paraId="000013C0">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13C1">
      <w:pPr>
        <w:pStyle w:val="Heading3"/>
        <w:pageBreakBefore w:val="0"/>
        <w:widowControl w:val="0"/>
        <w:spacing w:line="331.2" w:lineRule="auto"/>
        <w:rPr/>
      </w:pPr>
      <w:bookmarkStart w:colFirst="0" w:colLast="0" w:name="_dmvlrw2mdees" w:id="127"/>
      <w:bookmarkEnd w:id="127"/>
      <w:r w:rsidDel="00000000" w:rsidR="00000000" w:rsidRPr="00000000">
        <w:rPr>
          <w:rtl w:val="0"/>
        </w:rPr>
        <w:t xml:space="preserve">SUMMARY</w:t>
      </w:r>
    </w:p>
    <w:p w:rsidR="00000000" w:rsidDel="00000000" w:rsidP="00000000" w:rsidRDefault="00000000" w:rsidRPr="00000000" w14:paraId="000013C2">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C3">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It is possible to uniquely load many Propeller chips from the same serial signal by giving them each a different INA/INB signature and not connecting SPI memory chips or SD cards to P61..P58.</w:t>
      </w:r>
    </w:p>
    <w:p w:rsidR="00000000" w:rsidDel="00000000" w:rsidP="00000000" w:rsidRDefault="00000000" w:rsidRPr="00000000" w14:paraId="000013C4">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13C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To try out the serial loader, just open a terminal program on your PC with the Propeller 2 connected and type: "&gt; Prop_Chk 0 0 0 0"+CR. You can also cut and paste those Prop_Hex and Prop_Txt example lines to load the blinker program. A simple Propeller 2 development tool needs no special serial signalling, just simple text output that needn't worry about PC/Mac/Unix new-line differences, whitespace conventions, or generating non-standard characters.</w:t>
      </w:r>
    </w:p>
    <w:p w:rsidR="00000000" w:rsidDel="00000000" w:rsidP="00000000" w:rsidRDefault="00000000" w:rsidRPr="00000000" w14:paraId="000013C6">
      <w:pPr>
        <w:pStyle w:val="Heading1"/>
        <w:pageBreakBefore w:val="0"/>
        <w:widowControl w:val="0"/>
        <w:rPr/>
      </w:pPr>
      <w:bookmarkStart w:colFirst="0" w:colLast="0" w:name="_em2rds3ngnl0" w:id="128"/>
      <w:bookmarkEnd w:id="128"/>
      <w:r w:rsidDel="00000000" w:rsidR="00000000" w:rsidRPr="00000000">
        <w:rPr>
          <w:rtl w:val="0"/>
        </w:rPr>
        <w:t xml:space="preserve">Assembly Language</w:t>
      </w:r>
    </w:p>
    <w:p w:rsidR="00000000" w:rsidDel="00000000" w:rsidP="00000000" w:rsidRDefault="00000000" w:rsidRPr="00000000" w14:paraId="000013C7">
      <w:pPr>
        <w:pageBreakBefore w:val="0"/>
        <w:widowControl w:val="0"/>
        <w:rPr>
          <w:b w:val="1"/>
          <w:sz w:val="28"/>
          <w:szCs w:val="28"/>
        </w:rPr>
      </w:pPr>
      <w:r w:rsidDel="00000000" w:rsidR="00000000" w:rsidRPr="00000000">
        <w:rPr>
          <w:rtl w:val="0"/>
        </w:rPr>
      </w:r>
    </w:p>
    <w:p w:rsidR="00000000" w:rsidDel="00000000" w:rsidP="00000000" w:rsidRDefault="00000000" w:rsidRPr="00000000" w14:paraId="000013C8">
      <w:pPr>
        <w:pageBreakBefore w:val="0"/>
        <w:widowControl w:val="0"/>
        <w:rPr>
          <w:sz w:val="18"/>
          <w:szCs w:val="18"/>
        </w:rPr>
      </w:pPr>
      <w:r w:rsidDel="00000000" w:rsidR="00000000" w:rsidRPr="00000000">
        <w:rPr>
          <w:sz w:val="18"/>
          <w:szCs w:val="18"/>
          <w:rtl w:val="0"/>
        </w:rPr>
        <w:t xml:space="preserve">For a detailed list of assembly-language instructions, see this document:</w:t>
      </w:r>
    </w:p>
    <w:p w:rsidR="00000000" w:rsidDel="00000000" w:rsidP="00000000" w:rsidRDefault="00000000" w:rsidRPr="00000000" w14:paraId="000013C9">
      <w:pPr>
        <w:pageBreakBefore w:val="0"/>
        <w:widowControl w:val="0"/>
        <w:rPr>
          <w:sz w:val="18"/>
          <w:szCs w:val="18"/>
        </w:rPr>
      </w:pPr>
      <w:r w:rsidDel="00000000" w:rsidR="00000000" w:rsidRPr="00000000">
        <w:rPr>
          <w:rtl w:val="0"/>
        </w:rPr>
      </w:r>
    </w:p>
    <w:p w:rsidR="00000000" w:rsidDel="00000000" w:rsidP="00000000" w:rsidRDefault="00000000" w:rsidRPr="00000000" w14:paraId="000013CA">
      <w:pPr>
        <w:pageBreakBefore w:val="0"/>
        <w:widowControl w:val="0"/>
        <w:rPr>
          <w:rFonts w:ascii="Courier New" w:cs="Courier New" w:eastAsia="Courier New" w:hAnsi="Courier New"/>
          <w:b w:val="1"/>
          <w:sz w:val="18"/>
          <w:szCs w:val="18"/>
        </w:rPr>
      </w:pPr>
      <w:hyperlink r:id="rId40">
        <w:r w:rsidDel="00000000" w:rsidR="00000000" w:rsidRPr="00000000">
          <w:rPr>
            <w:rFonts w:ascii="Courier New" w:cs="Courier New" w:eastAsia="Courier New" w:hAnsi="Courier New"/>
            <w:b w:val="1"/>
            <w:color w:val="1155cc"/>
            <w:sz w:val="18"/>
            <w:szCs w:val="18"/>
            <w:u w:val="single"/>
            <w:rtl w:val="0"/>
          </w:rPr>
          <w:t xml:space="preserve">https://drive.google.com/open?id=1_vJk-Ad569UMwgXTKTdfJkHYHpc1rZwxB-DcIiAZNdk</w:t>
        </w:r>
      </w:hyperlink>
      <w:r w:rsidDel="00000000" w:rsidR="00000000" w:rsidRPr="00000000">
        <w:rPr>
          <w:rtl w:val="0"/>
        </w:rPr>
      </w:r>
    </w:p>
    <w:p w:rsidR="00000000" w:rsidDel="00000000" w:rsidP="00000000" w:rsidRDefault="00000000" w:rsidRPr="00000000" w14:paraId="000013CB">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3C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Below are the contents of the instructions.txt file which include assembly instructions and assembler directives.</w:t>
      </w:r>
      <w:r w:rsidDel="00000000" w:rsidR="00000000" w:rsidRPr="00000000">
        <w:rPr>
          <w:rtl w:val="0"/>
        </w:rPr>
      </w:r>
    </w:p>
    <w:p w:rsidR="00000000" w:rsidDel="00000000" w:rsidP="00000000" w:rsidRDefault="00000000" w:rsidRPr="00000000" w14:paraId="000013CD">
      <w:pPr>
        <w:pageBreakBefore w:val="0"/>
        <w:widowControl w:val="0"/>
        <w:rPr>
          <w:sz w:val="18"/>
          <w:szCs w:val="18"/>
        </w:rPr>
      </w:pPr>
      <w:r w:rsidDel="00000000" w:rsidR="00000000" w:rsidRPr="00000000">
        <w:rPr>
          <w:rtl w:val="0"/>
        </w:rPr>
      </w:r>
    </w:p>
    <w:tbl>
      <w:tblPr>
        <w:tblStyle w:val="Table48"/>
        <w:tblW w:w="11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
        <w:tblGridChange w:id="0">
          <w:tblGrid>
            <w:gridCol w:w="11520"/>
          </w:tblGrid>
        </w:tblGridChange>
      </w:tblGrid>
      <w:tr>
        <w:trPr>
          <w:cantSplit w:val="0"/>
          <w:tblHeader w:val="0"/>
        </w:trPr>
        <w:tc>
          <w:tcPr>
            <w:shd w:fill="f0ffff" w:val="clear"/>
            <w:tcMar>
              <w:top w:w="100.0" w:type="dxa"/>
              <w:left w:w="100.0" w:type="dxa"/>
              <w:bottom w:w="100.0" w:type="dxa"/>
              <w:right w:w="100.0" w:type="dxa"/>
            </w:tcMar>
            <w:vAlign w:val="top"/>
          </w:tcPr>
          <w:p w:rsidR="00000000" w:rsidDel="00000000" w:rsidP="00000000" w:rsidRDefault="00000000" w:rsidRPr="00000000" w14:paraId="000013C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13C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instruction timing</w:t>
            </w:r>
          </w:p>
          <w:p w:rsidR="00000000" w:rsidDel="00000000" w:rsidP="00000000" w:rsidRDefault="00000000" w:rsidRPr="00000000" w14:paraId="000013D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13D1">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3D2">
            <w:pPr>
              <w:pageBreakBefore w:val="0"/>
              <w:widowControl w:val="0"/>
              <w:rPr>
                <w:rFonts w:ascii="Courier New" w:cs="Courier New" w:eastAsia="Courier New" w:hAnsi="Courier New"/>
                <w:b w:val="1"/>
                <w:sz w:val="10"/>
                <w:szCs w:val="10"/>
              </w:rPr>
            </w:pPr>
            <w:r w:rsidDel="00000000" w:rsidR="00000000" w:rsidRPr="00000000">
              <w:rPr>
                <w:rFonts w:ascii="Courier New" w:cs="Courier New" w:eastAsia="Courier New" w:hAnsi="Courier New"/>
                <w:b w:val="1"/>
                <w:sz w:val="10"/>
                <w:szCs w:val="10"/>
                <w:rtl w:val="0"/>
              </w:rPr>
              <w:t xml:space="preserve">clk</w:t>
            </w:r>
          </w:p>
          <w:p w:rsidR="00000000" w:rsidDel="00000000" w:rsidP="00000000" w:rsidRDefault="00000000" w:rsidRPr="00000000" w14:paraId="000013D3">
            <w:pPr>
              <w:pageBreakBefore w:val="0"/>
              <w:widowControl w:val="0"/>
              <w:rPr>
                <w:rFonts w:ascii="Courier New" w:cs="Courier New" w:eastAsia="Courier New" w:hAnsi="Courier New"/>
                <w:b w:val="1"/>
                <w:sz w:val="10"/>
                <w:szCs w:val="10"/>
              </w:rPr>
            </w:pPr>
            <w:r w:rsidDel="00000000" w:rsidR="00000000" w:rsidRPr="00000000">
              <w:rPr>
                <w:rFonts w:ascii="Courier New" w:cs="Courier New" w:eastAsia="Courier New" w:hAnsi="Courier New"/>
                <w:b w:val="1"/>
                <w:sz w:val="10"/>
                <w:szCs w:val="10"/>
                <w:rtl w:val="0"/>
              </w:rPr>
              <w:t xml:space="preserve">_________------------____________------------____________------------____________------------____________------------____________------------____________-</w:t>
            </w:r>
          </w:p>
          <w:p w:rsidR="00000000" w:rsidDel="00000000" w:rsidP="00000000" w:rsidRDefault="00000000" w:rsidRPr="00000000" w14:paraId="000013D4">
            <w:pPr>
              <w:pageBreakBefore w:val="0"/>
              <w:widowControl w:val="0"/>
              <w:rPr>
                <w:rFonts w:ascii="Courier New" w:cs="Courier New" w:eastAsia="Courier New" w:hAnsi="Courier New"/>
                <w:b w:val="1"/>
                <w:sz w:val="10"/>
                <w:szCs w:val="10"/>
              </w:rPr>
            </w:pPr>
            <w:r w:rsidDel="00000000" w:rsidR="00000000" w:rsidRPr="00000000">
              <w:rPr>
                <w:rFonts w:ascii="Courier New" w:cs="Courier New" w:eastAsia="Courier New" w:hAnsi="Courier New"/>
                <w:b w:val="1"/>
                <w:sz w:val="10"/>
                <w:szCs w:val="10"/>
                <w:rtl w:val="0"/>
              </w:rPr>
              <w:t xml:space="preserve">    </w:t>
            </w:r>
          </w:p>
          <w:p w:rsidR="00000000" w:rsidDel="00000000" w:rsidP="00000000" w:rsidRDefault="00000000" w:rsidRPr="00000000" w14:paraId="000013D5">
            <w:pPr>
              <w:pageBreakBefore w:val="0"/>
              <w:widowControl w:val="0"/>
              <w:rPr>
                <w:rFonts w:ascii="Courier New" w:cs="Courier New" w:eastAsia="Courier New" w:hAnsi="Courier New"/>
                <w:b w:val="1"/>
                <w:sz w:val="10"/>
                <w:szCs w:val="10"/>
              </w:rPr>
            </w:pPr>
            <w:r w:rsidDel="00000000" w:rsidR="00000000" w:rsidRPr="00000000">
              <w:rPr>
                <w:rFonts w:ascii="Courier New" w:cs="Courier New" w:eastAsia="Courier New" w:hAnsi="Courier New"/>
                <w:b w:val="1"/>
                <w:sz w:val="10"/>
                <w:szCs w:val="10"/>
                <w:rtl w:val="0"/>
              </w:rPr>
              <w:t xml:space="preserve">         |                       |                       |                       |                       |                       |                       |</w:t>
            </w:r>
          </w:p>
          <w:p w:rsidR="00000000" w:rsidDel="00000000" w:rsidP="00000000" w:rsidRDefault="00000000" w:rsidRPr="00000000" w14:paraId="000013D6">
            <w:pPr>
              <w:pageBreakBefore w:val="0"/>
              <w:widowControl w:val="0"/>
              <w:rPr>
                <w:rFonts w:ascii="Courier New" w:cs="Courier New" w:eastAsia="Courier New" w:hAnsi="Courier New"/>
                <w:b w:val="1"/>
                <w:sz w:val="10"/>
                <w:szCs w:val="10"/>
              </w:rPr>
            </w:pPr>
            <w:r w:rsidDel="00000000" w:rsidR="00000000" w:rsidRPr="00000000">
              <w:rPr>
                <w:rFonts w:ascii="Courier New" w:cs="Courier New" w:eastAsia="Courier New" w:hAnsi="Courier New"/>
                <w:b w:val="1"/>
                <w:sz w:val="10"/>
                <w:szCs w:val="10"/>
                <w:rtl w:val="0"/>
              </w:rPr>
              <w:t xml:space="preserve">rdRAM Ib |-------+               |              rdRAM Ic |-------+               |              rdRAM Id |-------+               |              rdRAM Ie |</w:t>
            </w:r>
          </w:p>
          <w:p w:rsidR="00000000" w:rsidDel="00000000" w:rsidP="00000000" w:rsidRDefault="00000000" w:rsidRPr="00000000" w14:paraId="000013D7">
            <w:pPr>
              <w:pageBreakBefore w:val="0"/>
              <w:widowControl w:val="0"/>
              <w:rPr>
                <w:rFonts w:ascii="Courier New" w:cs="Courier New" w:eastAsia="Courier New" w:hAnsi="Courier New"/>
                <w:b w:val="1"/>
                <w:sz w:val="10"/>
                <w:szCs w:val="10"/>
              </w:rPr>
            </w:pPr>
            <w:r w:rsidDel="00000000" w:rsidR="00000000" w:rsidRPr="00000000">
              <w:rPr>
                <w:rFonts w:ascii="Courier New" w:cs="Courier New" w:eastAsia="Courier New" w:hAnsi="Courier New"/>
                <w:b w:val="1"/>
                <w:sz w:val="10"/>
                <w:szCs w:val="10"/>
                <w:rtl w:val="0"/>
              </w:rPr>
              <w:t xml:space="preserve">         |       |               |                       |       |               |                       |       |               |                       |</w:t>
            </w:r>
          </w:p>
          <w:p w:rsidR="00000000" w:rsidDel="00000000" w:rsidP="00000000" w:rsidRDefault="00000000" w:rsidRPr="00000000" w14:paraId="000013D8">
            <w:pPr>
              <w:pageBreakBefore w:val="0"/>
              <w:widowControl w:val="0"/>
              <w:rPr>
                <w:rFonts w:ascii="Courier New" w:cs="Courier New" w:eastAsia="Courier New" w:hAnsi="Courier New"/>
                <w:b w:val="1"/>
                <w:sz w:val="10"/>
                <w:szCs w:val="10"/>
              </w:rPr>
            </w:pPr>
            <w:r w:rsidDel="00000000" w:rsidR="00000000" w:rsidRPr="00000000">
              <w:rPr>
                <w:rFonts w:ascii="Courier New" w:cs="Courier New" w:eastAsia="Courier New" w:hAnsi="Courier New"/>
                <w:b w:val="1"/>
                <w:sz w:val="10"/>
                <w:szCs w:val="10"/>
                <w:rtl w:val="0"/>
              </w:rPr>
              <w:t xml:space="preserve">latch Da |---+   +----&gt; rdRAM Db |------------&gt; latch Db |---+   +----&gt; rdRAM Dc |------------&gt; latch Dc |---+   +----&gt; rdRAM Dd |------------&gt; latch Dd |</w:t>
            </w:r>
          </w:p>
          <w:p w:rsidR="00000000" w:rsidDel="00000000" w:rsidP="00000000" w:rsidRDefault="00000000" w:rsidRPr="00000000" w14:paraId="000013D9">
            <w:pPr>
              <w:pageBreakBefore w:val="0"/>
              <w:widowControl w:val="0"/>
              <w:rPr>
                <w:rFonts w:ascii="Courier New" w:cs="Courier New" w:eastAsia="Courier New" w:hAnsi="Courier New"/>
                <w:b w:val="1"/>
                <w:sz w:val="10"/>
                <w:szCs w:val="10"/>
              </w:rPr>
            </w:pPr>
            <w:r w:rsidDel="00000000" w:rsidR="00000000" w:rsidRPr="00000000">
              <w:rPr>
                <w:rFonts w:ascii="Courier New" w:cs="Courier New" w:eastAsia="Courier New" w:hAnsi="Courier New"/>
                <w:b w:val="1"/>
                <w:sz w:val="10"/>
                <w:szCs w:val="10"/>
                <w:rtl w:val="0"/>
              </w:rPr>
              <w:t xml:space="preserve">latch Sa |---+   +----&gt; rdRAM Sb |------------&gt; latch Sb |---+   +----&gt; rdRAM Sc |------------&gt; latch Sc |---+   +----&gt; rdRAM Sd |------------&gt; latch Sd |</w:t>
            </w:r>
          </w:p>
          <w:p w:rsidR="00000000" w:rsidDel="00000000" w:rsidP="00000000" w:rsidRDefault="00000000" w:rsidRPr="00000000" w14:paraId="000013DA">
            <w:pPr>
              <w:pageBreakBefore w:val="0"/>
              <w:widowControl w:val="0"/>
              <w:rPr>
                <w:rFonts w:ascii="Courier New" w:cs="Courier New" w:eastAsia="Courier New" w:hAnsi="Courier New"/>
                <w:b w:val="1"/>
                <w:sz w:val="10"/>
                <w:szCs w:val="10"/>
              </w:rPr>
            </w:pPr>
            <w:r w:rsidDel="00000000" w:rsidR="00000000" w:rsidRPr="00000000">
              <w:rPr>
                <w:rFonts w:ascii="Courier New" w:cs="Courier New" w:eastAsia="Courier New" w:hAnsi="Courier New"/>
                <w:b w:val="1"/>
                <w:sz w:val="10"/>
                <w:szCs w:val="10"/>
                <w:rtl w:val="0"/>
              </w:rPr>
              <w:t xml:space="preserve">latch Ia |---+   +----&gt; latch Ib |------------&gt; latch Ib |---+   +----&gt; latch Ic |------------&gt; latch Ic |---+   +----&gt; latch Id |------------&gt; latch Id |</w:t>
            </w:r>
          </w:p>
          <w:p w:rsidR="00000000" w:rsidDel="00000000" w:rsidP="00000000" w:rsidRDefault="00000000" w:rsidRPr="00000000" w14:paraId="000013DB">
            <w:pPr>
              <w:pageBreakBefore w:val="0"/>
              <w:widowControl w:val="0"/>
              <w:rPr>
                <w:rFonts w:ascii="Courier New" w:cs="Courier New" w:eastAsia="Courier New" w:hAnsi="Courier New"/>
                <w:b w:val="1"/>
                <w:sz w:val="10"/>
                <w:szCs w:val="10"/>
              </w:rPr>
            </w:pPr>
            <w:r w:rsidDel="00000000" w:rsidR="00000000" w:rsidRPr="00000000">
              <w:rPr>
                <w:rFonts w:ascii="Courier New" w:cs="Courier New" w:eastAsia="Courier New" w:hAnsi="Courier New"/>
                <w:b w:val="1"/>
                <w:sz w:val="10"/>
                <w:szCs w:val="10"/>
                <w:rtl w:val="0"/>
              </w:rPr>
              <w:t xml:space="preserve">         |   |                   |                       |   |                   |                       |   |                   |                       |</w:t>
            </w:r>
          </w:p>
          <w:p w:rsidR="00000000" w:rsidDel="00000000" w:rsidP="00000000" w:rsidRDefault="00000000" w:rsidRPr="00000000" w14:paraId="000013DC">
            <w:pPr>
              <w:pageBreakBefore w:val="0"/>
              <w:widowControl w:val="0"/>
              <w:rPr>
                <w:rFonts w:ascii="Courier New" w:cs="Courier New" w:eastAsia="Courier New" w:hAnsi="Courier New"/>
                <w:b w:val="1"/>
                <w:sz w:val="10"/>
                <w:szCs w:val="10"/>
              </w:rPr>
            </w:pPr>
            <w:r w:rsidDel="00000000" w:rsidR="00000000" w:rsidRPr="00000000">
              <w:rPr>
                <w:rFonts w:ascii="Courier New" w:cs="Courier New" w:eastAsia="Courier New" w:hAnsi="Courier New"/>
                <w:b w:val="1"/>
                <w:sz w:val="10"/>
                <w:szCs w:val="10"/>
                <w:rtl w:val="0"/>
              </w:rPr>
              <w:t xml:space="preserve">         |   +------------------ALU-----------&gt; wrRAM Ra |   +------------------ALU-----------&gt; wrRAM Rb |   +------------------ALU-----------&gt; wrRAM Rc |</w:t>
            </w:r>
          </w:p>
          <w:p w:rsidR="00000000" w:rsidDel="00000000" w:rsidP="00000000" w:rsidRDefault="00000000" w:rsidRPr="00000000" w14:paraId="000013DD">
            <w:pPr>
              <w:pageBreakBefore w:val="0"/>
              <w:widowControl w:val="0"/>
              <w:rPr>
                <w:rFonts w:ascii="Courier New" w:cs="Courier New" w:eastAsia="Courier New" w:hAnsi="Courier New"/>
                <w:b w:val="1"/>
                <w:sz w:val="10"/>
                <w:szCs w:val="10"/>
              </w:rPr>
            </w:pPr>
            <w:r w:rsidDel="00000000" w:rsidR="00000000" w:rsidRPr="00000000">
              <w:rPr>
                <w:rFonts w:ascii="Courier New" w:cs="Courier New" w:eastAsia="Courier New" w:hAnsi="Courier New"/>
                <w:b w:val="1"/>
                <w:sz w:val="10"/>
                <w:szCs w:val="10"/>
                <w:rtl w:val="0"/>
              </w:rPr>
              <w:t xml:space="preserve">         |                       |                       |                       |                       |                       |                       |</w:t>
            </w:r>
          </w:p>
          <w:p w:rsidR="00000000" w:rsidDel="00000000" w:rsidP="00000000" w:rsidRDefault="00000000" w:rsidRPr="00000000" w14:paraId="000013DE">
            <w:pPr>
              <w:pageBreakBefore w:val="0"/>
              <w:widowControl w:val="0"/>
              <w:rPr>
                <w:rFonts w:ascii="Courier New" w:cs="Courier New" w:eastAsia="Courier New" w:hAnsi="Courier New"/>
                <w:b w:val="1"/>
                <w:sz w:val="10"/>
                <w:szCs w:val="10"/>
              </w:rPr>
            </w:pPr>
            <w:r w:rsidDel="00000000" w:rsidR="00000000" w:rsidRPr="00000000">
              <w:rPr>
                <w:rFonts w:ascii="Courier New" w:cs="Courier New" w:eastAsia="Courier New" w:hAnsi="Courier New"/>
                <w:b w:val="1"/>
                <w:sz w:val="10"/>
                <w:szCs w:val="10"/>
                <w:rtl w:val="0"/>
              </w:rPr>
              <w:t xml:space="preserve">         |                       |  stall/done = 'gox'   |                       |  stall/done = 'gox'   |                       |  stall/done = 'gox'   |</w:t>
            </w:r>
          </w:p>
          <w:p w:rsidR="00000000" w:rsidDel="00000000" w:rsidP="00000000" w:rsidRDefault="00000000" w:rsidRPr="00000000" w14:paraId="000013DF">
            <w:pPr>
              <w:pageBreakBefore w:val="0"/>
              <w:widowControl w:val="0"/>
              <w:rPr>
                <w:rFonts w:ascii="Courier New" w:cs="Courier New" w:eastAsia="Courier New" w:hAnsi="Courier New"/>
                <w:b w:val="1"/>
                <w:sz w:val="10"/>
                <w:szCs w:val="10"/>
              </w:rPr>
            </w:pPr>
            <w:r w:rsidDel="00000000" w:rsidR="00000000" w:rsidRPr="00000000">
              <w:rPr>
                <w:rFonts w:ascii="Courier New" w:cs="Courier New" w:eastAsia="Courier New" w:hAnsi="Courier New"/>
                <w:b w:val="1"/>
                <w:sz w:val="10"/>
                <w:szCs w:val="10"/>
                <w:rtl w:val="0"/>
              </w:rPr>
              <w:t xml:space="preserve">         |         'get'         |        done = 'go'    |         'get'         |        done = 'go'    |         'get'         |        done = 'go'    |</w:t>
            </w:r>
          </w:p>
          <w:p w:rsidR="00000000" w:rsidDel="00000000" w:rsidP="00000000" w:rsidRDefault="00000000" w:rsidRPr="00000000" w14:paraId="000013E0">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3E1">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3E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13E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instructions</w:t>
            </w:r>
          </w:p>
          <w:p w:rsidR="00000000" w:rsidDel="00000000" w:rsidP="00000000" w:rsidRDefault="00000000" w:rsidRPr="00000000" w14:paraId="000013E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13E5">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3E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0000000 CZI DDDDDDDDD SSSSSSSSS        ROR     D,S/#       {WC/WZ/WCZ}</w:t>
            </w:r>
          </w:p>
          <w:p w:rsidR="00000000" w:rsidDel="00000000" w:rsidP="00000000" w:rsidRDefault="00000000" w:rsidRPr="00000000" w14:paraId="000013E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0000001 CZI DDDDDDDDD SSSSSSSSS        ROL     D,S/#       {WC/WZ/WCZ}</w:t>
            </w:r>
          </w:p>
          <w:p w:rsidR="00000000" w:rsidDel="00000000" w:rsidP="00000000" w:rsidRDefault="00000000" w:rsidRPr="00000000" w14:paraId="000013E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0000010 CZI DDDDDDDDD SSSSSSSSS        SHR     D,S/#       {WC/WZ/WCZ}</w:t>
            </w:r>
          </w:p>
          <w:p w:rsidR="00000000" w:rsidDel="00000000" w:rsidP="00000000" w:rsidRDefault="00000000" w:rsidRPr="00000000" w14:paraId="000013E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0000011 CZI DDDDDDDDD SSSSSSSSS        SHL     D,S/#       {WC/WZ/WCZ}</w:t>
            </w:r>
          </w:p>
          <w:p w:rsidR="00000000" w:rsidDel="00000000" w:rsidP="00000000" w:rsidRDefault="00000000" w:rsidRPr="00000000" w14:paraId="000013E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0000100 CZI DDDDDDDDD SSSSSSSSS        RCR     D,S/#       {WC/WZ/WCZ}</w:t>
            </w:r>
          </w:p>
          <w:p w:rsidR="00000000" w:rsidDel="00000000" w:rsidP="00000000" w:rsidRDefault="00000000" w:rsidRPr="00000000" w14:paraId="000013E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0000101 CZI DDDDDDDDD SSSSSSSSS        RCL     D,S/#       {WC/WZ/WCZ}</w:t>
            </w:r>
          </w:p>
          <w:p w:rsidR="00000000" w:rsidDel="00000000" w:rsidP="00000000" w:rsidRDefault="00000000" w:rsidRPr="00000000" w14:paraId="000013E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0000110 CZI DDDDDDDDD SSSSSSSSS        SAR     D,S/#       {WC/WZ/WCZ}</w:t>
            </w:r>
          </w:p>
          <w:p w:rsidR="00000000" w:rsidDel="00000000" w:rsidP="00000000" w:rsidRDefault="00000000" w:rsidRPr="00000000" w14:paraId="000013E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0000111 CZI DDDDDDDDD SSSSSSSSS        SAL     D,S/#       {WC/WZ/WCZ}</w:t>
            </w:r>
          </w:p>
          <w:p w:rsidR="00000000" w:rsidDel="00000000" w:rsidP="00000000" w:rsidRDefault="00000000" w:rsidRPr="00000000" w14:paraId="000013EE">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3E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0001000 CZI DDDDDDDDD SSSSSSSSS        ADD     D,S/#       {WC/WZ/WCZ}</w:t>
            </w:r>
          </w:p>
          <w:p w:rsidR="00000000" w:rsidDel="00000000" w:rsidP="00000000" w:rsidRDefault="00000000" w:rsidRPr="00000000" w14:paraId="000013F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0001001 CZI DDDDDDDDD SSSSSSSSS        ADDX    D,S/#       {WC/WZ/WCZ}</w:t>
            </w:r>
          </w:p>
          <w:p w:rsidR="00000000" w:rsidDel="00000000" w:rsidP="00000000" w:rsidRDefault="00000000" w:rsidRPr="00000000" w14:paraId="000013F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0001010 CZI DDDDDDDDD SSSSSSSSS        ADDS    D,S/#       {WC/WZ/WCZ}</w:t>
            </w:r>
          </w:p>
          <w:p w:rsidR="00000000" w:rsidDel="00000000" w:rsidP="00000000" w:rsidRDefault="00000000" w:rsidRPr="00000000" w14:paraId="000013F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0001011 CZI DDDDDDDDD SSSSSSSSS        ADDSX   D,S/#       {WC/WZ/WCZ}</w:t>
            </w:r>
          </w:p>
          <w:p w:rsidR="00000000" w:rsidDel="00000000" w:rsidP="00000000" w:rsidRDefault="00000000" w:rsidRPr="00000000" w14:paraId="000013F3">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3F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0001100 CZI DDDDDDDDD SSSSSSSSS        SUB     D,S/#       {WC/WZ/WCZ}</w:t>
            </w:r>
          </w:p>
          <w:p w:rsidR="00000000" w:rsidDel="00000000" w:rsidP="00000000" w:rsidRDefault="00000000" w:rsidRPr="00000000" w14:paraId="000013F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0001101 CZI DDDDDDDDD SSSSSSSSS        SUBX    D,S/#       {WC/WZ/WCZ}</w:t>
            </w:r>
          </w:p>
          <w:p w:rsidR="00000000" w:rsidDel="00000000" w:rsidP="00000000" w:rsidRDefault="00000000" w:rsidRPr="00000000" w14:paraId="000013F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0001110 CZI DDDDDDDDD SSSSSSSSS        SUBS    D,S/#       {WC/WZ/WCZ}</w:t>
            </w:r>
          </w:p>
          <w:p w:rsidR="00000000" w:rsidDel="00000000" w:rsidP="00000000" w:rsidRDefault="00000000" w:rsidRPr="00000000" w14:paraId="000013F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0001111 CZI DDDDDDDDD SSSSSSSSS        SUBSX   D,S/#       {WC/WZ/WCZ}</w:t>
            </w:r>
          </w:p>
          <w:p w:rsidR="00000000" w:rsidDel="00000000" w:rsidP="00000000" w:rsidRDefault="00000000" w:rsidRPr="00000000" w14:paraId="000013F8">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3F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0010000 CZI DDDDDDDDD SSSSSSSSS        CMP     D,S/#       {WC/WZ/WCZ}</w:t>
            </w:r>
          </w:p>
          <w:p w:rsidR="00000000" w:rsidDel="00000000" w:rsidP="00000000" w:rsidRDefault="00000000" w:rsidRPr="00000000" w14:paraId="000013F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0010001 CZI DDDDDDDDD SSSSSSSSS        CMPX    D,S/#       {WC/WZ/WCZ}</w:t>
            </w:r>
          </w:p>
          <w:p w:rsidR="00000000" w:rsidDel="00000000" w:rsidP="00000000" w:rsidRDefault="00000000" w:rsidRPr="00000000" w14:paraId="000013F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0010010 CZI DDDDDDDDD SSSSSSSSS        CMPS    D,S/#       {WC/WZ/WCZ}</w:t>
            </w:r>
          </w:p>
          <w:p w:rsidR="00000000" w:rsidDel="00000000" w:rsidP="00000000" w:rsidRDefault="00000000" w:rsidRPr="00000000" w14:paraId="000013F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0010011 CZI DDDDDDDDD SSSSSSSSS        CMPSX   D,S/#       {WC/WZ/WCZ}</w:t>
            </w:r>
          </w:p>
          <w:p w:rsidR="00000000" w:rsidDel="00000000" w:rsidP="00000000" w:rsidRDefault="00000000" w:rsidRPr="00000000" w14:paraId="000013FD">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3F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0010100 CZI DDDDDDDDD SSSSSSSSS        CMPR    D,S/#       {WC/WZ/WCZ}</w:t>
            </w:r>
          </w:p>
          <w:p w:rsidR="00000000" w:rsidDel="00000000" w:rsidP="00000000" w:rsidRDefault="00000000" w:rsidRPr="00000000" w14:paraId="000013F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0010101 CZI DDDDDDDDD SSSSSSSSS        CMPM    D,S/#       {WC/WZ/WCZ}</w:t>
            </w:r>
          </w:p>
          <w:p w:rsidR="00000000" w:rsidDel="00000000" w:rsidP="00000000" w:rsidRDefault="00000000" w:rsidRPr="00000000" w14:paraId="0000140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0010110 CZI DDDDDDDDD SSSSSSSSS        SUBR    D,S/#       {WC/WZ/WCZ}</w:t>
            </w:r>
          </w:p>
          <w:p w:rsidR="00000000" w:rsidDel="00000000" w:rsidP="00000000" w:rsidRDefault="00000000" w:rsidRPr="00000000" w14:paraId="0000140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0010111 CZI DDDDDDDDD SSSSSSSSS        CMPSUB  D,S/#       {WC/WZ/WCZ}</w:t>
            </w:r>
          </w:p>
          <w:p w:rsidR="00000000" w:rsidDel="00000000" w:rsidP="00000000" w:rsidRDefault="00000000" w:rsidRPr="00000000" w14:paraId="00001402">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0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0011000 CZI DDDDDDDDD SSSSSSSSS        FGE     D,S/#       {WC/WZ/WCZ}</w:t>
            </w:r>
          </w:p>
          <w:p w:rsidR="00000000" w:rsidDel="00000000" w:rsidP="00000000" w:rsidRDefault="00000000" w:rsidRPr="00000000" w14:paraId="0000140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0011001 CZI DDDDDDDDD SSSSSSSSS        FLE     D,S/#       {WC/WZ/WCZ}</w:t>
            </w:r>
          </w:p>
          <w:p w:rsidR="00000000" w:rsidDel="00000000" w:rsidP="00000000" w:rsidRDefault="00000000" w:rsidRPr="00000000" w14:paraId="0000140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0011010 CZI DDDDDDDDD SSSSSSSSS        FGES    D,S/#       {WC/WZ/WCZ}</w:t>
            </w:r>
          </w:p>
          <w:p w:rsidR="00000000" w:rsidDel="00000000" w:rsidP="00000000" w:rsidRDefault="00000000" w:rsidRPr="00000000" w14:paraId="0000140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0011011 CZI DDDDDDDDD SSSSSSSSS        FLES    D,S/#       {WC/WZ/WCZ}</w:t>
            </w:r>
          </w:p>
          <w:p w:rsidR="00000000" w:rsidDel="00000000" w:rsidP="00000000" w:rsidRDefault="00000000" w:rsidRPr="00000000" w14:paraId="00001407">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0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0011100 CZI DDDDDDDDD SSSSSSSSS        SUMC    D,S/#       {WC/WZ/WCZ}</w:t>
            </w:r>
          </w:p>
          <w:p w:rsidR="00000000" w:rsidDel="00000000" w:rsidP="00000000" w:rsidRDefault="00000000" w:rsidRPr="00000000" w14:paraId="0000140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0011101 CZI DDDDDDDDD SSSSSSSSS        SUMNC   D,S/#       {WC/WZ/WCZ}</w:t>
            </w:r>
          </w:p>
          <w:p w:rsidR="00000000" w:rsidDel="00000000" w:rsidP="00000000" w:rsidRDefault="00000000" w:rsidRPr="00000000" w14:paraId="0000140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0011110 CZI DDDDDDDDD SSSSSSSSS        SUMZ    D,S/#       {WC/WZ/WCZ}</w:t>
            </w:r>
          </w:p>
          <w:p w:rsidR="00000000" w:rsidDel="00000000" w:rsidP="00000000" w:rsidRDefault="00000000" w:rsidRPr="00000000" w14:paraId="0000140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0011111 CZI DDDDDDDDD SSSSSSSSS        SUMNZ   D,S/#       {WC/WZ/WCZ}</w:t>
            </w:r>
          </w:p>
          <w:p w:rsidR="00000000" w:rsidDel="00000000" w:rsidP="00000000" w:rsidRDefault="00000000" w:rsidRPr="00000000" w14:paraId="0000140C">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0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0100000 CZI DDDDDDDDD SSSSSSSSS        TESTB   D,S/#       WC/WZ</w:t>
            </w:r>
          </w:p>
          <w:p w:rsidR="00000000" w:rsidDel="00000000" w:rsidP="00000000" w:rsidRDefault="00000000" w:rsidRPr="00000000" w14:paraId="0000140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0100001 CZI DDDDDDDDD SSSSSSSSS        TESTBN  D,S/#       WC/WZ</w:t>
            </w:r>
          </w:p>
          <w:p w:rsidR="00000000" w:rsidDel="00000000" w:rsidP="00000000" w:rsidRDefault="00000000" w:rsidRPr="00000000" w14:paraId="0000140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0100010 CZI DDDDDDDDD SSSSSSSSS        TESTB   D,S/#       ANDC/ANDZ</w:t>
            </w:r>
          </w:p>
          <w:p w:rsidR="00000000" w:rsidDel="00000000" w:rsidP="00000000" w:rsidRDefault="00000000" w:rsidRPr="00000000" w14:paraId="0000141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0100011 CZI DDDDDDDDD SSSSSSSSS        TESTBN  D,S/#       ANDC/ANDZ</w:t>
            </w:r>
          </w:p>
          <w:p w:rsidR="00000000" w:rsidDel="00000000" w:rsidP="00000000" w:rsidRDefault="00000000" w:rsidRPr="00000000" w14:paraId="0000141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0100100 CZI DDDDDDDDD SSSSSSSSS        TESTB   D,S/#       ORC/ORZ</w:t>
            </w:r>
          </w:p>
          <w:p w:rsidR="00000000" w:rsidDel="00000000" w:rsidP="00000000" w:rsidRDefault="00000000" w:rsidRPr="00000000" w14:paraId="0000141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0100101 CZI DDDDDDDDD SSSSSSSSS        TESTBN  D,S/#       ORC/ORZ</w:t>
            </w:r>
          </w:p>
          <w:p w:rsidR="00000000" w:rsidDel="00000000" w:rsidP="00000000" w:rsidRDefault="00000000" w:rsidRPr="00000000" w14:paraId="0000141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0100110 CZI DDDDDDDDD SSSSSSSSS        TESTB   D,S/#       XORC/XORZ</w:t>
            </w:r>
          </w:p>
          <w:p w:rsidR="00000000" w:rsidDel="00000000" w:rsidP="00000000" w:rsidRDefault="00000000" w:rsidRPr="00000000" w14:paraId="0000141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0100111 CZI DDDDDDDDD SSSSSSSSS        TESTBN  D,S/#       XORC/XORZ</w:t>
            </w:r>
          </w:p>
          <w:p w:rsidR="00000000" w:rsidDel="00000000" w:rsidP="00000000" w:rsidRDefault="00000000" w:rsidRPr="00000000" w14:paraId="00001415">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1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0100000 CZI DDDDDDDDD SSSSSSSSS        BITL    D,S/#       {WCZ}</w:t>
            </w:r>
          </w:p>
          <w:p w:rsidR="00000000" w:rsidDel="00000000" w:rsidP="00000000" w:rsidRDefault="00000000" w:rsidRPr="00000000" w14:paraId="0000141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0100001 CZI DDDDDDDDD SSSSSSSSS        BITH    D,S/#       {WCZ}</w:t>
            </w:r>
          </w:p>
          <w:p w:rsidR="00000000" w:rsidDel="00000000" w:rsidP="00000000" w:rsidRDefault="00000000" w:rsidRPr="00000000" w14:paraId="0000141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0100010 CZI DDDDDDDDD SSSSSSSSS        BITC    D,S/#       {WCZ}</w:t>
            </w:r>
          </w:p>
          <w:p w:rsidR="00000000" w:rsidDel="00000000" w:rsidP="00000000" w:rsidRDefault="00000000" w:rsidRPr="00000000" w14:paraId="0000141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0100011 CZI DDDDDDDDD SSSSSSSSS        BITNC   D,S/#       {WCZ}</w:t>
            </w:r>
          </w:p>
          <w:p w:rsidR="00000000" w:rsidDel="00000000" w:rsidP="00000000" w:rsidRDefault="00000000" w:rsidRPr="00000000" w14:paraId="0000141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0100100 CZI DDDDDDDDD SSSSSSSSS        BITZ    D,S/#       {WCZ}</w:t>
            </w:r>
          </w:p>
          <w:p w:rsidR="00000000" w:rsidDel="00000000" w:rsidP="00000000" w:rsidRDefault="00000000" w:rsidRPr="00000000" w14:paraId="0000141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0100101 CZI DDDDDDDDD SSSSSSSSS        BITNZ   D,S/#       {WCZ}</w:t>
            </w:r>
          </w:p>
          <w:p w:rsidR="00000000" w:rsidDel="00000000" w:rsidP="00000000" w:rsidRDefault="00000000" w:rsidRPr="00000000" w14:paraId="0000141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0100110 CZI DDDDDDDDD SSSSSSSSS        BITRND  D,S/#       {WCZ}</w:t>
            </w:r>
          </w:p>
          <w:p w:rsidR="00000000" w:rsidDel="00000000" w:rsidP="00000000" w:rsidRDefault="00000000" w:rsidRPr="00000000" w14:paraId="0000141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0100111 CZI DDDDDDDDD SSSSSSSSS        BITNOT  D,S/#       {WCZ}</w:t>
            </w:r>
          </w:p>
          <w:p w:rsidR="00000000" w:rsidDel="00000000" w:rsidP="00000000" w:rsidRDefault="00000000" w:rsidRPr="00000000" w14:paraId="0000141E">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1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0101000 CZI DDDDDDDDD SSSSSSSSS        AND     D,S/#       {WC/WZ/WCZ}</w:t>
            </w:r>
          </w:p>
          <w:p w:rsidR="00000000" w:rsidDel="00000000" w:rsidP="00000000" w:rsidRDefault="00000000" w:rsidRPr="00000000" w14:paraId="0000142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0101001 CZI DDDDDDDDD SSSSSSSSS        ANDN    D,S/#       {WC/WZ/WCZ}</w:t>
            </w:r>
          </w:p>
          <w:p w:rsidR="00000000" w:rsidDel="00000000" w:rsidP="00000000" w:rsidRDefault="00000000" w:rsidRPr="00000000" w14:paraId="0000142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0101010 CZI DDDDDDDDD SSSSSSSSS        OR      D,S/#       {WC/WZ/WCZ}</w:t>
            </w:r>
          </w:p>
          <w:p w:rsidR="00000000" w:rsidDel="00000000" w:rsidP="00000000" w:rsidRDefault="00000000" w:rsidRPr="00000000" w14:paraId="0000142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0101011 CZI DDDDDDDDD SSSSSSSSS        XOR     D,S/#       {WC/WZ/WCZ}</w:t>
            </w:r>
          </w:p>
          <w:p w:rsidR="00000000" w:rsidDel="00000000" w:rsidP="00000000" w:rsidRDefault="00000000" w:rsidRPr="00000000" w14:paraId="00001423">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2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0101100 CZI DDDDDDDDD SSSSSSSSS        MUXC    D,S/#       {WC/WZ/WCZ}</w:t>
            </w:r>
          </w:p>
          <w:p w:rsidR="00000000" w:rsidDel="00000000" w:rsidP="00000000" w:rsidRDefault="00000000" w:rsidRPr="00000000" w14:paraId="0000142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0101101 CZI DDDDDDDDD SSSSSSSSS        MUXNC   D,S/#       {WC/WZ/WCZ}</w:t>
            </w:r>
          </w:p>
          <w:p w:rsidR="00000000" w:rsidDel="00000000" w:rsidP="00000000" w:rsidRDefault="00000000" w:rsidRPr="00000000" w14:paraId="0000142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0101110 CZI DDDDDDDDD SSSSSSSSS        MUXZ    D,S/#       {WC/WZ/WCZ}</w:t>
            </w:r>
          </w:p>
          <w:p w:rsidR="00000000" w:rsidDel="00000000" w:rsidP="00000000" w:rsidRDefault="00000000" w:rsidRPr="00000000" w14:paraId="0000142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0101111 CZI DDDDDDDDD SSSSSSSSS        MUXNZ   D,S/#       {WC/WZ/WCZ}</w:t>
            </w:r>
          </w:p>
          <w:p w:rsidR="00000000" w:rsidDel="00000000" w:rsidP="00000000" w:rsidRDefault="00000000" w:rsidRPr="00000000" w14:paraId="00001428">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2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0110000 CZI DDDDDDDDD SSSSSSSSS        MOV     D,S/#       {WC/WZ/WCZ}</w:t>
            </w:r>
          </w:p>
          <w:p w:rsidR="00000000" w:rsidDel="00000000" w:rsidP="00000000" w:rsidRDefault="00000000" w:rsidRPr="00000000" w14:paraId="0000142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0110001 CZI DDDDDDDDD SSSSSSSSS        NOT     D,S/#       {WC/WZ/WCZ}</w:t>
            </w:r>
          </w:p>
          <w:p w:rsidR="00000000" w:rsidDel="00000000" w:rsidP="00000000" w:rsidRDefault="00000000" w:rsidRPr="00000000" w14:paraId="0000142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0110010 CZI DDDDDDDDD SSSSSSSSS        ABS     D,S/#       {WC/WZ/WCZ}</w:t>
            </w:r>
          </w:p>
          <w:p w:rsidR="00000000" w:rsidDel="00000000" w:rsidP="00000000" w:rsidRDefault="00000000" w:rsidRPr="00000000" w14:paraId="0000142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0110011 CZI DDDDDDDDD SSSSSSSSS        NEG     D,S/#       {WC/WZ/WCZ}</w:t>
            </w:r>
          </w:p>
          <w:p w:rsidR="00000000" w:rsidDel="00000000" w:rsidP="00000000" w:rsidRDefault="00000000" w:rsidRPr="00000000" w14:paraId="0000142D">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2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0110100 CZI DDDDDDDDD SSSSSSSSS        NEGC    D,S/#       {WC/WZ/WCZ}</w:t>
            </w:r>
          </w:p>
          <w:p w:rsidR="00000000" w:rsidDel="00000000" w:rsidP="00000000" w:rsidRDefault="00000000" w:rsidRPr="00000000" w14:paraId="0000142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0110101 CZI DDDDDDDDD SSSSSSSSS        NEGNC   D,S/#       {WC/WZ/WCZ}</w:t>
            </w:r>
          </w:p>
          <w:p w:rsidR="00000000" w:rsidDel="00000000" w:rsidP="00000000" w:rsidRDefault="00000000" w:rsidRPr="00000000" w14:paraId="0000143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0110110 CZI DDDDDDDDD SSSSSSSSS        NEGZ    D,S/#       {WC/WZ/WCZ}</w:t>
            </w:r>
          </w:p>
          <w:p w:rsidR="00000000" w:rsidDel="00000000" w:rsidP="00000000" w:rsidRDefault="00000000" w:rsidRPr="00000000" w14:paraId="0000143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0110111 CZI DDDDDDDDD SSSSSSSSS        NEGNZ   D,S/#       {WC/WZ/WCZ}</w:t>
            </w:r>
          </w:p>
          <w:p w:rsidR="00000000" w:rsidDel="00000000" w:rsidP="00000000" w:rsidRDefault="00000000" w:rsidRPr="00000000" w14:paraId="00001432">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3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0111000 CZI DDDDDDDDD SSSSSSSSS        INCMOD  D,S/#       {WC/WZ/WCZ}</w:t>
            </w:r>
          </w:p>
          <w:p w:rsidR="00000000" w:rsidDel="00000000" w:rsidP="00000000" w:rsidRDefault="00000000" w:rsidRPr="00000000" w14:paraId="0000143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0111001 CZI DDDDDDDDD SSSSSSSSS        DECMOD  D,S/#       {WC/WZ/WCZ}</w:t>
            </w:r>
          </w:p>
          <w:p w:rsidR="00000000" w:rsidDel="00000000" w:rsidP="00000000" w:rsidRDefault="00000000" w:rsidRPr="00000000" w14:paraId="0000143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0111010 CZI DDDDDDDDD SSSSSSSSS        ZEROX   D,S/#       {WC/WZ/WCZ}</w:t>
            </w:r>
          </w:p>
          <w:p w:rsidR="00000000" w:rsidDel="00000000" w:rsidP="00000000" w:rsidRDefault="00000000" w:rsidRPr="00000000" w14:paraId="0000143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0111011 CZI DDDDDDDDD SSSSSSSSS        SIGNX   D,S/#       {WC/WZ/WCZ}</w:t>
            </w:r>
          </w:p>
          <w:p w:rsidR="00000000" w:rsidDel="00000000" w:rsidP="00000000" w:rsidRDefault="00000000" w:rsidRPr="00000000" w14:paraId="00001437">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3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0111100 CZI DDDDDDDDD SSSSSSSSS        ENCOD   D,S/#       {WC/WZ/WCZ}</w:t>
            </w:r>
          </w:p>
          <w:p w:rsidR="00000000" w:rsidDel="00000000" w:rsidP="00000000" w:rsidRDefault="00000000" w:rsidRPr="00000000" w14:paraId="0000143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0111101 CZI DDDDDDDDD SSSSSSSSS        ONES    D,S/#       {WC/WZ/WCZ}</w:t>
            </w:r>
          </w:p>
          <w:p w:rsidR="00000000" w:rsidDel="00000000" w:rsidP="00000000" w:rsidRDefault="00000000" w:rsidRPr="00000000" w14:paraId="0000143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0111110 CZI DDDDDDDDD SSSSSSSSS        TEST    D,S/#       {WC/WZ/WCZ}</w:t>
            </w:r>
          </w:p>
          <w:p w:rsidR="00000000" w:rsidDel="00000000" w:rsidP="00000000" w:rsidRDefault="00000000" w:rsidRPr="00000000" w14:paraId="0000143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0111111 CZI DDDDDDDDD SSSSSSSSS        TESTN   D,S/#       {WC/WZ/WCZ}</w:t>
            </w:r>
          </w:p>
          <w:p w:rsidR="00000000" w:rsidDel="00000000" w:rsidP="00000000" w:rsidRDefault="00000000" w:rsidRPr="00000000" w14:paraId="0000143C">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3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100000N NNI DDDDDDDDD SSSSSSSSS        SETNIB  D,S/#,#N</w:t>
            </w:r>
          </w:p>
          <w:p w:rsidR="00000000" w:rsidDel="00000000" w:rsidP="00000000" w:rsidRDefault="00000000" w:rsidRPr="00000000" w14:paraId="0000143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100001N NNI DDDDDDDDD SSSSSSSSS        GETNIB  D,S/#,#N</w:t>
            </w:r>
          </w:p>
          <w:p w:rsidR="00000000" w:rsidDel="00000000" w:rsidP="00000000" w:rsidRDefault="00000000" w:rsidRPr="00000000" w14:paraId="0000143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100010N NNI DDDDDDDDD SSSSSSSSS        ROLNIB  D,S/#,#N</w:t>
            </w:r>
          </w:p>
          <w:p w:rsidR="00000000" w:rsidDel="00000000" w:rsidP="00000000" w:rsidRDefault="00000000" w:rsidRPr="00000000" w14:paraId="0000144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1000110 NNI DDDDDDDDD SSSSSSSSS        SETBYTE D,S/#,#N</w:t>
            </w:r>
          </w:p>
          <w:p w:rsidR="00000000" w:rsidDel="00000000" w:rsidP="00000000" w:rsidRDefault="00000000" w:rsidRPr="00000000" w14:paraId="0000144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1000111 NNI DDDDDDDDD SSSSSSSSS        GETBYTE D,S/#,#N</w:t>
            </w:r>
          </w:p>
          <w:p w:rsidR="00000000" w:rsidDel="00000000" w:rsidP="00000000" w:rsidRDefault="00000000" w:rsidRPr="00000000" w14:paraId="0000144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1001000 NNI DDDDDDDDD SSSSSSSSS        ROLBYTE D,S/#,#N</w:t>
            </w:r>
          </w:p>
          <w:p w:rsidR="00000000" w:rsidDel="00000000" w:rsidP="00000000" w:rsidRDefault="00000000" w:rsidRPr="00000000" w14:paraId="0000144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1001001 0NI DDDDDDDDD SSSSSSSSS        SETWORD D,S/#,#N</w:t>
            </w:r>
          </w:p>
          <w:p w:rsidR="00000000" w:rsidDel="00000000" w:rsidP="00000000" w:rsidRDefault="00000000" w:rsidRPr="00000000" w14:paraId="0000144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1001001 1NI DDDDDDDDD SSSSSSSSS        GETWORD D,S/#,#N</w:t>
            </w:r>
          </w:p>
          <w:p w:rsidR="00000000" w:rsidDel="00000000" w:rsidP="00000000" w:rsidRDefault="00000000" w:rsidRPr="00000000" w14:paraId="0000144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1001010 0NI DDDDDDDDD SSSSSSSSS        ROLWORD D,S/#,#N</w:t>
            </w:r>
          </w:p>
          <w:p w:rsidR="00000000" w:rsidDel="00000000" w:rsidP="00000000" w:rsidRDefault="00000000" w:rsidRPr="00000000" w14:paraId="0000144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1001010 10I DDDDDDDDD SSSSSSSSS        ALTSN   D,S/#</w:t>
            </w:r>
          </w:p>
          <w:p w:rsidR="00000000" w:rsidDel="00000000" w:rsidP="00000000" w:rsidRDefault="00000000" w:rsidRPr="00000000" w14:paraId="0000144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1001010 11I DDDDDDDDD SSSSSSSSS        ALTGN   D,S/#</w:t>
            </w:r>
          </w:p>
          <w:p w:rsidR="00000000" w:rsidDel="00000000" w:rsidP="00000000" w:rsidRDefault="00000000" w:rsidRPr="00000000" w14:paraId="0000144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1001011 00I DDDDDDDDD SSSSSSSSS        ALTSB   D,S/#</w:t>
            </w:r>
          </w:p>
          <w:p w:rsidR="00000000" w:rsidDel="00000000" w:rsidP="00000000" w:rsidRDefault="00000000" w:rsidRPr="00000000" w14:paraId="0000144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1001011 01I DDDDDDDDD SSSSSSSSS        ALTGB   D,S/#</w:t>
            </w:r>
          </w:p>
          <w:p w:rsidR="00000000" w:rsidDel="00000000" w:rsidP="00000000" w:rsidRDefault="00000000" w:rsidRPr="00000000" w14:paraId="0000144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1001011 10I DDDDDDDDD SSSSSSSSS        ALTSW   D,S/#</w:t>
            </w:r>
          </w:p>
          <w:p w:rsidR="00000000" w:rsidDel="00000000" w:rsidP="00000000" w:rsidRDefault="00000000" w:rsidRPr="00000000" w14:paraId="0000144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1001011 11I DDDDDDDDD SSSSSSSSS        ALTGW   D,S/#</w:t>
            </w:r>
          </w:p>
          <w:p w:rsidR="00000000" w:rsidDel="00000000" w:rsidP="00000000" w:rsidRDefault="00000000" w:rsidRPr="00000000" w14:paraId="0000144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1001100 00I DDDDDDDDD SSSSSSSSS        ALTR    D,S/#</w:t>
            </w:r>
          </w:p>
          <w:p w:rsidR="00000000" w:rsidDel="00000000" w:rsidP="00000000" w:rsidRDefault="00000000" w:rsidRPr="00000000" w14:paraId="0000144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1001100 01I DDDDDDDDD SSSSSSSSS        ALTD    D,S/#</w:t>
            </w:r>
          </w:p>
          <w:p w:rsidR="00000000" w:rsidDel="00000000" w:rsidP="00000000" w:rsidRDefault="00000000" w:rsidRPr="00000000" w14:paraId="0000144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1001100 10I DDDDDDDDD SSSSSSSSS        ALTS    D,S/#</w:t>
            </w:r>
          </w:p>
          <w:p w:rsidR="00000000" w:rsidDel="00000000" w:rsidP="00000000" w:rsidRDefault="00000000" w:rsidRPr="00000000" w14:paraId="0000144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1001100 11I DDDDDDDDD SSSSSSSSS        ALTB    D,S/#</w:t>
            </w:r>
          </w:p>
          <w:p w:rsidR="00000000" w:rsidDel="00000000" w:rsidP="00000000" w:rsidRDefault="00000000" w:rsidRPr="00000000" w14:paraId="0000145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1001101 00I DDDDDDDDD SSSSSSSSS        ALTI    D,S/#</w:t>
            </w:r>
          </w:p>
          <w:p w:rsidR="00000000" w:rsidDel="00000000" w:rsidP="00000000" w:rsidRDefault="00000000" w:rsidRPr="00000000" w14:paraId="0000145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1001101 01I DDDDDDDDD SSSSSSSSS        SETR    D,S/#</w:t>
            </w:r>
          </w:p>
          <w:p w:rsidR="00000000" w:rsidDel="00000000" w:rsidP="00000000" w:rsidRDefault="00000000" w:rsidRPr="00000000" w14:paraId="0000145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1001101 10I DDDDDDDDD SSSSSSSSS        SETD    D,S/#</w:t>
            </w:r>
          </w:p>
          <w:p w:rsidR="00000000" w:rsidDel="00000000" w:rsidP="00000000" w:rsidRDefault="00000000" w:rsidRPr="00000000" w14:paraId="0000145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1001101 11I DDDDDDDDD SSSSSSSSS        SETS    D,S/#</w:t>
            </w:r>
          </w:p>
          <w:p w:rsidR="00000000" w:rsidDel="00000000" w:rsidP="00000000" w:rsidRDefault="00000000" w:rsidRPr="00000000" w14:paraId="0000145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1001110 00I DDDDDDDDD SSSSSSSSS        DECOD   D,S/#</w:t>
            </w:r>
          </w:p>
          <w:p w:rsidR="00000000" w:rsidDel="00000000" w:rsidP="00000000" w:rsidRDefault="00000000" w:rsidRPr="00000000" w14:paraId="0000145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1001110 01I DDDDDDDDD SSSSSSSSS        BMASK   D,S/#</w:t>
            </w:r>
          </w:p>
          <w:p w:rsidR="00000000" w:rsidDel="00000000" w:rsidP="00000000" w:rsidRDefault="00000000" w:rsidRPr="00000000" w14:paraId="0000145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1001110 10I DDDDDDDDD SSSSSSSSS        CRCBIT  D,S/#</w:t>
            </w:r>
          </w:p>
          <w:p w:rsidR="00000000" w:rsidDel="00000000" w:rsidP="00000000" w:rsidRDefault="00000000" w:rsidRPr="00000000" w14:paraId="0000145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1001110 11I DDDDDDDDD SSSSSSSSS        CRCNIB  D,S/#</w:t>
            </w:r>
          </w:p>
          <w:p w:rsidR="00000000" w:rsidDel="00000000" w:rsidP="00000000" w:rsidRDefault="00000000" w:rsidRPr="00000000" w14:paraId="0000145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1001111 00I DDDDDDDDD SSSSSSSSS        MUXNITS D,S/#</w:t>
            </w:r>
          </w:p>
          <w:p w:rsidR="00000000" w:rsidDel="00000000" w:rsidP="00000000" w:rsidRDefault="00000000" w:rsidRPr="00000000" w14:paraId="0000145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1001111 01I DDDDDDDDD SSSSSSSSS        MUXNIBS D,S/#</w:t>
            </w:r>
          </w:p>
          <w:p w:rsidR="00000000" w:rsidDel="00000000" w:rsidP="00000000" w:rsidRDefault="00000000" w:rsidRPr="00000000" w14:paraId="0000145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1001111 10I DDDDDDDDD SSSSSSSSS        MUXQ    D,S/#</w:t>
            </w:r>
          </w:p>
          <w:p w:rsidR="00000000" w:rsidDel="00000000" w:rsidP="00000000" w:rsidRDefault="00000000" w:rsidRPr="00000000" w14:paraId="0000145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1001111 11I DDDDDDDDD SSSSSSSSS        MOVBYTS D,S/#</w:t>
            </w:r>
          </w:p>
          <w:p w:rsidR="00000000" w:rsidDel="00000000" w:rsidP="00000000" w:rsidRDefault="00000000" w:rsidRPr="00000000" w14:paraId="0000145C">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5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1010000 0ZI DDDDDDDDD SSSSSSSSS        MUL     D,S/#       {WZ}</w:t>
            </w:r>
          </w:p>
          <w:p w:rsidR="00000000" w:rsidDel="00000000" w:rsidP="00000000" w:rsidRDefault="00000000" w:rsidRPr="00000000" w14:paraId="0000145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1010000 1ZI DDDDDDDDD SSSSSSSSS        MULS    D,S/#       {WZ}</w:t>
            </w:r>
          </w:p>
          <w:p w:rsidR="00000000" w:rsidDel="00000000" w:rsidP="00000000" w:rsidRDefault="00000000" w:rsidRPr="00000000" w14:paraId="0000145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1010001 0ZI DDDDDDDDD SSSSSSSSS        SCA     D,S/#       {WZ}</w:t>
            </w:r>
          </w:p>
          <w:p w:rsidR="00000000" w:rsidDel="00000000" w:rsidP="00000000" w:rsidRDefault="00000000" w:rsidRPr="00000000" w14:paraId="0000146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1010001 1ZI DDDDDDDDD SSSSSSSSS        SCAS    D,S/#       {WZ}</w:t>
            </w:r>
          </w:p>
          <w:p w:rsidR="00000000" w:rsidDel="00000000" w:rsidP="00000000" w:rsidRDefault="00000000" w:rsidRPr="00000000" w14:paraId="00001461">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6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1010010 00I DDDDDDDDD SSSSSSSSS        ADDPIX  D,S/#</w:t>
            </w:r>
          </w:p>
          <w:p w:rsidR="00000000" w:rsidDel="00000000" w:rsidP="00000000" w:rsidRDefault="00000000" w:rsidRPr="00000000" w14:paraId="0000146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1010010 01I DDDDDDDDD SSSSSSSSS        MULPIX  D,S/#</w:t>
            </w:r>
          </w:p>
          <w:p w:rsidR="00000000" w:rsidDel="00000000" w:rsidP="00000000" w:rsidRDefault="00000000" w:rsidRPr="00000000" w14:paraId="0000146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1010010 10I DDDDDDDDD SSSSSSSSS        BLNPIX  D,S/#</w:t>
            </w:r>
          </w:p>
          <w:p w:rsidR="00000000" w:rsidDel="00000000" w:rsidP="00000000" w:rsidRDefault="00000000" w:rsidRPr="00000000" w14:paraId="0000146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1010010 11I DDDDDDDDD SSSSSSSSS        MIXPIX  D,S/#</w:t>
            </w:r>
          </w:p>
          <w:p w:rsidR="00000000" w:rsidDel="00000000" w:rsidP="00000000" w:rsidRDefault="00000000" w:rsidRPr="00000000" w14:paraId="00001466">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6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1010011 00I DDDDDDDDD SSSSSSSSS        ADDCT1  D,S/#</w:t>
            </w:r>
          </w:p>
          <w:p w:rsidR="00000000" w:rsidDel="00000000" w:rsidP="00000000" w:rsidRDefault="00000000" w:rsidRPr="00000000" w14:paraId="0000146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1010011 01I DDDDDDDDD SSSSSSSSS        ADDCT2  D,S/#</w:t>
            </w:r>
          </w:p>
          <w:p w:rsidR="00000000" w:rsidDel="00000000" w:rsidP="00000000" w:rsidRDefault="00000000" w:rsidRPr="00000000" w14:paraId="0000146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1010011 10I DDDDDDDDD SSSSSSSSS        ADDCT3  D,S/#</w:t>
            </w:r>
          </w:p>
          <w:p w:rsidR="00000000" w:rsidDel="00000000" w:rsidP="00000000" w:rsidRDefault="00000000" w:rsidRPr="00000000" w14:paraId="0000146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1010011 11I DDDDDDDDD SSSSSSSSS        WMLONG  D,S/#/PTRx</w:t>
            </w:r>
          </w:p>
          <w:p w:rsidR="00000000" w:rsidDel="00000000" w:rsidP="00000000" w:rsidRDefault="00000000" w:rsidRPr="00000000" w14:paraId="0000146B">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6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1010100 C0I DDDDDDDDD SSSSSSSSS        RQPIN   D,S/#       {WC}</w:t>
            </w:r>
          </w:p>
          <w:p w:rsidR="00000000" w:rsidDel="00000000" w:rsidP="00000000" w:rsidRDefault="00000000" w:rsidRPr="00000000" w14:paraId="0000146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1010100 C1I DDDDDDDDD SSSSSSSSS        RDPIN   D,S/#       {WC}</w:t>
            </w:r>
          </w:p>
          <w:p w:rsidR="00000000" w:rsidDel="00000000" w:rsidP="00000000" w:rsidRDefault="00000000" w:rsidRPr="00000000" w14:paraId="0000146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1010101 CZI DDDDDDDDD SSSSSSSSS        RDLUT   D,S/#/PTRx  {WC/WZ/WCZ}</w:t>
            </w:r>
          </w:p>
          <w:p w:rsidR="00000000" w:rsidDel="00000000" w:rsidP="00000000" w:rsidRDefault="00000000" w:rsidRPr="00000000" w14:paraId="0000146F">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7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1010110 CZI DDDDDDDDD SSSSSSSSS        RDBYTE  D,S/#/PTRx  {WC/WZ/WCZ}</w:t>
            </w:r>
          </w:p>
          <w:p w:rsidR="00000000" w:rsidDel="00000000" w:rsidP="00000000" w:rsidRDefault="00000000" w:rsidRPr="00000000" w14:paraId="0000147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1010111 CZI DDDDDDDDD SSSSSSSSS        RDWORD  D,S/#/PTRx  {WC/WZ/WCZ}</w:t>
            </w:r>
          </w:p>
          <w:p w:rsidR="00000000" w:rsidDel="00000000" w:rsidP="00000000" w:rsidRDefault="00000000" w:rsidRPr="00000000" w14:paraId="0000147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1011000 CZI DDDDDDDDD SSSSSSSSS        RDLONG  D,S/#/PTRx  {WC/WZ/WCZ}</w:t>
            </w:r>
          </w:p>
          <w:p w:rsidR="00000000" w:rsidDel="00000000" w:rsidP="00000000" w:rsidRDefault="00000000" w:rsidRPr="00000000" w14:paraId="00001473">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7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1011001 CZI DDDDDDDDD SSSSSSSSS        CALLD   D,S/#rel9   {WC/WZ/WCZ}</w:t>
            </w:r>
          </w:p>
          <w:p w:rsidR="00000000" w:rsidDel="00000000" w:rsidP="00000000" w:rsidRDefault="00000000" w:rsidRPr="00000000" w14:paraId="00001475">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7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1011010 0LI DDDDDDDDD SSSSSSSSS        CALLPA  D/#,S/#rel9</w:t>
            </w:r>
          </w:p>
          <w:p w:rsidR="00000000" w:rsidDel="00000000" w:rsidP="00000000" w:rsidRDefault="00000000" w:rsidRPr="00000000" w14:paraId="0000147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1011010 1LI DDDDDDDDD SSSSSSSSS        CALLPB  D/#,S/#rel9</w:t>
            </w:r>
          </w:p>
          <w:p w:rsidR="00000000" w:rsidDel="00000000" w:rsidP="00000000" w:rsidRDefault="00000000" w:rsidRPr="00000000" w14:paraId="00001478">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7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1011011 00I DDDDDDDDD SSSSSSSSS        DJZ     D,S/#rel9</w:t>
            </w:r>
          </w:p>
          <w:p w:rsidR="00000000" w:rsidDel="00000000" w:rsidP="00000000" w:rsidRDefault="00000000" w:rsidRPr="00000000" w14:paraId="0000147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1011011 01I DDDDDDDDD SSSSSSSSS        DJNZ    D,S/#rel9</w:t>
            </w:r>
          </w:p>
          <w:p w:rsidR="00000000" w:rsidDel="00000000" w:rsidP="00000000" w:rsidRDefault="00000000" w:rsidRPr="00000000" w14:paraId="0000147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1011011 10I DDDDDDDDD SSSSSSSSS        DJF     D,S/#rel9</w:t>
            </w:r>
          </w:p>
          <w:p w:rsidR="00000000" w:rsidDel="00000000" w:rsidP="00000000" w:rsidRDefault="00000000" w:rsidRPr="00000000" w14:paraId="0000147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1011011 11I DDDDDDDDD SSSSSSSSS        DJNF    D,S/#rel9</w:t>
            </w:r>
          </w:p>
          <w:p w:rsidR="00000000" w:rsidDel="00000000" w:rsidP="00000000" w:rsidRDefault="00000000" w:rsidRPr="00000000" w14:paraId="0000147D">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7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1011100 00I DDDDDDDDD SSSSSSSSS        IJZ     D,S/#rel9</w:t>
            </w:r>
          </w:p>
          <w:p w:rsidR="00000000" w:rsidDel="00000000" w:rsidP="00000000" w:rsidRDefault="00000000" w:rsidRPr="00000000" w14:paraId="0000147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1011100 01I DDDDDDDDD SSSSSSSSS        IJNZ    D,S/#rel9</w:t>
            </w:r>
          </w:p>
          <w:p w:rsidR="00000000" w:rsidDel="00000000" w:rsidP="00000000" w:rsidRDefault="00000000" w:rsidRPr="00000000" w14:paraId="00001480">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8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1011100 10I DDDDDDDDD SSSSSSSSS        TJZ     D,S/#rel9</w:t>
            </w:r>
          </w:p>
          <w:p w:rsidR="00000000" w:rsidDel="00000000" w:rsidP="00000000" w:rsidRDefault="00000000" w:rsidRPr="00000000" w14:paraId="0000148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1011100 11I DDDDDDDDD SSSSSSSSS        TJNZ    D,S/#rel9</w:t>
            </w:r>
          </w:p>
          <w:p w:rsidR="00000000" w:rsidDel="00000000" w:rsidP="00000000" w:rsidRDefault="00000000" w:rsidRPr="00000000" w14:paraId="0000148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1011101 00I DDDDDDDDD SSSSSSSSS        TJF     D,S/#rel9</w:t>
            </w:r>
          </w:p>
          <w:p w:rsidR="00000000" w:rsidDel="00000000" w:rsidP="00000000" w:rsidRDefault="00000000" w:rsidRPr="00000000" w14:paraId="0000148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1011101 01I DDDDDDDDD SSSSSSSSS        TJNF    D,S/#rel9</w:t>
            </w:r>
          </w:p>
          <w:p w:rsidR="00000000" w:rsidDel="00000000" w:rsidP="00000000" w:rsidRDefault="00000000" w:rsidRPr="00000000" w14:paraId="0000148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1011101 10I DDDDDDDDD SSSSSSSSS        TJS     D,S/#rel9</w:t>
            </w:r>
          </w:p>
          <w:p w:rsidR="00000000" w:rsidDel="00000000" w:rsidP="00000000" w:rsidRDefault="00000000" w:rsidRPr="00000000" w14:paraId="0000148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1011101 11I DDDDDDDDD SSSSSSSSS        TJNS    D,S/#rel9</w:t>
            </w:r>
          </w:p>
          <w:p w:rsidR="00000000" w:rsidDel="00000000" w:rsidP="00000000" w:rsidRDefault="00000000" w:rsidRPr="00000000" w14:paraId="0000148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00I DDDDDDDDD SSSSSSSSS        TJV     D,S/#rel9</w:t>
            </w:r>
          </w:p>
          <w:p w:rsidR="00000000" w:rsidDel="00000000" w:rsidP="00000000" w:rsidRDefault="00000000" w:rsidRPr="00000000" w14:paraId="00001488">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8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000000000 SSSSSSSSS        JINT    S/#rel9</w:t>
            </w:r>
          </w:p>
          <w:p w:rsidR="00000000" w:rsidDel="00000000" w:rsidP="00000000" w:rsidRDefault="00000000" w:rsidRPr="00000000" w14:paraId="0000148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000000001 SSSSSSSSS        JCT1    S/#rel9</w:t>
            </w:r>
          </w:p>
          <w:p w:rsidR="00000000" w:rsidDel="00000000" w:rsidP="00000000" w:rsidRDefault="00000000" w:rsidRPr="00000000" w14:paraId="0000148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000000010 SSSSSSSSS        JCT2    S/#rel9</w:t>
            </w:r>
          </w:p>
          <w:p w:rsidR="00000000" w:rsidDel="00000000" w:rsidP="00000000" w:rsidRDefault="00000000" w:rsidRPr="00000000" w14:paraId="0000148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000000011 SSSSSSSSS        JCT3    S/#rel9</w:t>
            </w:r>
          </w:p>
          <w:p w:rsidR="00000000" w:rsidDel="00000000" w:rsidP="00000000" w:rsidRDefault="00000000" w:rsidRPr="00000000" w14:paraId="0000148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000000100 SSSSSSSSS        JSE1    S/#rel9</w:t>
            </w:r>
          </w:p>
          <w:p w:rsidR="00000000" w:rsidDel="00000000" w:rsidP="00000000" w:rsidRDefault="00000000" w:rsidRPr="00000000" w14:paraId="0000148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000000101 SSSSSSSSS        JSE2    S/#rel9</w:t>
            </w:r>
          </w:p>
          <w:p w:rsidR="00000000" w:rsidDel="00000000" w:rsidP="00000000" w:rsidRDefault="00000000" w:rsidRPr="00000000" w14:paraId="0000148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000000110 SSSSSSSSS        JSE3    S/#rel9</w:t>
            </w:r>
          </w:p>
          <w:p w:rsidR="00000000" w:rsidDel="00000000" w:rsidP="00000000" w:rsidRDefault="00000000" w:rsidRPr="00000000" w14:paraId="0000149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000000111 SSSSSSSSS        JSE4    S/#rel9</w:t>
            </w:r>
          </w:p>
          <w:p w:rsidR="00000000" w:rsidDel="00000000" w:rsidP="00000000" w:rsidRDefault="00000000" w:rsidRPr="00000000" w14:paraId="0000149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000001000 SSSSSSSSS        JPAT    S/#rel9</w:t>
            </w:r>
          </w:p>
          <w:p w:rsidR="00000000" w:rsidDel="00000000" w:rsidP="00000000" w:rsidRDefault="00000000" w:rsidRPr="00000000" w14:paraId="0000149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000001001 SSSSSSSSS        JFBW    S/#rel9</w:t>
            </w:r>
          </w:p>
          <w:p w:rsidR="00000000" w:rsidDel="00000000" w:rsidP="00000000" w:rsidRDefault="00000000" w:rsidRPr="00000000" w14:paraId="0000149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000001010 SSSSSSSSS        JXMT    S/#rel9</w:t>
            </w:r>
          </w:p>
          <w:p w:rsidR="00000000" w:rsidDel="00000000" w:rsidP="00000000" w:rsidRDefault="00000000" w:rsidRPr="00000000" w14:paraId="0000149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000001011 SSSSSSSSS        JXFI    S/#rel9</w:t>
            </w:r>
          </w:p>
          <w:p w:rsidR="00000000" w:rsidDel="00000000" w:rsidP="00000000" w:rsidRDefault="00000000" w:rsidRPr="00000000" w14:paraId="0000149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000001100 SSSSSSSSS        JXRO    S/#rel9</w:t>
            </w:r>
          </w:p>
          <w:p w:rsidR="00000000" w:rsidDel="00000000" w:rsidP="00000000" w:rsidRDefault="00000000" w:rsidRPr="00000000" w14:paraId="0000149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000001101 SSSSSSSSS        JXRL    S/#rel9</w:t>
            </w:r>
          </w:p>
          <w:p w:rsidR="00000000" w:rsidDel="00000000" w:rsidP="00000000" w:rsidRDefault="00000000" w:rsidRPr="00000000" w14:paraId="0000149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000001110 SSSSSSSSS        JATN    S/#rel9</w:t>
            </w:r>
          </w:p>
          <w:p w:rsidR="00000000" w:rsidDel="00000000" w:rsidP="00000000" w:rsidRDefault="00000000" w:rsidRPr="00000000" w14:paraId="0000149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000001111 SSSSSSSSS        JQMT    S/#rel9</w:t>
            </w:r>
          </w:p>
          <w:p w:rsidR="00000000" w:rsidDel="00000000" w:rsidP="00000000" w:rsidRDefault="00000000" w:rsidRPr="00000000" w14:paraId="00001499">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9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000010000 SSSSSSSSS        JNINT   S/#rel9</w:t>
            </w:r>
          </w:p>
          <w:p w:rsidR="00000000" w:rsidDel="00000000" w:rsidP="00000000" w:rsidRDefault="00000000" w:rsidRPr="00000000" w14:paraId="0000149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000010001 SSSSSSSSS        JNCT1   S/#rel9</w:t>
            </w:r>
          </w:p>
          <w:p w:rsidR="00000000" w:rsidDel="00000000" w:rsidP="00000000" w:rsidRDefault="00000000" w:rsidRPr="00000000" w14:paraId="0000149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000010010 SSSSSSSSS        JNCT2   S/#rel9</w:t>
            </w:r>
          </w:p>
          <w:p w:rsidR="00000000" w:rsidDel="00000000" w:rsidP="00000000" w:rsidRDefault="00000000" w:rsidRPr="00000000" w14:paraId="0000149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000010011 SSSSSSSSS        JNCT3   S/#rel9</w:t>
            </w:r>
          </w:p>
          <w:p w:rsidR="00000000" w:rsidDel="00000000" w:rsidP="00000000" w:rsidRDefault="00000000" w:rsidRPr="00000000" w14:paraId="0000149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000010100 SSSSSSSSS        JNSE1   S/#rel9</w:t>
            </w:r>
          </w:p>
          <w:p w:rsidR="00000000" w:rsidDel="00000000" w:rsidP="00000000" w:rsidRDefault="00000000" w:rsidRPr="00000000" w14:paraId="0000149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000010101 SSSSSSSSS        JNSE2   S/#rel9</w:t>
            </w:r>
          </w:p>
          <w:p w:rsidR="00000000" w:rsidDel="00000000" w:rsidP="00000000" w:rsidRDefault="00000000" w:rsidRPr="00000000" w14:paraId="000014A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000010110 SSSSSSSSS        JNSE3   S/#rel9</w:t>
            </w:r>
          </w:p>
          <w:p w:rsidR="00000000" w:rsidDel="00000000" w:rsidP="00000000" w:rsidRDefault="00000000" w:rsidRPr="00000000" w14:paraId="000014A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000010111 SSSSSSSSS        JNSE4   S/#rel9</w:t>
            </w:r>
          </w:p>
          <w:p w:rsidR="00000000" w:rsidDel="00000000" w:rsidP="00000000" w:rsidRDefault="00000000" w:rsidRPr="00000000" w14:paraId="000014A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000011000 SSSSSSSSS        JNPAT   S/#rel9</w:t>
            </w:r>
          </w:p>
          <w:p w:rsidR="00000000" w:rsidDel="00000000" w:rsidP="00000000" w:rsidRDefault="00000000" w:rsidRPr="00000000" w14:paraId="000014A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000011001 SSSSSSSSS        JNFBW   S/#rel9</w:t>
            </w:r>
          </w:p>
          <w:p w:rsidR="00000000" w:rsidDel="00000000" w:rsidP="00000000" w:rsidRDefault="00000000" w:rsidRPr="00000000" w14:paraId="000014A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000011010 SSSSSSSSS        JNXMT   S/#rel9</w:t>
            </w:r>
          </w:p>
          <w:p w:rsidR="00000000" w:rsidDel="00000000" w:rsidP="00000000" w:rsidRDefault="00000000" w:rsidRPr="00000000" w14:paraId="000014A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000011011 SSSSSSSSS        JNXFI   S/#rel9</w:t>
            </w:r>
          </w:p>
          <w:p w:rsidR="00000000" w:rsidDel="00000000" w:rsidP="00000000" w:rsidRDefault="00000000" w:rsidRPr="00000000" w14:paraId="000014A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000011100 SSSSSSSSS        JNXRO   S/#rel9</w:t>
            </w:r>
          </w:p>
          <w:p w:rsidR="00000000" w:rsidDel="00000000" w:rsidP="00000000" w:rsidRDefault="00000000" w:rsidRPr="00000000" w14:paraId="000014A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000011101 SSSSSSSSS        JNXRL   S/#rel9</w:t>
            </w:r>
          </w:p>
          <w:p w:rsidR="00000000" w:rsidDel="00000000" w:rsidP="00000000" w:rsidRDefault="00000000" w:rsidRPr="00000000" w14:paraId="000014A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000011110 SSSSSSSSS        JNATN   S/#rel9</w:t>
            </w:r>
          </w:p>
          <w:p w:rsidR="00000000" w:rsidDel="00000000" w:rsidP="00000000" w:rsidRDefault="00000000" w:rsidRPr="00000000" w14:paraId="000014A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01I 000011111 SSSSSSSSS        JNQMT   S/#rel9</w:t>
            </w:r>
          </w:p>
          <w:p w:rsidR="00000000" w:rsidDel="00000000" w:rsidP="00000000" w:rsidRDefault="00000000" w:rsidRPr="00000000" w14:paraId="000014AA">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A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1011110 1LI DDDDDDDDD SSSSSSSSS        &lt;empty&gt; D/#,S/#</w:t>
            </w:r>
          </w:p>
          <w:p w:rsidR="00000000" w:rsidDel="00000000" w:rsidP="00000000" w:rsidRDefault="00000000" w:rsidRPr="00000000" w14:paraId="000014A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1011111 0LI DDDDDDDDD SSSSSSSSS        &lt;empty&gt; D/#,S/#</w:t>
            </w:r>
          </w:p>
          <w:p w:rsidR="00000000" w:rsidDel="00000000" w:rsidP="00000000" w:rsidRDefault="00000000" w:rsidRPr="00000000" w14:paraId="000014AD">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A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1011111 1LI DDDDDDDDD SSSSSSSSS        SETPAT  D/#,S/#</w:t>
            </w:r>
          </w:p>
          <w:p w:rsidR="00000000" w:rsidDel="00000000" w:rsidP="00000000" w:rsidRDefault="00000000" w:rsidRPr="00000000" w14:paraId="000014AF">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B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1100000 0LI DDDDDDDDD SSSSSSSSS        </w:t>
            </w:r>
            <w:r w:rsidDel="00000000" w:rsidR="00000000" w:rsidRPr="00000000">
              <w:rPr>
                <w:rFonts w:ascii="Courier New" w:cs="Courier New" w:eastAsia="Courier New" w:hAnsi="Courier New"/>
                <w:b w:val="1"/>
                <w:sz w:val="18"/>
                <w:szCs w:val="18"/>
                <w:rtl w:val="0"/>
              </w:rPr>
              <w:t xml:space="preserve">WRPIN</w:t>
            </w:r>
            <w:r w:rsidDel="00000000" w:rsidR="00000000" w:rsidRPr="00000000">
              <w:rPr>
                <w:rFonts w:ascii="Courier New" w:cs="Courier New" w:eastAsia="Courier New" w:hAnsi="Courier New"/>
                <w:b w:val="1"/>
                <w:sz w:val="18"/>
                <w:szCs w:val="18"/>
                <w:rtl w:val="0"/>
              </w:rPr>
              <w:t xml:space="preserve">   D/#,S/#</w:t>
            </w:r>
          </w:p>
          <w:p w:rsidR="00000000" w:rsidDel="00000000" w:rsidP="00000000" w:rsidRDefault="00000000" w:rsidRPr="00000000" w14:paraId="000014B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1100000 1LI DDDDDDDDD SSSSSSSSS        </w:t>
            </w:r>
            <w:r w:rsidDel="00000000" w:rsidR="00000000" w:rsidRPr="00000000">
              <w:rPr>
                <w:rFonts w:ascii="Courier New" w:cs="Courier New" w:eastAsia="Courier New" w:hAnsi="Courier New"/>
                <w:b w:val="1"/>
                <w:sz w:val="18"/>
                <w:szCs w:val="18"/>
                <w:rtl w:val="0"/>
              </w:rPr>
              <w:t xml:space="preserve">WXPIN</w:t>
            </w:r>
            <w:r w:rsidDel="00000000" w:rsidR="00000000" w:rsidRPr="00000000">
              <w:rPr>
                <w:rFonts w:ascii="Courier New" w:cs="Courier New" w:eastAsia="Courier New" w:hAnsi="Courier New"/>
                <w:b w:val="1"/>
                <w:sz w:val="18"/>
                <w:szCs w:val="18"/>
                <w:rtl w:val="0"/>
              </w:rPr>
              <w:t xml:space="preserve">   D/#,S/#</w:t>
            </w:r>
          </w:p>
          <w:p w:rsidR="00000000" w:rsidDel="00000000" w:rsidP="00000000" w:rsidRDefault="00000000" w:rsidRPr="00000000" w14:paraId="000014B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1100001 0LI DDDDDDDDD SSSSSSSSS        WYPIN   D/#,S/#</w:t>
            </w:r>
          </w:p>
          <w:p w:rsidR="00000000" w:rsidDel="00000000" w:rsidP="00000000" w:rsidRDefault="00000000" w:rsidRPr="00000000" w14:paraId="000014B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1100001 1LI DDDDDDDDD SSSSSSSSS        WRLUT   D/#,S/#/PTRx</w:t>
            </w:r>
          </w:p>
          <w:p w:rsidR="00000000" w:rsidDel="00000000" w:rsidP="00000000" w:rsidRDefault="00000000" w:rsidRPr="00000000" w14:paraId="000014B4">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B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1100010 0LI DDDDDDDDD SSSSSSSSS        WRBYTE  D/#,S/#/PTRx</w:t>
            </w:r>
          </w:p>
          <w:p w:rsidR="00000000" w:rsidDel="00000000" w:rsidP="00000000" w:rsidRDefault="00000000" w:rsidRPr="00000000" w14:paraId="000014B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1100010 1LI DDDDDDDDD SSSSSSSSS        WRWORD  D/#,S/#/PTRx</w:t>
            </w:r>
          </w:p>
          <w:p w:rsidR="00000000" w:rsidDel="00000000" w:rsidP="00000000" w:rsidRDefault="00000000" w:rsidRPr="00000000" w14:paraId="000014B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1100011 0LI DDDDDDDDD SSSSSSSSS        WRLONG  D/#,S/#/PTRx</w:t>
            </w:r>
          </w:p>
          <w:p w:rsidR="00000000" w:rsidDel="00000000" w:rsidP="00000000" w:rsidRDefault="00000000" w:rsidRPr="00000000" w14:paraId="000014B8">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B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1100011 1LI DDDDDDDDD SSSSSSSSS        RDFAST  D/#,S/#</w:t>
            </w:r>
          </w:p>
          <w:p w:rsidR="00000000" w:rsidDel="00000000" w:rsidP="00000000" w:rsidRDefault="00000000" w:rsidRPr="00000000" w14:paraId="000014B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1100100 0LI DDDDDDDDD SSSSSSSSS        WRFAST  D/#,S/#</w:t>
            </w:r>
          </w:p>
          <w:p w:rsidR="00000000" w:rsidDel="00000000" w:rsidP="00000000" w:rsidRDefault="00000000" w:rsidRPr="00000000" w14:paraId="000014B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1100100 1LI DDDDDDDDD SSSSSSSSS        FBLOCK  D/#,S/#</w:t>
            </w:r>
          </w:p>
          <w:p w:rsidR="00000000" w:rsidDel="00000000" w:rsidP="00000000" w:rsidRDefault="00000000" w:rsidRPr="00000000" w14:paraId="000014BC">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B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1100101 0LI DDDDDDDDD SSSSSSSSS        XINIT   D/#,S/#</w:t>
            </w:r>
          </w:p>
          <w:p w:rsidR="00000000" w:rsidDel="00000000" w:rsidP="00000000" w:rsidRDefault="00000000" w:rsidRPr="00000000" w14:paraId="000014B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1100101 1LI DDDDDDDDD SSSSSSSSS        XZERO   D/#,S/#</w:t>
            </w:r>
          </w:p>
          <w:p w:rsidR="00000000" w:rsidDel="00000000" w:rsidP="00000000" w:rsidRDefault="00000000" w:rsidRPr="00000000" w14:paraId="000014B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1100110 0LI DDDDDDDDD SSSSSSSSS        XCONT   D/#,S/#</w:t>
            </w:r>
          </w:p>
          <w:p w:rsidR="00000000" w:rsidDel="00000000" w:rsidP="00000000" w:rsidRDefault="00000000" w:rsidRPr="00000000" w14:paraId="000014C0">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C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1100110 1LI DDDDDDDDD SSSSSSSSS        REP     D/#,S/#</w:t>
            </w:r>
          </w:p>
          <w:p w:rsidR="00000000" w:rsidDel="00000000" w:rsidP="00000000" w:rsidRDefault="00000000" w:rsidRPr="00000000" w14:paraId="000014C2">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C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1100111 CLI DDDDDDDDD SSSSSSSSS        COGINIT D/#,S/#     {WC}</w:t>
            </w:r>
          </w:p>
          <w:p w:rsidR="00000000" w:rsidDel="00000000" w:rsidP="00000000" w:rsidRDefault="00000000" w:rsidRPr="00000000" w14:paraId="000014C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1101000 0LI DDDDDDDDD SSSSSSSSS        QMUL    D/#,S/#</w:t>
            </w:r>
          </w:p>
          <w:p w:rsidR="00000000" w:rsidDel="00000000" w:rsidP="00000000" w:rsidRDefault="00000000" w:rsidRPr="00000000" w14:paraId="000014C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1101000 1LI DDDDDDDDD SSSSSSSSS        QDIV    D/#,S/#</w:t>
            </w:r>
          </w:p>
          <w:p w:rsidR="00000000" w:rsidDel="00000000" w:rsidP="00000000" w:rsidRDefault="00000000" w:rsidRPr="00000000" w14:paraId="000014C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1101001 0LI DDDDDDDDD SSSSSSSSS        QFRAC   D/#,S/#</w:t>
            </w:r>
          </w:p>
          <w:p w:rsidR="00000000" w:rsidDel="00000000" w:rsidP="00000000" w:rsidRDefault="00000000" w:rsidRPr="00000000" w14:paraId="000014C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1101001 1LI DDDDDDDDD SSSSSSSSS        QSQRT   D/#,S/#</w:t>
            </w:r>
          </w:p>
          <w:p w:rsidR="00000000" w:rsidDel="00000000" w:rsidP="00000000" w:rsidRDefault="00000000" w:rsidRPr="00000000" w14:paraId="000014C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1101010 0LI DDDDDDDDD SSSSSSSSS        QROTATE D/#,S/#</w:t>
            </w:r>
          </w:p>
          <w:p w:rsidR="00000000" w:rsidDel="00000000" w:rsidP="00000000" w:rsidRDefault="00000000" w:rsidRPr="00000000" w14:paraId="000014C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1101010 1LI DDDDDDDDD SSSSSSSSS        QVECTOR D/#,S/#</w:t>
            </w:r>
          </w:p>
          <w:p w:rsidR="00000000" w:rsidDel="00000000" w:rsidP="00000000" w:rsidRDefault="00000000" w:rsidRPr="00000000" w14:paraId="000014CA">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C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000000000        HUBSET  D/#</w:t>
            </w:r>
          </w:p>
          <w:p w:rsidR="00000000" w:rsidDel="00000000" w:rsidP="00000000" w:rsidRDefault="00000000" w:rsidRPr="00000000" w14:paraId="000014C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C0L DDDDDDDDD 000000001        COGID   D/#         {WC}</w:t>
            </w:r>
          </w:p>
          <w:p w:rsidR="00000000" w:rsidDel="00000000" w:rsidP="00000000" w:rsidRDefault="00000000" w:rsidRPr="00000000" w14:paraId="000014C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000000011        COGSTOP D/#</w:t>
            </w:r>
          </w:p>
          <w:p w:rsidR="00000000" w:rsidDel="00000000" w:rsidP="00000000" w:rsidRDefault="00000000" w:rsidRPr="00000000" w14:paraId="000014C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C00 DDDDDDDDD 000000100        LOCKNEW D           {WC}</w:t>
            </w:r>
          </w:p>
          <w:p w:rsidR="00000000" w:rsidDel="00000000" w:rsidP="00000000" w:rsidRDefault="00000000" w:rsidRPr="00000000" w14:paraId="000014C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000000101        LOCKRET D/#</w:t>
            </w:r>
          </w:p>
          <w:p w:rsidR="00000000" w:rsidDel="00000000" w:rsidP="00000000" w:rsidRDefault="00000000" w:rsidRPr="00000000" w14:paraId="000014D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C0L DDDDDDDDD 000000110        LOCKTRY D/#         {WC}</w:t>
            </w:r>
          </w:p>
          <w:p w:rsidR="00000000" w:rsidDel="00000000" w:rsidP="00000000" w:rsidRDefault="00000000" w:rsidRPr="00000000" w14:paraId="000014D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000000111        LOCKREL D/#         {WC}</w:t>
            </w:r>
          </w:p>
          <w:p w:rsidR="00000000" w:rsidDel="00000000" w:rsidP="00000000" w:rsidRDefault="00000000" w:rsidRPr="00000000" w14:paraId="000014D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000001110        QLOG    D/#</w:t>
            </w:r>
          </w:p>
          <w:p w:rsidR="00000000" w:rsidDel="00000000" w:rsidP="00000000" w:rsidRDefault="00000000" w:rsidRPr="00000000" w14:paraId="000014D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000001111        QEXP    D/#</w:t>
            </w:r>
          </w:p>
          <w:p w:rsidR="00000000" w:rsidDel="00000000" w:rsidP="00000000" w:rsidRDefault="00000000" w:rsidRPr="00000000" w14:paraId="000014D4">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D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DDDDDDDDD 000010000        RFBYTE  D           {WC/WZ/WCZ}</w:t>
            </w:r>
          </w:p>
          <w:p w:rsidR="00000000" w:rsidDel="00000000" w:rsidP="00000000" w:rsidRDefault="00000000" w:rsidRPr="00000000" w14:paraId="000014D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DDDDDDDDD 000010001        RFWORD  D           {WC/WZ/WCZ}</w:t>
            </w:r>
          </w:p>
          <w:p w:rsidR="00000000" w:rsidDel="00000000" w:rsidP="00000000" w:rsidRDefault="00000000" w:rsidRPr="00000000" w14:paraId="000014D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DDDDDDDDD 000010010        RFLONG  D           {WC/WZ/WCZ}</w:t>
            </w:r>
          </w:p>
          <w:p w:rsidR="00000000" w:rsidDel="00000000" w:rsidP="00000000" w:rsidRDefault="00000000" w:rsidRPr="00000000" w14:paraId="000014D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DDDDDDDDD 000010011        RFVAR   D           {WC/WZ/WCZ}</w:t>
            </w:r>
          </w:p>
          <w:p w:rsidR="00000000" w:rsidDel="00000000" w:rsidP="00000000" w:rsidRDefault="00000000" w:rsidRPr="00000000" w14:paraId="000014D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DDDDDDDDD 000010100        RFVARS  D           {WC/WZ/WCZ}</w:t>
            </w:r>
          </w:p>
          <w:p w:rsidR="00000000" w:rsidDel="00000000" w:rsidP="00000000" w:rsidRDefault="00000000" w:rsidRPr="00000000" w14:paraId="000014DA">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D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000010101        WFBYTE  D/#</w:t>
            </w:r>
          </w:p>
          <w:p w:rsidR="00000000" w:rsidDel="00000000" w:rsidP="00000000" w:rsidRDefault="00000000" w:rsidRPr="00000000" w14:paraId="000014D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000010110        WFWORD  D/#</w:t>
            </w:r>
          </w:p>
          <w:p w:rsidR="00000000" w:rsidDel="00000000" w:rsidP="00000000" w:rsidRDefault="00000000" w:rsidRPr="00000000" w14:paraId="000014D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000010111        WFLONG  D/#</w:t>
            </w:r>
          </w:p>
          <w:p w:rsidR="00000000" w:rsidDel="00000000" w:rsidP="00000000" w:rsidRDefault="00000000" w:rsidRPr="00000000" w14:paraId="000014DE">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D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DDDDDDDDD 000011000        GETQX   D           {WC/WZ/WCZ}</w:t>
            </w:r>
          </w:p>
          <w:p w:rsidR="00000000" w:rsidDel="00000000" w:rsidP="00000000" w:rsidRDefault="00000000" w:rsidRPr="00000000" w14:paraId="000014E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DDDDDDDDD 000011001        GETQY   D           {WC/WZ/WCZ}</w:t>
            </w:r>
          </w:p>
          <w:p w:rsidR="00000000" w:rsidDel="00000000" w:rsidP="00000000" w:rsidRDefault="00000000" w:rsidRPr="00000000" w14:paraId="000014E1">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E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C00 DDDDDDDDD 000011010        GETCT   D           {WC}</w:t>
            </w:r>
          </w:p>
          <w:p w:rsidR="00000000" w:rsidDel="00000000" w:rsidP="00000000" w:rsidRDefault="00000000" w:rsidRPr="00000000" w14:paraId="000014E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000011011        GETRND  {D}         {WC/WZ/WCZ}</w:t>
            </w:r>
          </w:p>
          <w:p w:rsidR="00000000" w:rsidDel="00000000" w:rsidP="00000000" w:rsidRDefault="00000000" w:rsidRPr="00000000" w14:paraId="000014E4">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E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000011100        SETDACS D/#</w:t>
            </w:r>
          </w:p>
          <w:p w:rsidR="00000000" w:rsidDel="00000000" w:rsidP="00000000" w:rsidRDefault="00000000" w:rsidRPr="00000000" w14:paraId="000014E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000011101        SETXFRQ D/#</w:t>
            </w:r>
          </w:p>
          <w:p w:rsidR="00000000" w:rsidDel="00000000" w:rsidP="00000000" w:rsidRDefault="00000000" w:rsidRPr="00000000" w14:paraId="000014E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DDDDDDDDD 000011110        GETXACC D</w:t>
            </w:r>
          </w:p>
          <w:p w:rsidR="00000000" w:rsidDel="00000000" w:rsidP="00000000" w:rsidRDefault="00000000" w:rsidRPr="00000000" w14:paraId="000014E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000011111        WAITX   D/#         {WC/WZ/WCZ}</w:t>
            </w:r>
          </w:p>
          <w:p w:rsidR="00000000" w:rsidDel="00000000" w:rsidP="00000000" w:rsidRDefault="00000000" w:rsidRPr="00000000" w14:paraId="000014E9">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E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000100000        SETSE1  D/#</w:t>
            </w:r>
          </w:p>
          <w:p w:rsidR="00000000" w:rsidDel="00000000" w:rsidP="00000000" w:rsidRDefault="00000000" w:rsidRPr="00000000" w14:paraId="000014E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000100001        SETSE2  D/#</w:t>
            </w:r>
          </w:p>
          <w:p w:rsidR="00000000" w:rsidDel="00000000" w:rsidP="00000000" w:rsidRDefault="00000000" w:rsidRPr="00000000" w14:paraId="000014E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000100010        SETSE3  D/#</w:t>
            </w:r>
          </w:p>
          <w:p w:rsidR="00000000" w:rsidDel="00000000" w:rsidP="00000000" w:rsidRDefault="00000000" w:rsidRPr="00000000" w14:paraId="000014E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000100011        SETSE4  D/#</w:t>
            </w:r>
          </w:p>
          <w:p w:rsidR="00000000" w:rsidDel="00000000" w:rsidP="00000000" w:rsidRDefault="00000000" w:rsidRPr="00000000" w14:paraId="000014EE">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4E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000000000 000100100        POLLINT             {WC/WZ/WCZ}</w:t>
            </w:r>
          </w:p>
          <w:p w:rsidR="00000000" w:rsidDel="00000000" w:rsidP="00000000" w:rsidRDefault="00000000" w:rsidRPr="00000000" w14:paraId="000014F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000000001 000100100        POLLCT1             {WC/WZ/WCZ}</w:t>
            </w:r>
          </w:p>
          <w:p w:rsidR="00000000" w:rsidDel="00000000" w:rsidP="00000000" w:rsidRDefault="00000000" w:rsidRPr="00000000" w14:paraId="000014F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000000010 000100100        POLLCT2             {WC/WZ/WCZ}</w:t>
            </w:r>
          </w:p>
          <w:p w:rsidR="00000000" w:rsidDel="00000000" w:rsidP="00000000" w:rsidRDefault="00000000" w:rsidRPr="00000000" w14:paraId="000014F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000000011 000100100        POLLCT3             {WC/WZ/WCZ}</w:t>
            </w:r>
          </w:p>
          <w:p w:rsidR="00000000" w:rsidDel="00000000" w:rsidP="00000000" w:rsidRDefault="00000000" w:rsidRPr="00000000" w14:paraId="000014F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000000100 000100100        POLLSE1             {WC/WZ/WCZ}</w:t>
            </w:r>
          </w:p>
          <w:p w:rsidR="00000000" w:rsidDel="00000000" w:rsidP="00000000" w:rsidRDefault="00000000" w:rsidRPr="00000000" w14:paraId="000014F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000000101 000100100        POLLSE2             {WC/WZ/WCZ}</w:t>
            </w:r>
          </w:p>
          <w:p w:rsidR="00000000" w:rsidDel="00000000" w:rsidP="00000000" w:rsidRDefault="00000000" w:rsidRPr="00000000" w14:paraId="000014F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000000110 000100100        POLLSE3             {WC/WZ/WCZ}</w:t>
            </w:r>
          </w:p>
          <w:p w:rsidR="00000000" w:rsidDel="00000000" w:rsidP="00000000" w:rsidRDefault="00000000" w:rsidRPr="00000000" w14:paraId="000014F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000000111 000100100        POLLSE4             {WC/WZ/WCZ}</w:t>
            </w:r>
          </w:p>
          <w:p w:rsidR="00000000" w:rsidDel="00000000" w:rsidP="00000000" w:rsidRDefault="00000000" w:rsidRPr="00000000" w14:paraId="000014F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000001000 000100100        POLLPAT             {WC/WZ/WCZ}</w:t>
            </w:r>
          </w:p>
          <w:p w:rsidR="00000000" w:rsidDel="00000000" w:rsidP="00000000" w:rsidRDefault="00000000" w:rsidRPr="00000000" w14:paraId="000014F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000001001 000100100        POLLFBW             {WC/WZ/WCZ}</w:t>
            </w:r>
          </w:p>
          <w:p w:rsidR="00000000" w:rsidDel="00000000" w:rsidP="00000000" w:rsidRDefault="00000000" w:rsidRPr="00000000" w14:paraId="000014F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000001010 000100100        POLLXMT             {WC/WZ/WCZ}</w:t>
            </w:r>
          </w:p>
          <w:p w:rsidR="00000000" w:rsidDel="00000000" w:rsidP="00000000" w:rsidRDefault="00000000" w:rsidRPr="00000000" w14:paraId="000014F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000001011 000100100        POLLXFI             {WC/WZ/WCZ}</w:t>
            </w:r>
          </w:p>
          <w:p w:rsidR="00000000" w:rsidDel="00000000" w:rsidP="00000000" w:rsidRDefault="00000000" w:rsidRPr="00000000" w14:paraId="000014F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000001100 000100100        POLLXRO             {WC/WZ/WCZ}</w:t>
            </w:r>
          </w:p>
          <w:p w:rsidR="00000000" w:rsidDel="00000000" w:rsidP="00000000" w:rsidRDefault="00000000" w:rsidRPr="00000000" w14:paraId="000014F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000001101 000100100        POLLXRL             {WC/WZ/WCZ}</w:t>
            </w:r>
          </w:p>
          <w:p w:rsidR="00000000" w:rsidDel="00000000" w:rsidP="00000000" w:rsidRDefault="00000000" w:rsidRPr="00000000" w14:paraId="000014F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000001110 000100100        POLLATN             {WC/WZ/WCZ}</w:t>
            </w:r>
          </w:p>
          <w:p w:rsidR="00000000" w:rsidDel="00000000" w:rsidP="00000000" w:rsidRDefault="00000000" w:rsidRPr="00000000" w14:paraId="000014F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000001111 000100100        POLLQMT             {WC/WZ/WCZ}</w:t>
            </w:r>
          </w:p>
          <w:p w:rsidR="00000000" w:rsidDel="00000000" w:rsidP="00000000" w:rsidRDefault="00000000" w:rsidRPr="00000000" w14:paraId="000014FF">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0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000010000 000100100        WAITINT             {WC/WZ/WCZ}</w:t>
            </w:r>
          </w:p>
          <w:p w:rsidR="00000000" w:rsidDel="00000000" w:rsidP="00000000" w:rsidRDefault="00000000" w:rsidRPr="00000000" w14:paraId="0000150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000010001 000100100        WAITCT1             {WC/WZ/WCZ}</w:t>
            </w:r>
          </w:p>
          <w:p w:rsidR="00000000" w:rsidDel="00000000" w:rsidP="00000000" w:rsidRDefault="00000000" w:rsidRPr="00000000" w14:paraId="0000150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000010010 000100100        WAITCT2             {WC/WZ/WCZ}</w:t>
            </w:r>
          </w:p>
          <w:p w:rsidR="00000000" w:rsidDel="00000000" w:rsidP="00000000" w:rsidRDefault="00000000" w:rsidRPr="00000000" w14:paraId="0000150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000010011 000100100        WAITCT3             {WC/WZ/WCZ}</w:t>
            </w:r>
          </w:p>
          <w:p w:rsidR="00000000" w:rsidDel="00000000" w:rsidP="00000000" w:rsidRDefault="00000000" w:rsidRPr="00000000" w14:paraId="0000150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000010100 000100100        WAITSE1             {WC/WZ/WCZ}</w:t>
            </w:r>
          </w:p>
          <w:p w:rsidR="00000000" w:rsidDel="00000000" w:rsidP="00000000" w:rsidRDefault="00000000" w:rsidRPr="00000000" w14:paraId="0000150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000010101 000100100        WAITSE2             {WC/WZ/WCZ}</w:t>
            </w:r>
          </w:p>
          <w:p w:rsidR="00000000" w:rsidDel="00000000" w:rsidP="00000000" w:rsidRDefault="00000000" w:rsidRPr="00000000" w14:paraId="0000150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000010110 000100100        WAITSE3             {WC/WZ/WCZ}</w:t>
            </w:r>
          </w:p>
          <w:p w:rsidR="00000000" w:rsidDel="00000000" w:rsidP="00000000" w:rsidRDefault="00000000" w:rsidRPr="00000000" w14:paraId="0000150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000010111 000100100        WAITSE4             {WC/WZ/WCZ}</w:t>
            </w:r>
          </w:p>
          <w:p w:rsidR="00000000" w:rsidDel="00000000" w:rsidP="00000000" w:rsidRDefault="00000000" w:rsidRPr="00000000" w14:paraId="0000150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000011000 000100100        WAITPAT             {WC/WZ/WCZ}</w:t>
            </w:r>
          </w:p>
          <w:p w:rsidR="00000000" w:rsidDel="00000000" w:rsidP="00000000" w:rsidRDefault="00000000" w:rsidRPr="00000000" w14:paraId="0000150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000011001 000100100        WAITFBW             {WC/WZ/WCZ}</w:t>
            </w:r>
          </w:p>
          <w:p w:rsidR="00000000" w:rsidDel="00000000" w:rsidP="00000000" w:rsidRDefault="00000000" w:rsidRPr="00000000" w14:paraId="0000150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000011010 000100100        WAITXMT             {WC/WZ/WCZ}</w:t>
            </w:r>
          </w:p>
          <w:p w:rsidR="00000000" w:rsidDel="00000000" w:rsidP="00000000" w:rsidRDefault="00000000" w:rsidRPr="00000000" w14:paraId="0000150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000011011 000100100        WAITXFI             {WC/WZ/WCZ}</w:t>
            </w:r>
          </w:p>
          <w:p w:rsidR="00000000" w:rsidDel="00000000" w:rsidP="00000000" w:rsidRDefault="00000000" w:rsidRPr="00000000" w14:paraId="0000150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000011100 000100100        WAITXRO             {WC/WZ/WCZ}</w:t>
            </w:r>
          </w:p>
          <w:p w:rsidR="00000000" w:rsidDel="00000000" w:rsidP="00000000" w:rsidRDefault="00000000" w:rsidRPr="00000000" w14:paraId="0000150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000011101 000100100        WAITXRL             {WC/WZ/WCZ}</w:t>
            </w:r>
          </w:p>
          <w:p w:rsidR="00000000" w:rsidDel="00000000" w:rsidP="00000000" w:rsidRDefault="00000000" w:rsidRPr="00000000" w14:paraId="0000150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000011110 000100100        WAITATN             {WC/WZ/WCZ}</w:t>
            </w:r>
          </w:p>
          <w:p w:rsidR="00000000" w:rsidDel="00000000" w:rsidP="00000000" w:rsidRDefault="00000000" w:rsidRPr="00000000" w14:paraId="0000150F">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1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000100000 000100100        ALLOWI</w:t>
            </w:r>
          </w:p>
          <w:p w:rsidR="00000000" w:rsidDel="00000000" w:rsidP="00000000" w:rsidRDefault="00000000" w:rsidRPr="00000000" w14:paraId="0000151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000100001 000100100        STALLI</w:t>
            </w:r>
          </w:p>
          <w:p w:rsidR="00000000" w:rsidDel="00000000" w:rsidP="00000000" w:rsidRDefault="00000000" w:rsidRPr="00000000" w14:paraId="00001512">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1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000100010 000100100        TRGINT1</w:t>
            </w:r>
          </w:p>
          <w:p w:rsidR="00000000" w:rsidDel="00000000" w:rsidP="00000000" w:rsidRDefault="00000000" w:rsidRPr="00000000" w14:paraId="0000151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000100011 000100100        TRGINT2</w:t>
            </w:r>
          </w:p>
          <w:p w:rsidR="00000000" w:rsidDel="00000000" w:rsidP="00000000" w:rsidRDefault="00000000" w:rsidRPr="00000000" w14:paraId="0000151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000100100 000100100        TRGINT3</w:t>
            </w:r>
          </w:p>
          <w:p w:rsidR="00000000" w:rsidDel="00000000" w:rsidP="00000000" w:rsidRDefault="00000000" w:rsidRPr="00000000" w14:paraId="00001516">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1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000100101 000100100        NIXINT1</w:t>
            </w:r>
          </w:p>
          <w:p w:rsidR="00000000" w:rsidDel="00000000" w:rsidP="00000000" w:rsidRDefault="00000000" w:rsidRPr="00000000" w14:paraId="0000151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000100110 000100100        NIXINT2</w:t>
            </w:r>
          </w:p>
          <w:p w:rsidR="00000000" w:rsidDel="00000000" w:rsidP="00000000" w:rsidRDefault="00000000" w:rsidRPr="00000000" w14:paraId="0000151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000100111 000100100        NIXINT3</w:t>
            </w:r>
          </w:p>
          <w:p w:rsidR="00000000" w:rsidDel="00000000" w:rsidP="00000000" w:rsidRDefault="00000000" w:rsidRPr="00000000" w14:paraId="0000151A">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1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000100101        SETINT1 D/#</w:t>
            </w:r>
          </w:p>
          <w:p w:rsidR="00000000" w:rsidDel="00000000" w:rsidP="00000000" w:rsidRDefault="00000000" w:rsidRPr="00000000" w14:paraId="0000151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000100110        SETINT2 D/#</w:t>
            </w:r>
          </w:p>
          <w:p w:rsidR="00000000" w:rsidDel="00000000" w:rsidP="00000000" w:rsidRDefault="00000000" w:rsidRPr="00000000" w14:paraId="0000151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000100111        SETINT3 D/#</w:t>
            </w:r>
          </w:p>
          <w:p w:rsidR="00000000" w:rsidDel="00000000" w:rsidP="00000000" w:rsidRDefault="00000000" w:rsidRPr="00000000" w14:paraId="0000151E">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1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000101000        SETQ    D/#</w:t>
            </w:r>
          </w:p>
          <w:p w:rsidR="00000000" w:rsidDel="00000000" w:rsidP="00000000" w:rsidRDefault="00000000" w:rsidRPr="00000000" w14:paraId="0000152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000101001        SETQ2   D/#</w:t>
            </w:r>
          </w:p>
          <w:p w:rsidR="00000000" w:rsidDel="00000000" w:rsidP="00000000" w:rsidRDefault="00000000" w:rsidRPr="00000000" w14:paraId="00001521">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2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000101010        PUSH    D/#</w:t>
            </w:r>
          </w:p>
          <w:p w:rsidR="00000000" w:rsidDel="00000000" w:rsidP="00000000" w:rsidRDefault="00000000" w:rsidRPr="00000000" w14:paraId="0000152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DDDDDDDDD 000101011        POP     D           {WC/WZ/WCZ}</w:t>
            </w:r>
          </w:p>
          <w:p w:rsidR="00000000" w:rsidDel="00000000" w:rsidP="00000000" w:rsidRDefault="00000000" w:rsidRPr="00000000" w14:paraId="00001524">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2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DDDDDDDDD 000101100        JMP     D           {WC/WZ/WCZ}</w:t>
            </w:r>
          </w:p>
          <w:p w:rsidR="00000000" w:rsidDel="00000000" w:rsidP="00000000" w:rsidRDefault="00000000" w:rsidRPr="00000000" w14:paraId="0000152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DDDDDDDDD 000101101        CALL    D           {WC/WZ/WCZ}</w:t>
            </w:r>
          </w:p>
          <w:p w:rsidR="00000000" w:rsidDel="00000000" w:rsidP="00000000" w:rsidRDefault="00000000" w:rsidRPr="00000000" w14:paraId="0000152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CZ1 000000000 000101101        RET                 {WC/WZ/WCZ}</w:t>
            </w:r>
          </w:p>
          <w:p w:rsidR="00000000" w:rsidDel="00000000" w:rsidP="00000000" w:rsidRDefault="00000000" w:rsidRPr="00000000" w14:paraId="0000152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DDDDDDDDD 000101110        CALLA   D           {WC/WZ/WCZ}</w:t>
            </w:r>
          </w:p>
          <w:p w:rsidR="00000000" w:rsidDel="00000000" w:rsidP="00000000" w:rsidRDefault="00000000" w:rsidRPr="00000000" w14:paraId="0000152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CZ1 000000000 000101110        RETA                {WC/WZ/WCZ}</w:t>
            </w:r>
          </w:p>
          <w:p w:rsidR="00000000" w:rsidDel="00000000" w:rsidP="00000000" w:rsidRDefault="00000000" w:rsidRPr="00000000" w14:paraId="0000152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DDDDDDDDD 000101111        CALLB   D           {WC/WZ/WCZ}</w:t>
            </w:r>
          </w:p>
          <w:p w:rsidR="00000000" w:rsidDel="00000000" w:rsidP="00000000" w:rsidRDefault="00000000" w:rsidRPr="00000000" w14:paraId="0000152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CZ1 000000000 000101111        RETB                {WC/WZ/WCZ}</w:t>
            </w:r>
          </w:p>
          <w:p w:rsidR="00000000" w:rsidDel="00000000" w:rsidP="00000000" w:rsidRDefault="00000000" w:rsidRPr="00000000" w14:paraId="0000152C">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2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000110000        JMPREL  D/#</w:t>
            </w:r>
          </w:p>
          <w:p w:rsidR="00000000" w:rsidDel="00000000" w:rsidP="00000000" w:rsidRDefault="00000000" w:rsidRPr="00000000" w14:paraId="0000152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000110001        SKIP    D/#</w:t>
            </w:r>
          </w:p>
          <w:p w:rsidR="00000000" w:rsidDel="00000000" w:rsidP="00000000" w:rsidRDefault="00000000" w:rsidRPr="00000000" w14:paraId="0000152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000110010        SKIPF   D/#</w:t>
            </w:r>
          </w:p>
          <w:p w:rsidR="00000000" w:rsidDel="00000000" w:rsidP="00000000" w:rsidRDefault="00000000" w:rsidRPr="00000000" w14:paraId="0000153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000110011        EXECF   D/#</w:t>
            </w:r>
          </w:p>
          <w:p w:rsidR="00000000" w:rsidDel="00000000" w:rsidP="00000000" w:rsidRDefault="00000000" w:rsidRPr="00000000" w14:paraId="00001531">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3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DDDDDDDDD 000110100        GETPTR  D</w:t>
            </w:r>
          </w:p>
          <w:p w:rsidR="00000000" w:rsidDel="00000000" w:rsidP="00000000" w:rsidRDefault="00000000" w:rsidRPr="00000000" w14:paraId="0000153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DDDDDDDDD 000110101        GETBRK  D           WC/WZ/WCZ</w:t>
            </w:r>
          </w:p>
          <w:p w:rsidR="00000000" w:rsidDel="00000000" w:rsidP="00000000" w:rsidRDefault="00000000" w:rsidRPr="00000000" w14:paraId="0000153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000110101        COGBRK  D/#</w:t>
            </w:r>
          </w:p>
          <w:p w:rsidR="00000000" w:rsidDel="00000000" w:rsidP="00000000" w:rsidRDefault="00000000" w:rsidRPr="00000000" w14:paraId="0000153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000110110        BRK     D/#</w:t>
            </w:r>
          </w:p>
          <w:p w:rsidR="00000000" w:rsidDel="00000000" w:rsidP="00000000" w:rsidRDefault="00000000" w:rsidRPr="00000000" w14:paraId="0000153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000110111        SETLUTS D/#</w:t>
            </w:r>
          </w:p>
          <w:p w:rsidR="00000000" w:rsidDel="00000000" w:rsidP="00000000" w:rsidRDefault="00000000" w:rsidRPr="00000000" w14:paraId="00001537">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3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000111000        SETCY   D/#</w:t>
            </w:r>
          </w:p>
          <w:p w:rsidR="00000000" w:rsidDel="00000000" w:rsidP="00000000" w:rsidRDefault="00000000" w:rsidRPr="00000000" w14:paraId="0000153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000111001        SETCI   D/#</w:t>
            </w:r>
          </w:p>
          <w:p w:rsidR="00000000" w:rsidDel="00000000" w:rsidP="00000000" w:rsidRDefault="00000000" w:rsidRPr="00000000" w14:paraId="0000153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000111010        SETCQ   D/#</w:t>
            </w:r>
          </w:p>
          <w:p w:rsidR="00000000" w:rsidDel="00000000" w:rsidP="00000000" w:rsidRDefault="00000000" w:rsidRPr="00000000" w14:paraId="0000153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000111011        SETCFRQ D/#</w:t>
            </w:r>
          </w:p>
          <w:p w:rsidR="00000000" w:rsidDel="00000000" w:rsidP="00000000" w:rsidRDefault="00000000" w:rsidRPr="00000000" w14:paraId="0000153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000111100        SETCMOD D/#</w:t>
            </w:r>
          </w:p>
          <w:p w:rsidR="00000000" w:rsidDel="00000000" w:rsidP="00000000" w:rsidRDefault="00000000" w:rsidRPr="00000000" w14:paraId="0000153D">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3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000111101        SETPIV  D/#</w:t>
            </w:r>
          </w:p>
          <w:p w:rsidR="00000000" w:rsidDel="00000000" w:rsidP="00000000" w:rsidRDefault="00000000" w:rsidRPr="00000000" w14:paraId="0000153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000111110        SETPIX  D/#</w:t>
            </w:r>
          </w:p>
          <w:p w:rsidR="00000000" w:rsidDel="00000000" w:rsidP="00000000" w:rsidRDefault="00000000" w:rsidRPr="00000000" w14:paraId="00001540">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4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000111111        COGATN  D/#</w:t>
            </w:r>
          </w:p>
          <w:p w:rsidR="00000000" w:rsidDel="00000000" w:rsidP="00000000" w:rsidRDefault="00000000" w:rsidRPr="00000000" w14:paraId="00001542">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4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001000000        TESTP   D/#         WC/WZ</w:t>
            </w:r>
          </w:p>
          <w:p w:rsidR="00000000" w:rsidDel="00000000" w:rsidP="00000000" w:rsidRDefault="00000000" w:rsidRPr="00000000" w14:paraId="0000154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001000001        TESTPN  D/#         WC/WZ</w:t>
            </w:r>
          </w:p>
          <w:p w:rsidR="00000000" w:rsidDel="00000000" w:rsidP="00000000" w:rsidRDefault="00000000" w:rsidRPr="00000000" w14:paraId="0000154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001000010        TESTP   D/#         ANDC/ANDZ</w:t>
            </w:r>
          </w:p>
          <w:p w:rsidR="00000000" w:rsidDel="00000000" w:rsidP="00000000" w:rsidRDefault="00000000" w:rsidRPr="00000000" w14:paraId="0000154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001000011        TESTPN  D/#         ANDC/ANDZ</w:t>
            </w:r>
          </w:p>
          <w:p w:rsidR="00000000" w:rsidDel="00000000" w:rsidP="00000000" w:rsidRDefault="00000000" w:rsidRPr="00000000" w14:paraId="0000154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001000100        TESTP   D/#         ORC/ORZ</w:t>
            </w:r>
          </w:p>
          <w:p w:rsidR="00000000" w:rsidDel="00000000" w:rsidP="00000000" w:rsidRDefault="00000000" w:rsidRPr="00000000" w14:paraId="0000154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001000101        TESTPN  D/#         ORC/ORZ</w:t>
            </w:r>
          </w:p>
          <w:p w:rsidR="00000000" w:rsidDel="00000000" w:rsidP="00000000" w:rsidRDefault="00000000" w:rsidRPr="00000000" w14:paraId="0000154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001000110        TESTP   D/#         XORC/XORZ</w:t>
            </w:r>
          </w:p>
          <w:p w:rsidR="00000000" w:rsidDel="00000000" w:rsidP="00000000" w:rsidRDefault="00000000" w:rsidRPr="00000000" w14:paraId="0000154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001000111        TESTPN  D/#         XORC/XORZ</w:t>
            </w:r>
          </w:p>
          <w:p w:rsidR="00000000" w:rsidDel="00000000" w:rsidP="00000000" w:rsidRDefault="00000000" w:rsidRPr="00000000" w14:paraId="0000154B">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4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001000000        DIRL    D/#         {WCZ}</w:t>
            </w:r>
          </w:p>
          <w:p w:rsidR="00000000" w:rsidDel="00000000" w:rsidP="00000000" w:rsidRDefault="00000000" w:rsidRPr="00000000" w14:paraId="0000154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001000001        DIRH    D/#         {WCZ}</w:t>
            </w:r>
          </w:p>
          <w:p w:rsidR="00000000" w:rsidDel="00000000" w:rsidP="00000000" w:rsidRDefault="00000000" w:rsidRPr="00000000" w14:paraId="0000154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001000010        DIRC    D/#         {WCZ}</w:t>
            </w:r>
          </w:p>
          <w:p w:rsidR="00000000" w:rsidDel="00000000" w:rsidP="00000000" w:rsidRDefault="00000000" w:rsidRPr="00000000" w14:paraId="0000154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001000011        DIRNC   D/#         {WCZ}</w:t>
            </w:r>
          </w:p>
          <w:p w:rsidR="00000000" w:rsidDel="00000000" w:rsidP="00000000" w:rsidRDefault="00000000" w:rsidRPr="00000000" w14:paraId="0000155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001000100        DIRZ    D/#         {WCZ}</w:t>
            </w:r>
          </w:p>
          <w:p w:rsidR="00000000" w:rsidDel="00000000" w:rsidP="00000000" w:rsidRDefault="00000000" w:rsidRPr="00000000" w14:paraId="0000155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001000101        DIRNZ   D/#         {WCZ}</w:t>
            </w:r>
          </w:p>
          <w:p w:rsidR="00000000" w:rsidDel="00000000" w:rsidP="00000000" w:rsidRDefault="00000000" w:rsidRPr="00000000" w14:paraId="0000155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001000110        DIRRND  D/#         {WCZ}</w:t>
            </w:r>
          </w:p>
          <w:p w:rsidR="00000000" w:rsidDel="00000000" w:rsidP="00000000" w:rsidRDefault="00000000" w:rsidRPr="00000000" w14:paraId="0000155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001000111        DIRNOT  D/#         {WCZ}</w:t>
            </w:r>
          </w:p>
          <w:p w:rsidR="00000000" w:rsidDel="00000000" w:rsidP="00000000" w:rsidRDefault="00000000" w:rsidRPr="00000000" w14:paraId="00001554">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5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001001000        OUTL    D/#         {WCZ}</w:t>
            </w:r>
          </w:p>
          <w:p w:rsidR="00000000" w:rsidDel="00000000" w:rsidP="00000000" w:rsidRDefault="00000000" w:rsidRPr="00000000" w14:paraId="0000155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001001001        OUTH    D/#         {WCZ}</w:t>
            </w:r>
          </w:p>
          <w:p w:rsidR="00000000" w:rsidDel="00000000" w:rsidP="00000000" w:rsidRDefault="00000000" w:rsidRPr="00000000" w14:paraId="0000155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001001010        OUTC    D/#         {WCZ}</w:t>
            </w:r>
          </w:p>
          <w:p w:rsidR="00000000" w:rsidDel="00000000" w:rsidP="00000000" w:rsidRDefault="00000000" w:rsidRPr="00000000" w14:paraId="0000155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001001011        OUTNC   D/#         {WCZ}</w:t>
            </w:r>
          </w:p>
          <w:p w:rsidR="00000000" w:rsidDel="00000000" w:rsidP="00000000" w:rsidRDefault="00000000" w:rsidRPr="00000000" w14:paraId="0000155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001001100        OUTZ    D/#         {WCZ}</w:t>
            </w:r>
          </w:p>
          <w:p w:rsidR="00000000" w:rsidDel="00000000" w:rsidP="00000000" w:rsidRDefault="00000000" w:rsidRPr="00000000" w14:paraId="0000155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001001101        OUTNZ   D/#         {WCZ}</w:t>
            </w:r>
          </w:p>
          <w:p w:rsidR="00000000" w:rsidDel="00000000" w:rsidP="00000000" w:rsidRDefault="00000000" w:rsidRPr="00000000" w14:paraId="0000155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001001110        OUTRND  D/#         {WCZ}</w:t>
            </w:r>
          </w:p>
          <w:p w:rsidR="00000000" w:rsidDel="00000000" w:rsidP="00000000" w:rsidRDefault="00000000" w:rsidRPr="00000000" w14:paraId="0000155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001001111        OUTNOT  D/#         {WCZ}</w:t>
            </w:r>
          </w:p>
          <w:p w:rsidR="00000000" w:rsidDel="00000000" w:rsidP="00000000" w:rsidRDefault="00000000" w:rsidRPr="00000000" w14:paraId="0000155D">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5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001010000        FLTL    D/#         {WCZ}</w:t>
            </w:r>
          </w:p>
          <w:p w:rsidR="00000000" w:rsidDel="00000000" w:rsidP="00000000" w:rsidRDefault="00000000" w:rsidRPr="00000000" w14:paraId="0000155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001010001        FLTH    D/#         {WCZ}</w:t>
            </w:r>
          </w:p>
          <w:p w:rsidR="00000000" w:rsidDel="00000000" w:rsidP="00000000" w:rsidRDefault="00000000" w:rsidRPr="00000000" w14:paraId="0000156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001010010        FLTC    D/#         {WCZ}</w:t>
            </w:r>
          </w:p>
          <w:p w:rsidR="00000000" w:rsidDel="00000000" w:rsidP="00000000" w:rsidRDefault="00000000" w:rsidRPr="00000000" w14:paraId="0000156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001010011        FLTNC   D/#         {WCZ}</w:t>
            </w:r>
          </w:p>
          <w:p w:rsidR="00000000" w:rsidDel="00000000" w:rsidP="00000000" w:rsidRDefault="00000000" w:rsidRPr="00000000" w14:paraId="0000156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001010100        FLTZ    D/#         {WCZ}</w:t>
            </w:r>
          </w:p>
          <w:p w:rsidR="00000000" w:rsidDel="00000000" w:rsidP="00000000" w:rsidRDefault="00000000" w:rsidRPr="00000000" w14:paraId="0000156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001010101        FLTNZ   D/#         {WCZ}</w:t>
            </w:r>
          </w:p>
          <w:p w:rsidR="00000000" w:rsidDel="00000000" w:rsidP="00000000" w:rsidRDefault="00000000" w:rsidRPr="00000000" w14:paraId="0000156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001010110        FLTRND  D/#         {WCZ}</w:t>
            </w:r>
          </w:p>
          <w:p w:rsidR="00000000" w:rsidDel="00000000" w:rsidP="00000000" w:rsidRDefault="00000000" w:rsidRPr="00000000" w14:paraId="0000156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001010111        FLTNOT  D/#         {WCZ}</w:t>
            </w:r>
          </w:p>
          <w:p w:rsidR="00000000" w:rsidDel="00000000" w:rsidP="00000000" w:rsidRDefault="00000000" w:rsidRPr="00000000" w14:paraId="00001566">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6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001011000        DRVL    D/#         {WCZ}</w:t>
            </w:r>
          </w:p>
          <w:p w:rsidR="00000000" w:rsidDel="00000000" w:rsidP="00000000" w:rsidRDefault="00000000" w:rsidRPr="00000000" w14:paraId="0000156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001011001        DRVH    D/#         {WCZ}</w:t>
            </w:r>
          </w:p>
          <w:p w:rsidR="00000000" w:rsidDel="00000000" w:rsidP="00000000" w:rsidRDefault="00000000" w:rsidRPr="00000000" w14:paraId="0000156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001011010        DRVC    D/#         {WCZ}</w:t>
            </w:r>
          </w:p>
          <w:p w:rsidR="00000000" w:rsidDel="00000000" w:rsidP="00000000" w:rsidRDefault="00000000" w:rsidRPr="00000000" w14:paraId="0000156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001011011        DRVNC   D/#         {WCZ}</w:t>
            </w:r>
          </w:p>
          <w:p w:rsidR="00000000" w:rsidDel="00000000" w:rsidP="00000000" w:rsidRDefault="00000000" w:rsidRPr="00000000" w14:paraId="0000156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001011100        DRVZ    D/#         {WCZ}</w:t>
            </w:r>
          </w:p>
          <w:p w:rsidR="00000000" w:rsidDel="00000000" w:rsidP="00000000" w:rsidRDefault="00000000" w:rsidRPr="00000000" w14:paraId="0000156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001011101        DRVNZ   D/#         {WCZ}</w:t>
            </w:r>
          </w:p>
          <w:p w:rsidR="00000000" w:rsidDel="00000000" w:rsidP="00000000" w:rsidRDefault="00000000" w:rsidRPr="00000000" w14:paraId="0000156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001011110        DRVRND  D/#         {WCZ}</w:t>
            </w:r>
          </w:p>
          <w:p w:rsidR="00000000" w:rsidDel="00000000" w:rsidP="00000000" w:rsidRDefault="00000000" w:rsidRPr="00000000" w14:paraId="0000156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CZL DDDDDDDDD 001011111        DRVNOT  D/#         {WCZ}</w:t>
            </w:r>
          </w:p>
          <w:p w:rsidR="00000000" w:rsidDel="00000000" w:rsidP="00000000" w:rsidRDefault="00000000" w:rsidRPr="00000000" w14:paraId="0000156F">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7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DDDDDDDDD 001100000        SPLITB  D</w:t>
            </w:r>
          </w:p>
          <w:p w:rsidR="00000000" w:rsidDel="00000000" w:rsidP="00000000" w:rsidRDefault="00000000" w:rsidRPr="00000000" w14:paraId="0000157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DDDDDDDDD 001100001        MERGEB  D</w:t>
            </w:r>
          </w:p>
          <w:p w:rsidR="00000000" w:rsidDel="00000000" w:rsidP="00000000" w:rsidRDefault="00000000" w:rsidRPr="00000000" w14:paraId="0000157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DDDDDDDDD 001100010        SPLITW  D</w:t>
            </w:r>
          </w:p>
          <w:p w:rsidR="00000000" w:rsidDel="00000000" w:rsidP="00000000" w:rsidRDefault="00000000" w:rsidRPr="00000000" w14:paraId="0000157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DDDDDDDDD 001100011        MERGEW  D</w:t>
            </w:r>
          </w:p>
          <w:p w:rsidR="00000000" w:rsidDel="00000000" w:rsidP="00000000" w:rsidRDefault="00000000" w:rsidRPr="00000000" w14:paraId="0000157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DDDDDDDDD 001100100        SEUSSF  D</w:t>
            </w:r>
          </w:p>
          <w:p w:rsidR="00000000" w:rsidDel="00000000" w:rsidP="00000000" w:rsidRDefault="00000000" w:rsidRPr="00000000" w14:paraId="0000157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DDDDDDDDD 001100101        SEUSSR  D</w:t>
            </w:r>
          </w:p>
          <w:p w:rsidR="00000000" w:rsidDel="00000000" w:rsidP="00000000" w:rsidRDefault="00000000" w:rsidRPr="00000000" w14:paraId="0000157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DDDDDDDDD 001100110        RGBSQZ  D</w:t>
            </w:r>
          </w:p>
          <w:p w:rsidR="00000000" w:rsidDel="00000000" w:rsidP="00000000" w:rsidRDefault="00000000" w:rsidRPr="00000000" w14:paraId="0000157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DDDDDDDDD 001100111        RGBEXP  D</w:t>
            </w:r>
          </w:p>
          <w:p w:rsidR="00000000" w:rsidDel="00000000" w:rsidP="00000000" w:rsidRDefault="00000000" w:rsidRPr="00000000" w14:paraId="0000157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DDDDDDDDD 001101000        XORO32  D</w:t>
            </w:r>
          </w:p>
          <w:p w:rsidR="00000000" w:rsidDel="00000000" w:rsidP="00000000" w:rsidRDefault="00000000" w:rsidRPr="00000000" w14:paraId="0000157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DDDDDDDDD 001101001        REV     D</w:t>
            </w:r>
          </w:p>
          <w:p w:rsidR="00000000" w:rsidDel="00000000" w:rsidP="00000000" w:rsidRDefault="00000000" w:rsidRPr="00000000" w14:paraId="0000157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DDDDDDDDD 001101010        RCZR    D           {WC/WZ/WCZ}</w:t>
            </w:r>
          </w:p>
          <w:p w:rsidR="00000000" w:rsidDel="00000000" w:rsidP="00000000" w:rsidRDefault="00000000" w:rsidRPr="00000000" w14:paraId="0000157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CZ0 DDDDDDDDD 001101011        RCZL    D           {WC/WZ/WCZ}</w:t>
            </w:r>
          </w:p>
          <w:p w:rsidR="00000000" w:rsidDel="00000000" w:rsidP="00000000" w:rsidRDefault="00000000" w:rsidRPr="00000000" w14:paraId="0000157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DDDDDDDDD 001101100        WRC     D</w:t>
            </w:r>
          </w:p>
          <w:p w:rsidR="00000000" w:rsidDel="00000000" w:rsidP="00000000" w:rsidRDefault="00000000" w:rsidRPr="00000000" w14:paraId="0000157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DDDDDDDDD 001101101        WRNC    D</w:t>
            </w:r>
          </w:p>
          <w:p w:rsidR="00000000" w:rsidDel="00000000" w:rsidP="00000000" w:rsidRDefault="00000000" w:rsidRPr="00000000" w14:paraId="0000157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DDDDDDDDD 001101110        WRZ     D</w:t>
            </w:r>
          </w:p>
          <w:p w:rsidR="00000000" w:rsidDel="00000000" w:rsidP="00000000" w:rsidRDefault="00000000" w:rsidRPr="00000000" w14:paraId="0000157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DDDDDDDDD 001101111        WRNZ    D</w:t>
            </w:r>
          </w:p>
          <w:p w:rsidR="00000000" w:rsidDel="00000000" w:rsidP="00000000" w:rsidRDefault="00000000" w:rsidRPr="00000000" w14:paraId="0000158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CZ1 0cccczzzz 001101111        MODCZ   c,z         {WC/WZ/WCZ}</w:t>
            </w:r>
          </w:p>
          <w:p w:rsidR="00000000" w:rsidDel="00000000" w:rsidP="00000000" w:rsidRDefault="00000000" w:rsidRPr="00000000" w14:paraId="00001581">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8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00L DDDDDDDDD 001110000        SETSCP  D/#</w:t>
            </w:r>
          </w:p>
          <w:p w:rsidR="00000000" w:rsidDel="00000000" w:rsidP="00000000" w:rsidRDefault="00000000" w:rsidRPr="00000000" w14:paraId="0000158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1101011 000 DDDDDDDDD 001110001        GETSCP  D</w:t>
            </w:r>
          </w:p>
          <w:p w:rsidR="00000000" w:rsidDel="00000000" w:rsidP="00000000" w:rsidRDefault="00000000" w:rsidRPr="00000000" w14:paraId="00001584">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8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1101100 RAA AAAAAAAAA AAAAAAAAA        JMP     #{\}A</w:t>
            </w:r>
          </w:p>
          <w:p w:rsidR="00000000" w:rsidDel="00000000" w:rsidP="00000000" w:rsidRDefault="00000000" w:rsidRPr="00000000" w14:paraId="0000158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1101101 RAA AAAAAAAAA AAAAAAAAA        CALL    #{\}A</w:t>
            </w:r>
          </w:p>
          <w:p w:rsidR="00000000" w:rsidDel="00000000" w:rsidP="00000000" w:rsidRDefault="00000000" w:rsidRPr="00000000" w14:paraId="0000158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1101110 RAA AAAAAAAAA AAAAAAAAA        CALLA   #{\}A</w:t>
            </w:r>
          </w:p>
          <w:p w:rsidR="00000000" w:rsidDel="00000000" w:rsidP="00000000" w:rsidRDefault="00000000" w:rsidRPr="00000000" w14:paraId="0000158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1101111 RAA AAAAAAAAA AAAAAAAAA        CALLB   #{\}A</w:t>
            </w:r>
          </w:p>
          <w:p w:rsidR="00000000" w:rsidDel="00000000" w:rsidP="00000000" w:rsidRDefault="00000000" w:rsidRPr="00000000" w14:paraId="00001589">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8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11100WW RAA AAAAAAAAA AAAAAAAAA        CALLD   register,#{\}A</w:t>
            </w:r>
          </w:p>
          <w:p w:rsidR="00000000" w:rsidDel="00000000" w:rsidP="00000000" w:rsidRDefault="00000000" w:rsidRPr="00000000" w14:paraId="0000158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11101WW RAA AAAAAAAAA AAAAAAAAA        LOC     register,#{\}A</w:t>
            </w:r>
          </w:p>
          <w:p w:rsidR="00000000" w:rsidDel="00000000" w:rsidP="00000000" w:rsidRDefault="00000000" w:rsidRPr="00000000" w14:paraId="0000158C">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8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11110NN NNN NNNNNNNNN NNNNNNNNN        AUGS    #N</w:t>
            </w:r>
          </w:p>
          <w:p w:rsidR="00000000" w:rsidDel="00000000" w:rsidP="00000000" w:rsidRDefault="00000000" w:rsidRPr="00000000" w14:paraId="0000158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EEEE 11111NN NNN NNNNNNNNN NNNNNNNNN        AUGD    #N</w:t>
            </w:r>
          </w:p>
          <w:p w:rsidR="00000000" w:rsidDel="00000000" w:rsidP="00000000" w:rsidRDefault="00000000" w:rsidRPr="00000000" w14:paraId="0000158F">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90">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9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159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instruction aliases</w:t>
            </w:r>
          </w:p>
          <w:p w:rsidR="00000000" w:rsidDel="00000000" w:rsidP="00000000" w:rsidRDefault="00000000" w:rsidRPr="00000000" w14:paraId="0000159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1594">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9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NOP                     =       $00000000</w:t>
            </w:r>
          </w:p>
          <w:p w:rsidR="00000000" w:rsidDel="00000000" w:rsidP="00000000" w:rsidRDefault="00000000" w:rsidRPr="00000000" w14:paraId="00001596">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9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NOT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NOT     </w:t>
            </w:r>
            <w:r w:rsidDel="00000000" w:rsidR="00000000" w:rsidRPr="00000000">
              <w:rPr>
                <w:rFonts w:ascii="Courier New" w:cs="Courier New" w:eastAsia="Courier New" w:hAnsi="Courier New"/>
                <w:b w:val="1"/>
                <w:rtl w:val="0"/>
              </w:rPr>
              <w:t xml:space="preserve">register,register</w:t>
            </w:r>
            <w:r w:rsidDel="00000000" w:rsidR="00000000" w:rsidRPr="00000000">
              <w:rPr>
                <w:rtl w:val="0"/>
              </w:rPr>
            </w:r>
          </w:p>
          <w:p w:rsidR="00000000" w:rsidDel="00000000" w:rsidP="00000000" w:rsidRDefault="00000000" w:rsidRPr="00000000" w14:paraId="0000159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ABS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ABS     </w:t>
            </w:r>
            <w:r w:rsidDel="00000000" w:rsidR="00000000" w:rsidRPr="00000000">
              <w:rPr>
                <w:rFonts w:ascii="Courier New" w:cs="Courier New" w:eastAsia="Courier New" w:hAnsi="Courier New"/>
                <w:b w:val="1"/>
                <w:rtl w:val="0"/>
              </w:rPr>
              <w:t xml:space="preserve">register,register</w:t>
            </w:r>
            <w:r w:rsidDel="00000000" w:rsidR="00000000" w:rsidRPr="00000000">
              <w:rPr>
                <w:rtl w:val="0"/>
              </w:rPr>
            </w:r>
          </w:p>
          <w:p w:rsidR="00000000" w:rsidDel="00000000" w:rsidP="00000000" w:rsidRDefault="00000000" w:rsidRPr="00000000" w14:paraId="0000159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NEG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NEG     </w:t>
            </w:r>
            <w:r w:rsidDel="00000000" w:rsidR="00000000" w:rsidRPr="00000000">
              <w:rPr>
                <w:rFonts w:ascii="Courier New" w:cs="Courier New" w:eastAsia="Courier New" w:hAnsi="Courier New"/>
                <w:b w:val="1"/>
                <w:rtl w:val="0"/>
              </w:rPr>
              <w:t xml:space="preserve">register,register</w:t>
            </w:r>
            <w:r w:rsidDel="00000000" w:rsidR="00000000" w:rsidRPr="00000000">
              <w:rPr>
                <w:rtl w:val="0"/>
              </w:rPr>
            </w:r>
          </w:p>
          <w:p w:rsidR="00000000" w:rsidDel="00000000" w:rsidP="00000000" w:rsidRDefault="00000000" w:rsidRPr="00000000" w14:paraId="0000159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NEGC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NEGC   </w:t>
            </w:r>
            <w:r w:rsidDel="00000000" w:rsidR="00000000" w:rsidRPr="00000000">
              <w:rPr>
                <w:rFonts w:ascii="Courier New" w:cs="Courier New" w:eastAsia="Courier New" w:hAnsi="Courier New"/>
                <w:b w:val="1"/>
                <w:rtl w:val="0"/>
              </w:rPr>
              <w:t xml:space="preserve"> register,register</w:t>
            </w:r>
            <w:r w:rsidDel="00000000" w:rsidR="00000000" w:rsidRPr="00000000">
              <w:rPr>
                <w:rtl w:val="0"/>
              </w:rPr>
            </w:r>
          </w:p>
          <w:p w:rsidR="00000000" w:rsidDel="00000000" w:rsidP="00000000" w:rsidRDefault="00000000" w:rsidRPr="00000000" w14:paraId="0000159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NEGNC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NEGNC   </w:t>
            </w:r>
            <w:r w:rsidDel="00000000" w:rsidR="00000000" w:rsidRPr="00000000">
              <w:rPr>
                <w:rFonts w:ascii="Courier New" w:cs="Courier New" w:eastAsia="Courier New" w:hAnsi="Courier New"/>
                <w:b w:val="1"/>
                <w:rtl w:val="0"/>
              </w:rPr>
              <w:t xml:space="preserve">register,register</w:t>
            </w:r>
            <w:r w:rsidDel="00000000" w:rsidR="00000000" w:rsidRPr="00000000">
              <w:rPr>
                <w:rtl w:val="0"/>
              </w:rPr>
            </w:r>
          </w:p>
          <w:p w:rsidR="00000000" w:rsidDel="00000000" w:rsidP="00000000" w:rsidRDefault="00000000" w:rsidRPr="00000000" w14:paraId="0000159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NEGZ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NEGZ    </w:t>
            </w:r>
            <w:r w:rsidDel="00000000" w:rsidR="00000000" w:rsidRPr="00000000">
              <w:rPr>
                <w:rFonts w:ascii="Courier New" w:cs="Courier New" w:eastAsia="Courier New" w:hAnsi="Courier New"/>
                <w:b w:val="1"/>
                <w:rtl w:val="0"/>
              </w:rPr>
              <w:t xml:space="preserve">register,register</w:t>
            </w:r>
            <w:r w:rsidDel="00000000" w:rsidR="00000000" w:rsidRPr="00000000">
              <w:rPr>
                <w:rtl w:val="0"/>
              </w:rPr>
            </w:r>
          </w:p>
          <w:p w:rsidR="00000000" w:rsidDel="00000000" w:rsidP="00000000" w:rsidRDefault="00000000" w:rsidRPr="00000000" w14:paraId="0000159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NEGNZ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NEGNZ   </w:t>
            </w:r>
            <w:r w:rsidDel="00000000" w:rsidR="00000000" w:rsidRPr="00000000">
              <w:rPr>
                <w:rFonts w:ascii="Courier New" w:cs="Courier New" w:eastAsia="Courier New" w:hAnsi="Courier New"/>
                <w:b w:val="1"/>
                <w:rtl w:val="0"/>
              </w:rPr>
              <w:t xml:space="preserve">register,register</w:t>
            </w:r>
            <w:r w:rsidDel="00000000" w:rsidR="00000000" w:rsidRPr="00000000">
              <w:rPr>
                <w:rtl w:val="0"/>
              </w:rPr>
            </w:r>
          </w:p>
          <w:p w:rsidR="00000000" w:rsidDel="00000000" w:rsidP="00000000" w:rsidRDefault="00000000" w:rsidRPr="00000000" w14:paraId="0000159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ENCOD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ENCOD   </w:t>
            </w:r>
            <w:r w:rsidDel="00000000" w:rsidR="00000000" w:rsidRPr="00000000">
              <w:rPr>
                <w:rFonts w:ascii="Courier New" w:cs="Courier New" w:eastAsia="Courier New" w:hAnsi="Courier New"/>
                <w:b w:val="1"/>
                <w:rtl w:val="0"/>
              </w:rPr>
              <w:t xml:space="preserve">register,register</w:t>
            </w:r>
            <w:r w:rsidDel="00000000" w:rsidR="00000000" w:rsidRPr="00000000">
              <w:rPr>
                <w:rtl w:val="0"/>
              </w:rPr>
            </w:r>
          </w:p>
          <w:p w:rsidR="00000000" w:rsidDel="00000000" w:rsidP="00000000" w:rsidRDefault="00000000" w:rsidRPr="00000000" w14:paraId="0000159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ONES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ONES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rtl w:val="0"/>
              </w:rPr>
              <w:t xml:space="preserve">register</w:t>
            </w:r>
            <w:r w:rsidDel="00000000" w:rsidR="00000000" w:rsidRPr="00000000">
              <w:rPr>
                <w:rtl w:val="0"/>
              </w:rPr>
            </w:r>
          </w:p>
          <w:p w:rsidR="00000000" w:rsidDel="00000000" w:rsidP="00000000" w:rsidRDefault="00000000" w:rsidRPr="00000000" w14:paraId="000015A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TEST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TEST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rtl w:val="0"/>
              </w:rPr>
              <w:t xml:space="preserve">register</w:t>
            </w:r>
            <w:r w:rsidDel="00000000" w:rsidR="00000000" w:rsidRPr="00000000">
              <w:rPr>
                <w:rtl w:val="0"/>
              </w:rPr>
            </w:r>
          </w:p>
          <w:p w:rsidR="00000000" w:rsidDel="00000000" w:rsidP="00000000" w:rsidRDefault="00000000" w:rsidRPr="00000000" w14:paraId="000015A1">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A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SETNIB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SETNIB  0,</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/#,#0   (use after ALTSN)</w:t>
            </w:r>
          </w:p>
          <w:p w:rsidR="00000000" w:rsidDel="00000000" w:rsidP="00000000" w:rsidRDefault="00000000" w:rsidRPr="00000000" w14:paraId="000015A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GETNIB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sz w:val="18"/>
                <w:szCs w:val="18"/>
                <w:rtl w:val="0"/>
              </w:rPr>
              <w:t xml:space="preserve">  =       GETNIB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,0,#0     (use after ALTGN)</w:t>
            </w:r>
          </w:p>
          <w:p w:rsidR="00000000" w:rsidDel="00000000" w:rsidP="00000000" w:rsidRDefault="00000000" w:rsidRPr="00000000" w14:paraId="000015A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ROLNIB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ROLNIB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,0,#0     (use after ALTGN)</w:t>
            </w:r>
          </w:p>
          <w:p w:rsidR="00000000" w:rsidDel="00000000" w:rsidP="00000000" w:rsidRDefault="00000000" w:rsidRPr="00000000" w14:paraId="000015A5">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A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SETBYTE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SETBYTE 0,</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/#,#0   (use after ALTSB)</w:t>
            </w:r>
          </w:p>
          <w:p w:rsidR="00000000" w:rsidDel="00000000" w:rsidP="00000000" w:rsidRDefault="00000000" w:rsidRPr="00000000" w14:paraId="000015A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GETBYTE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GETBYTE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,0,#0     (use after ALTGB)</w:t>
            </w:r>
          </w:p>
          <w:p w:rsidR="00000000" w:rsidDel="00000000" w:rsidP="00000000" w:rsidRDefault="00000000" w:rsidRPr="00000000" w14:paraId="000015A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ROLBYTE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ROLBYTE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,0,#0     (use after ALTGB)</w:t>
            </w:r>
          </w:p>
          <w:p w:rsidR="00000000" w:rsidDel="00000000" w:rsidP="00000000" w:rsidRDefault="00000000" w:rsidRPr="00000000" w14:paraId="000015A9">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A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SETWORD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SETWORD 0,</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/#,#0   (use after ALTSW)</w:t>
            </w:r>
          </w:p>
          <w:p w:rsidR="00000000" w:rsidDel="00000000" w:rsidP="00000000" w:rsidRDefault="00000000" w:rsidRPr="00000000" w14:paraId="000015A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GETWORD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GETWORD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,0,#0     (use after ALTGW)</w:t>
            </w:r>
          </w:p>
          <w:p w:rsidR="00000000" w:rsidDel="00000000" w:rsidP="00000000" w:rsidRDefault="00000000" w:rsidRPr="00000000" w14:paraId="000015A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ROLWORD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ROLWORD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,0,#0     (use after ALTGW)</w:t>
            </w:r>
          </w:p>
          <w:p w:rsidR="00000000" w:rsidDel="00000000" w:rsidP="00000000" w:rsidRDefault="00000000" w:rsidRPr="00000000" w14:paraId="000015AD">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A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ALTSN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ALTSN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,#0</w:t>
            </w:r>
          </w:p>
          <w:p w:rsidR="00000000" w:rsidDel="00000000" w:rsidP="00000000" w:rsidRDefault="00000000" w:rsidRPr="00000000" w14:paraId="000015A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ALTGN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ALTGN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,#0</w:t>
            </w:r>
          </w:p>
          <w:p w:rsidR="00000000" w:rsidDel="00000000" w:rsidP="00000000" w:rsidRDefault="00000000" w:rsidRPr="00000000" w14:paraId="000015B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ALTSB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ALTSB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,#0</w:t>
            </w:r>
          </w:p>
          <w:p w:rsidR="00000000" w:rsidDel="00000000" w:rsidP="00000000" w:rsidRDefault="00000000" w:rsidRPr="00000000" w14:paraId="000015B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ALTGB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ALTGB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,#0</w:t>
            </w:r>
          </w:p>
          <w:p w:rsidR="00000000" w:rsidDel="00000000" w:rsidP="00000000" w:rsidRDefault="00000000" w:rsidRPr="00000000" w14:paraId="000015B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ALTSW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ALTSW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,#0</w:t>
            </w:r>
          </w:p>
          <w:p w:rsidR="00000000" w:rsidDel="00000000" w:rsidP="00000000" w:rsidRDefault="00000000" w:rsidRPr="00000000" w14:paraId="000015B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ALTGW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ALTGW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,#0</w:t>
            </w:r>
          </w:p>
          <w:p w:rsidR="00000000" w:rsidDel="00000000" w:rsidP="00000000" w:rsidRDefault="00000000" w:rsidRPr="00000000" w14:paraId="000015B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ALTR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ALTR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,#0</w:t>
            </w:r>
          </w:p>
          <w:p w:rsidR="00000000" w:rsidDel="00000000" w:rsidP="00000000" w:rsidRDefault="00000000" w:rsidRPr="00000000" w14:paraId="000015B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ALTD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ALTD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,#0</w:t>
            </w:r>
          </w:p>
          <w:p w:rsidR="00000000" w:rsidDel="00000000" w:rsidP="00000000" w:rsidRDefault="00000000" w:rsidRPr="00000000" w14:paraId="000015B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ALTS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ALTS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,#0</w:t>
            </w:r>
          </w:p>
          <w:p w:rsidR="00000000" w:rsidDel="00000000" w:rsidP="00000000" w:rsidRDefault="00000000" w:rsidRPr="00000000" w14:paraId="000015B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ALTB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ALTB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,#0</w:t>
            </w:r>
          </w:p>
          <w:p w:rsidR="00000000" w:rsidDel="00000000" w:rsidP="00000000" w:rsidRDefault="00000000" w:rsidRPr="00000000" w14:paraId="000015B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ALTI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ALTI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,#%101_100_100 (substitute </w:t>
            </w:r>
            <w:r w:rsidDel="00000000" w:rsidR="00000000" w:rsidRPr="00000000">
              <w:rPr>
                <w:rFonts w:ascii="Courier New" w:cs="Courier New" w:eastAsia="Courier New" w:hAnsi="Courier New"/>
                <w:b w:val="1"/>
                <w:rtl w:val="0"/>
              </w:rPr>
              <w:t xml:space="preserve">register </w:t>
            </w:r>
            <w:r w:rsidDel="00000000" w:rsidR="00000000" w:rsidRPr="00000000">
              <w:rPr>
                <w:rFonts w:ascii="Courier New" w:cs="Courier New" w:eastAsia="Courier New" w:hAnsi="Courier New"/>
                <w:b w:val="1"/>
                <w:sz w:val="18"/>
                <w:szCs w:val="18"/>
                <w:rtl w:val="0"/>
              </w:rPr>
              <w:t xml:space="preserve">for next instruction)</w:t>
            </w:r>
          </w:p>
          <w:p w:rsidR="00000000" w:rsidDel="00000000" w:rsidP="00000000" w:rsidRDefault="00000000" w:rsidRPr="00000000" w14:paraId="000015B9">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B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DECOD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DECOD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rtl w:val="0"/>
              </w:rPr>
              <w:t xml:space="preserve">register</w:t>
            </w:r>
            <w:r w:rsidDel="00000000" w:rsidR="00000000" w:rsidRPr="00000000">
              <w:rPr>
                <w:rtl w:val="0"/>
              </w:rPr>
            </w:r>
          </w:p>
          <w:p w:rsidR="00000000" w:rsidDel="00000000" w:rsidP="00000000" w:rsidRDefault="00000000" w:rsidRPr="00000000" w14:paraId="000015B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BMASK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BMASK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rtl w:val="0"/>
              </w:rPr>
              <w:t xml:space="preserve">register</w:t>
            </w:r>
            <w:r w:rsidDel="00000000" w:rsidR="00000000" w:rsidRPr="00000000">
              <w:rPr>
                <w:rtl w:val="0"/>
              </w:rPr>
            </w:r>
          </w:p>
          <w:p w:rsidR="00000000" w:rsidDel="00000000" w:rsidP="00000000" w:rsidRDefault="00000000" w:rsidRPr="00000000" w14:paraId="000015BC">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B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POPA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RDLONG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sz w:val="18"/>
                <w:szCs w:val="18"/>
                <w:rtl w:val="0"/>
              </w:rPr>
              <w:t xml:space="preserve">-PTRA</w:t>
            </w:r>
            <w:r w:rsidDel="00000000" w:rsidR="00000000" w:rsidRPr="00000000">
              <w:rPr>
                <w:rtl w:val="0"/>
              </w:rPr>
            </w:r>
          </w:p>
          <w:p w:rsidR="00000000" w:rsidDel="00000000" w:rsidP="00000000" w:rsidRDefault="00000000" w:rsidRPr="00000000" w14:paraId="000015B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POPB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RDLONG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sz w:val="18"/>
                <w:szCs w:val="18"/>
                <w:rtl w:val="0"/>
              </w:rPr>
              <w:t xml:space="preserve">PTRB</w:t>
            </w:r>
            <w:r w:rsidDel="00000000" w:rsidR="00000000" w:rsidRPr="00000000">
              <w:rPr>
                <w:rtl w:val="0"/>
              </w:rPr>
            </w:r>
          </w:p>
          <w:p w:rsidR="00000000" w:rsidDel="00000000" w:rsidP="00000000" w:rsidRDefault="00000000" w:rsidRPr="00000000" w14:paraId="000015BF">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C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RESI3                   =       CALLD   $1F0,$1F1   WCZ</w:t>
            </w:r>
          </w:p>
          <w:p w:rsidR="00000000" w:rsidDel="00000000" w:rsidP="00000000" w:rsidRDefault="00000000" w:rsidRPr="00000000" w14:paraId="000015C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RESI2                   =       CALLD   $1F2,$1F3   WCZ</w:t>
            </w:r>
          </w:p>
          <w:p w:rsidR="00000000" w:rsidDel="00000000" w:rsidP="00000000" w:rsidRDefault="00000000" w:rsidRPr="00000000" w14:paraId="000015C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RESI1                   =       CALLD   $1F4,$1F5   WCZ</w:t>
            </w:r>
          </w:p>
          <w:p w:rsidR="00000000" w:rsidDel="00000000" w:rsidP="00000000" w:rsidRDefault="00000000" w:rsidRPr="00000000" w14:paraId="000015C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RESI0                   =       CALLD   INA,INB     WCZ</w:t>
            </w:r>
          </w:p>
          <w:p w:rsidR="00000000" w:rsidDel="00000000" w:rsidP="00000000" w:rsidRDefault="00000000" w:rsidRPr="00000000" w14:paraId="000015C4">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C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RETI3                   =       CALLD   INB,$1F1    WCZ</w:t>
            </w:r>
          </w:p>
          <w:p w:rsidR="00000000" w:rsidDel="00000000" w:rsidP="00000000" w:rsidRDefault="00000000" w:rsidRPr="00000000" w14:paraId="000015C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RETI2                   =       CALLD   INB,$1F3    WCZ</w:t>
            </w:r>
          </w:p>
          <w:p w:rsidR="00000000" w:rsidDel="00000000" w:rsidP="00000000" w:rsidRDefault="00000000" w:rsidRPr="00000000" w14:paraId="000015C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RETI1                   =       CALLD   INB,$1F5    WCZ</w:t>
            </w:r>
          </w:p>
          <w:p w:rsidR="00000000" w:rsidDel="00000000" w:rsidP="00000000" w:rsidRDefault="00000000" w:rsidRPr="00000000" w14:paraId="000015C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RETI0                   =       CALLD   INB,INB     WCZ</w:t>
            </w:r>
          </w:p>
          <w:p w:rsidR="00000000" w:rsidDel="00000000" w:rsidP="00000000" w:rsidRDefault="00000000" w:rsidRPr="00000000" w14:paraId="000015C9">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C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AKPIN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w:t>
            </w:r>
            <w:r w:rsidDel="00000000" w:rsidR="00000000" w:rsidRPr="00000000">
              <w:rPr>
                <w:rFonts w:ascii="Courier New" w:cs="Courier New" w:eastAsia="Courier New" w:hAnsi="Courier New"/>
                <w:b w:val="1"/>
                <w:sz w:val="18"/>
                <w:szCs w:val="18"/>
                <w:rtl w:val="0"/>
              </w:rPr>
              <w:t xml:space="preserve">WRPIN</w:t>
            </w:r>
            <w:r w:rsidDel="00000000" w:rsidR="00000000" w:rsidRPr="00000000">
              <w:rPr>
                <w:rFonts w:ascii="Courier New" w:cs="Courier New" w:eastAsia="Courier New" w:hAnsi="Courier New"/>
                <w:b w:val="1"/>
                <w:sz w:val="18"/>
                <w:szCs w:val="18"/>
                <w:rtl w:val="0"/>
              </w:rPr>
              <w:t xml:space="preserve">   #1,</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15CB">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C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PUSHA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WRLONG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/#,PTRA++</w:t>
            </w:r>
          </w:p>
          <w:p w:rsidR="00000000" w:rsidDel="00000000" w:rsidP="00000000" w:rsidRDefault="00000000" w:rsidRPr="00000000" w14:paraId="000015C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PUSHB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      =       WRLONG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/#,PTRB++</w:t>
            </w:r>
          </w:p>
          <w:p w:rsidR="00000000" w:rsidDel="00000000" w:rsidP="00000000" w:rsidRDefault="00000000" w:rsidRPr="00000000" w14:paraId="000015CE">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C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XSTOP                   =       XINIT   #0,#0</w:t>
            </w:r>
          </w:p>
          <w:p w:rsidR="00000000" w:rsidDel="00000000" w:rsidP="00000000" w:rsidRDefault="00000000" w:rsidRPr="00000000" w14:paraId="000015D0">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D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MODC    c               =       MODCZ   c,0         {WC}</w:t>
            </w:r>
          </w:p>
          <w:p w:rsidR="00000000" w:rsidDel="00000000" w:rsidP="00000000" w:rsidRDefault="00000000" w:rsidRPr="00000000" w14:paraId="000015D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MODZ    z               =       MODCZ   0,z         {WZ}</w:t>
            </w:r>
          </w:p>
          <w:p w:rsidR="00000000" w:rsidDel="00000000" w:rsidP="00000000" w:rsidRDefault="00000000" w:rsidRPr="00000000" w14:paraId="000015D3">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D4">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D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15D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MODCZ constants</w:t>
            </w:r>
            <w:r w:rsidDel="00000000" w:rsidR="00000000" w:rsidRPr="00000000">
              <w:rPr>
                <w:rtl w:val="0"/>
              </w:rPr>
            </w:r>
          </w:p>
          <w:p w:rsidR="00000000" w:rsidDel="00000000" w:rsidP="00000000" w:rsidRDefault="00000000" w:rsidRPr="00000000" w14:paraId="000015D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15D8">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D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_CLR                    =       %0000</w:t>
            </w:r>
          </w:p>
          <w:p w:rsidR="00000000" w:rsidDel="00000000" w:rsidP="00000000" w:rsidRDefault="00000000" w:rsidRPr="00000000" w14:paraId="000015D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_NC_AND_NZ              =       %0001</w:t>
            </w:r>
          </w:p>
          <w:p w:rsidR="00000000" w:rsidDel="00000000" w:rsidP="00000000" w:rsidRDefault="00000000" w:rsidRPr="00000000" w14:paraId="000015D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_NZ_AND_NC              =       %0001</w:t>
            </w:r>
          </w:p>
          <w:p w:rsidR="00000000" w:rsidDel="00000000" w:rsidP="00000000" w:rsidRDefault="00000000" w:rsidRPr="00000000" w14:paraId="000015D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_GT                     =       %0001</w:t>
            </w:r>
          </w:p>
          <w:p w:rsidR="00000000" w:rsidDel="00000000" w:rsidP="00000000" w:rsidRDefault="00000000" w:rsidRPr="00000000" w14:paraId="000015D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_NC_AND_Z               =       %0010</w:t>
            </w:r>
          </w:p>
          <w:p w:rsidR="00000000" w:rsidDel="00000000" w:rsidP="00000000" w:rsidRDefault="00000000" w:rsidRPr="00000000" w14:paraId="000015D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_Z_AND_NC               =       %0010</w:t>
            </w:r>
          </w:p>
          <w:p w:rsidR="00000000" w:rsidDel="00000000" w:rsidP="00000000" w:rsidRDefault="00000000" w:rsidRPr="00000000" w14:paraId="000015D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_NC                     =       %0011</w:t>
            </w:r>
          </w:p>
          <w:p w:rsidR="00000000" w:rsidDel="00000000" w:rsidP="00000000" w:rsidRDefault="00000000" w:rsidRPr="00000000" w14:paraId="000015E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_GE                     =       %0011</w:t>
            </w:r>
          </w:p>
          <w:p w:rsidR="00000000" w:rsidDel="00000000" w:rsidP="00000000" w:rsidRDefault="00000000" w:rsidRPr="00000000" w14:paraId="000015E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_C_AND_NZ               =       %0100</w:t>
            </w:r>
          </w:p>
          <w:p w:rsidR="00000000" w:rsidDel="00000000" w:rsidP="00000000" w:rsidRDefault="00000000" w:rsidRPr="00000000" w14:paraId="000015E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_NZ_AND_C               =       %0100</w:t>
            </w:r>
          </w:p>
          <w:p w:rsidR="00000000" w:rsidDel="00000000" w:rsidP="00000000" w:rsidRDefault="00000000" w:rsidRPr="00000000" w14:paraId="000015E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_NZ                     =       %0101</w:t>
            </w:r>
          </w:p>
          <w:p w:rsidR="00000000" w:rsidDel="00000000" w:rsidP="00000000" w:rsidRDefault="00000000" w:rsidRPr="00000000" w14:paraId="000015E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_NE                     =       %0101</w:t>
            </w:r>
          </w:p>
          <w:p w:rsidR="00000000" w:rsidDel="00000000" w:rsidP="00000000" w:rsidRDefault="00000000" w:rsidRPr="00000000" w14:paraId="000015E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_C_NE_Z                 =       %0110</w:t>
            </w:r>
          </w:p>
          <w:p w:rsidR="00000000" w:rsidDel="00000000" w:rsidP="00000000" w:rsidRDefault="00000000" w:rsidRPr="00000000" w14:paraId="000015E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_Z_NE_C                 =       %0110</w:t>
            </w:r>
          </w:p>
          <w:p w:rsidR="00000000" w:rsidDel="00000000" w:rsidP="00000000" w:rsidRDefault="00000000" w:rsidRPr="00000000" w14:paraId="000015E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_NC_OR_NZ               =       %0111</w:t>
            </w:r>
          </w:p>
          <w:p w:rsidR="00000000" w:rsidDel="00000000" w:rsidP="00000000" w:rsidRDefault="00000000" w:rsidRPr="00000000" w14:paraId="000015E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_NZ_OR_NC               =       %0111</w:t>
            </w:r>
          </w:p>
          <w:p w:rsidR="00000000" w:rsidDel="00000000" w:rsidP="00000000" w:rsidRDefault="00000000" w:rsidRPr="00000000" w14:paraId="000015E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_C_AND_Z                =       %1000</w:t>
            </w:r>
          </w:p>
          <w:p w:rsidR="00000000" w:rsidDel="00000000" w:rsidP="00000000" w:rsidRDefault="00000000" w:rsidRPr="00000000" w14:paraId="000015E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_Z_AND_C                =       %1000</w:t>
            </w:r>
          </w:p>
          <w:p w:rsidR="00000000" w:rsidDel="00000000" w:rsidP="00000000" w:rsidRDefault="00000000" w:rsidRPr="00000000" w14:paraId="000015E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_C_EQ_Z                 =       %1001</w:t>
            </w:r>
          </w:p>
          <w:p w:rsidR="00000000" w:rsidDel="00000000" w:rsidP="00000000" w:rsidRDefault="00000000" w:rsidRPr="00000000" w14:paraId="000015E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_Z_EQ_C                 =       %1001</w:t>
            </w:r>
          </w:p>
          <w:p w:rsidR="00000000" w:rsidDel="00000000" w:rsidP="00000000" w:rsidRDefault="00000000" w:rsidRPr="00000000" w14:paraId="000015E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_Z                      =       %1010</w:t>
            </w:r>
          </w:p>
          <w:p w:rsidR="00000000" w:rsidDel="00000000" w:rsidP="00000000" w:rsidRDefault="00000000" w:rsidRPr="00000000" w14:paraId="000015E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_E                      =       %1010</w:t>
            </w:r>
          </w:p>
          <w:p w:rsidR="00000000" w:rsidDel="00000000" w:rsidP="00000000" w:rsidRDefault="00000000" w:rsidRPr="00000000" w14:paraId="000015E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_NC_OR_Z                =       %1011</w:t>
            </w:r>
          </w:p>
          <w:p w:rsidR="00000000" w:rsidDel="00000000" w:rsidP="00000000" w:rsidRDefault="00000000" w:rsidRPr="00000000" w14:paraId="000015F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_Z_OR_NC                =       %1011</w:t>
            </w:r>
          </w:p>
          <w:p w:rsidR="00000000" w:rsidDel="00000000" w:rsidP="00000000" w:rsidRDefault="00000000" w:rsidRPr="00000000" w14:paraId="000015F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_C                      =       %1100</w:t>
            </w:r>
          </w:p>
          <w:p w:rsidR="00000000" w:rsidDel="00000000" w:rsidP="00000000" w:rsidRDefault="00000000" w:rsidRPr="00000000" w14:paraId="000015F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_LT                     =       %1100</w:t>
            </w:r>
          </w:p>
          <w:p w:rsidR="00000000" w:rsidDel="00000000" w:rsidP="00000000" w:rsidRDefault="00000000" w:rsidRPr="00000000" w14:paraId="000015F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_C_OR_NZ                =       %1101</w:t>
            </w:r>
          </w:p>
          <w:p w:rsidR="00000000" w:rsidDel="00000000" w:rsidP="00000000" w:rsidRDefault="00000000" w:rsidRPr="00000000" w14:paraId="000015F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_NZ_OR_C                =       %1101</w:t>
            </w:r>
          </w:p>
          <w:p w:rsidR="00000000" w:rsidDel="00000000" w:rsidP="00000000" w:rsidRDefault="00000000" w:rsidRPr="00000000" w14:paraId="000015F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_C_OR_Z                 =       %1110</w:t>
            </w:r>
          </w:p>
          <w:p w:rsidR="00000000" w:rsidDel="00000000" w:rsidP="00000000" w:rsidRDefault="00000000" w:rsidRPr="00000000" w14:paraId="000015F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_Z_OR_C                 =       %1110</w:t>
            </w:r>
          </w:p>
          <w:p w:rsidR="00000000" w:rsidDel="00000000" w:rsidP="00000000" w:rsidRDefault="00000000" w:rsidRPr="00000000" w14:paraId="000015F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_LE                     =       %1110</w:t>
            </w:r>
          </w:p>
          <w:p w:rsidR="00000000" w:rsidDel="00000000" w:rsidP="00000000" w:rsidRDefault="00000000" w:rsidRPr="00000000" w14:paraId="000015F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_SET                    =       %1111</w:t>
            </w:r>
          </w:p>
          <w:p w:rsidR="00000000" w:rsidDel="00000000" w:rsidP="00000000" w:rsidRDefault="00000000" w:rsidRPr="00000000" w14:paraId="000015F9">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FA">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F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Examples:</w:t>
            </w:r>
          </w:p>
          <w:p w:rsidR="00000000" w:rsidDel="00000000" w:rsidP="00000000" w:rsidRDefault="00000000" w:rsidRPr="00000000" w14:paraId="000015FC">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5F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MODCZ   _CLR, _Z_OR_C   WCZ     'C = 0, Z |= C</w:t>
            </w:r>
          </w:p>
          <w:p w:rsidR="00000000" w:rsidDel="00000000" w:rsidP="00000000" w:rsidRDefault="00000000" w:rsidRPr="00000000" w14:paraId="000015F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MODCZ   _NZ,0           WC      'C = !Z</w:t>
            </w:r>
          </w:p>
          <w:p w:rsidR="00000000" w:rsidDel="00000000" w:rsidP="00000000" w:rsidRDefault="00000000" w:rsidRPr="00000000" w14:paraId="000015F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MODCZ   0,_SET          WZ      'Z = 1</w:t>
            </w:r>
          </w:p>
          <w:p w:rsidR="00000000" w:rsidDel="00000000" w:rsidP="00000000" w:rsidRDefault="00000000" w:rsidRPr="00000000" w14:paraId="00001600">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0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MODC    _NZ_AND_C       WC      'C = !Z &amp; C</w:t>
            </w:r>
          </w:p>
          <w:p w:rsidR="00000000" w:rsidDel="00000000" w:rsidP="00000000" w:rsidRDefault="00000000" w:rsidRPr="00000000" w14:paraId="0000160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MODZ    _Z_NE_C         WZ      'Z = Z ^ C</w:t>
            </w:r>
          </w:p>
          <w:p w:rsidR="00000000" w:rsidDel="00000000" w:rsidP="00000000" w:rsidRDefault="00000000" w:rsidRPr="00000000" w14:paraId="00001603">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04">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0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160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notes</w:t>
            </w:r>
          </w:p>
          <w:p w:rsidR="00000000" w:rsidDel="00000000" w:rsidP="00000000" w:rsidRDefault="00000000" w:rsidRPr="00000000" w14:paraId="0000160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1608">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0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 symbol declared under ORGH will return its hub address when referenced.</w:t>
            </w:r>
          </w:p>
          <w:p w:rsidR="00000000" w:rsidDel="00000000" w:rsidP="00000000" w:rsidRDefault="00000000" w:rsidRPr="00000000" w14:paraId="0000160A">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0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 symbol declared under ORG will return its cog address when referenced,</w:t>
            </w:r>
          </w:p>
          <w:p w:rsidR="00000000" w:rsidDel="00000000" w:rsidP="00000000" w:rsidRDefault="00000000" w:rsidRPr="00000000" w14:paraId="0000160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but can return its hub address, instead, if preceded by '@':</w:t>
            </w:r>
          </w:p>
          <w:p w:rsidR="00000000" w:rsidDel="00000000" w:rsidP="00000000" w:rsidRDefault="00000000" w:rsidRPr="00000000" w14:paraId="0000160D">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0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COGINIT #0,#@newcode</w:t>
            </w:r>
          </w:p>
          <w:p w:rsidR="00000000" w:rsidDel="00000000" w:rsidP="00000000" w:rsidRDefault="00000000" w:rsidRPr="00000000" w14:paraId="0000160F">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10">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1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For immediate-branch and LOC address operands, "#" is used before the</w:t>
            </w:r>
          </w:p>
          <w:p w:rsidR="00000000" w:rsidDel="00000000" w:rsidP="00000000" w:rsidRDefault="00000000" w:rsidRPr="00000000" w14:paraId="0000161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address. In cases where there is an option between absolute and relative</w:t>
            </w:r>
          </w:p>
          <w:p w:rsidR="00000000" w:rsidDel="00000000" w:rsidP="00000000" w:rsidRDefault="00000000" w:rsidRPr="00000000" w14:paraId="0000161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addressing, the assembler will choose absolute addressing when the branch</w:t>
            </w:r>
          </w:p>
          <w:p w:rsidR="00000000" w:rsidDel="00000000" w:rsidP="00000000" w:rsidRDefault="00000000" w:rsidRPr="00000000" w14:paraId="0000161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crosses between cog and hub domains, or relative addressing when the</w:t>
            </w:r>
          </w:p>
          <w:p w:rsidR="00000000" w:rsidDel="00000000" w:rsidP="00000000" w:rsidRDefault="00000000" w:rsidRPr="00000000" w14:paraId="00001615">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branch stays in the same domain. Absolute addressing can be forced by</w:t>
            </w:r>
          </w:p>
          <w:p w:rsidR="00000000" w:rsidDel="00000000" w:rsidP="00000000" w:rsidRDefault="00000000" w:rsidRPr="00000000" w14:paraId="0000161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following "#" with "\".</w:t>
            </w:r>
          </w:p>
          <w:p w:rsidR="00000000" w:rsidDel="00000000" w:rsidP="00000000" w:rsidRDefault="00000000" w:rsidRPr="00000000" w14:paraId="00001617">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1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CALLPA/CALLPB/DJZ..JNXRL/JNATN/JNQMT   - rel_imm9/ind_reg20</w:t>
            </w:r>
          </w:p>
          <w:p w:rsidR="00000000" w:rsidDel="00000000" w:rsidP="00000000" w:rsidRDefault="00000000" w:rsidRPr="00000000" w14:paraId="0000161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JMP/CALL/CALLA/CALLB/CALLD             - abs_imm20/rel_imm20/ind_reg20</w:t>
            </w:r>
          </w:p>
          <w:p w:rsidR="00000000" w:rsidDel="00000000" w:rsidP="00000000" w:rsidRDefault="00000000" w:rsidRPr="00000000" w14:paraId="0000161A">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LOC                                    - abs_imm20/rel_imm20</w:t>
            </w:r>
          </w:p>
          <w:p w:rsidR="00000000" w:rsidDel="00000000" w:rsidP="00000000" w:rsidRDefault="00000000" w:rsidRPr="00000000" w14:paraId="0000161B">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1C">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1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If a constant larger than 9 bits is desired in an instruction, use "##",</w:t>
            </w:r>
          </w:p>
          <w:p w:rsidR="00000000" w:rsidDel="00000000" w:rsidP="00000000" w:rsidRDefault="00000000" w:rsidRPr="00000000" w14:paraId="0000161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instead of "#" to invoke AUGS/AUGD:</w:t>
            </w:r>
          </w:p>
          <w:p w:rsidR="00000000" w:rsidDel="00000000" w:rsidP="00000000" w:rsidRDefault="00000000" w:rsidRPr="00000000" w14:paraId="0000161F">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20">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AND     address,##$FFFFF</w:t>
            </w:r>
          </w:p>
          <w:p w:rsidR="00000000" w:rsidDel="00000000" w:rsidP="00000000" w:rsidRDefault="00000000" w:rsidRPr="00000000" w14:paraId="0000162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DJNZ    </w:t>
            </w:r>
            <w:r w:rsidDel="00000000" w:rsidR="00000000" w:rsidRPr="00000000">
              <w:rPr>
                <w:rFonts w:ascii="Courier New" w:cs="Courier New" w:eastAsia="Courier New" w:hAnsi="Courier New"/>
                <w:b w:val="1"/>
                <w:rtl w:val="0"/>
              </w:rPr>
              <w:t xml:space="preserve">register</w:t>
            </w:r>
            <w:r w:rsidDel="00000000" w:rsidR="00000000" w:rsidRPr="00000000">
              <w:rPr>
                <w:rFonts w:ascii="Courier New" w:cs="Courier New" w:eastAsia="Courier New" w:hAnsi="Courier New"/>
                <w:b w:val="1"/>
                <w:sz w:val="18"/>
                <w:szCs w:val="18"/>
                <w:rtl w:val="0"/>
              </w:rPr>
              <w:t xml:space="preserve">,##far_away</w:t>
            </w:r>
          </w:p>
          <w:p w:rsidR="00000000" w:rsidDel="00000000" w:rsidP="00000000" w:rsidRDefault="00000000" w:rsidRPr="00000000" w14:paraId="00001622">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23">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2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The following assembler directives exist:</w:t>
            </w:r>
          </w:p>
          <w:p w:rsidR="00000000" w:rsidDel="00000000" w:rsidP="00000000" w:rsidRDefault="00000000" w:rsidRPr="00000000" w14:paraId="00001625">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2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ORGH    {hub_address}</w:t>
            </w:r>
          </w:p>
          <w:p w:rsidR="00000000" w:rsidDel="00000000" w:rsidP="00000000" w:rsidRDefault="00000000" w:rsidRPr="00000000" w14:paraId="00001627">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2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Set hub mode and an optional address to fill to with $00 bytes.</w:t>
            </w:r>
          </w:p>
          <w:p w:rsidR="00000000" w:rsidDel="00000000" w:rsidP="00000000" w:rsidRDefault="00000000" w:rsidRPr="00000000" w14:paraId="00001629">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2A">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2B">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ORG     {cog_address {,cog_address_limit}}</w:t>
            </w:r>
          </w:p>
          <w:p w:rsidR="00000000" w:rsidDel="00000000" w:rsidP="00000000" w:rsidRDefault="00000000" w:rsidRPr="00000000" w14:paraId="0000162C">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2D">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Set cog mode with optional cog address and limit. Defaults to $000,$200.</w:t>
            </w:r>
          </w:p>
          <w:p w:rsidR="00000000" w:rsidDel="00000000" w:rsidP="00000000" w:rsidRDefault="00000000" w:rsidRPr="00000000" w14:paraId="0000162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If $200..$3FF used for cog address, LUT range selected. Doesn't generate</w:t>
            </w:r>
          </w:p>
          <w:p w:rsidR="00000000" w:rsidDel="00000000" w:rsidP="00000000" w:rsidRDefault="00000000" w:rsidRPr="00000000" w14:paraId="0000162F">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any data.</w:t>
            </w:r>
          </w:p>
          <w:p w:rsidR="00000000" w:rsidDel="00000000" w:rsidP="00000000" w:rsidRDefault="00000000" w:rsidRPr="00000000" w14:paraId="00001630">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31">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32">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ORGF    cog_address</w:t>
            </w:r>
          </w:p>
          <w:p w:rsidR="00000000" w:rsidDel="00000000" w:rsidP="00000000" w:rsidRDefault="00000000" w:rsidRPr="00000000" w14:paraId="00001633">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34">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Fill to cog_address with $00 bytes. Must be in cog mode.</w:t>
            </w:r>
          </w:p>
          <w:p w:rsidR="00000000" w:rsidDel="00000000" w:rsidP="00000000" w:rsidRDefault="00000000" w:rsidRPr="00000000" w14:paraId="00001635">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36">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3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RES     cog_registers</w:t>
            </w:r>
          </w:p>
          <w:p w:rsidR="00000000" w:rsidDel="00000000" w:rsidP="00000000" w:rsidRDefault="00000000" w:rsidRPr="00000000" w14:paraId="00001638">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39">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Reserve cog registers. Doesn't generate any data. Must be in cog mode.</w:t>
            </w:r>
          </w:p>
          <w:p w:rsidR="00000000" w:rsidDel="00000000" w:rsidP="00000000" w:rsidRDefault="00000000" w:rsidRPr="00000000" w14:paraId="0000163A">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3B">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3C">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FIT     cog_or_hub_address</w:t>
            </w:r>
          </w:p>
          <w:p w:rsidR="00000000" w:rsidDel="00000000" w:rsidP="00000000" w:rsidRDefault="00000000" w:rsidRPr="00000000" w14:paraId="0000163D">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3E">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Make sure cog code fits within cog or hub address.</w:t>
            </w:r>
          </w:p>
          <w:p w:rsidR="00000000" w:rsidDel="00000000" w:rsidP="00000000" w:rsidRDefault="00000000" w:rsidRPr="00000000" w14:paraId="0000163F">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40">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41">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ALIGNW/ALIGNL</w:t>
            </w:r>
          </w:p>
          <w:p w:rsidR="00000000" w:rsidDel="00000000" w:rsidP="00000000" w:rsidRDefault="00000000" w:rsidRPr="00000000" w14:paraId="00001642">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43">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Align to next word/long in hub.</w:t>
            </w:r>
          </w:p>
          <w:p w:rsidR="00000000" w:rsidDel="00000000" w:rsidP="00000000" w:rsidRDefault="00000000" w:rsidRPr="00000000" w14:paraId="00001644">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45">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46">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BYTE    data{[count]}{,data{[count]}...}</w:t>
            </w:r>
          </w:p>
          <w:p w:rsidR="00000000" w:rsidDel="00000000" w:rsidP="00000000" w:rsidRDefault="00000000" w:rsidRPr="00000000" w14:paraId="00001647">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WORD    data{[count]}{,data{[count]}...}</w:t>
            </w:r>
          </w:p>
          <w:p w:rsidR="00000000" w:rsidDel="00000000" w:rsidP="00000000" w:rsidRDefault="00000000" w:rsidRPr="00000000" w14:paraId="00001648">
            <w:pPr>
              <w:pageBreakBefore w:val="0"/>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LONG    data{[count]}{,data{[count]}...}</w:t>
            </w:r>
          </w:p>
          <w:p w:rsidR="00000000" w:rsidDel="00000000" w:rsidP="00000000" w:rsidRDefault="00000000" w:rsidRPr="00000000" w14:paraId="00001649">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4A">
            <w:pPr>
              <w:pageBreakBefore w:val="0"/>
              <w:widowControl w:val="0"/>
              <w:rPr>
                <w:sz w:val="18"/>
                <w:szCs w:val="18"/>
              </w:rPr>
            </w:pPr>
            <w:r w:rsidDel="00000000" w:rsidR="00000000" w:rsidRPr="00000000">
              <w:rPr>
                <w:rFonts w:ascii="Courier New" w:cs="Courier New" w:eastAsia="Courier New" w:hAnsi="Courier New"/>
                <w:b w:val="1"/>
                <w:sz w:val="18"/>
                <w:szCs w:val="18"/>
                <w:rtl w:val="0"/>
              </w:rPr>
              <w:t xml:space="preserve">    Generate byte/word/long data with optional repeat count.</w:t>
            </w:r>
            <w:r w:rsidDel="00000000" w:rsidR="00000000" w:rsidRPr="00000000">
              <w:rPr>
                <w:rtl w:val="0"/>
              </w:rPr>
            </w:r>
          </w:p>
        </w:tc>
      </w:tr>
    </w:tbl>
    <w:p w:rsidR="00000000" w:rsidDel="00000000" w:rsidP="00000000" w:rsidRDefault="00000000" w:rsidRPr="00000000" w14:paraId="0000164B">
      <w:pPr>
        <w:pageBreakBefore w:val="0"/>
        <w:widowControl w:val="0"/>
        <w:rPr>
          <w:sz w:val="18"/>
          <w:szCs w:val="18"/>
        </w:rPr>
      </w:pPr>
      <w:r w:rsidDel="00000000" w:rsidR="00000000" w:rsidRPr="00000000">
        <w:rPr>
          <w:rtl w:val="0"/>
        </w:rPr>
      </w:r>
    </w:p>
    <w:p w:rsidR="00000000" w:rsidDel="00000000" w:rsidP="00000000" w:rsidRDefault="00000000" w:rsidRPr="00000000" w14:paraId="0000164C">
      <w:pPr>
        <w:pageBreakBefore w:val="0"/>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164D">
      <w:pPr>
        <w:pageBreakBefore w:val="0"/>
        <w:widowControl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164E">
      <w:pPr>
        <w:pageBreakBefore w:val="0"/>
        <w:widowControl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164F">
      <w:pPr>
        <w:pageBreakBefore w:val="0"/>
        <w:widowControl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1650">
      <w:pPr>
        <w:pageBreakBefore w:val="0"/>
        <w:widowControl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1651">
      <w:pPr>
        <w:pStyle w:val="Heading1"/>
        <w:pageBreakBefore w:val="0"/>
        <w:ind w:left="-1080" w:firstLine="0"/>
        <w:rPr/>
      </w:pPr>
      <w:bookmarkStart w:colFirst="0" w:colLast="0" w:name="_2oor1jgn5uxl" w:id="129"/>
      <w:bookmarkEnd w:id="129"/>
      <w:r w:rsidDel="00000000" w:rsidR="00000000" w:rsidRPr="00000000">
        <w:rPr>
          <w:rtl w:val="0"/>
        </w:rPr>
        <w:t xml:space="preserve">Boot ROM / Debug ROM</w:t>
      </w:r>
    </w:p>
    <w:p w:rsidR="00000000" w:rsidDel="00000000" w:rsidP="00000000" w:rsidRDefault="00000000" w:rsidRPr="00000000" w14:paraId="00001652">
      <w:pPr>
        <w:pStyle w:val="Heading1"/>
        <w:pageBreakBefore w:val="0"/>
        <w:ind w:left="-1080" w:firstLine="0"/>
        <w:rPr/>
      </w:pPr>
      <w:bookmarkStart w:colFirst="0" w:colLast="0" w:name="_auldotxjo7x0" w:id="130"/>
      <w:bookmarkEnd w:id="130"/>
      <w:r w:rsidDel="00000000" w:rsidR="00000000" w:rsidRPr="00000000">
        <w:rPr/>
        <w:drawing>
          <wp:inline distB="114300" distT="114300" distL="114300" distR="114300">
            <wp:extent cx="6400800" cy="3390900"/>
            <wp:effectExtent b="0" l="0" r="0" t="0"/>
            <wp:docPr id="32"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6400800" cy="3390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653">
      <w:pPr>
        <w:pStyle w:val="Heading1"/>
        <w:pageBreakBefore w:val="0"/>
        <w:rPr/>
      </w:pPr>
      <w:bookmarkStart w:colFirst="0" w:colLast="0" w:name="_5pb6jcvkt5ch" w:id="131"/>
      <w:bookmarkEnd w:id="131"/>
      <w:r w:rsidDel="00000000" w:rsidR="00000000" w:rsidRPr="00000000">
        <w:rPr>
          <w:rtl w:val="0"/>
        </w:rPr>
        <w:t xml:space="preserve">Packaging</w:t>
      </w:r>
      <w:r w:rsidDel="00000000" w:rsidR="00000000" w:rsidRPr="00000000">
        <w:rPr/>
        <w:drawing>
          <wp:inline distB="114300" distT="114300" distL="114300" distR="114300">
            <wp:extent cx="5562600" cy="8120063"/>
            <wp:effectExtent b="0" l="0" r="0" t="0"/>
            <wp:docPr id="13"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562600" cy="8120063"/>
                    </a:xfrm>
                    <a:prstGeom prst="rect"/>
                    <a:ln/>
                  </pic:spPr>
                </pic:pic>
              </a:graphicData>
            </a:graphic>
          </wp:inline>
        </w:drawing>
      </w:r>
      <w:r w:rsidDel="00000000" w:rsidR="00000000" w:rsidRPr="00000000">
        <w:rPr>
          <w:rtl w:val="0"/>
        </w:rPr>
      </w:r>
    </w:p>
    <w:sectPr>
      <w:headerReference r:id="rId43" w:type="default"/>
      <w:headerReference r:id="rId44" w:type="first"/>
      <w:footerReference r:id="rId45" w:type="default"/>
      <w:footerReference r:id="rId46" w:type="first"/>
      <w:pgSz w:h="15840" w:w="12240" w:orient="portrait"/>
      <w:pgMar w:bottom="720" w:top="720" w:left="720" w:right="0" w:header="0" w:footer="720"/>
      <w:pgNumType w:start="1"/>
      <w:titlePg w:val="1"/>
      <w:sectPrChange w:author="Anonymous" w:id="0" w:date="2025-07-19T20:44:12Z">
        <w:sectPr w:rsidR="000000" w:rsidDel="000000" w:rsidRPr="000000" w:rsidSect="000000">
          <w:pgMar w:bottom="720" w:top="720" w:left="720" w:right="720" w:header="0" w:footer="720"/>
          <w:pgNumType w:start="1"/>
          <w:pgSz w:h="15840" w:w="12240" w:orient="portrait"/>
        </w:sectPr>
      </w:sectPrChange>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Christof Eberspaecher" w:id="13" w:date="2025-06-06T06:47:14Z">
    <w:p w:rsidR="00000000" w:rsidDel="00000000" w:rsidP="00000000" w:rsidRDefault="00000000" w:rsidRPr="00000000" w14:paraId="00001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rdfast #0,#bytecodes ?!</w:t>
      </w:r>
    </w:p>
  </w:comment>
  <w:comment w:author="Ethan Childerhose" w:id="7" w:date="2024-09-23T03:16:55Z">
    <w:p w:rsidR="00000000" w:rsidDel="00000000" w:rsidP="00000000" w:rsidRDefault="00000000" w:rsidRPr="00000000" w14:paraId="00001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agree</w:t>
      </w:r>
    </w:p>
  </w:comment>
  <w:comment w:author="Christof Eberspaecher" w:id="14" w:date="2022-10-28T08:40:42Z">
    <w:p w:rsidR="00000000" w:rsidDel="00000000" w:rsidP="00000000" w:rsidRDefault="00000000" w:rsidRPr="00000000" w14:paraId="00001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at least highly misleading as for Goertzel there are 4-bit groups, which do not overlap or wrap around.</w:t>
      </w:r>
    </w:p>
  </w:comment>
  <w:comment w:author="Christof Eberspaecher" w:id="15" w:date="2022-10-28T08:42:19Z">
    <w:p w:rsidR="00000000" w:rsidDel="00000000" w:rsidP="00000000" w:rsidRDefault="00000000" w:rsidRPr="00000000" w14:paraId="00001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not clear.</w:t>
      </w:r>
    </w:p>
  </w:comment>
  <w:comment w:author="Nicolas Benezan" w:id="23" w:date="2021-08-04T12:39:55Z">
    <w:p w:rsidR="00000000" w:rsidDel="00000000" w:rsidP="00000000" w:rsidRDefault="00000000" w:rsidRPr="00000000" w14:paraId="00001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check for pulldown at P60 (SD card) is missing in this description. It would be also very helpful to add a note that booting from SD card is possible by simply renaming any compiled program (*.binary file) to "_BOOT_P2.BIX" and putting it to an empty SD card formatted with FAT32.</w:t>
      </w:r>
    </w:p>
    <w:p w:rsidR="00000000" w:rsidDel="00000000" w:rsidP="00000000" w:rsidRDefault="00000000" w:rsidRPr="00000000" w14:paraId="00001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also: https://forums.parallax.com/discussion/comment/1526680/#Comment_1526680</w:t>
      </w:r>
    </w:p>
  </w:comment>
  <w:comment w:author="Raymond Allen" w:id="12" w:date="2020-02-09T20:20:41Z">
    <w:p w:rsidR="00000000" w:rsidDel="00000000" w:rsidP="00000000" w:rsidRDefault="00000000" w:rsidRPr="00000000" w14:paraId="00001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regular behavior of __RET__ with regular instructions is not described here anywhere.   This needs to be added.</w:t>
      </w:r>
    </w:p>
  </w:comment>
  <w:comment w:author="Wuerfel21" w:id="11" w:date="2025-05-20T17:01:04Z">
    <w:p w:rsidR="00000000" w:rsidDel="00000000" w:rsidP="00000000" w:rsidRDefault="00000000" w:rsidRPr="00000000" w14:paraId="00001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mention the nasty hazard that happens when there's only 1 NOP: https://forums.parallax.com/discussion/176204/hardware-oddity-dual-port-hazard</w:t>
      </w:r>
    </w:p>
  </w:comment>
  <w:comment w:author="Wuerfel21" w:id="8" w:date="2025-05-20T16:56:36Z">
    <w:p w:rsidR="00000000" w:rsidDel="00000000" w:rsidP="00000000" w:rsidRDefault="00000000" w:rsidRPr="00000000" w14:paraId="00001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https://forums.parallax.com/discussion/176203/hardware-oddity-hubexec-from-memory-below-400</w:t>
      </w:r>
    </w:p>
  </w:comment>
  <w:comment w:author="Jacob Jones" w:id="9" w:date="2021-08-28T17:01:02Z">
    <w:p w:rsidR="00000000" w:rsidDel="00000000" w:rsidP="00000000" w:rsidRDefault="00000000" w:rsidRPr="00000000" w14:paraId="00001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tab between index,' and #table same for ALTD and ALTR explanation.</w:t>
      </w:r>
    </w:p>
  </w:comment>
  <w:comment w:author="Wuerfel21" w:id="5" w:date="2025-05-20T16:58:48Z">
    <w:p w:rsidR="00000000" w:rsidDel="00000000" w:rsidP="00000000" w:rsidRDefault="00000000" w:rsidRPr="00000000" w14:paraId="00001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Though we usually count those cycles as part of the branch, do we?</w:t>
      </w:r>
    </w:p>
  </w:comment>
  <w:comment w:author="rayslogic" w:id="10" w:date="2022-08-25T16:03:44Z">
    <w:p w:rsidR="00000000" w:rsidDel="00000000" w:rsidP="00000000" w:rsidRDefault="00000000" w:rsidRPr="00000000" w14:paraId="00001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ozpropdev has just shown that this is broke if bitindex is &gt;31 due to the addition of "addpins".  In the BITC instruction, one must now use a version of bitindex that has been anded with $1F</w:t>
      </w:r>
    </w:p>
  </w:comment>
  <w:comment w:author="Anonymous" w:id="17" w:date="2025-06-05T16:13:26Z">
    <w:p w:rsidR="00000000" w:rsidDel="00000000" w:rsidP="00000000" w:rsidRDefault="00000000" w:rsidRPr="00000000" w14:paraId="00001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fix this</w:t>
      </w:r>
    </w:p>
  </w:comment>
  <w:comment w:author="Wuerfel21" w:id="0" w:date="2024-12-10T21:20:59Z">
    <w:p w:rsidR="00000000" w:rsidDel="00000000" w:rsidP="00000000" w:rsidRDefault="00000000" w:rsidRPr="00000000" w14:paraId="00001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add the RDFAST corruption bug here</w:t>
      </w:r>
    </w:p>
  </w:comment>
  <w:comment w:author="Chip Gracey" w:id="1" w:date="2024-12-11T05:03:11Z">
    <w:p w:rsidR="00000000" w:rsidDel="00000000" w:rsidP="00000000" w:rsidRDefault="00000000" w:rsidRPr="00000000" w14:paraId="00001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but I can't explain it well. Would you mind writing something here and I'll approve it when you're done?</w:t>
      </w:r>
    </w:p>
  </w:comment>
  <w:comment w:author="Wuerfel21" w:id="2" w:date="2024-12-12T20:25:46Z">
    <w:p w:rsidR="00000000" w:rsidDel="00000000" w:rsidP="00000000" w:rsidRDefault="00000000" w:rsidRPr="00000000" w14:paraId="00001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mean, me neither. I just noticed that it happens. It's probably easier to figure out looking at the actual RTL logic</w:t>
      </w:r>
    </w:p>
  </w:comment>
  <w:comment w:author="Chip Gracey" w:id="3" w:date="2025-01-02T06:48:28Z">
    <w:p w:rsidR="00000000" w:rsidDel="00000000" w:rsidP="00000000" w:rsidRDefault="00000000" w:rsidRPr="00000000" w14:paraId="00001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just allow enough clock cycles before using the FIFO, like the instruction mode requires.</w:t>
      </w:r>
    </w:p>
  </w:comment>
  <w:comment w:author="Wuerfel21" w:id="4" w:date="2025-02-25T14:35:05Z">
    <w:p w:rsidR="00000000" w:rsidDel="00000000" w:rsidP="00000000" w:rsidRDefault="00000000" w:rsidRPr="00000000" w14:paraId="00001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still a bug though</w:t>
      </w:r>
    </w:p>
  </w:comment>
  <w:comment w:author="Stephen Moraco" w:id="24" w:date="2024-06-03T22:55:13Z">
    <w:p w:rsidR="00000000" w:rsidDel="00000000" w:rsidP="00000000" w:rsidRDefault="00000000" w:rsidRPr="00000000" w14:paraId="00001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Explanation: '.' response is checksum valid, '!' response is check failed / NOT valid, and code will not be loaded and run when checksum NOT valid.</w:t>
      </w:r>
    </w:p>
  </w:comment>
  <w:comment w:author="Nicolas Benezan" w:id="16" w:date="2023-12-29T11:11:43Z">
    <w:p w:rsidR="00000000" w:rsidDel="00000000" w:rsidP="00000000" w:rsidRDefault="00000000" w:rsidRPr="00000000" w14:paraId="00001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needs clarification. Example: In 4-pin mode the nibbles of each byte are swapped. If an immediate S operand of #$87654321 is given then in normal mode the output sequence is 1, 2, 3... etc. and in alternate mode it's 2, 1, 4, 3... and not 8,7,6... or 4, 8, 2, C... (bits reversed) as one might expect.</w:t>
      </w:r>
    </w:p>
  </w:comment>
  <w:comment w:author="Nicolas Benezan" w:id="19" w:date="2022-02-20T12:11:25Z">
    <w:p w:rsidR="00000000" w:rsidDel="00000000" w:rsidP="00000000" w:rsidRDefault="00000000" w:rsidRPr="00000000" w14:paraId="00001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if it is allowed to freely mix this instructions even if that requires longword access to adresses that are not divisible by 4 tell people that this is possible (I think it is). It is a powerful feature that is not self-evident.</w:t>
      </w:r>
    </w:p>
  </w:comment>
  <w:comment w:author="Nicolas Benezan" w:id="18" w:date="2022-02-20T12:07:28Z">
    <w:p w:rsidR="00000000" w:rsidDel="00000000" w:rsidP="00000000" w:rsidRDefault="00000000" w:rsidRPr="00000000" w14:paraId="00001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fact that this restriction is only mentioned for the wrapping mode somewhat obscuredly implies that non-aligned adresses are allowed when wrapping is not used. I would explicitely emphasize this! It is a great advantage of the P2 architecture which might be obvious to propeller enthusiasts. But somebody who is used to other processor architectures might not even think about that this is possible.</w:t>
      </w:r>
    </w:p>
  </w:comment>
  <w:comment w:author="Anonymous" w:id="6" w:date="2022-01-19T00:09:41Z">
    <w:p w:rsidR="00000000" w:rsidDel="00000000" w:rsidP="00000000" w:rsidRDefault="00000000" w:rsidRPr="00000000" w14:paraId="00001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 and D also refer to operands as well as fields.  The difference is a field is the encoded bits of the instruction while an operand is the associated fetched data.</w:t>
      </w:r>
    </w:p>
  </w:comment>
  <w:comment w:author="Bart Grantham" w:id="20" w:date="2024-10-01T12:08:20Z">
    <w:p w:rsidR="00000000" w:rsidDel="00000000" w:rsidP="00000000" w:rsidRDefault="00000000" w:rsidRPr="00000000" w14:paraId="00001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list should include RDLUT and WRLUT</w:t>
      </w:r>
    </w:p>
  </w:comment>
  <w:comment w:author="Bart Grantham" w:id="21" w:date="2024-10-01T12:09:19Z">
    <w:p w:rsidR="00000000" w:rsidDel="00000000" w:rsidP="00000000" w:rsidRDefault="00000000" w:rsidRPr="00000000" w14:paraId="00001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LUT address for RDLUT/WRLUT)</w:t>
      </w:r>
    </w:p>
  </w:comment>
  <w:comment w:author="Anonymous" w:id="22" w:date="2024-04-19T03:08:09Z">
    <w:p w:rsidR="00000000" w:rsidDel="00000000" w:rsidP="00000000" w:rsidRDefault="00000000" w:rsidRPr="00000000" w14:paraId="00001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IN is raised when smartA is high, not low.</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rebuchet MS"/>
  <w:font w:name="Courier New"/>
  <w:font w:name="Arial Unicode MS"/>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655">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65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6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656">
    <w:pPr>
      <w:pageBreakBefore w:val="0"/>
      <w:jc w:val="center"/>
      <w:rPr>
        <w:b w:val="1"/>
        <w:color w:val="ff0000"/>
        <w:sz w:val="28"/>
        <w:szCs w:val="28"/>
      </w:rPr>
    </w:pPr>
    <w:r w:rsidDel="00000000" w:rsidR="00000000" w:rsidRPr="00000000">
      <w:rPr>
        <w:b w:val="1"/>
        <w:color w:val="ff0000"/>
        <w:sz w:val="28"/>
        <w:szCs w:val="28"/>
        <w:rtl w:val="0"/>
      </w:rPr>
      <w:t xml:space="preserve">NOT</w:t>
    </w:r>
    <w:r w:rsidDel="00000000" w:rsidR="00000000" w:rsidRPr="00000000">
      <w:rPr>
        <w:b w:val="1"/>
        <w:color w:val="ff0000"/>
        <w:sz w:val="28"/>
        <w:szCs w:val="28"/>
        <w:rtl w:val="0"/>
      </w:rPr>
      <w:t xml:space="preserve">E: To avoid </w:t>
    </w:r>
    <w:r w:rsidDel="00000000" w:rsidR="00000000" w:rsidRPr="00000000">
      <w:rPr>
        <w:b w:val="1"/>
        <w:i w:val="1"/>
        <w:color w:val="ff0000"/>
        <w:sz w:val="28"/>
        <w:szCs w:val="28"/>
        <w:rtl w:val="0"/>
      </w:rPr>
      <w:t xml:space="preserve">accidentally</w:t>
    </w:r>
    <w:r w:rsidDel="00000000" w:rsidR="00000000" w:rsidRPr="00000000">
      <w:rPr>
        <w:b w:val="1"/>
        <w:color w:val="ff0000"/>
        <w:sz w:val="28"/>
        <w:szCs w:val="28"/>
        <w:rtl w:val="0"/>
      </w:rPr>
      <w:t xml:space="preserve"> suggesting edits, switch to</w:t>
      <w:br w:type="textWrapping"/>
    </w:r>
    <w:r w:rsidDel="00000000" w:rsidR="00000000" w:rsidRPr="00000000">
      <w:rPr>
        <w:b w:val="1"/>
        <w:sz w:val="28"/>
        <w:szCs w:val="28"/>
        <w:u w:val="single"/>
        <w:rtl w:val="0"/>
      </w:rPr>
      <w:t xml:space="preserve">Viewing</w:t>
    </w:r>
    <w:r w:rsidDel="00000000" w:rsidR="00000000" w:rsidRPr="00000000">
      <w:rPr>
        <w:b w:val="1"/>
        <w:color w:val="ff0000"/>
        <w:sz w:val="28"/>
        <w:szCs w:val="28"/>
        <w:rtl w:val="0"/>
      </w:rPr>
      <w:t xml:space="preserve"> mode in the upper right-hand corner, or via the View menu.</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18"/>
        <w:szCs w:val="18"/>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open?id=1_vJk-Ad569UMwgXTKTdfJkHYHpc1rZwxB-DcIiAZNdk" TargetMode="External"/><Relationship Id="rId20" Type="http://schemas.openxmlformats.org/officeDocument/2006/relationships/image" Target="media/image17.png"/><Relationship Id="rId42" Type="http://schemas.openxmlformats.org/officeDocument/2006/relationships/image" Target="media/image24.png"/><Relationship Id="rId41" Type="http://schemas.openxmlformats.org/officeDocument/2006/relationships/image" Target="media/image28.png"/><Relationship Id="rId22" Type="http://schemas.openxmlformats.org/officeDocument/2006/relationships/image" Target="media/image2.png"/><Relationship Id="rId44" Type="http://schemas.openxmlformats.org/officeDocument/2006/relationships/header" Target="header2.xml"/><Relationship Id="rId21" Type="http://schemas.openxmlformats.org/officeDocument/2006/relationships/image" Target="media/image29.png"/><Relationship Id="rId43" Type="http://schemas.openxmlformats.org/officeDocument/2006/relationships/header" Target="header1.xml"/><Relationship Id="rId24" Type="http://schemas.openxmlformats.org/officeDocument/2006/relationships/image" Target="media/image25.png"/><Relationship Id="rId46" Type="http://schemas.openxmlformats.org/officeDocument/2006/relationships/footer" Target="footer1.xml"/><Relationship Id="rId23" Type="http://schemas.openxmlformats.org/officeDocument/2006/relationships/image" Target="media/image22.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ocs.google.com/spreadsheets/d/1_vJk-Ad569UMwgXTKTdfJkHYHpc1rZwxB-DcIiAZNdk" TargetMode="External"/><Relationship Id="rId26" Type="http://schemas.openxmlformats.org/officeDocument/2006/relationships/image" Target="media/image18.png"/><Relationship Id="rId25" Type="http://schemas.openxmlformats.org/officeDocument/2006/relationships/image" Target="media/image23.png"/><Relationship Id="rId28" Type="http://schemas.openxmlformats.org/officeDocument/2006/relationships/image" Target="media/image6.png"/><Relationship Id="rId27"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6.png"/><Relationship Id="rId7" Type="http://schemas.openxmlformats.org/officeDocument/2006/relationships/image" Target="media/image34.png"/><Relationship Id="rId8" Type="http://schemas.openxmlformats.org/officeDocument/2006/relationships/image" Target="media/image33.png"/><Relationship Id="rId31" Type="http://schemas.openxmlformats.org/officeDocument/2006/relationships/image" Target="media/image30.png"/><Relationship Id="rId30" Type="http://schemas.openxmlformats.org/officeDocument/2006/relationships/image" Target="media/image15.png"/><Relationship Id="rId11" Type="http://schemas.openxmlformats.org/officeDocument/2006/relationships/image" Target="media/image21.jpg"/><Relationship Id="rId33" Type="http://schemas.openxmlformats.org/officeDocument/2006/relationships/image" Target="media/image5.png"/><Relationship Id="rId10" Type="http://schemas.openxmlformats.org/officeDocument/2006/relationships/image" Target="media/image3.jpg"/><Relationship Id="rId32" Type="http://schemas.openxmlformats.org/officeDocument/2006/relationships/image" Target="media/image13.png"/><Relationship Id="rId13" Type="http://schemas.openxmlformats.org/officeDocument/2006/relationships/image" Target="media/image14.png"/><Relationship Id="rId35" Type="http://schemas.openxmlformats.org/officeDocument/2006/relationships/image" Target="media/image10.png"/><Relationship Id="rId12" Type="http://schemas.openxmlformats.org/officeDocument/2006/relationships/image" Target="media/image31.gif"/><Relationship Id="rId34" Type="http://schemas.openxmlformats.org/officeDocument/2006/relationships/image" Target="media/image9.png"/><Relationship Id="rId15" Type="http://schemas.openxmlformats.org/officeDocument/2006/relationships/image" Target="media/image27.png"/><Relationship Id="rId37" Type="http://schemas.openxmlformats.org/officeDocument/2006/relationships/image" Target="media/image8.png"/><Relationship Id="rId14" Type="http://schemas.openxmlformats.org/officeDocument/2006/relationships/image" Target="media/image32.png"/><Relationship Id="rId36" Type="http://schemas.openxmlformats.org/officeDocument/2006/relationships/image" Target="media/image19.png"/><Relationship Id="rId17" Type="http://schemas.openxmlformats.org/officeDocument/2006/relationships/image" Target="media/image11.png"/><Relationship Id="rId39" Type="http://schemas.openxmlformats.org/officeDocument/2006/relationships/image" Target="media/image12.png"/><Relationship Id="rId16" Type="http://schemas.openxmlformats.org/officeDocument/2006/relationships/image" Target="media/image7.png"/><Relationship Id="rId38" Type="http://schemas.openxmlformats.org/officeDocument/2006/relationships/image" Target="media/image20.png"/><Relationship Id="rId19" Type="http://schemas.openxmlformats.org/officeDocument/2006/relationships/image" Target="media/image1.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FiraMono-regular.ttf"/><Relationship Id="rId6"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