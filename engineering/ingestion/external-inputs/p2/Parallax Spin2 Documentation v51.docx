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widowControl w:val="0"/>
        <w:ind w:right="-150" w:firstLine="0"/>
        <w:jc w:val="center"/>
        <w:rPr>
          <w:b w:val="1"/>
        </w:rPr>
        <w:pPrChange w:author="المخفي ابوضياف" w:id="0" w:date="2025-08-06T08:36:31Z">
          <w:pPr>
            <w:pStyle w:val="Title"/>
            <w:pageBreakBefore w:val="0"/>
            <w:widowControl w:val="0"/>
            <w:ind w:right="-150"/>
            <w:jc w:val="center"/>
          </w:pPr>
        </w:pPrChange>
      </w:pPr>
      <w:bookmarkStart w:colFirst="0" w:colLast="0" w:name="_1h0sz9w9bl25" w:id="0"/>
      <w:bookmarkEnd w:id="0"/>
      <w:r w:rsidDel="00000000" w:rsidR="00000000" w:rsidRPr="00000000">
        <w:rPr>
          <w:b w:val="1"/>
          <w:rtl w:val="0"/>
        </w:rPr>
        <w:t xml:space="preserve">Parallax Propeller 2</w:t>
      </w:r>
      <w:r w:rsidDel="00000000" w:rsidR="00000000" w:rsidRPr="00000000">
        <w:rPr>
          <w:rtl w:val="0"/>
        </w:rPr>
      </w:r>
    </w:p>
    <w:p w:rsidR="00000000" w:rsidDel="00000000" w:rsidP="00000000" w:rsidRDefault="00000000" w:rsidRPr="00000000" w14:paraId="00000002">
      <w:pPr>
        <w:pStyle w:val="Title"/>
        <w:pageBreakBefore w:val="0"/>
        <w:widowControl w:val="0"/>
        <w:ind w:right="-150"/>
        <w:jc w:val="center"/>
        <w:rPr>
          <w:b w:val="1"/>
        </w:rPr>
      </w:pPr>
      <w:bookmarkStart w:colFirst="0" w:colLast="0" w:name="_e6olyhg84jf6" w:id="1"/>
      <w:bookmarkEnd w:id="1"/>
      <w:r w:rsidDel="00000000" w:rsidR="00000000" w:rsidRPr="00000000">
        <w:rPr>
          <w:b w:val="1"/>
          <w:rtl w:val="0"/>
        </w:rPr>
        <w:t xml:space="preserve"> Spin2 Language Documentation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pageBreakBefore w:val="0"/>
        <w:widowControl w:val="0"/>
        <w:spacing w:line="331.2" w:lineRule="auto"/>
        <w:jc w:val="center"/>
        <w:rPr/>
      </w:pPr>
      <w:bookmarkStart w:colFirst="0" w:colLast="0" w:name="_4gsf4eke3uux" w:id="2"/>
      <w:bookmarkEnd w:id="2"/>
      <w:r w:rsidDel="00000000" w:rsidR="00000000" w:rsidRPr="00000000">
        <w:rPr>
          <w:rtl w:val="0"/>
        </w:rPr>
        <w:t xml:space="preserve">2025-02-16</w:t>
      </w:r>
      <w:r w:rsidDel="00000000" w:rsidR="00000000" w:rsidRPr="00000000">
        <w:rPr>
          <w:rtl w:val="0"/>
        </w:rPr>
      </w:r>
    </w:p>
    <w:p w:rsidR="00000000" w:rsidDel="00000000" w:rsidP="00000000" w:rsidRDefault="00000000" w:rsidRPr="00000000" w14:paraId="00000005">
      <w:pPr>
        <w:pStyle w:val="Title"/>
        <w:pageBreakBefore w:val="0"/>
        <w:widowControl w:val="0"/>
        <w:spacing w:line="331.2" w:lineRule="auto"/>
        <w:jc w:val="center"/>
        <w:rPr/>
      </w:pPr>
      <w:bookmarkStart w:colFirst="0" w:colLast="0" w:name="_3qpecnqfmzxa" w:id="3"/>
      <w:bookmarkEnd w:id="3"/>
      <w:r w:rsidDel="00000000" w:rsidR="00000000" w:rsidRPr="00000000">
        <w:rPr>
          <w:rtl w:val="0"/>
        </w:rPr>
        <w:t xml:space="preserve">v</w:t>
      </w:r>
      <w:r w:rsidDel="00000000" w:rsidR="00000000" w:rsidRPr="00000000">
        <w:rPr>
          <w:rtl w:val="0"/>
        </w:rPr>
        <w:t xml:space="preserve">51</w:t>
      </w:r>
    </w:p>
    <w:p w:rsidR="00000000" w:rsidDel="00000000" w:rsidP="00000000" w:rsidRDefault="00000000" w:rsidRPr="00000000" w14:paraId="00000006">
      <w:pPr>
        <w:pStyle w:val="Heading1"/>
        <w:pageBreakBefore w:val="0"/>
        <w:widowControl w:val="0"/>
        <w:ind w:right="-150"/>
        <w:rPr/>
      </w:pPr>
      <w:bookmarkStart w:colFirst="0" w:colLast="0" w:name="_6vozniaah4rp" w:id="4"/>
      <w:bookmarkEnd w:id="4"/>
      <w:r w:rsidDel="00000000" w:rsidR="00000000" w:rsidRPr="00000000">
        <w:rPr>
          <w:rtl w:val="0"/>
        </w:rPr>
        <w:t xml:space="preserve">Document </w:t>
      </w:r>
      <w:r w:rsidDel="00000000" w:rsidR="00000000" w:rsidRPr="00000000">
        <w:rPr>
          <w:rtl w:val="0"/>
        </w:rPr>
        <w:t xml:space="preserve">Status</w:t>
      </w:r>
      <w:r w:rsidDel="00000000" w:rsidR="00000000" w:rsidRPr="00000000">
        <w:rPr>
          <w:rtl w:val="0"/>
        </w:rPr>
      </w:r>
    </w:p>
    <w:tbl>
      <w:tblPr>
        <w:tblStyle w:val="Table1"/>
        <w:tblW w:w="13270.0" w:type="dxa"/>
        <w:jc w:val="left"/>
        <w:tblInd w:w="109.999999999999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0000000000002"/>
        <w:gridCol w:w="1545"/>
        <w:gridCol w:w="10635"/>
        <w:tblGridChange w:id="0">
          <w:tblGrid>
            <w:gridCol w:w="1090.0000000000002"/>
            <w:gridCol w:w="1545"/>
            <w:gridCol w:w="10635"/>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b w:val="1"/>
                <w:sz w:val="20"/>
                <w:szCs w:val="20"/>
              </w:rPr>
            </w:pPr>
            <w:r w:rsidDel="00000000" w:rsidR="00000000" w:rsidRPr="00000000">
              <w:rPr>
                <w:b w:val="1"/>
                <w:sz w:val="20"/>
                <w:szCs w:val="20"/>
                <w:rtl w:val="0"/>
              </w:rPr>
              <w:t xml:space="preserve">Version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b w:val="1"/>
                <w:sz w:val="20"/>
                <w:szCs w:val="20"/>
              </w:rPr>
            </w:pPr>
            <w:r w:rsidDel="00000000" w:rsidR="00000000" w:rsidRPr="00000000">
              <w:rPr>
                <w:b w:val="1"/>
                <w:sz w:val="20"/>
                <w:szCs w:val="20"/>
                <w:rtl w:val="0"/>
              </w:rPr>
              <w:t xml:space="preserve">Date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b w:val="1"/>
                <w:sz w:val="20"/>
                <w:szCs w:val="20"/>
                <w:shd w:fill="cfe2f3" w:val="clear"/>
              </w:rPr>
            </w:pPr>
            <w:r w:rsidDel="00000000" w:rsidR="00000000" w:rsidRPr="00000000">
              <w:rPr>
                <w:b w:val="1"/>
                <w:sz w:val="20"/>
                <w:szCs w:val="20"/>
                <w:rtl w:val="0"/>
              </w:rPr>
              <w:t xml:space="preserve">Progress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sz w:val="20"/>
                <w:szCs w:val="20"/>
              </w:rPr>
            </w:pPr>
            <w:r w:rsidDel="00000000" w:rsidR="00000000" w:rsidRPr="00000000">
              <w:rPr>
                <w:sz w:val="20"/>
                <w:szCs w:val="20"/>
                <w:rtl w:val="0"/>
              </w:rPr>
              <w:t xml:space="preserve">2020_02_06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sz w:val="20"/>
                <w:szCs w:val="20"/>
              </w:rPr>
            </w:pPr>
            <w:r w:rsidDel="00000000" w:rsidR="00000000" w:rsidRPr="00000000">
              <w:rPr>
                <w:sz w:val="20"/>
                <w:szCs w:val="20"/>
                <w:rtl w:val="0"/>
              </w:rPr>
              <w:t xml:space="preserve">Started document.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sz w:val="20"/>
                <w:szCs w:val="20"/>
              </w:rPr>
            </w:pPr>
            <w:r w:rsidDel="00000000" w:rsidR="00000000" w:rsidRPr="00000000">
              <w:rPr>
                <w:sz w:val="20"/>
                <w:szCs w:val="20"/>
                <w:rtl w:val="0"/>
              </w:rPr>
              <w:t xml:space="preserve">v34t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sz w:val="20"/>
                <w:szCs w:val="20"/>
              </w:rPr>
            </w:pPr>
            <w:r w:rsidDel="00000000" w:rsidR="00000000" w:rsidRPr="00000000">
              <w:rPr>
                <w:sz w:val="20"/>
                <w:szCs w:val="20"/>
                <w:rtl w:val="0"/>
              </w:rPr>
              <w:t xml:space="preserve">2020_07_15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sz w:val="20"/>
                <w:szCs w:val="20"/>
              </w:rPr>
            </w:pPr>
            <w:r w:rsidDel="00000000" w:rsidR="00000000" w:rsidRPr="00000000">
              <w:rPr>
                <w:sz w:val="20"/>
                <w:szCs w:val="20"/>
                <w:rtl w:val="0"/>
              </w:rPr>
              <w:t xml:space="preserve">DEBUG added, documentation up-to-date.</w:t>
            </w:r>
          </w:p>
        </w:tc>
      </w:tr>
      <w:tr>
        <w:trPr>
          <w:cantSplit w:val="0"/>
          <w:trHeight w:val="49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sz w:val="20"/>
                <w:szCs w:val="20"/>
              </w:rPr>
            </w:pPr>
            <w:r w:rsidDel="00000000" w:rsidR="00000000" w:rsidRPr="00000000">
              <w:rPr>
                <w:sz w:val="20"/>
                <w:szCs w:val="20"/>
                <w:rtl w:val="0"/>
              </w:rPr>
              <w:t xml:space="preserve">v34u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sz w:val="20"/>
                <w:szCs w:val="20"/>
              </w:rPr>
            </w:pPr>
            <w:r w:rsidDel="00000000" w:rsidR="00000000" w:rsidRPr="00000000">
              <w:rPr>
                <w:sz w:val="20"/>
                <w:szCs w:val="20"/>
                <w:rtl w:val="0"/>
              </w:rPr>
              <w:t xml:space="preserve">2020_07_19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sz w:val="20"/>
                <w:szCs w:val="20"/>
              </w:rPr>
            </w:pPr>
            <w:r w:rsidDel="00000000" w:rsidR="00000000" w:rsidRPr="00000000">
              <w:rPr>
                <w:sz w:val="20"/>
                <w:szCs w:val="20"/>
                <w:rtl w:val="0"/>
              </w:rPr>
              <w:t xml:space="preserve">DEBUG improved, documentation up-to-date.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sz w:val="20"/>
                <w:szCs w:val="20"/>
              </w:rPr>
            </w:pPr>
            <w:r w:rsidDel="00000000" w:rsidR="00000000" w:rsidRPr="00000000">
              <w:rPr>
                <w:sz w:val="20"/>
                <w:szCs w:val="20"/>
                <w:rtl w:val="0"/>
              </w:rPr>
              <w:t xml:space="preserve">v35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sz w:val="20"/>
                <w:szCs w:val="20"/>
              </w:rPr>
            </w:pPr>
            <w:r w:rsidDel="00000000" w:rsidR="00000000" w:rsidRPr="00000000">
              <w:rPr>
                <w:sz w:val="20"/>
                <w:szCs w:val="20"/>
                <w:rtl w:val="0"/>
              </w:rPr>
              <w:t xml:space="preserve">2020_11_18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rPr>
                <w:sz w:val="20"/>
                <w:szCs w:val="20"/>
              </w:rPr>
            </w:pPr>
            <w:r w:rsidDel="00000000" w:rsidR="00000000" w:rsidRPr="00000000">
              <w:rPr>
                <w:sz w:val="20"/>
                <w:szCs w:val="20"/>
                <w:rtl w:val="0"/>
              </w:rPr>
              <w:t xml:space="preserve">DEBUG improved with anti-aliasing throughout, QSIN / QCOS added.</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rPr>
                <w:sz w:val="20"/>
                <w:szCs w:val="20"/>
              </w:rPr>
            </w:pPr>
            <w:r w:rsidDel="00000000" w:rsidR="00000000" w:rsidRPr="00000000">
              <w:rPr>
                <w:sz w:val="20"/>
                <w:szCs w:val="20"/>
                <w:rtl w:val="0"/>
              </w:rPr>
              <w:t xml:space="preserve">v35e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sz w:val="20"/>
                <w:szCs w:val="20"/>
              </w:rPr>
            </w:pPr>
            <w:r w:rsidDel="00000000" w:rsidR="00000000" w:rsidRPr="00000000">
              <w:rPr>
                <w:sz w:val="20"/>
                <w:szCs w:val="20"/>
                <w:rtl w:val="0"/>
              </w:rPr>
              <w:t xml:space="preserve">2021_01_06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sz w:val="20"/>
                <w:szCs w:val="20"/>
              </w:rPr>
            </w:pPr>
            <w:r w:rsidDel="00000000" w:rsidR="00000000" w:rsidRPr="00000000">
              <w:rPr>
                <w:sz w:val="20"/>
                <w:szCs w:val="20"/>
                <w:rtl w:val="0"/>
              </w:rPr>
              <w:t xml:space="preserve">DEBUG_BAUD symbol added. Spin2 stack-locating bug fixed.</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sz w:val="20"/>
                <w:szCs w:val="20"/>
              </w:rPr>
            </w:pPr>
            <w:r w:rsidDel="00000000" w:rsidR="00000000" w:rsidRPr="00000000">
              <w:rPr>
                <w:sz w:val="20"/>
                <w:szCs w:val="20"/>
                <w:rtl w:val="0"/>
              </w:rPr>
              <w:t xml:space="preserve">v35f</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sz w:val="20"/>
                <w:szCs w:val="20"/>
              </w:rPr>
            </w:pPr>
            <w:r w:rsidDel="00000000" w:rsidR="00000000" w:rsidRPr="00000000">
              <w:rPr>
                <w:sz w:val="20"/>
                <w:szCs w:val="20"/>
                <w:rtl w:val="0"/>
              </w:rPr>
              <w:t xml:space="preserve">2021_01_29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widowControl w:val="0"/>
              <w:spacing w:line="240" w:lineRule="auto"/>
              <w:rPr>
                <w:sz w:val="20"/>
                <w:szCs w:val="20"/>
              </w:rPr>
            </w:pPr>
            <w:r w:rsidDel="00000000" w:rsidR="00000000" w:rsidRPr="00000000">
              <w:rPr>
                <w:sz w:val="20"/>
                <w:szCs w:val="20"/>
                <w:rtl w:val="0"/>
              </w:rPr>
              <w:t xml:space="preserve">DEBUG fixes. Was erring at 63 DEBUGs, now goes to 255. Was not always resetting the DEBUG.log file.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sz w:val="20"/>
                <w:szCs w:val="20"/>
              </w:rPr>
            </w:pPr>
            <w:r w:rsidDel="00000000" w:rsidR="00000000" w:rsidRPr="00000000">
              <w:rPr>
                <w:sz w:val="20"/>
                <w:szCs w:val="20"/>
                <w:rtl w:val="0"/>
              </w:rPr>
              <w:t xml:space="preserve">v35g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sz w:val="20"/>
                <w:szCs w:val="20"/>
              </w:rPr>
            </w:pPr>
            <w:r w:rsidDel="00000000" w:rsidR="00000000" w:rsidRPr="00000000">
              <w:rPr>
                <w:sz w:val="20"/>
                <w:szCs w:val="20"/>
                <w:rtl w:val="0"/>
              </w:rPr>
              <w:t xml:space="preserve">2021_02_13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sz w:val="20"/>
                <w:szCs w:val="20"/>
              </w:rPr>
            </w:pPr>
            <w:r w:rsidDel="00000000" w:rsidR="00000000" w:rsidRPr="00000000">
              <w:rPr>
                <w:sz w:val="20"/>
                <w:szCs w:val="20"/>
                <w:rtl w:val="0"/>
              </w:rPr>
              <w:t xml:space="preserve">DEBUG fixes. Line-clipping routine was causing floating-point exceptions and memory-access violations.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sz w:val="20"/>
                <w:szCs w:val="20"/>
              </w:rPr>
            </w:pPr>
            <w:r w:rsidDel="00000000" w:rsidR="00000000" w:rsidRPr="00000000">
              <w:rPr>
                <w:sz w:val="20"/>
                <w:szCs w:val="20"/>
                <w:rtl w:val="0"/>
              </w:rPr>
              <w:t xml:space="preserve">v35h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sz w:val="20"/>
                <w:szCs w:val="20"/>
              </w:rPr>
            </w:pPr>
            <w:r w:rsidDel="00000000" w:rsidR="00000000" w:rsidRPr="00000000">
              <w:rPr>
                <w:sz w:val="20"/>
                <w:szCs w:val="20"/>
                <w:rtl w:val="0"/>
              </w:rPr>
              <w:t xml:space="preserve">2021-02-15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The first 16 LUT registers in the Spin2 interpreter were freed to allow for streamer 'imm--&gt;LUT' usage. This is intended to support 1/2/4-bit video, via interrupt, within the same cog that the interpreter is running in. The inline-PASM limit went from $134 down to $124, in order to compensate.</w:t>
            </w:r>
          </w:p>
          <w:p w:rsidR="00000000" w:rsidDel="00000000" w:rsidP="00000000" w:rsidRDefault="00000000" w:rsidRPr="00000000" w14:paraId="00000022">
            <w:pPr>
              <w:pageBreakBefore w:val="0"/>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23">
            <w:pPr>
              <w:pageBreakBefore w:val="0"/>
              <w:widowControl w:val="0"/>
              <w:numPr>
                <w:ilvl w:val="0"/>
                <w:numId w:val="29"/>
              </w:numPr>
              <w:spacing w:line="240" w:lineRule="auto"/>
              <w:ind w:left="720" w:hanging="360"/>
              <w:rPr>
                <w:sz w:val="20"/>
                <w:szCs w:val="20"/>
                <w:u w:val="none"/>
              </w:rPr>
            </w:pPr>
            <w:r w:rsidDel="00000000" w:rsidR="00000000" w:rsidRPr="00000000">
              <w:rPr>
                <w:sz w:val="20"/>
                <w:szCs w:val="20"/>
                <w:rtl w:val="0"/>
              </w:rPr>
              <w:t xml:space="preserve">A new DEBUG_WINDOWS_OFF symbol was added to inhibit any DEBUG windows from opening after a download. DEBUG_BAUD can now be set to alter the baud rate that DEBUG uses with PNut.exe.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sz w:val="20"/>
                <w:szCs w:val="20"/>
              </w:rPr>
            </w:pPr>
            <w:r w:rsidDel="00000000" w:rsidR="00000000" w:rsidRPr="00000000">
              <w:rPr>
                <w:sz w:val="20"/>
                <w:szCs w:val="20"/>
                <w:rtl w:val="0"/>
              </w:rPr>
              <w:t xml:space="preserve">v35i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sz w:val="20"/>
                <w:szCs w:val="20"/>
              </w:rPr>
            </w:pPr>
            <w:r w:rsidDel="00000000" w:rsidR="00000000" w:rsidRPr="00000000">
              <w:rPr>
                <w:sz w:val="20"/>
                <w:szCs w:val="20"/>
                <w:rtl w:val="0"/>
              </w:rPr>
              <w:t xml:space="preserve">2021-02-20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numPr>
                <w:ilvl w:val="0"/>
                <w:numId w:val="38"/>
              </w:numPr>
              <w:spacing w:line="240" w:lineRule="auto"/>
              <w:ind w:left="720" w:right="0" w:hanging="360"/>
              <w:rPr>
                <w:sz w:val="20"/>
                <w:szCs w:val="20"/>
                <w:u w:val="none"/>
              </w:rPr>
            </w:pPr>
            <w:r w:rsidDel="00000000" w:rsidR="00000000" w:rsidRPr="00000000">
              <w:rPr>
                <w:sz w:val="20"/>
                <w:szCs w:val="20"/>
                <w:rtl w:val="0"/>
              </w:rPr>
              <w:t xml:space="preserve">Added command-line DEBUG-only mode for presenting flash-programmed DEBUG data and displays.</w:t>
            </w:r>
          </w:p>
          <w:p w:rsidR="00000000" w:rsidDel="00000000" w:rsidP="00000000" w:rsidRDefault="00000000" w:rsidRPr="00000000" w14:paraId="00000027">
            <w:pPr>
              <w:pageBreakBefore w:val="0"/>
              <w:widowControl w:val="0"/>
              <w:numPr>
                <w:ilvl w:val="0"/>
                <w:numId w:val="38"/>
              </w:numPr>
              <w:spacing w:line="240" w:lineRule="auto"/>
              <w:ind w:left="720" w:hanging="360"/>
              <w:rPr>
                <w:sz w:val="20"/>
                <w:szCs w:val="20"/>
                <w:u w:val="none"/>
              </w:rPr>
            </w:pPr>
            <w:r w:rsidDel="00000000" w:rsidR="00000000" w:rsidRPr="00000000">
              <w:rPr>
                <w:sz w:val="20"/>
                <w:szCs w:val="20"/>
                <w:rtl w:val="0"/>
              </w:rPr>
              <w:t xml:space="preserve">Fixed Floating-point error in SCOPE_XY.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sz w:val="20"/>
                <w:szCs w:val="20"/>
              </w:rPr>
            </w:pPr>
            <w:r w:rsidDel="00000000" w:rsidR="00000000" w:rsidRPr="00000000">
              <w:rPr>
                <w:sz w:val="20"/>
                <w:szCs w:val="20"/>
                <w:rtl w:val="0"/>
              </w:rPr>
              <w:t xml:space="preserve">v35j</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sz w:val="20"/>
                <w:szCs w:val="20"/>
              </w:rPr>
            </w:pPr>
            <w:r w:rsidDel="00000000" w:rsidR="00000000" w:rsidRPr="00000000">
              <w:rPr>
                <w:sz w:val="20"/>
                <w:szCs w:val="20"/>
                <w:rtl w:val="0"/>
              </w:rPr>
              <w:t xml:space="preserve">2021-03-16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ind w:left="0" w:firstLine="0"/>
              <w:rPr>
                <w:sz w:val="20"/>
                <w:szCs w:val="20"/>
              </w:rPr>
            </w:pPr>
            <w:r w:rsidDel="00000000" w:rsidR="00000000" w:rsidRPr="00000000">
              <w:rPr>
                <w:sz w:val="20"/>
                <w:szCs w:val="20"/>
                <w:rtl w:val="0"/>
              </w:rPr>
              <w:t xml:space="preserve">Fixed problem with DEBUG_BAUD &lt;&gt; 2_000_000 not working on some boards.</w:t>
            </w:r>
          </w:p>
        </w:tc>
      </w:tr>
      <w:tr>
        <w:trPr>
          <w:cantSplit w:val="0"/>
          <w:trHeight w:val="48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sz w:val="20"/>
                <w:szCs w:val="20"/>
              </w:rPr>
            </w:pPr>
            <w:r w:rsidDel="00000000" w:rsidR="00000000" w:rsidRPr="00000000">
              <w:rPr>
                <w:sz w:val="20"/>
                <w:szCs w:val="20"/>
                <w:rtl w:val="0"/>
              </w:rPr>
              <w:t xml:space="preserve">v35k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rPr>
                <w:sz w:val="20"/>
                <w:szCs w:val="20"/>
              </w:rPr>
            </w:pPr>
            <w:r w:rsidDel="00000000" w:rsidR="00000000" w:rsidRPr="00000000">
              <w:rPr>
                <w:sz w:val="20"/>
                <w:szCs w:val="20"/>
                <w:rtl w:val="0"/>
              </w:rPr>
              <w:t xml:space="preserve">2021-03-19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sz w:val="20"/>
                <w:szCs w:val="20"/>
              </w:rPr>
            </w:pPr>
            <w:r w:rsidDel="00000000" w:rsidR="00000000" w:rsidRPr="00000000">
              <w:rPr>
                <w:sz w:val="20"/>
                <w:szCs w:val="20"/>
                <w:rtl w:val="0"/>
              </w:rPr>
              <w:t xml:space="preserve">Added DOWNLOAD_BAUD to existing DEBUG_BAUD for overriding default 2 Mbaud download and DEBUG.</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sz w:val="20"/>
                <w:szCs w:val="20"/>
              </w:rPr>
            </w:pPr>
            <w:r w:rsidDel="00000000" w:rsidR="00000000" w:rsidRPr="00000000">
              <w:rPr>
                <w:sz w:val="20"/>
                <w:szCs w:val="20"/>
                <w:rtl w:val="0"/>
              </w:rPr>
              <w:t xml:space="preserve">v35L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240" w:lineRule="auto"/>
              <w:rPr>
                <w:sz w:val="20"/>
                <w:szCs w:val="20"/>
              </w:rPr>
            </w:pPr>
            <w:r w:rsidDel="00000000" w:rsidR="00000000" w:rsidRPr="00000000">
              <w:rPr>
                <w:sz w:val="20"/>
                <w:szCs w:val="20"/>
                <w:rtl w:val="0"/>
              </w:rPr>
              <w:t xml:space="preserve">2021-03-23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rPr>
                <w:sz w:val="20"/>
                <w:szCs w:val="20"/>
              </w:rPr>
            </w:pPr>
            <w:r w:rsidDel="00000000" w:rsidR="00000000" w:rsidRPr="00000000">
              <w:rPr>
                <w:sz w:val="20"/>
                <w:szCs w:val="20"/>
                <w:rtl w:val="0"/>
              </w:rPr>
              <w:t xml:space="preserve">Added complete command-line interface to PNut.exe and included batch files for invoking PNut.exe and returning error status to STDOUT, STDERR, and ERRORLEVEL. See "</w:t>
            </w:r>
            <w:r w:rsidDel="00000000" w:rsidR="00000000" w:rsidRPr="00000000">
              <w:rPr>
                <w:sz w:val="20"/>
                <w:szCs w:val="20"/>
                <w:rtl w:val="0"/>
              </w:rPr>
              <w:t xml:space="preserve">Command Line options for PNut.exe".</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sz w:val="20"/>
                <w:szCs w:val="20"/>
              </w:rPr>
            </w:pPr>
            <w:r w:rsidDel="00000000" w:rsidR="00000000" w:rsidRPr="00000000">
              <w:rPr>
                <w:sz w:val="20"/>
                <w:szCs w:val="20"/>
                <w:rtl w:val="0"/>
              </w:rPr>
              <w:t xml:space="preserve">v35m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rPr>
                <w:sz w:val="20"/>
                <w:szCs w:val="20"/>
              </w:rPr>
            </w:pPr>
            <w:r w:rsidDel="00000000" w:rsidR="00000000" w:rsidRPr="00000000">
              <w:rPr>
                <w:sz w:val="20"/>
                <w:szCs w:val="20"/>
                <w:rtl w:val="0"/>
              </w:rPr>
              <w:t xml:space="preserve">2021-05-03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numPr>
                <w:ilvl w:val="0"/>
                <w:numId w:val="43"/>
              </w:numPr>
              <w:spacing w:line="240" w:lineRule="auto"/>
              <w:ind w:left="720" w:hanging="360"/>
              <w:rPr>
                <w:sz w:val="20"/>
                <w:szCs w:val="20"/>
                <w:u w:val="none"/>
              </w:rPr>
            </w:pPr>
            <w:r w:rsidDel="00000000" w:rsidR="00000000" w:rsidRPr="00000000">
              <w:rPr>
                <w:sz w:val="20"/>
                <w:szCs w:val="20"/>
                <w:rtl w:val="0"/>
              </w:rPr>
              <w:t xml:space="preserve">Improved command-line interface of PNut.exe to support compiling with/without DEBUG and with/without flash loader, and saving .bin files without downloading.</w:t>
            </w:r>
          </w:p>
          <w:p w:rsidR="00000000" w:rsidDel="00000000" w:rsidP="00000000" w:rsidRDefault="00000000" w:rsidRPr="00000000" w14:paraId="00000034">
            <w:pPr>
              <w:pageBreakBefore w:val="0"/>
              <w:widowControl w:val="0"/>
              <w:numPr>
                <w:ilvl w:val="0"/>
                <w:numId w:val="43"/>
              </w:numPr>
              <w:spacing w:line="240" w:lineRule="auto"/>
              <w:ind w:left="720" w:hanging="360"/>
              <w:rPr>
                <w:sz w:val="20"/>
                <w:szCs w:val="20"/>
                <w:u w:val="none"/>
              </w:rPr>
            </w:pPr>
            <w:r w:rsidDel="00000000" w:rsidR="00000000" w:rsidRPr="00000000">
              <w:rPr>
                <w:sz w:val="20"/>
                <w:szCs w:val="20"/>
                <w:rtl w:val="0"/>
              </w:rPr>
              <w:t xml:space="preserve">Added axis inversion to the PLOT display in DEBUG.</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rPr>
                <w:sz w:val="20"/>
                <w:szCs w:val="20"/>
              </w:rPr>
            </w:pPr>
            <w:r w:rsidDel="00000000" w:rsidR="00000000" w:rsidRPr="00000000">
              <w:rPr>
                <w:sz w:val="20"/>
                <w:szCs w:val="20"/>
                <w:rtl w:val="0"/>
              </w:rPr>
              <w:t xml:space="preserve">v35n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sz w:val="20"/>
                <w:szCs w:val="20"/>
              </w:rPr>
            </w:pPr>
            <w:r w:rsidDel="00000000" w:rsidR="00000000" w:rsidRPr="00000000">
              <w:rPr>
                <w:sz w:val="20"/>
                <w:szCs w:val="20"/>
                <w:rtl w:val="0"/>
              </w:rPr>
              <w:t xml:space="preserve">2021-05-23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numPr>
                <w:ilvl w:val="0"/>
                <w:numId w:val="36"/>
              </w:numPr>
              <w:spacing w:line="240" w:lineRule="auto"/>
              <w:ind w:left="720" w:hanging="360"/>
              <w:rPr>
                <w:sz w:val="20"/>
                <w:szCs w:val="20"/>
                <w:u w:val="none"/>
              </w:rPr>
            </w:pPr>
            <w:r w:rsidDel="00000000" w:rsidR="00000000" w:rsidRPr="00000000">
              <w:rPr>
                <w:sz w:val="20"/>
                <w:szCs w:val="20"/>
                <w:rtl w:val="0"/>
              </w:rPr>
              <w:t xml:space="preserve">Sprites added to DEBUG PLOT window. </w:t>
            </w:r>
          </w:p>
          <w:p w:rsidR="00000000" w:rsidDel="00000000" w:rsidP="00000000" w:rsidRDefault="00000000" w:rsidRPr="00000000" w14:paraId="00000038">
            <w:pPr>
              <w:pageBreakBefore w:val="0"/>
              <w:widowControl w:val="0"/>
              <w:numPr>
                <w:ilvl w:val="0"/>
                <w:numId w:val="36"/>
              </w:numPr>
              <w:spacing w:line="240" w:lineRule="auto"/>
              <w:ind w:left="720" w:hanging="360"/>
              <w:rPr>
                <w:sz w:val="20"/>
                <w:szCs w:val="20"/>
                <w:u w:val="none"/>
              </w:rPr>
            </w:pPr>
            <w:r w:rsidDel="00000000" w:rsidR="00000000" w:rsidRPr="00000000">
              <w:rPr>
                <w:sz w:val="20"/>
                <w:szCs w:val="20"/>
                <w:rtl w:val="0"/>
              </w:rPr>
              <w:t xml:space="preserve">REPEAT-var fixed so that var = final value after REPEAT (was final value +/- step).</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sz w:val="20"/>
                <w:szCs w:val="20"/>
              </w:rPr>
            </w:pPr>
            <w:r w:rsidDel="00000000" w:rsidR="00000000" w:rsidRPr="00000000">
              <w:rPr>
                <w:sz w:val="20"/>
                <w:szCs w:val="20"/>
                <w:rtl w:val="0"/>
              </w:rPr>
              <w:t xml:space="preserve">v35o,p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sz w:val="20"/>
                <w:szCs w:val="20"/>
              </w:rPr>
            </w:pPr>
            <w:r w:rsidDel="00000000" w:rsidR="00000000" w:rsidRPr="00000000">
              <w:rPr>
                <w:sz w:val="20"/>
                <w:szCs w:val="20"/>
                <w:rtl w:val="0"/>
              </w:rPr>
              <w:t xml:space="preserve">2021-09-22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sz w:val="20"/>
                <w:szCs w:val="20"/>
              </w:rPr>
            </w:pPr>
            <w:r w:rsidDel="00000000" w:rsidR="00000000" w:rsidRPr="00000000">
              <w:rPr>
                <w:sz w:val="20"/>
                <w:szCs w:val="20"/>
                <w:rtl w:val="0"/>
              </w:rPr>
              <w:t xml:space="preserve">Floating-point math operators added to Spin2 with normal precedence rules. Fixed FSQRT bug in v35p.</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sz w:val="20"/>
                <w:szCs w:val="20"/>
              </w:rPr>
            </w:pPr>
            <w:r w:rsidDel="00000000" w:rsidR="00000000" w:rsidRPr="00000000">
              <w:rPr>
                <w:sz w:val="20"/>
                <w:szCs w:val="20"/>
                <w:rtl w:val="0"/>
              </w:rPr>
              <w:t xml:space="preserve">v35q</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sz w:val="20"/>
                <w:szCs w:val="20"/>
              </w:rPr>
            </w:pPr>
            <w:r w:rsidDel="00000000" w:rsidR="00000000" w:rsidRPr="00000000">
              <w:rPr>
                <w:sz w:val="20"/>
                <w:szCs w:val="20"/>
                <w:rtl w:val="0"/>
              </w:rPr>
              <w:t xml:space="preserve">2021-10-13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sz w:val="20"/>
                <w:szCs w:val="20"/>
              </w:rPr>
            </w:pPr>
            <w:r w:rsidDel="00000000" w:rsidR="00000000" w:rsidRPr="00000000">
              <w:rPr>
                <w:sz w:val="20"/>
                <w:szCs w:val="20"/>
                <w:highlight w:val="white"/>
                <w:rtl w:val="0"/>
              </w:rPr>
              <w:t xml:space="preserve">Main symbol table increased from 64KB to 256KB, others from 4KB to 32KB.</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sz w:val="20"/>
                <w:szCs w:val="20"/>
              </w:rPr>
            </w:pPr>
            <w:r w:rsidDel="00000000" w:rsidR="00000000" w:rsidRPr="00000000">
              <w:rPr>
                <w:sz w:val="20"/>
                <w:szCs w:val="20"/>
                <w:rtl w:val="0"/>
              </w:rPr>
              <w:t xml:space="preserve">v35r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sz w:val="20"/>
                <w:szCs w:val="20"/>
              </w:rPr>
            </w:pPr>
            <w:r w:rsidDel="00000000" w:rsidR="00000000" w:rsidRPr="00000000">
              <w:rPr>
                <w:sz w:val="20"/>
                <w:szCs w:val="20"/>
                <w:rtl w:val="0"/>
              </w:rPr>
              <w:t xml:space="preserve">2021-12-22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sz w:val="20"/>
                <w:szCs w:val="20"/>
                <w:highlight w:val="white"/>
              </w:rPr>
            </w:pPr>
            <w:r w:rsidDel="00000000" w:rsidR="00000000" w:rsidRPr="00000000">
              <w:rPr>
                <w:sz w:val="20"/>
                <w:szCs w:val="20"/>
                <w:highlight w:val="white"/>
                <w:rtl w:val="0"/>
              </w:rPr>
              <w:t xml:space="preserve">PC_KEY and PC_MOUSE added for keyboard and mouse feedback from the host computer to the DEBUG Displays.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sz w:val="20"/>
                <w:szCs w:val="20"/>
              </w:rPr>
            </w:pPr>
            <w:r w:rsidDel="00000000" w:rsidR="00000000" w:rsidRPr="00000000">
              <w:rPr>
                <w:sz w:val="20"/>
                <w:szCs w:val="20"/>
                <w:rtl w:val="0"/>
              </w:rPr>
              <w:t xml:space="preserve">v35s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sz w:val="20"/>
                <w:szCs w:val="20"/>
              </w:rPr>
            </w:pPr>
            <w:r w:rsidDel="00000000" w:rsidR="00000000" w:rsidRPr="00000000">
              <w:rPr>
                <w:sz w:val="20"/>
                <w:szCs w:val="20"/>
                <w:rtl w:val="0"/>
              </w:rPr>
              <w:t xml:space="preserve">2022-02-05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numPr>
                <w:ilvl w:val="0"/>
                <w:numId w:val="35"/>
              </w:numPr>
              <w:spacing w:line="240" w:lineRule="auto"/>
              <w:ind w:left="720" w:hanging="360"/>
              <w:rPr>
                <w:sz w:val="20"/>
                <w:szCs w:val="20"/>
                <w:highlight w:val="white"/>
                <w:u w:val="none"/>
              </w:rPr>
            </w:pPr>
            <w:r w:rsidDel="00000000" w:rsidR="00000000" w:rsidRPr="00000000">
              <w:rPr>
                <w:sz w:val="20"/>
                <w:szCs w:val="20"/>
                <w:highlight w:val="white"/>
                <w:rtl w:val="0"/>
              </w:rPr>
              <w:t xml:space="preserve">Negative floating-point constants can be preceded with a simple '-', so that '-.' is only needed for variables and expressions.</w:t>
            </w:r>
          </w:p>
          <w:p w:rsidR="00000000" w:rsidDel="00000000" w:rsidP="00000000" w:rsidRDefault="00000000" w:rsidRPr="00000000" w14:paraId="00000045">
            <w:pPr>
              <w:pageBreakBefore w:val="0"/>
              <w:widowControl w:val="0"/>
              <w:numPr>
                <w:ilvl w:val="0"/>
                <w:numId w:val="35"/>
              </w:numPr>
              <w:spacing w:line="240" w:lineRule="auto"/>
              <w:ind w:left="720" w:hanging="360"/>
              <w:rPr>
                <w:sz w:val="20"/>
                <w:szCs w:val="20"/>
                <w:highlight w:val="white"/>
                <w:u w:val="none"/>
              </w:rPr>
            </w:pPr>
            <w:r w:rsidDel="00000000" w:rsidR="00000000" w:rsidRPr="00000000">
              <w:rPr>
                <w:sz w:val="20"/>
                <w:szCs w:val="20"/>
                <w:highlight w:val="white"/>
                <w:rtl w:val="0"/>
              </w:rPr>
              <w:t xml:space="preserve">Fixed FSQRT() bugs in the compiler and the interpreter. Both were failing on FSQRT(-0.0) and the compiler was generating a wrong result for FSQRT(0.0).</w:t>
            </w:r>
          </w:p>
          <w:p w:rsidR="00000000" w:rsidDel="00000000" w:rsidP="00000000" w:rsidRDefault="00000000" w:rsidRPr="00000000" w14:paraId="00000046">
            <w:pPr>
              <w:pageBreakBefore w:val="0"/>
              <w:widowControl w:val="0"/>
              <w:numPr>
                <w:ilvl w:val="0"/>
                <w:numId w:val="35"/>
              </w:numPr>
              <w:spacing w:line="240" w:lineRule="auto"/>
              <w:ind w:left="720" w:hanging="360"/>
              <w:rPr>
                <w:sz w:val="20"/>
                <w:szCs w:val="20"/>
                <w:highlight w:val="white"/>
                <w:u w:val="none"/>
              </w:rPr>
            </w:pPr>
            <w:r w:rsidDel="00000000" w:rsidR="00000000" w:rsidRPr="00000000">
              <w:rPr>
                <w:sz w:val="20"/>
                <w:szCs w:val="20"/>
                <w:highlight w:val="white"/>
                <w:rtl w:val="0"/>
              </w:rPr>
              <w:t xml:space="preserve">Improved floating-point rounding operations in both the compiler and the interpreter, so that even mantissas with fractions of 0.500 will not have the usual 0.500 added to them before truncation. This eliminates rounding bias.</w:t>
            </w:r>
          </w:p>
          <w:p w:rsidR="00000000" w:rsidDel="00000000" w:rsidP="00000000" w:rsidRDefault="00000000" w:rsidRPr="00000000" w14:paraId="00000047">
            <w:pPr>
              <w:pageBreakBefore w:val="0"/>
              <w:widowControl w:val="0"/>
              <w:numPr>
                <w:ilvl w:val="0"/>
                <w:numId w:val="35"/>
              </w:numPr>
              <w:spacing w:line="240" w:lineRule="auto"/>
              <w:ind w:left="720" w:hanging="360"/>
              <w:rPr>
                <w:sz w:val="20"/>
                <w:szCs w:val="20"/>
                <w:highlight w:val="white"/>
                <w:u w:val="none"/>
              </w:rPr>
            </w:pPr>
            <w:r w:rsidDel="00000000" w:rsidR="00000000" w:rsidRPr="00000000">
              <w:rPr>
                <w:sz w:val="20"/>
                <w:szCs w:val="20"/>
                <w:highlight w:val="white"/>
                <w:rtl w:val="0"/>
              </w:rPr>
              <w:t xml:space="preserve">Added BYTEFIT, which is like BYTE for use in DAT sections, but verifies byte data are -$80 to $FF.</w:t>
            </w:r>
          </w:p>
          <w:p w:rsidR="00000000" w:rsidDel="00000000" w:rsidP="00000000" w:rsidRDefault="00000000" w:rsidRPr="00000000" w14:paraId="00000048">
            <w:pPr>
              <w:widowControl w:val="0"/>
              <w:numPr>
                <w:ilvl w:val="0"/>
                <w:numId w:val="35"/>
              </w:numPr>
              <w:spacing w:line="240" w:lineRule="auto"/>
              <w:ind w:left="720" w:hanging="360"/>
              <w:rPr>
                <w:sz w:val="20"/>
                <w:szCs w:val="20"/>
                <w:highlight w:val="white"/>
              </w:rPr>
            </w:pPr>
            <w:r w:rsidDel="00000000" w:rsidR="00000000" w:rsidRPr="00000000">
              <w:rPr>
                <w:sz w:val="20"/>
                <w:szCs w:val="20"/>
                <w:highlight w:val="white"/>
                <w:rtl w:val="0"/>
              </w:rPr>
              <w:t xml:space="preserve">Added WORDFIT, which is like WORD for use in DAT sections, but verifies word data are -$8000 to $FFFF.</w:t>
            </w:r>
          </w:p>
          <w:p w:rsidR="00000000" w:rsidDel="00000000" w:rsidP="00000000" w:rsidRDefault="00000000" w:rsidRPr="00000000" w14:paraId="00000049">
            <w:pPr>
              <w:widowControl w:val="0"/>
              <w:numPr>
                <w:ilvl w:val="0"/>
                <w:numId w:val="35"/>
              </w:numPr>
              <w:spacing w:line="240" w:lineRule="auto"/>
              <w:ind w:left="720" w:hanging="360"/>
              <w:rPr>
                <w:sz w:val="20"/>
                <w:szCs w:val="20"/>
                <w:highlight w:val="white"/>
                <w:u w:val="none"/>
              </w:rPr>
            </w:pPr>
            <w:r w:rsidDel="00000000" w:rsidR="00000000" w:rsidRPr="00000000">
              <w:rPr>
                <w:sz w:val="20"/>
                <w:szCs w:val="20"/>
                <w:highlight w:val="white"/>
                <w:rtl w:val="0"/>
              </w:rPr>
              <w:t xml:space="preserve">Added @"Text", which is a shorthand version of STRING() that only allows text between quotes.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sz w:val="20"/>
                <w:szCs w:val="20"/>
              </w:rPr>
            </w:pPr>
            <w:r w:rsidDel="00000000" w:rsidR="00000000" w:rsidRPr="00000000">
              <w:rPr>
                <w:sz w:val="20"/>
                <w:szCs w:val="20"/>
                <w:rtl w:val="0"/>
              </w:rPr>
              <w:t xml:space="preserve">v35t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sz w:val="20"/>
                <w:szCs w:val="20"/>
              </w:rPr>
            </w:pPr>
            <w:r w:rsidDel="00000000" w:rsidR="00000000" w:rsidRPr="00000000">
              <w:rPr>
                <w:sz w:val="20"/>
                <w:szCs w:val="20"/>
                <w:rtl w:val="0"/>
              </w:rPr>
              <w:t xml:space="preserve">2022-08-12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numPr>
                <w:ilvl w:val="0"/>
                <w:numId w:val="13"/>
              </w:numPr>
              <w:spacing w:line="240" w:lineRule="auto"/>
              <w:ind w:left="720" w:hanging="360"/>
              <w:rPr>
                <w:sz w:val="20"/>
                <w:szCs w:val="20"/>
                <w:highlight w:val="white"/>
                <w:u w:val="none"/>
              </w:rPr>
            </w:pPr>
            <w:r w:rsidDel="00000000" w:rsidR="00000000" w:rsidRPr="00000000">
              <w:rPr>
                <w:sz w:val="20"/>
                <w:szCs w:val="20"/>
                <w:highlight w:val="white"/>
                <w:rtl w:val="0"/>
              </w:rPr>
              <w:t xml:space="preserve">New PASM-level debugger added for single-stepping and breakpoints, invoked by "DEBUG" in Spin2/PASM.</w:t>
            </w:r>
          </w:p>
          <w:p w:rsidR="00000000" w:rsidDel="00000000" w:rsidP="00000000" w:rsidRDefault="00000000" w:rsidRPr="00000000" w14:paraId="0000004D">
            <w:pPr>
              <w:pageBreakBefore w:val="0"/>
              <w:widowControl w:val="0"/>
              <w:numPr>
                <w:ilvl w:val="0"/>
                <w:numId w:val="13"/>
              </w:numPr>
              <w:spacing w:line="240" w:lineRule="auto"/>
              <w:ind w:left="720" w:hanging="360"/>
              <w:rPr>
                <w:sz w:val="20"/>
                <w:szCs w:val="20"/>
                <w:highlight w:val="white"/>
                <w:u w:val="none"/>
              </w:rPr>
            </w:pPr>
            <w:r w:rsidDel="00000000" w:rsidR="00000000" w:rsidRPr="00000000">
              <w:rPr>
                <w:sz w:val="20"/>
                <w:szCs w:val="20"/>
                <w:highlight w:val="white"/>
                <w:rtl w:val="0"/>
              </w:rPr>
              <w:t xml:space="preserve">The DEBUG() command PC_MOUSE now reports a 7th long which contains the $00RRGGBB pixel color.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sz w:val="20"/>
                <w:szCs w:val="20"/>
              </w:rPr>
            </w:pPr>
            <w:r w:rsidDel="00000000" w:rsidR="00000000" w:rsidRPr="00000000">
              <w:rPr>
                <w:sz w:val="20"/>
                <w:szCs w:val="20"/>
                <w:rtl w:val="0"/>
              </w:rPr>
              <w:t xml:space="preserve">v35u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sz w:val="20"/>
                <w:szCs w:val="20"/>
              </w:rPr>
            </w:pPr>
            <w:r w:rsidDel="00000000" w:rsidR="00000000" w:rsidRPr="00000000">
              <w:rPr>
                <w:sz w:val="20"/>
                <w:szCs w:val="20"/>
                <w:rtl w:val="0"/>
              </w:rPr>
              <w:t xml:space="preserve">2022-08-26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ind w:left="0" w:firstLine="0"/>
              <w:rPr>
                <w:sz w:val="20"/>
                <w:szCs w:val="20"/>
                <w:highlight w:val="white"/>
              </w:rPr>
            </w:pPr>
            <w:r w:rsidDel="00000000" w:rsidR="00000000" w:rsidRPr="00000000">
              <w:rPr>
                <w:sz w:val="20"/>
                <w:szCs w:val="20"/>
                <w:highlight w:val="white"/>
                <w:rtl w:val="0"/>
              </w:rPr>
              <w:t xml:space="preserve">Serial interface code now runs in a separate thread for better concurrency with the GUI. Should be more reliable.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sz w:val="20"/>
                <w:szCs w:val="20"/>
              </w:rPr>
            </w:pPr>
            <w:r w:rsidDel="00000000" w:rsidR="00000000" w:rsidRPr="00000000">
              <w:rPr>
                <w:sz w:val="20"/>
                <w:szCs w:val="20"/>
                <w:rtl w:val="0"/>
              </w:rPr>
              <w:t xml:space="preserve">v35v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sz w:val="20"/>
                <w:szCs w:val="20"/>
              </w:rPr>
            </w:pPr>
            <w:r w:rsidDel="00000000" w:rsidR="00000000" w:rsidRPr="00000000">
              <w:rPr>
                <w:sz w:val="20"/>
                <w:szCs w:val="20"/>
                <w:rtl w:val="0"/>
              </w:rPr>
              <w:t xml:space="preserve">2022-09-11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numPr>
                <w:ilvl w:val="0"/>
                <w:numId w:val="14"/>
              </w:numPr>
              <w:spacing w:line="240" w:lineRule="auto"/>
              <w:ind w:left="720" w:hanging="360"/>
              <w:rPr>
                <w:sz w:val="20"/>
                <w:szCs w:val="20"/>
                <w:highlight w:val="white"/>
                <w:u w:val="none"/>
              </w:rPr>
            </w:pPr>
            <w:r w:rsidDel="00000000" w:rsidR="00000000" w:rsidRPr="00000000">
              <w:rPr>
                <w:sz w:val="20"/>
                <w:szCs w:val="20"/>
                <w:highlight w:val="white"/>
                <w:rtl w:val="0"/>
              </w:rPr>
              <w:t xml:space="preserve">The serial transmit pin (P62) is now held high before DEBUG, in case no pull-up resistor is present on P62. This enables the PASM-level debugger to work on early P2 Edge modules which don't have serial pull-ups.</w:t>
            </w:r>
          </w:p>
          <w:p w:rsidR="00000000" w:rsidDel="00000000" w:rsidP="00000000" w:rsidRDefault="00000000" w:rsidRPr="00000000" w14:paraId="00000054">
            <w:pPr>
              <w:pageBreakBefore w:val="0"/>
              <w:widowControl w:val="0"/>
              <w:numPr>
                <w:ilvl w:val="0"/>
                <w:numId w:val="14"/>
              </w:numPr>
              <w:spacing w:line="240" w:lineRule="auto"/>
              <w:ind w:left="720" w:hanging="360"/>
              <w:rPr>
                <w:sz w:val="20"/>
                <w:szCs w:val="20"/>
                <w:highlight w:val="white"/>
                <w:u w:val="none"/>
              </w:rPr>
            </w:pPr>
            <w:r w:rsidDel="00000000" w:rsidR="00000000" w:rsidRPr="00000000">
              <w:rPr>
                <w:sz w:val="20"/>
                <w:szCs w:val="20"/>
                <w:highlight w:val="white"/>
                <w:rtl w:val="0"/>
              </w:rPr>
              <w:t xml:space="preserve">PASM-only programs which use non-RCFAST clock modes now get prepended with a 16-long clock-setter program which sets the clock mode, moves the PASM program down into position, and then executes it. This means that the ASMCLK instruction is no longer needed at the start of PASM-only programs. This harmonizes with the PASM-level debugger's operation, where the clock is automatically set.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sz w:val="20"/>
                <w:szCs w:val="20"/>
              </w:rPr>
            </w:pPr>
            <w:r w:rsidDel="00000000" w:rsidR="00000000" w:rsidRPr="00000000">
              <w:rPr>
                <w:sz w:val="20"/>
                <w:szCs w:val="20"/>
                <w:rtl w:val="0"/>
              </w:rPr>
              <w:t xml:space="preserve">v36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sz w:val="20"/>
                <w:szCs w:val="20"/>
              </w:rPr>
            </w:pPr>
            <w:r w:rsidDel="00000000" w:rsidR="00000000" w:rsidRPr="00000000">
              <w:rPr>
                <w:sz w:val="20"/>
                <w:szCs w:val="20"/>
                <w:rtl w:val="0"/>
              </w:rPr>
              <w:t xml:space="preserve">2022-09-18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numPr>
                <w:ilvl w:val="0"/>
                <w:numId w:val="40"/>
              </w:numPr>
              <w:spacing w:line="240" w:lineRule="auto"/>
              <w:ind w:left="720" w:hanging="360"/>
              <w:rPr>
                <w:sz w:val="20"/>
                <w:szCs w:val="20"/>
                <w:highlight w:val="white"/>
                <w:u w:val="none"/>
              </w:rPr>
            </w:pPr>
            <w:r w:rsidDel="00000000" w:rsidR="00000000" w:rsidRPr="00000000">
              <w:rPr>
                <w:sz w:val="20"/>
                <w:szCs w:val="20"/>
                <w:highlight w:val="white"/>
                <w:rtl w:val="0"/>
              </w:rPr>
              <w:t xml:space="preserve">DEBUG now adapts to run-time clock frequency changes. This is done by using the serial receive pin (P63) in long-repository mode to store the clock frequency outside of debug interrupts. The Spin2 </w:t>
            </w:r>
            <w:r w:rsidDel="00000000" w:rsidR="00000000" w:rsidRPr="00000000">
              <w:rPr>
                <w:sz w:val="20"/>
                <w:szCs w:val="20"/>
                <w:highlight w:val="white"/>
                <w:rtl w:val="0"/>
              </w:rPr>
              <w:t xml:space="preserve">CLKSET</w:t>
            </w:r>
            <w:r w:rsidDel="00000000" w:rsidR="00000000" w:rsidRPr="00000000">
              <w:rPr>
                <w:sz w:val="20"/>
                <w:szCs w:val="20"/>
                <w:highlight w:val="white"/>
                <w:rtl w:val="0"/>
              </w:rPr>
              <w:t xml:space="preserve"> instruction now supports this feature.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sz w:val="20"/>
                <w:szCs w:val="20"/>
              </w:rPr>
            </w:pPr>
            <w:r w:rsidDel="00000000" w:rsidR="00000000" w:rsidRPr="00000000">
              <w:rPr>
                <w:sz w:val="20"/>
                <w:szCs w:val="20"/>
                <w:rtl w:val="0"/>
              </w:rPr>
              <w:t xml:space="preserve">v37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sz w:val="20"/>
                <w:szCs w:val="20"/>
              </w:rPr>
            </w:pPr>
            <w:r w:rsidDel="00000000" w:rsidR="00000000" w:rsidRPr="00000000">
              <w:rPr>
                <w:sz w:val="20"/>
                <w:szCs w:val="20"/>
                <w:rtl w:val="0"/>
              </w:rPr>
              <w:t xml:space="preserve">2022-11-19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Parameterization added to child-object instantiations.</w:t>
            </w:r>
          </w:p>
          <w:p w:rsidR="00000000" w:rsidDel="00000000" w:rsidP="00000000" w:rsidRDefault="00000000" w:rsidRPr="00000000" w14:paraId="0000005B">
            <w:pPr>
              <w:pageBreakBefore w:val="0"/>
              <w:widowControl w:val="0"/>
              <w:numPr>
                <w:ilvl w:val="1"/>
                <w:numId w:val="1"/>
              </w:numPr>
              <w:spacing w:line="240" w:lineRule="auto"/>
              <w:ind w:left="1440" w:hanging="360"/>
              <w:rPr>
                <w:sz w:val="20"/>
                <w:szCs w:val="20"/>
                <w:highlight w:val="white"/>
                <w:u w:val="none"/>
              </w:rPr>
            </w:pPr>
            <w:r w:rsidDel="00000000" w:rsidR="00000000" w:rsidRPr="00000000">
              <w:rPr>
                <w:sz w:val="20"/>
                <w:szCs w:val="20"/>
                <w:highlight w:val="white"/>
                <w:rtl w:val="0"/>
              </w:rPr>
              <w:t xml:space="preserve">Up to 16 parameters are passable to each child object.</w:t>
            </w:r>
          </w:p>
          <w:p w:rsidR="00000000" w:rsidDel="00000000" w:rsidP="00000000" w:rsidRDefault="00000000" w:rsidRPr="00000000" w14:paraId="0000005C">
            <w:pPr>
              <w:pageBreakBefore w:val="0"/>
              <w:widowControl w:val="0"/>
              <w:numPr>
                <w:ilvl w:val="1"/>
                <w:numId w:val="1"/>
              </w:numPr>
              <w:spacing w:line="240" w:lineRule="auto"/>
              <w:ind w:left="1440" w:hanging="360"/>
              <w:rPr>
                <w:sz w:val="20"/>
                <w:szCs w:val="20"/>
                <w:highlight w:val="white"/>
                <w:u w:val="none"/>
              </w:rPr>
            </w:pPr>
            <w:r w:rsidDel="00000000" w:rsidR="00000000" w:rsidRPr="00000000">
              <w:rPr>
                <w:sz w:val="20"/>
                <w:szCs w:val="20"/>
                <w:highlight w:val="white"/>
                <w:rtl w:val="0"/>
              </w:rPr>
              <w:t xml:space="preserve">Parameters override CON symbols by the same name within the child object.</w:t>
            </w:r>
          </w:p>
          <w:p w:rsidR="00000000" w:rsidDel="00000000" w:rsidP="00000000" w:rsidRDefault="00000000" w:rsidRPr="00000000" w14:paraId="0000005D">
            <w:pPr>
              <w:pageBreakBefore w:val="0"/>
              <w:widowControl w:val="0"/>
              <w:numPr>
                <w:ilvl w:val="1"/>
                <w:numId w:val="1"/>
              </w:numPr>
              <w:spacing w:line="240" w:lineRule="auto"/>
              <w:ind w:left="1440" w:hanging="360"/>
              <w:rPr>
                <w:sz w:val="20"/>
                <w:szCs w:val="20"/>
                <w:highlight w:val="white"/>
                <w:u w:val="none"/>
              </w:rPr>
            </w:pPr>
            <w:r w:rsidDel="00000000" w:rsidR="00000000" w:rsidRPr="00000000">
              <w:rPr>
                <w:sz w:val="20"/>
                <w:szCs w:val="20"/>
                <w:highlight w:val="white"/>
                <w:rtl w:val="0"/>
              </w:rPr>
              <w:t xml:space="preserve">Useful for hard-coding child objects with buffer sizes, pin numbers, etc.</w:t>
            </w:r>
          </w:p>
          <w:p w:rsidR="00000000" w:rsidDel="00000000" w:rsidP="00000000" w:rsidRDefault="00000000" w:rsidRPr="00000000" w14:paraId="0000005E">
            <w:pPr>
              <w:widowControl w:val="0"/>
              <w:numPr>
                <w:ilvl w:val="1"/>
                <w:numId w:val="1"/>
              </w:numPr>
              <w:spacing w:line="240" w:lineRule="auto"/>
              <w:ind w:left="1440" w:hanging="360"/>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ObjName : "ObjFile" | ParameterA = 1, ParameterB = 2, …</w:t>
            </w:r>
          </w:p>
          <w:p w:rsidR="00000000" w:rsidDel="00000000" w:rsidP="00000000" w:rsidRDefault="00000000" w:rsidRPr="00000000" w14:paraId="0000005F">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Spin2 local variables now get zeroed upon method entry.</w:t>
            </w:r>
          </w:p>
          <w:p w:rsidR="00000000" w:rsidDel="00000000" w:rsidP="00000000" w:rsidRDefault="00000000" w:rsidRPr="00000000" w14:paraId="00000060">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New ^@variable returns a field pointer for any hub byte/word/long OR registers, including any bitfield.</w:t>
            </w:r>
          </w:p>
          <w:p w:rsidR="00000000" w:rsidDel="00000000" w:rsidP="00000000" w:rsidRDefault="00000000" w:rsidRPr="00000000" w14:paraId="00000061">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New FIELD[ptr] variable alias uses ^@variable pointers, making all variables passable as parameters.</w:t>
            </w:r>
          </w:p>
          <w:p w:rsidR="00000000" w:rsidDel="00000000" w:rsidP="00000000" w:rsidRDefault="00000000" w:rsidRPr="00000000" w14:paraId="00000062">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New '...' can be used to ignore the rest of the line and continue parsing into the next line.</w:t>
            </w:r>
          </w:p>
          <w:p w:rsidR="00000000" w:rsidDel="00000000" w:rsidP="00000000" w:rsidRDefault="00000000" w:rsidRPr="00000000" w14:paraId="00000063">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New Spin2 </w:t>
            </w:r>
            <w:r w:rsidDel="00000000" w:rsidR="00000000" w:rsidRPr="00000000">
              <w:rPr>
                <w:sz w:val="20"/>
                <w:szCs w:val="20"/>
                <w:highlight w:val="white"/>
                <w:rtl w:val="0"/>
              </w:rPr>
              <w:t xml:space="preserve">'GETCRC</w:t>
            </w:r>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dataptr</w:t>
            </w:r>
            <w:r w:rsidDel="00000000" w:rsidR="00000000" w:rsidRPr="00000000">
              <w:rPr>
                <w:sz w:val="20"/>
                <w:szCs w:val="20"/>
                <w:highlight w:val="white"/>
                <w:rtl w:val="0"/>
              </w:rPr>
              <w:t xml:space="preserve">,crcpoly,bytecount) method computes a CRC of bytes using any polynomial.</w:t>
            </w:r>
          </w:p>
          <w:p w:rsidR="00000000" w:rsidDel="00000000" w:rsidP="00000000" w:rsidRDefault="00000000" w:rsidRPr="00000000" w14:paraId="00000064">
            <w:pPr>
              <w:pageBreakBefore w:val="0"/>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New Spin2 'STRCOPY(destination,source,maxsize)' method copies z-strings, including the zero.</w:t>
            </w:r>
          </w:p>
          <w:p w:rsidR="00000000" w:rsidDel="00000000" w:rsidP="00000000" w:rsidRDefault="00000000" w:rsidRPr="00000000" w14:paraId="00000065">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DEBUG display BITMAP now has 'SPARSE color' to plot large round pixels against a background color.</w:t>
            </w:r>
          </w:p>
          <w:p w:rsidR="00000000" w:rsidDel="00000000" w:rsidP="00000000" w:rsidRDefault="00000000" w:rsidRPr="00000000" w14:paraId="00000066">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GRAY, in addition to GREY, is now recognized as a color in DEBUG displays.</w:t>
            </w:r>
          </w:p>
          <w:p w:rsidR="00000000" w:rsidDel="00000000" w:rsidP="00000000" w:rsidRDefault="00000000" w:rsidRPr="00000000" w14:paraId="00000067">
            <w:pPr>
              <w:widowControl w:val="0"/>
              <w:numPr>
                <w:ilvl w:val="0"/>
                <w:numId w:val="1"/>
              </w:numPr>
              <w:spacing w:line="240" w:lineRule="auto"/>
              <w:ind w:left="720" w:hanging="360"/>
              <w:rPr>
                <w:sz w:val="20"/>
                <w:szCs w:val="20"/>
                <w:highlight w:val="white"/>
                <w:u w:val="none"/>
              </w:rPr>
            </w:pPr>
            <w:r w:rsidDel="00000000" w:rsidR="00000000" w:rsidRPr="00000000">
              <w:rPr>
                <w:sz w:val="20"/>
                <w:szCs w:val="20"/>
                <w:highlight w:val="white"/>
                <w:rtl w:val="0"/>
              </w:rPr>
              <w:t xml:space="preserve">Debugger's Go/Stop/Break button now temporarily inverses when clicked.</w:t>
            </w:r>
          </w:p>
        </w:tc>
      </w:tr>
      <w:tr>
        <w:trPr>
          <w:cantSplit w:val="0"/>
          <w:trHeight w:val="105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0"/>
                <w:szCs w:val="20"/>
              </w:rPr>
            </w:pPr>
            <w:r w:rsidDel="00000000" w:rsidR="00000000" w:rsidRPr="00000000">
              <w:rPr>
                <w:sz w:val="20"/>
                <w:szCs w:val="20"/>
                <w:rtl w:val="0"/>
              </w:rPr>
              <w:t xml:space="preserve">v38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0"/>
                <w:szCs w:val="20"/>
              </w:rPr>
            </w:pPr>
            <w:r w:rsidDel="00000000" w:rsidR="00000000" w:rsidRPr="00000000">
              <w:rPr>
                <w:sz w:val="20"/>
                <w:szCs w:val="20"/>
                <w:rtl w:val="0"/>
              </w:rPr>
              <w:t xml:space="preserve">2023-02-03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numPr>
                <w:ilvl w:val="0"/>
                <w:numId w:val="49"/>
              </w:numPr>
              <w:spacing w:line="240" w:lineRule="auto"/>
              <w:ind w:left="720" w:hanging="360"/>
              <w:rPr>
                <w:sz w:val="20"/>
                <w:szCs w:val="20"/>
                <w:highlight w:val="white"/>
                <w:u w:val="none"/>
              </w:rPr>
            </w:pPr>
            <w:r w:rsidDel="00000000" w:rsidR="00000000" w:rsidRPr="00000000">
              <w:rPr>
                <w:sz w:val="20"/>
                <w:szCs w:val="20"/>
                <w:highlight w:val="white"/>
                <w:rtl w:val="0"/>
              </w:rPr>
              <w:t xml:space="preserve">Bug fixed from v37 that didn't allow parent-object CON blocks to use CON symbols from child objects.</w:t>
            </w:r>
          </w:p>
          <w:p w:rsidR="00000000" w:rsidDel="00000000" w:rsidP="00000000" w:rsidRDefault="00000000" w:rsidRPr="00000000" w14:paraId="0000006B">
            <w:pPr>
              <w:pageBreakBefore w:val="0"/>
              <w:widowControl w:val="0"/>
              <w:numPr>
                <w:ilvl w:val="0"/>
                <w:numId w:val="49"/>
              </w:numPr>
              <w:spacing w:line="240" w:lineRule="auto"/>
              <w:ind w:left="720" w:hanging="360"/>
              <w:rPr>
                <w:sz w:val="20"/>
                <w:szCs w:val="20"/>
                <w:highlight w:val="white"/>
                <w:u w:val="none"/>
              </w:rPr>
            </w:pPr>
            <w:r w:rsidDel="00000000" w:rsidR="00000000" w:rsidRPr="00000000">
              <w:rPr>
                <w:sz w:val="20"/>
                <w:szCs w:val="20"/>
                <w:highlight w:val="white"/>
                <w:rtl w:val="0"/>
              </w:rPr>
              <w:t xml:space="preserve">Bug fixed in interpreter which caused </w:t>
            </w:r>
            <w:r w:rsidDel="00000000" w:rsidR="00000000" w:rsidRPr="00000000">
              <w:rPr>
                <w:sz w:val="20"/>
                <w:szCs w:val="20"/>
                <w:highlight w:val="white"/>
                <w:rtl w:val="0"/>
              </w:rPr>
              <w:t xml:space="preserve">ROTXY</w:t>
            </w:r>
            <w:r w:rsidDel="00000000" w:rsidR="00000000" w:rsidRPr="00000000">
              <w:rPr>
                <w:sz w:val="20"/>
                <w:szCs w:val="20"/>
                <w:highlight w:val="white"/>
                <w:rtl w:val="0"/>
              </w:rPr>
              <w:t xml:space="preserve">()/POLXY()/</w:t>
            </w:r>
            <w:r w:rsidDel="00000000" w:rsidR="00000000" w:rsidRPr="00000000">
              <w:rPr>
                <w:sz w:val="20"/>
                <w:szCs w:val="20"/>
                <w:highlight w:val="white"/>
                <w:rtl w:val="0"/>
              </w:rPr>
              <w:t xml:space="preserve">XYPOL</w:t>
            </w:r>
            <w:r w:rsidDel="00000000" w:rsidR="00000000" w:rsidRPr="00000000">
              <w:rPr>
                <w:sz w:val="20"/>
                <w:szCs w:val="20"/>
                <w:highlight w:val="white"/>
                <w:rtl w:val="0"/>
              </w:rPr>
              <w:t xml:space="preserve">() to not work.</w:t>
            </w:r>
          </w:p>
          <w:p w:rsidR="00000000" w:rsidDel="00000000" w:rsidP="00000000" w:rsidRDefault="00000000" w:rsidRPr="00000000" w14:paraId="0000006C">
            <w:pPr>
              <w:pageBreakBefore w:val="0"/>
              <w:widowControl w:val="0"/>
              <w:numPr>
                <w:ilvl w:val="0"/>
                <w:numId w:val="49"/>
              </w:numPr>
              <w:spacing w:line="240" w:lineRule="auto"/>
              <w:ind w:left="720" w:hanging="360"/>
              <w:rPr>
                <w:sz w:val="20"/>
                <w:szCs w:val="20"/>
                <w:highlight w:val="white"/>
                <w:u w:val="none"/>
              </w:rPr>
            </w:pPr>
            <w:r w:rsidDel="00000000" w:rsidR="00000000" w:rsidRPr="00000000">
              <w:rPr>
                <w:sz w:val="20"/>
                <w:szCs w:val="20"/>
                <w:highlight w:val="white"/>
                <w:rtl w:val="0"/>
              </w:rPr>
              <w:t xml:space="preserve">REPEAT-var returned to original behavior where var = (final value +/- step) after REPEAT.</w:t>
            </w:r>
          </w:p>
          <w:p w:rsidR="00000000" w:rsidDel="00000000" w:rsidP="00000000" w:rsidRDefault="00000000" w:rsidRPr="00000000" w14:paraId="0000006D">
            <w:pPr>
              <w:pageBreakBefore w:val="0"/>
              <w:widowControl w:val="0"/>
              <w:numPr>
                <w:ilvl w:val="0"/>
                <w:numId w:val="31"/>
              </w:numPr>
              <w:spacing w:line="240" w:lineRule="auto"/>
              <w:ind w:left="720" w:hanging="360"/>
              <w:rPr>
                <w:sz w:val="20"/>
                <w:szCs w:val="20"/>
                <w:highlight w:val="white"/>
                <w:u w:val="none"/>
              </w:rPr>
            </w:pPr>
            <w:r w:rsidDel="00000000" w:rsidR="00000000" w:rsidRPr="00000000">
              <w:rPr>
                <w:sz w:val="20"/>
                <w:szCs w:val="20"/>
                <w:highlight w:val="white"/>
                <w:rtl w:val="0"/>
              </w:rPr>
              <w:t xml:space="preserve">All DEBUG displays now use gamma-corrected alpha blending for anti-aliasing.</w:t>
            </w:r>
          </w:p>
        </w:tc>
      </w:tr>
      <w:tr>
        <w:trPr>
          <w:cantSplit w:val="0"/>
          <w:trHeight w:val="105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v39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0"/>
                <w:szCs w:val="20"/>
              </w:rPr>
            </w:pPr>
            <w:r w:rsidDel="00000000" w:rsidR="00000000" w:rsidRPr="00000000">
              <w:rPr>
                <w:sz w:val="20"/>
                <w:szCs w:val="20"/>
                <w:rtl w:val="0"/>
              </w:rPr>
              <w:t xml:space="preserve">2023-03-05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Bug fixed from v37 that caused uniquely-parameterized child objects of the same file to all be the same.</w:t>
            </w:r>
          </w:p>
          <w:p w:rsidR="00000000" w:rsidDel="00000000" w:rsidP="00000000" w:rsidRDefault="00000000" w:rsidRPr="00000000" w14:paraId="00000071">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No more ".obj" files generated automatically, as objects are now buffered in PC RAM to maintain uniqueness.</w:t>
            </w:r>
          </w:p>
          <w:p w:rsidR="00000000" w:rsidDel="00000000" w:rsidP="00000000" w:rsidRDefault="00000000" w:rsidRPr="00000000" w14:paraId="00000072">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No more ".lst" list files generated automatically, now only via Ctrl-L or Ctrl-I.</w:t>
            </w:r>
          </w:p>
          <w:p w:rsidR="00000000" w:rsidDel="00000000" w:rsidP="00000000" w:rsidRDefault="00000000" w:rsidRPr="00000000" w14:paraId="00000073">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No more ".txt" documentation files generated automatically, now only via Ctrl-D.</w:t>
            </w:r>
          </w:p>
          <w:p w:rsidR="00000000" w:rsidDel="00000000" w:rsidP="00000000" w:rsidRDefault="00000000" w:rsidRPr="00000000" w14:paraId="00000074">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No more ".bin" binary files generated automatically, now toggled via Ctrl-R.</w:t>
            </w:r>
          </w:p>
          <w:p w:rsidR="00000000" w:rsidDel="00000000" w:rsidP="00000000" w:rsidRDefault="00000000" w:rsidRPr="00000000" w14:paraId="00000075">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Bug fixed from v38 that caused the PASM debugger's REG/LUT/HUB maps to be low-contrast.</w:t>
            </w:r>
          </w:p>
          <w:p w:rsidR="00000000" w:rsidDel="00000000" w:rsidP="00000000" w:rsidRDefault="00000000" w:rsidRPr="00000000" w14:paraId="00000076">
            <w:pPr>
              <w:pageBreakBefore w:val="0"/>
              <w:widowControl w:val="0"/>
              <w:numPr>
                <w:ilvl w:val="0"/>
                <w:numId w:val="37"/>
              </w:numPr>
              <w:spacing w:line="240" w:lineRule="auto"/>
              <w:ind w:left="720" w:hanging="360"/>
              <w:rPr>
                <w:sz w:val="20"/>
                <w:szCs w:val="20"/>
                <w:highlight w:val="white"/>
                <w:u w:val="none"/>
              </w:rPr>
            </w:pPr>
            <w:r w:rsidDel="00000000" w:rsidR="00000000" w:rsidRPr="00000000">
              <w:rPr>
                <w:sz w:val="20"/>
                <w:szCs w:val="20"/>
                <w:highlight w:val="white"/>
                <w:rtl w:val="0"/>
              </w:rPr>
              <w:t xml:space="preserve">PASM debugger now does more direct checksum on hub RAM, should improve visual change response.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0"/>
                <w:szCs w:val="20"/>
              </w:rPr>
            </w:pPr>
            <w:r w:rsidDel="00000000" w:rsidR="00000000" w:rsidRPr="00000000">
              <w:rPr>
                <w:sz w:val="20"/>
                <w:szCs w:val="20"/>
                <w:rtl w:val="0"/>
              </w:rPr>
              <w:t xml:space="preserve">v40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0"/>
                <w:szCs w:val="20"/>
              </w:rPr>
            </w:pPr>
            <w:r w:rsidDel="00000000" w:rsidR="00000000" w:rsidRPr="00000000">
              <w:rPr>
                <w:sz w:val="20"/>
                <w:szCs w:val="20"/>
                <w:rtl w:val="0"/>
              </w:rPr>
              <w:t xml:space="preserve">2023-09-21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numPr>
                <w:ilvl w:val="0"/>
                <w:numId w:val="33"/>
              </w:numPr>
              <w:spacing w:line="240" w:lineRule="auto"/>
              <w:ind w:left="720" w:hanging="360"/>
              <w:rPr>
                <w:sz w:val="20"/>
                <w:szCs w:val="20"/>
                <w:highlight w:val="white"/>
                <w:u w:val="none"/>
              </w:rPr>
            </w:pPr>
            <w:r w:rsidDel="00000000" w:rsidR="00000000" w:rsidRPr="00000000">
              <w:rPr>
                <w:sz w:val="20"/>
                <w:szCs w:val="20"/>
                <w:highlight w:val="white"/>
                <w:rtl w:val="0"/>
              </w:rPr>
              <w:t xml:space="preserve">New smaller/faster REPEAT form added for iterating a variable from 0 to n-1, where n &gt; 0.</w:t>
            </w:r>
          </w:p>
          <w:p w:rsidR="00000000" w:rsidDel="00000000" w:rsidP="00000000" w:rsidRDefault="00000000" w:rsidRPr="00000000" w14:paraId="0000007A">
            <w:pPr>
              <w:pageBreakBefore w:val="0"/>
              <w:widowControl w:val="0"/>
              <w:numPr>
                <w:ilvl w:val="1"/>
                <w:numId w:val="33"/>
              </w:numPr>
              <w:spacing w:line="240" w:lineRule="auto"/>
              <w:ind w:left="1440" w:hanging="360"/>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REPEAT n WITH i            'best way to iterate a variable from 0 to n - 1</w:t>
            </w:r>
          </w:p>
          <w:p w:rsidR="00000000" w:rsidDel="00000000" w:rsidP="00000000" w:rsidRDefault="00000000" w:rsidRPr="00000000" w14:paraId="0000007B">
            <w:pPr>
              <w:pageBreakBefore w:val="0"/>
              <w:widowControl w:val="0"/>
              <w:numPr>
                <w:ilvl w:val="1"/>
                <w:numId w:val="33"/>
              </w:numPr>
              <w:spacing w:line="240" w:lineRule="auto"/>
              <w:ind w:left="1440" w:hanging="360"/>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REPEAT i from 0 to n - 1   'general equivalent, though WITH needs n &gt; 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tl w:val="0"/>
              </w:rPr>
              <w:t xml:space="preserve">v41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0"/>
                <w:szCs w:val="20"/>
              </w:rPr>
            </w:pPr>
            <w:r w:rsidDel="00000000" w:rsidR="00000000" w:rsidRPr="00000000">
              <w:rPr>
                <w:sz w:val="20"/>
                <w:szCs w:val="20"/>
                <w:rtl w:val="0"/>
              </w:rPr>
              <w:t xml:space="preserve">2023-09-24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0" w:firstLine="0"/>
              <w:rPr>
                <w:rFonts w:ascii="Consolas" w:cs="Consolas" w:eastAsia="Consolas" w:hAnsi="Consolas"/>
                <w:sz w:val="20"/>
                <w:szCs w:val="20"/>
                <w:highlight w:val="white"/>
              </w:rPr>
            </w:pPr>
            <w:r w:rsidDel="00000000" w:rsidR="00000000" w:rsidRPr="00000000">
              <w:rPr>
                <w:sz w:val="20"/>
                <w:szCs w:val="20"/>
                <w:highlight w:val="white"/>
                <w:rtl w:val="0"/>
              </w:rPr>
              <w:t xml:space="preserve">Fixed a bug in the floating-point equality operators (&lt;., &gt;., &lt;&gt;., ==., &lt;=., &gt;=.).</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0"/>
                <w:szCs w:val="20"/>
              </w:rPr>
            </w:pPr>
            <w:r w:rsidDel="00000000" w:rsidR="00000000" w:rsidRPr="00000000">
              <w:rPr>
                <w:sz w:val="20"/>
                <w:szCs w:val="20"/>
                <w:rtl w:val="0"/>
              </w:rPr>
              <w:t xml:space="preserve">2023-11-11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Added BYTES()/WORDS()/LONGS() methods to declare strings of sized values that return a pointer.</w:t>
            </w:r>
          </w:p>
          <w:p w:rsidR="00000000" w:rsidDel="00000000" w:rsidP="00000000" w:rsidRDefault="00000000" w:rsidRPr="00000000" w14:paraId="00000082">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Added </w:t>
            </w:r>
            <w:r w:rsidDel="00000000" w:rsidR="00000000" w:rsidRPr="00000000">
              <w:rPr>
                <w:sz w:val="20"/>
                <w:szCs w:val="20"/>
                <w:highlight w:val="white"/>
                <w:rtl w:val="0"/>
              </w:rPr>
              <w:t xml:space="preserve">LSTRING</w:t>
            </w:r>
            <w:r w:rsidDel="00000000" w:rsidR="00000000" w:rsidRPr="00000000">
              <w:rPr>
                <w:sz w:val="20"/>
                <w:szCs w:val="20"/>
                <w:highlight w:val="white"/>
                <w:rtl w:val="0"/>
              </w:rPr>
              <w:t xml:space="preserve">() method, similar to STRING(), but begins with a length byte and can contain zeros.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color w:val="274e13"/>
                <w:sz w:val="20"/>
                <w:szCs w:val="20"/>
              </w:rPr>
            </w:pPr>
            <w:r w:rsidDel="00000000" w:rsidR="00000000" w:rsidRPr="00000000">
              <w:rPr>
                <w:sz w:val="20"/>
                <w:szCs w:val="20"/>
                <w:rtl w:val="0"/>
              </w:rPr>
              <w:t xml:space="preserve">v43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0"/>
                <w:szCs w:val="20"/>
              </w:rPr>
            </w:pPr>
            <w:r w:rsidDel="00000000" w:rsidR="00000000" w:rsidRPr="00000000">
              <w:rPr>
                <w:sz w:val="20"/>
                <w:szCs w:val="20"/>
                <w:rtl w:val="0"/>
              </w:rPr>
              <w:t xml:space="preserve">2023-12-13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10"/>
              </w:numPr>
              <w:spacing w:line="240" w:lineRule="auto"/>
              <w:ind w:left="720" w:hanging="360"/>
              <w:rPr>
                <w:sz w:val="20"/>
                <w:szCs w:val="20"/>
                <w:highlight w:val="white"/>
              </w:rPr>
            </w:pPr>
            <w:r w:rsidDel="00000000" w:rsidR="00000000" w:rsidRPr="00000000">
              <w:rPr>
                <w:sz w:val="20"/>
                <w:szCs w:val="20"/>
                <w:highlight w:val="white"/>
                <w:rtl w:val="0"/>
              </w:rPr>
              <w:t xml:space="preserve">Renamed BYTES()/WORDS()/LONGS() methods to BYTE()/WORD()/LONG() to conserve name space.</w:t>
            </w:r>
          </w:p>
          <w:p w:rsidR="00000000" w:rsidDel="00000000" w:rsidP="00000000" w:rsidRDefault="00000000" w:rsidRPr="00000000" w14:paraId="00000086">
            <w:pPr>
              <w:widowControl w:val="0"/>
              <w:numPr>
                <w:ilvl w:val="0"/>
                <w:numId w:val="10"/>
              </w:numPr>
              <w:spacing w:line="240" w:lineRule="auto"/>
              <w:ind w:left="720" w:hanging="360"/>
              <w:rPr>
                <w:sz w:val="20"/>
                <w:szCs w:val="20"/>
                <w:highlight w:val="white"/>
              </w:rPr>
            </w:pPr>
            <w:r w:rsidDel="00000000" w:rsidR="00000000" w:rsidRPr="00000000">
              <w:rPr>
                <w:sz w:val="20"/>
                <w:szCs w:val="20"/>
                <w:highlight w:val="white"/>
                <w:rtl w:val="0"/>
              </w:rPr>
              <w:t xml:space="preserve">New AUTO keyword added to DEBUG SCOPE Display to auto-scale trace data.</w:t>
            </w:r>
          </w:p>
          <w:p w:rsidR="00000000" w:rsidDel="00000000" w:rsidP="00000000" w:rsidRDefault="00000000" w:rsidRPr="00000000" w14:paraId="00000087">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New %"Text" added for expressing constants of up to four characters within a long, little-endian, zero-padded.</w:t>
            </w:r>
          </w:p>
          <w:p w:rsidR="00000000" w:rsidDel="00000000" w:rsidP="00000000" w:rsidRDefault="00000000" w:rsidRPr="00000000" w14:paraId="00000088">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implemented Spin2 keyword gating to inhibit namespace conflicts as new keywords are added in the future.</w:t>
            </w:r>
          </w:p>
          <w:p w:rsidR="00000000" w:rsidDel="00000000" w:rsidP="00000000" w:rsidRDefault="00000000" w:rsidRPr="00000000" w14:paraId="00000089">
            <w:pPr>
              <w:widowControl w:val="0"/>
              <w:numPr>
                <w:ilvl w:val="1"/>
                <w:numId w:val="10"/>
              </w:numPr>
              <w:spacing w:line="240" w:lineRule="auto"/>
              <w:ind w:left="1440" w:hanging="360"/>
              <w:rPr>
                <w:sz w:val="20"/>
                <w:szCs w:val="20"/>
                <w:highlight w:val="white"/>
                <w:u w:val="none"/>
              </w:rPr>
            </w:pPr>
            <w:r w:rsidDel="00000000" w:rsidR="00000000" w:rsidRPr="00000000">
              <w:rPr>
                <w:sz w:val="20"/>
                <w:szCs w:val="20"/>
                <w:highlight w:val="white"/>
                <w:rtl w:val="0"/>
              </w:rPr>
              <w:t xml:space="preserve">The comment {Spin2_v##} is sought before any Spin2 code, to enable new keywords.</w:t>
            </w:r>
          </w:p>
          <w:p w:rsidR="00000000" w:rsidDel="00000000" w:rsidP="00000000" w:rsidRDefault="00000000" w:rsidRPr="00000000" w14:paraId="0000008A">
            <w:pPr>
              <w:widowControl w:val="0"/>
              <w:numPr>
                <w:ilvl w:val="1"/>
                <w:numId w:val="10"/>
              </w:numPr>
              <w:spacing w:line="240" w:lineRule="auto"/>
              <w:ind w:left="1440" w:hanging="360"/>
              <w:rPr>
                <w:sz w:val="20"/>
                <w:szCs w:val="20"/>
                <w:highlight w:val="white"/>
                <w:u w:val="none"/>
              </w:rPr>
            </w:pPr>
            <w:r w:rsidDel="00000000" w:rsidR="00000000" w:rsidRPr="00000000">
              <w:rPr>
                <w:sz w:val="20"/>
                <w:szCs w:val="20"/>
                <w:highlight w:val="white"/>
                <w:rtl w:val="0"/>
              </w:rPr>
              <w:t xml:space="preserve">{Spin2_v43}, for example, will enable the new </w:t>
            </w:r>
            <w:r w:rsidDel="00000000" w:rsidR="00000000" w:rsidRPr="00000000">
              <w:rPr>
                <w:sz w:val="20"/>
                <w:szCs w:val="20"/>
                <w:highlight w:val="white"/>
                <w:rtl w:val="0"/>
              </w:rPr>
              <w:t xml:space="preserve">LSTRING</w:t>
            </w:r>
            <w:r w:rsidDel="00000000" w:rsidR="00000000" w:rsidRPr="00000000">
              <w:rPr>
                <w:sz w:val="20"/>
                <w:szCs w:val="20"/>
                <w:highlight w:val="white"/>
                <w:rtl w:val="0"/>
              </w:rPr>
              <w:t xml:space="preserve"> keyword (actually introduced in v42).</w:t>
            </w:r>
          </w:p>
          <w:p w:rsidR="00000000" w:rsidDel="00000000" w:rsidP="00000000" w:rsidRDefault="00000000" w:rsidRPr="00000000" w14:paraId="0000008B">
            <w:pPr>
              <w:widowControl w:val="0"/>
              <w:numPr>
                <w:ilvl w:val="1"/>
                <w:numId w:val="10"/>
              </w:numPr>
              <w:spacing w:line="240" w:lineRule="auto"/>
              <w:ind w:left="1440" w:hanging="360"/>
              <w:rPr>
                <w:sz w:val="20"/>
                <w:szCs w:val="20"/>
                <w:highlight w:val="white"/>
                <w:u w:val="none"/>
              </w:rPr>
            </w:pPr>
            <w:r w:rsidDel="00000000" w:rsidR="00000000" w:rsidRPr="00000000">
              <w:rPr>
                <w:sz w:val="20"/>
                <w:szCs w:val="20"/>
                <w:highlight w:val="white"/>
                <w:rtl w:val="0"/>
              </w:rPr>
              <w:t xml:space="preserve">{Spin2_v41} is the default if no {Spin2_v##} comment was found.</w:t>
            </w:r>
          </w:p>
          <w:p w:rsidR="00000000" w:rsidDel="00000000" w:rsidP="00000000" w:rsidRDefault="00000000" w:rsidRPr="00000000" w14:paraId="0000008C">
            <w:pPr>
              <w:widowControl w:val="0"/>
              <w:numPr>
                <w:ilvl w:val="1"/>
                <w:numId w:val="10"/>
              </w:numPr>
              <w:spacing w:line="240" w:lineRule="auto"/>
              <w:ind w:left="1440" w:hanging="360"/>
              <w:rPr>
                <w:sz w:val="20"/>
                <w:szCs w:val="20"/>
                <w:highlight w:val="white"/>
                <w:u w:val="none"/>
              </w:rPr>
            </w:pPr>
            <w:r w:rsidDel="00000000" w:rsidR="00000000" w:rsidRPr="00000000">
              <w:rPr>
                <w:sz w:val="20"/>
                <w:szCs w:val="20"/>
                <w:highlight w:val="white"/>
                <w:rtl w:val="0"/>
              </w:rPr>
              <w:t xml:space="preserve">As you enable newer keywords, you may need to change your symbol names to resolve conflicts.</w:t>
            </w:r>
          </w:p>
          <w:p w:rsidR="00000000" w:rsidDel="00000000" w:rsidP="00000000" w:rsidRDefault="00000000" w:rsidRPr="00000000" w14:paraId="0000008D">
            <w:pPr>
              <w:widowControl w:val="0"/>
              <w:numPr>
                <w:ilvl w:val="1"/>
                <w:numId w:val="10"/>
              </w:numPr>
              <w:spacing w:line="240" w:lineRule="auto"/>
              <w:ind w:left="1440" w:hanging="360"/>
              <w:rPr>
                <w:sz w:val="20"/>
                <w:szCs w:val="20"/>
                <w:highlight w:val="white"/>
                <w:u w:val="none"/>
              </w:rPr>
            </w:pPr>
            <w:r w:rsidDel="00000000" w:rsidR="00000000" w:rsidRPr="00000000">
              <w:rPr>
                <w:sz w:val="20"/>
                <w:szCs w:val="20"/>
                <w:highlight w:val="white"/>
                <w:rtl w:val="0"/>
              </w:rPr>
              <w:t xml:space="preserve">This way, existing code is not automatically rendered uncompilable by Spin2 namespace growth.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a61c00"/>
                <w:sz w:val="20"/>
                <w:szCs w:val="20"/>
              </w:rPr>
            </w:pPr>
            <w:r w:rsidDel="00000000" w:rsidR="00000000" w:rsidRPr="00000000">
              <w:rPr>
                <w:sz w:val="20"/>
                <w:szCs w:val="20"/>
                <w:rtl w:val="0"/>
              </w:rPr>
              <w:t xml:space="preserve">44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0"/>
                <w:szCs w:val="20"/>
              </w:rPr>
            </w:pPr>
            <w:r w:rsidDel="00000000" w:rsidR="00000000" w:rsidRPr="00000000">
              <w:rPr>
                <w:sz w:val="20"/>
                <w:szCs w:val="20"/>
                <w:rtl w:val="0"/>
              </w:rPr>
              <w:t xml:space="preserve">2024-03-13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10"/>
              </w:numPr>
              <w:spacing w:line="240" w:lineRule="auto"/>
              <w:ind w:left="720" w:hanging="360"/>
              <w:rPr>
                <w:sz w:val="20"/>
                <w:szCs w:val="20"/>
                <w:highlight w:val="white"/>
              </w:rPr>
            </w:pPr>
            <w:r w:rsidDel="00000000" w:rsidR="00000000" w:rsidRPr="00000000">
              <w:rPr>
                <w:sz w:val="20"/>
                <w:szCs w:val="20"/>
                <w:rtl w:val="0"/>
              </w:rPr>
              <w:t xml:space="preserve">Data structures added to help simplify complex applications.</w:t>
            </w:r>
          </w:p>
          <w:p w:rsidR="00000000" w:rsidDel="00000000" w:rsidP="00000000" w:rsidRDefault="00000000" w:rsidRPr="00000000" w14:paraId="00000091">
            <w:pPr>
              <w:widowControl w:val="0"/>
              <w:numPr>
                <w:ilvl w:val="1"/>
                <w:numId w:val="10"/>
              </w:numPr>
              <w:spacing w:line="240" w:lineRule="auto"/>
              <w:ind w:left="1440" w:hanging="360"/>
              <w:rPr>
                <w:sz w:val="20"/>
                <w:szCs w:val="20"/>
                <w:highlight w:val="white"/>
              </w:rPr>
            </w:pPr>
            <w:r w:rsidDel="00000000" w:rsidR="00000000" w:rsidRPr="00000000">
              <w:rPr>
                <w:sz w:val="20"/>
                <w:szCs w:val="20"/>
                <w:rtl w:val="0"/>
              </w:rPr>
              <w:t xml:space="preserve">Structures can be defined within CON blocks using simple syntax.</w:t>
            </w:r>
          </w:p>
          <w:p w:rsidR="00000000" w:rsidDel="00000000" w:rsidP="00000000" w:rsidRDefault="00000000" w:rsidRPr="00000000" w14:paraId="00000092">
            <w:pPr>
              <w:widowControl w:val="0"/>
              <w:numPr>
                <w:ilvl w:val="1"/>
                <w:numId w:val="10"/>
              </w:numPr>
              <w:spacing w:line="240" w:lineRule="auto"/>
              <w:ind w:left="1440" w:hanging="360"/>
              <w:rPr>
                <w:sz w:val="20"/>
                <w:szCs w:val="20"/>
                <w:highlight w:val="white"/>
              </w:rPr>
            </w:pPr>
            <w:r w:rsidDel="00000000" w:rsidR="00000000" w:rsidRPr="00000000">
              <w:rPr>
                <w:sz w:val="20"/>
                <w:szCs w:val="20"/>
                <w:rtl w:val="0"/>
              </w:rPr>
              <w:t xml:space="preserve">Structures can be instantiated in VAR blocks and PUB/PRI headers.</w:t>
            </w:r>
          </w:p>
          <w:p w:rsidR="00000000" w:rsidDel="00000000" w:rsidP="00000000" w:rsidRDefault="00000000" w:rsidRPr="00000000" w14:paraId="00000093">
            <w:pPr>
              <w:widowControl w:val="0"/>
              <w:numPr>
                <w:ilvl w:val="1"/>
                <w:numId w:val="10"/>
              </w:numPr>
              <w:spacing w:line="240" w:lineRule="auto"/>
              <w:ind w:left="1440" w:hanging="360"/>
              <w:rPr>
                <w:sz w:val="20"/>
                <w:szCs w:val="20"/>
                <w:u w:val="none"/>
              </w:rPr>
            </w:pPr>
            <w:r w:rsidDel="00000000" w:rsidR="00000000" w:rsidRPr="00000000">
              <w:rPr>
                <w:sz w:val="20"/>
                <w:szCs w:val="20"/>
                <w:rtl w:val="0"/>
              </w:rPr>
              <w:t xml:space="preserve">Structures and structure pointers work the same way for accessing structure members.</w:t>
            </w:r>
          </w:p>
          <w:p w:rsidR="00000000" w:rsidDel="00000000" w:rsidP="00000000" w:rsidRDefault="00000000" w:rsidRPr="00000000" w14:paraId="00000094">
            <w:pPr>
              <w:widowControl w:val="0"/>
              <w:numPr>
                <w:ilvl w:val="1"/>
                <w:numId w:val="10"/>
              </w:numPr>
              <w:spacing w:line="240" w:lineRule="auto"/>
              <w:ind w:left="1440" w:hanging="360"/>
              <w:rPr>
                <w:sz w:val="20"/>
                <w:szCs w:val="20"/>
                <w:u w:val="none"/>
              </w:rPr>
            </w:pPr>
            <w:r w:rsidDel="00000000" w:rsidR="00000000" w:rsidRPr="00000000">
              <w:rPr>
                <w:sz w:val="20"/>
                <w:szCs w:val="20"/>
                <w:rtl w:val="0"/>
              </w:rPr>
              <w:t xml:space="preserve">FILL/COPY/SWAP/COMP methods added to perform bulk structure operations.</w:t>
            </w:r>
          </w:p>
          <w:p w:rsidR="00000000" w:rsidDel="00000000" w:rsidP="00000000" w:rsidRDefault="00000000" w:rsidRPr="00000000" w14:paraId="00000095">
            <w:pPr>
              <w:widowControl w:val="0"/>
              <w:numPr>
                <w:ilvl w:val="0"/>
                <w:numId w:val="10"/>
              </w:numPr>
              <w:spacing w:line="240" w:lineRule="auto"/>
              <w:ind w:left="720" w:hanging="360"/>
              <w:rPr>
                <w:sz w:val="20"/>
                <w:szCs w:val="20"/>
                <w:highlight w:val="white"/>
              </w:rPr>
            </w:pPr>
            <w:r w:rsidDel="00000000" w:rsidR="00000000" w:rsidRPr="00000000">
              <w:rPr>
                <w:sz w:val="20"/>
                <w:szCs w:val="20"/>
                <w:highlight w:val="white"/>
                <w:rtl w:val="0"/>
              </w:rPr>
              <w:t xml:space="preserve">Added BYTESWAP()/</w:t>
            </w:r>
            <w:r w:rsidDel="00000000" w:rsidR="00000000" w:rsidRPr="00000000">
              <w:rPr>
                <w:sz w:val="20"/>
                <w:szCs w:val="20"/>
                <w:highlight w:val="white"/>
                <w:rtl w:val="0"/>
              </w:rPr>
              <w:t xml:space="preserve">WORDSWAP</w:t>
            </w:r>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LONG</w:t>
            </w:r>
            <w:r w:rsidDel="00000000" w:rsidR="00000000" w:rsidRPr="00000000">
              <w:rPr>
                <w:sz w:val="20"/>
                <w:szCs w:val="20"/>
                <w:highlight w:val="white"/>
                <w:rtl w:val="0"/>
              </w:rPr>
              <w:t xml:space="preserve">SWAP() methods to quickly swap ranges of hub memory.</w:t>
            </w:r>
          </w:p>
          <w:p w:rsidR="00000000" w:rsidDel="00000000" w:rsidP="00000000" w:rsidRDefault="00000000" w:rsidRPr="00000000" w14:paraId="00000096">
            <w:pPr>
              <w:widowControl w:val="0"/>
              <w:numPr>
                <w:ilvl w:val="0"/>
                <w:numId w:val="10"/>
              </w:numPr>
              <w:spacing w:line="240" w:lineRule="auto"/>
              <w:ind w:left="720" w:hanging="360"/>
              <w:rPr>
                <w:sz w:val="20"/>
                <w:szCs w:val="20"/>
                <w:highlight w:val="white"/>
              </w:rPr>
            </w:pPr>
            <w:r w:rsidDel="00000000" w:rsidR="00000000" w:rsidRPr="00000000">
              <w:rPr>
                <w:sz w:val="20"/>
                <w:szCs w:val="20"/>
                <w:highlight w:val="white"/>
                <w:rtl w:val="0"/>
              </w:rPr>
              <w:t xml:space="preserve">Added BYTECOMP()/WORDCOMP()/</w:t>
            </w:r>
            <w:r w:rsidDel="00000000" w:rsidR="00000000" w:rsidRPr="00000000">
              <w:rPr>
                <w:sz w:val="20"/>
                <w:szCs w:val="20"/>
                <w:highlight w:val="white"/>
                <w:rtl w:val="0"/>
              </w:rPr>
              <w:t xml:space="preserve">LONGCOMP</w:t>
            </w:r>
            <w:r w:rsidDel="00000000" w:rsidR="00000000" w:rsidRPr="00000000">
              <w:rPr>
                <w:sz w:val="20"/>
                <w:szCs w:val="20"/>
                <w:highlight w:val="white"/>
                <w:rtl w:val="0"/>
              </w:rPr>
              <w:t xml:space="preserve">() methods to quickly compare ranges of hub memory.</w:t>
            </w:r>
          </w:p>
          <w:p w:rsidR="00000000" w:rsidDel="00000000" w:rsidP="00000000" w:rsidRDefault="00000000" w:rsidRPr="00000000" w14:paraId="00000097">
            <w:pPr>
              <w:widowControl w:val="0"/>
              <w:numPr>
                <w:ilvl w:val="0"/>
                <w:numId w:val="10"/>
              </w:numPr>
              <w:spacing w:line="240" w:lineRule="auto"/>
              <w:ind w:left="720" w:hanging="360"/>
              <w:rPr>
                <w:sz w:val="20"/>
                <w:szCs w:val="20"/>
                <w:highlight w:val="white"/>
              </w:rPr>
            </w:pPr>
            <w:r w:rsidDel="00000000" w:rsidR="00000000" w:rsidRPr="00000000">
              <w:rPr>
                <w:sz w:val="20"/>
                <w:szCs w:val="20"/>
                <w:highlight w:val="white"/>
                <w:rtl w:val="0"/>
              </w:rPr>
              <w:t xml:space="preserve">Added "</w:t>
            </w:r>
            <w:r w:rsidDel="00000000" w:rsidR="00000000" w:rsidRPr="00000000">
              <w:rPr>
                <w:sz w:val="20"/>
                <w:szCs w:val="20"/>
                <w:rtl w:val="0"/>
              </w:rPr>
              <w:t xml:space="preserve">TRIGGER channel AUTO {offset}</w:t>
            </w:r>
            <w:r w:rsidDel="00000000" w:rsidR="00000000" w:rsidRPr="00000000">
              <w:rPr>
                <w:sz w:val="20"/>
                <w:szCs w:val="20"/>
                <w:highlight w:val="white"/>
                <w:rtl w:val="0"/>
              </w:rPr>
              <w:t xml:space="preserve">" to DEBUG SCOPE Display for auto-triggering.</w:t>
            </w:r>
          </w:p>
          <w:p w:rsidR="00000000" w:rsidDel="00000000" w:rsidP="00000000" w:rsidRDefault="00000000" w:rsidRPr="00000000" w14:paraId="00000098">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Added BOOL/BOOL_ to DEBUG output commands, outputs </w:t>
            </w:r>
            <w:r w:rsidDel="00000000" w:rsidR="00000000" w:rsidRPr="00000000">
              <w:rPr>
                <w:sz w:val="20"/>
                <w:szCs w:val="20"/>
                <w:rtl w:val="0"/>
              </w:rPr>
              <w:t xml:space="preserve">"TRUE" if non-0 or "FALSE" if 0.</w:t>
            </w:r>
          </w:p>
          <w:p w:rsidR="00000000" w:rsidDel="00000000" w:rsidP="00000000" w:rsidRDefault="00000000" w:rsidRPr="00000000" w14:paraId="00000099">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Added DEBUG backtick-mode output commands: `?(boolean) and `.(floating_point).</w:t>
            </w:r>
          </w:p>
          <w:p w:rsidR="00000000" w:rsidDel="00000000" w:rsidP="00000000" w:rsidRDefault="00000000" w:rsidRPr="00000000" w14:paraId="0000009A">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On DEBUG download with no clock setup, 20 MHz crystal mode will be assumed to facilitate DEBUG.</w:t>
            </w:r>
          </w:p>
          <w:p w:rsidR="00000000" w:rsidDel="00000000" w:rsidP="00000000" w:rsidRDefault="00000000" w:rsidRPr="00000000" w14:paraId="0000009B">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Fixed bug that caused DAT-block ORG sections to not pad zeroes to next long after FVAR/FVARS.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0"/>
                <w:szCs w:val="20"/>
              </w:rPr>
            </w:pPr>
            <w:r w:rsidDel="00000000" w:rsidR="00000000" w:rsidRPr="00000000">
              <w:rPr>
                <w:sz w:val="20"/>
                <w:szCs w:val="20"/>
                <w:rtl w:val="0"/>
              </w:rPr>
              <w:t xml:space="preserve">v45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color w:val="cc4125"/>
                <w:sz w:val="20"/>
                <w:szCs w:val="20"/>
              </w:rPr>
            </w:pPr>
            <w:r w:rsidDel="00000000" w:rsidR="00000000" w:rsidRPr="00000000">
              <w:rPr>
                <w:sz w:val="20"/>
                <w:szCs w:val="20"/>
                <w:rtl w:val="0"/>
              </w:rPr>
              <w:t xml:space="preserve">2024-11-13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44"/>
              </w:numPr>
              <w:spacing w:line="240" w:lineRule="auto"/>
              <w:ind w:left="720" w:hanging="360"/>
              <w:rPr>
                <w:sz w:val="20"/>
                <w:szCs w:val="20"/>
                <w:u w:val="none"/>
              </w:rPr>
            </w:pPr>
            <w:r w:rsidDel="00000000" w:rsidR="00000000" w:rsidRPr="00000000">
              <w:rPr>
                <w:sz w:val="20"/>
                <w:szCs w:val="20"/>
                <w:rtl w:val="0"/>
              </w:rPr>
              <w:t xml:space="preserve">Data structures have been revamped, backing out and replacing v44 functionality.</w:t>
            </w:r>
          </w:p>
          <w:p w:rsidR="00000000" w:rsidDel="00000000" w:rsidP="00000000" w:rsidRDefault="00000000" w:rsidRPr="00000000" w14:paraId="0000009F">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A0">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New keyword STRUCT is used to begin structure definitions in CON blocks.</w:t>
            </w:r>
          </w:p>
          <w:p w:rsidR="00000000" w:rsidDel="00000000" w:rsidP="00000000" w:rsidRDefault="00000000" w:rsidRPr="00000000" w14:paraId="000000A1">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 STRUCT point(x, y), STRUCT line(point a, point b)</w:t>
            </w:r>
          </w:p>
          <w:p w:rsidR="00000000" w:rsidDel="00000000" w:rsidP="00000000" w:rsidRDefault="00000000" w:rsidRPr="00000000" w14:paraId="000000A2">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Structures are packed with no padding or alignment.</w:t>
            </w:r>
          </w:p>
          <w:p w:rsidR="00000000" w:rsidDel="00000000" w:rsidP="00000000" w:rsidRDefault="00000000" w:rsidRPr="00000000" w14:paraId="000000A3">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Structure variables can be declared in VAR blocks (example uses 'line' structure from above).</w:t>
            </w:r>
          </w:p>
          <w:p w:rsidR="00000000" w:rsidDel="00000000" w:rsidP="00000000" w:rsidRDefault="00000000" w:rsidRPr="00000000" w14:paraId="000000A4">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line a, b, c[8]</w:t>
            </w:r>
          </w:p>
          <w:p w:rsidR="00000000" w:rsidDel="00000000" w:rsidP="00000000" w:rsidRDefault="00000000" w:rsidRPr="00000000" w14:paraId="000000A5">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Structure variables can be declared in PUB/PRI blocks as parameters, return values, and locals.</w:t>
            </w:r>
            <w:r w:rsidDel="00000000" w:rsidR="00000000" w:rsidRPr="00000000">
              <w:rPr>
                <w:rtl w:val="0"/>
              </w:rPr>
            </w:r>
          </w:p>
          <w:p w:rsidR="00000000" w:rsidDel="00000000" w:rsidP="00000000" w:rsidRDefault="00000000" w:rsidRPr="00000000" w14:paraId="000000A6">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 method(line a) : line b | line c[3]</w:t>
            </w:r>
          </w:p>
          <w:p w:rsidR="00000000" w:rsidDel="00000000" w:rsidP="00000000" w:rsidRDefault="00000000" w:rsidRPr="00000000" w14:paraId="000000A7">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sz w:val="20"/>
                <w:szCs w:val="20"/>
                <w:rtl w:val="0"/>
              </w:rPr>
              <w:t xml:space="preserve">Structures of up to 15 longs can be passed as parameters and return values</w:t>
            </w:r>
            <w:r w:rsidDel="00000000" w:rsidR="00000000" w:rsidRPr="00000000">
              <w:rPr>
                <w:rtl w:val="0"/>
              </w:rPr>
            </w:r>
          </w:p>
          <w:p w:rsidR="00000000" w:rsidDel="00000000" w:rsidP="00000000" w:rsidRDefault="00000000" w:rsidRPr="00000000" w14:paraId="000000A8">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Structures can be declared in DAT blocks and then filled in on trailing lines.</w:t>
            </w:r>
            <w:r w:rsidDel="00000000" w:rsidR="00000000" w:rsidRPr="00000000">
              <w:rPr>
                <w:rtl w:val="0"/>
              </w:rPr>
            </w:r>
          </w:p>
          <w:p w:rsidR="00000000" w:rsidDel="00000000" w:rsidP="00000000" w:rsidRDefault="00000000" w:rsidRPr="00000000" w14:paraId="000000A9">
            <w:pPr>
              <w:widowControl w:val="0"/>
              <w:numPr>
                <w:ilvl w:val="2"/>
                <w:numId w:val="44"/>
              </w:numPr>
              <w:spacing w:line="240" w:lineRule="auto"/>
              <w:ind w:left="216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DAT p point</w:t>
              <w:tab/>
              <w:t xml:space="preserve">'next line can define point p contents (LONG x,y)</w:t>
            </w:r>
          </w:p>
          <w:p w:rsidR="00000000" w:rsidDel="00000000" w:rsidP="00000000" w:rsidRDefault="00000000" w:rsidRPr="00000000" w14:paraId="000000AA">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FILL/COPY/SWAP/COMP structure methods from v44 are removed, now handled by operators.</w:t>
            </w:r>
          </w:p>
          <w:p w:rsidR="00000000" w:rsidDel="00000000" w:rsidP="00000000" w:rsidRDefault="00000000" w:rsidRPr="00000000" w14:paraId="000000AB">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w:t>
            </w:r>
            <w:r w:rsidDel="00000000" w:rsidR="00000000" w:rsidRPr="00000000">
              <w:rPr>
                <w:sz w:val="20"/>
                <w:szCs w:val="20"/>
                <w:rtl w:val="0"/>
              </w:rPr>
              <w:tab/>
              <w:tab/>
              <w:tab/>
              <w:t xml:space="preserve">'fill structure with $00's</w:t>
            </w:r>
          </w:p>
          <w:p w:rsidR="00000000" w:rsidDel="00000000" w:rsidP="00000000" w:rsidRDefault="00000000" w:rsidRPr="00000000" w14:paraId="000000AC">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w:t>
            </w:r>
            <w:r w:rsidDel="00000000" w:rsidR="00000000" w:rsidRPr="00000000">
              <w:rPr>
                <w:sz w:val="20"/>
                <w:szCs w:val="20"/>
                <w:rtl w:val="0"/>
              </w:rPr>
              <w:tab/>
              <w:tab/>
              <w:tab/>
              <w:t xml:space="preserve">'fill structure with $FF's</w:t>
            </w:r>
          </w:p>
          <w:p w:rsidR="00000000" w:rsidDel="00000000" w:rsidP="00000000" w:rsidRDefault="00000000" w:rsidRPr="00000000" w14:paraId="000000AD">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structureA := structureB</w:t>
            </w:r>
            <w:r w:rsidDel="00000000" w:rsidR="00000000" w:rsidRPr="00000000">
              <w:rPr>
                <w:sz w:val="20"/>
                <w:szCs w:val="20"/>
                <w:rtl w:val="0"/>
              </w:rPr>
              <w:tab/>
              <w:t xml:space="preserve">'copy structure's contents</w:t>
            </w:r>
          </w:p>
          <w:p w:rsidR="00000000" w:rsidDel="00000000" w:rsidP="00000000" w:rsidRDefault="00000000" w:rsidRPr="00000000" w14:paraId="000000AE">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structureA :=: structureB</w:t>
            </w:r>
            <w:r w:rsidDel="00000000" w:rsidR="00000000" w:rsidRPr="00000000">
              <w:rPr>
                <w:sz w:val="20"/>
                <w:szCs w:val="20"/>
                <w:rtl w:val="0"/>
              </w:rPr>
              <w:tab/>
              <w:t xml:space="preserve">'swap structures' contents</w:t>
            </w:r>
          </w:p>
          <w:p w:rsidR="00000000" w:rsidDel="00000000" w:rsidP="00000000" w:rsidRDefault="00000000" w:rsidRPr="00000000" w14:paraId="000000AF">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structureA == structureB</w:t>
            </w:r>
            <w:r w:rsidDel="00000000" w:rsidR="00000000" w:rsidRPr="00000000">
              <w:rPr>
                <w:sz w:val="20"/>
                <w:szCs w:val="20"/>
                <w:rtl w:val="0"/>
              </w:rPr>
              <w:tab/>
              <w:t xml:space="preserve">'check structures' equality and return TRUE/FALSE</w:t>
            </w:r>
          </w:p>
          <w:p w:rsidR="00000000" w:rsidDel="00000000" w:rsidP="00000000" w:rsidRDefault="00000000" w:rsidRPr="00000000" w14:paraId="000000B0">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structureA &lt;&gt; structureB</w:t>
            </w:r>
            <w:r w:rsidDel="00000000" w:rsidR="00000000" w:rsidRPr="00000000">
              <w:rPr>
                <w:sz w:val="20"/>
                <w:szCs w:val="20"/>
                <w:rtl w:val="0"/>
              </w:rPr>
              <w:tab/>
              <w:t xml:space="preserve">'check structures' inequality and return TRUE/FALSE</w:t>
            </w:r>
          </w:p>
          <w:p w:rsidR="00000000" w:rsidDel="00000000" w:rsidP="00000000" w:rsidRDefault="00000000" w:rsidRPr="00000000" w14:paraId="000000B1">
            <w:pPr>
              <w:widowControl w:val="0"/>
              <w:numPr>
                <w:ilvl w:val="2"/>
                <w:numId w:val="44"/>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structure := 1,2,3</w:t>
            </w:r>
            <w:r w:rsidDel="00000000" w:rsidR="00000000" w:rsidRPr="00000000">
              <w:rPr>
                <w:sz w:val="20"/>
                <w:szCs w:val="20"/>
                <w:rtl w:val="0"/>
              </w:rPr>
              <w:tab/>
              <w:tab/>
              <w:t xml:space="preserve">'write longs to a structure</w:t>
            </w:r>
          </w:p>
          <w:p w:rsidR="00000000" w:rsidDel="00000000" w:rsidP="00000000" w:rsidRDefault="00000000" w:rsidRPr="00000000" w14:paraId="000000B2">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New SIZEOF(structure) method returns the size of a structure in bytes.</w:t>
            </w:r>
          </w:p>
          <w:p w:rsidR="00000000" w:rsidDel="00000000" w:rsidP="00000000" w:rsidRDefault="00000000" w:rsidRPr="00000000" w14:paraId="000000B3">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accepts a STRUCT name, structure variable, or structure pointer variable.</w:t>
            </w:r>
          </w:p>
          <w:p w:rsidR="00000000" w:rsidDel="00000000" w:rsidP="00000000" w:rsidRDefault="00000000" w:rsidRPr="00000000" w14:paraId="000000B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B5">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Pointer variables added for BYTE, WORD, LONG, and STRUCT variables.</w:t>
            </w:r>
          </w:p>
          <w:p w:rsidR="00000000" w:rsidDel="00000000" w:rsidP="00000000" w:rsidRDefault="00000000" w:rsidRPr="00000000" w14:paraId="000000B6">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B7">
            <w:pPr>
              <w:widowControl w:val="0"/>
              <w:numPr>
                <w:ilvl w:val="1"/>
                <w:numId w:val="18"/>
              </w:numPr>
              <w:spacing w:line="240" w:lineRule="auto"/>
              <w:ind w:left="1440" w:hanging="360"/>
              <w:rPr>
                <w:sz w:val="20"/>
                <w:szCs w:val="20"/>
                <w:u w:val="none"/>
              </w:rPr>
            </w:pPr>
            <w:r w:rsidDel="00000000" w:rsidR="00000000" w:rsidRPr="00000000">
              <w:rPr>
                <w:sz w:val="20"/>
                <w:szCs w:val="20"/>
                <w:rtl w:val="0"/>
              </w:rPr>
              <w:t xml:space="preserve">Each pointer takes one LONG and holds the address of the variable being pointed to.</w:t>
            </w:r>
          </w:p>
          <w:p w:rsidR="00000000" w:rsidDel="00000000" w:rsidP="00000000" w:rsidRDefault="00000000" w:rsidRPr="00000000" w14:paraId="000000B8">
            <w:pPr>
              <w:widowControl w:val="0"/>
              <w:numPr>
                <w:ilvl w:val="1"/>
                <w:numId w:val="18"/>
              </w:numPr>
              <w:spacing w:line="240" w:lineRule="auto"/>
              <w:ind w:left="1440" w:hanging="360"/>
              <w:rPr>
                <w:sz w:val="20"/>
                <w:szCs w:val="20"/>
                <w:u w:val="none"/>
              </w:rPr>
            </w:pPr>
            <w:r w:rsidDel="00000000" w:rsidR="00000000" w:rsidRPr="00000000">
              <w:rPr>
                <w:sz w:val="20"/>
                <w:szCs w:val="20"/>
                <w:rtl w:val="0"/>
              </w:rPr>
              <w:t xml:space="preserve">Pointers can be declared in VAR blocks.</w:t>
            </w:r>
          </w:p>
          <w:p w:rsidR="00000000" w:rsidDel="00000000" w:rsidP="00000000" w:rsidRDefault="00000000" w:rsidRPr="00000000" w14:paraId="000000B9">
            <w:pPr>
              <w:widowControl w:val="0"/>
              <w:numPr>
                <w:ilvl w:val="2"/>
                <w:numId w:val="18"/>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^BYTE a, b, c</w:t>
            </w:r>
          </w:p>
          <w:p w:rsidR="00000000" w:rsidDel="00000000" w:rsidP="00000000" w:rsidRDefault="00000000" w:rsidRPr="00000000" w14:paraId="000000BA">
            <w:pPr>
              <w:widowControl w:val="0"/>
              <w:numPr>
                <w:ilvl w:val="2"/>
                <w:numId w:val="18"/>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^WORD d, e, f</w:t>
            </w:r>
          </w:p>
          <w:p w:rsidR="00000000" w:rsidDel="00000000" w:rsidP="00000000" w:rsidRDefault="00000000" w:rsidRPr="00000000" w14:paraId="000000BB">
            <w:pPr>
              <w:widowControl w:val="0"/>
              <w:numPr>
                <w:ilvl w:val="2"/>
                <w:numId w:val="18"/>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^LONG g, h, i</w:t>
            </w:r>
          </w:p>
          <w:p w:rsidR="00000000" w:rsidDel="00000000" w:rsidP="00000000" w:rsidRDefault="00000000" w:rsidRPr="00000000" w14:paraId="000000BC">
            <w:pPr>
              <w:widowControl w:val="0"/>
              <w:numPr>
                <w:ilvl w:val="2"/>
                <w:numId w:val="18"/>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w:t>
            </w:r>
            <w:r w:rsidDel="00000000" w:rsidR="00000000" w:rsidRPr="00000000">
              <w:rPr>
                <w:rFonts w:ascii="Consolas" w:cs="Consolas" w:eastAsia="Consolas" w:hAnsi="Consolas"/>
                <w:sz w:val="20"/>
                <w:szCs w:val="20"/>
                <w:rtl w:val="0"/>
              </w:rPr>
              <w:t xml:space="preserve">^structname</w:t>
            </w:r>
            <w:r w:rsidDel="00000000" w:rsidR="00000000" w:rsidRPr="00000000">
              <w:rPr>
                <w:rFonts w:ascii="Consolas" w:cs="Consolas" w:eastAsia="Consolas" w:hAnsi="Consolas"/>
                <w:sz w:val="20"/>
                <w:szCs w:val="20"/>
                <w:rtl w:val="0"/>
              </w:rPr>
              <w:t xml:space="preserve"> j, k, l</w:t>
            </w:r>
          </w:p>
          <w:p w:rsidR="00000000" w:rsidDel="00000000" w:rsidP="00000000" w:rsidRDefault="00000000" w:rsidRPr="00000000" w14:paraId="000000BD">
            <w:pPr>
              <w:widowControl w:val="0"/>
              <w:numPr>
                <w:ilvl w:val="1"/>
                <w:numId w:val="18"/>
              </w:numPr>
              <w:spacing w:line="240" w:lineRule="auto"/>
              <w:ind w:left="1440" w:hanging="360"/>
              <w:rPr>
                <w:sz w:val="20"/>
                <w:szCs w:val="20"/>
                <w:u w:val="none"/>
              </w:rPr>
            </w:pPr>
            <w:r w:rsidDel="00000000" w:rsidR="00000000" w:rsidRPr="00000000">
              <w:rPr>
                <w:sz w:val="20"/>
                <w:szCs w:val="20"/>
                <w:rtl w:val="0"/>
              </w:rPr>
              <w:t xml:space="preserve">Pointers c</w:t>
            </w:r>
            <w:r w:rsidDel="00000000" w:rsidR="00000000" w:rsidRPr="00000000">
              <w:rPr>
                <w:sz w:val="20"/>
                <w:szCs w:val="20"/>
                <w:rtl w:val="0"/>
              </w:rPr>
              <w:t xml:space="preserve">an be declared as PUB/PRI parameters, return values, and local variables:</w:t>
            </w:r>
          </w:p>
          <w:p w:rsidR="00000000" w:rsidDel="00000000" w:rsidP="00000000" w:rsidRDefault="00000000" w:rsidRPr="00000000" w14:paraId="000000BE">
            <w:pPr>
              <w:widowControl w:val="0"/>
              <w:numPr>
                <w:ilvl w:val="2"/>
                <w:numId w:val="18"/>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 method(^BYTE a) : ^WORD b | ^LONG c, </w:t>
            </w:r>
            <w:r w:rsidDel="00000000" w:rsidR="00000000" w:rsidRPr="00000000">
              <w:rPr>
                <w:rFonts w:ascii="Consolas" w:cs="Consolas" w:eastAsia="Consolas" w:hAnsi="Consolas"/>
                <w:sz w:val="20"/>
                <w:szCs w:val="20"/>
                <w:rtl w:val="0"/>
              </w:rPr>
              <w:t xml:space="preserve">^structname</w:t>
            </w:r>
            <w:r w:rsidDel="00000000" w:rsidR="00000000" w:rsidRPr="00000000">
              <w:rPr>
                <w:rFonts w:ascii="Consolas" w:cs="Consolas" w:eastAsia="Consolas" w:hAnsi="Consolas"/>
                <w:sz w:val="20"/>
                <w:szCs w:val="20"/>
                <w:rtl w:val="0"/>
              </w:rPr>
              <w:t xml:space="preserve"> d</w:t>
            </w:r>
          </w:p>
          <w:p w:rsidR="00000000" w:rsidDel="00000000" w:rsidP="00000000" w:rsidRDefault="00000000" w:rsidRPr="00000000" w14:paraId="000000BF">
            <w:pPr>
              <w:widowControl w:val="0"/>
              <w:numPr>
                <w:ilvl w:val="1"/>
                <w:numId w:val="18"/>
              </w:numPr>
              <w:spacing w:line="240" w:lineRule="auto"/>
              <w:ind w:left="1440" w:hanging="360"/>
              <w:rPr>
                <w:sz w:val="20"/>
                <w:szCs w:val="20"/>
                <w:u w:val="none"/>
              </w:rPr>
            </w:pPr>
            <w:r w:rsidDel="00000000" w:rsidR="00000000" w:rsidRPr="00000000">
              <w:rPr>
                <w:sz w:val="20"/>
                <w:szCs w:val="20"/>
                <w:rtl w:val="0"/>
              </w:rPr>
              <w:t xml:space="preserve">Pointers have the same usage syntax as the variables they point to, but with extra functionality.</w:t>
            </w:r>
          </w:p>
          <w:p w:rsidR="00000000" w:rsidDel="00000000" w:rsidP="00000000" w:rsidRDefault="00000000" w:rsidRPr="00000000" w14:paraId="000000C0">
            <w:pPr>
              <w:widowControl w:val="0"/>
              <w:numPr>
                <w:ilvl w:val="2"/>
                <w:numId w:val="18"/>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ptrvar</w:t>
            </w:r>
            <w:r w:rsidDel="00000000" w:rsidR="00000000" w:rsidRPr="00000000">
              <w:rPr>
                <w:rFonts w:ascii="Consolas" w:cs="Consolas" w:eastAsia="Consolas" w:hAnsi="Consolas"/>
                <w:sz w:val="20"/>
                <w:szCs w:val="20"/>
                <w:rtl w:val="0"/>
              </w:rPr>
              <w:tab/>
              <w:tab/>
              <w:t xml:space="preserve">'read/modify/write the pointed-to variable</w:t>
            </w:r>
          </w:p>
          <w:p w:rsidR="00000000" w:rsidDel="00000000" w:rsidP="00000000" w:rsidRDefault="00000000" w:rsidRPr="00000000" w14:paraId="000000C1">
            <w:pPr>
              <w:widowControl w:val="0"/>
              <w:numPr>
                <w:ilvl w:val="2"/>
                <w:numId w:val="18"/>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ptrvar[++]</w:t>
              <w:tab/>
              <w:t xml:space="preserve">'read/modify/write the pointed-to variable, post-inc pointer</w:t>
            </w:r>
          </w:p>
          <w:p w:rsidR="00000000" w:rsidDel="00000000" w:rsidP="00000000" w:rsidRDefault="00000000" w:rsidRPr="00000000" w14:paraId="000000C2">
            <w:pPr>
              <w:widowControl w:val="0"/>
              <w:numPr>
                <w:ilvl w:val="2"/>
                <w:numId w:val="18"/>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ptrvar[--]</w:t>
              <w:tab/>
              <w:t xml:space="preserve">'read/modify/write the pointed-to variable, post-dec pointer</w:t>
            </w:r>
          </w:p>
          <w:p w:rsidR="00000000" w:rsidDel="00000000" w:rsidP="00000000" w:rsidRDefault="00000000" w:rsidRPr="00000000" w14:paraId="000000C3">
            <w:pPr>
              <w:widowControl w:val="0"/>
              <w:numPr>
                <w:ilvl w:val="2"/>
                <w:numId w:val="18"/>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[++]ptrvar</w:t>
              <w:tab/>
              <w:t xml:space="preserve">'read/modify/write the pointed-to variable, pre-inc pointer</w:t>
            </w:r>
          </w:p>
          <w:p w:rsidR="00000000" w:rsidDel="00000000" w:rsidP="00000000" w:rsidRDefault="00000000" w:rsidRPr="00000000" w14:paraId="000000C4">
            <w:pPr>
              <w:widowControl w:val="0"/>
              <w:numPr>
                <w:ilvl w:val="2"/>
                <w:numId w:val="18"/>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[--]ptrvar</w:t>
              <w:tab/>
              <w:t xml:space="preserve">'read/modify/write the pointed-to variable, pre-dec pointer</w:t>
            </w:r>
          </w:p>
          <w:p w:rsidR="00000000" w:rsidDel="00000000" w:rsidP="00000000" w:rsidRDefault="00000000" w:rsidRPr="00000000" w14:paraId="000000C5">
            <w:pPr>
              <w:widowControl w:val="0"/>
              <w:numPr>
                <w:ilvl w:val="2"/>
                <w:numId w:val="18"/>
              </w:numPr>
              <w:spacing w:line="240" w:lineRule="auto"/>
              <w:ind w:left="2160" w:hanging="360"/>
              <w:rPr>
                <w:sz w:val="20"/>
                <w:szCs w:val="20"/>
                <w:u w:val="none"/>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ptrvar</w:t>
            </w:r>
            <w:r w:rsidDel="00000000" w:rsidR="00000000" w:rsidRPr="00000000">
              <w:rPr>
                <w:rFonts w:ascii="Consolas" w:cs="Consolas" w:eastAsia="Consolas" w:hAnsi="Consolas"/>
                <w:sz w:val="20"/>
                <w:szCs w:val="20"/>
                <w:rtl w:val="0"/>
              </w:rPr>
              <w:t xml:space="preserve">]</w:t>
              <w:tab/>
              <w:t xml:space="preserve">'read/modify/write the pointer variable, itself</w:t>
            </w:r>
          </w:p>
          <w:p w:rsidR="00000000" w:rsidDel="00000000" w:rsidP="00000000" w:rsidRDefault="00000000" w:rsidRPr="00000000" w14:paraId="000000C6">
            <w:pPr>
              <w:widowControl w:val="0"/>
              <w:numPr>
                <w:ilvl w:val="1"/>
                <w:numId w:val="18"/>
              </w:numPr>
              <w:spacing w:line="240" w:lineRule="auto"/>
              <w:ind w:left="1440" w:hanging="360"/>
              <w:rPr>
                <w:sz w:val="20"/>
                <w:szCs w:val="20"/>
              </w:rPr>
            </w:pPr>
            <w:r w:rsidDel="00000000" w:rsidR="00000000" w:rsidRPr="00000000">
              <w:rPr>
                <w:sz w:val="20"/>
                <w:szCs w:val="20"/>
                <w:rtl w:val="0"/>
              </w:rPr>
              <w:t xml:space="preserve">All </w:t>
            </w:r>
            <w:r w:rsidDel="00000000" w:rsidR="00000000" w:rsidRPr="00000000">
              <w:rPr>
                <w:rFonts w:ascii="Consolas" w:cs="Consolas" w:eastAsia="Consolas" w:hAnsi="Consolas"/>
                <w:sz w:val="20"/>
                <w:szCs w:val="20"/>
                <w:rtl w:val="0"/>
              </w:rPr>
              <w:t xml:space="preserve">++/--</w:t>
            </w:r>
            <w:r w:rsidDel="00000000" w:rsidR="00000000" w:rsidRPr="00000000">
              <w:rPr>
                <w:sz w:val="20"/>
                <w:szCs w:val="20"/>
                <w:rtl w:val="0"/>
              </w:rPr>
              <w:t xml:space="preserve"> operations on pointers will step by the BYTE/WORD/LONG/STRUCT size (1/2/4/?).</w:t>
            </w:r>
          </w:p>
          <w:p w:rsidR="00000000" w:rsidDel="00000000" w:rsidP="00000000" w:rsidRDefault="00000000" w:rsidRPr="00000000" w14:paraId="000000C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sz w:val="20"/>
                <w:szCs w:val="20"/>
              </w:rPr>
            </w:pPr>
            <w:r w:rsidDel="00000000" w:rsidR="00000000" w:rsidRPr="00000000">
              <w:rPr>
                <w:b w:val="1"/>
                <w:color w:val="cc4125"/>
                <w:sz w:val="20"/>
                <w:szCs w:val="20"/>
                <w:highlight w:val="white"/>
                <w:rtl w:val="0"/>
              </w:rPr>
              <w:t xml:space="preserve">Note: There is a known bug in v45 which would crash the interpreter whenever FIELD was executed. This bug has been fixed in the latest PNut_v46.zip file.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v46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2024-11-20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numPr>
                <w:ilvl w:val="0"/>
                <w:numId w:val="44"/>
              </w:numPr>
              <w:spacing w:line="240" w:lineRule="auto"/>
              <w:ind w:left="720" w:hanging="360"/>
              <w:rPr>
                <w:sz w:val="20"/>
                <w:szCs w:val="20"/>
              </w:rPr>
            </w:pPr>
            <w:r w:rsidDel="00000000" w:rsidR="00000000" w:rsidRPr="00000000">
              <w:rPr>
                <w:sz w:val="20"/>
                <w:szCs w:val="20"/>
                <w:rtl w:val="0"/>
              </w:rPr>
              <w:t xml:space="preserve">DEBUG gating and disabling added.</w:t>
            </w:r>
          </w:p>
          <w:p w:rsidR="00000000" w:rsidDel="00000000" w:rsidP="00000000" w:rsidRDefault="00000000" w:rsidRPr="00000000" w14:paraId="000000CC">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CD">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Define constant DEBUG_MASK to establish 32 different permission bits for the file/object.</w:t>
            </w:r>
          </w:p>
          <w:p w:rsidR="00000000" w:rsidDel="00000000" w:rsidP="00000000" w:rsidRDefault="00000000" w:rsidRPr="00000000" w14:paraId="000000CE">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Use DEBUG[bitnumber]{(parameters…)} to gate the DEBUG via a bit within DEBUG_MASK.</w:t>
            </w:r>
          </w:p>
          <w:p w:rsidR="00000000" w:rsidDel="00000000" w:rsidP="00000000" w:rsidRDefault="00000000" w:rsidRPr="00000000" w14:paraId="000000CF">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Define constant DEBUG_DISABLE to a non-0 value to inhibit all DEBUGs in the file/object.</w:t>
            </w:r>
          </w:p>
          <w:p w:rsidR="00000000" w:rsidDel="00000000" w:rsidP="00000000" w:rsidRDefault="00000000" w:rsidRPr="00000000" w14:paraId="000000D0">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D1">
            <w:pPr>
              <w:widowControl w:val="0"/>
              <w:numPr>
                <w:ilvl w:val="0"/>
                <w:numId w:val="44"/>
              </w:numPr>
              <w:spacing w:line="240" w:lineRule="auto"/>
              <w:ind w:left="720" w:hanging="360"/>
              <w:rPr>
                <w:sz w:val="20"/>
                <w:szCs w:val="20"/>
              </w:rPr>
            </w:pPr>
            <w:r w:rsidDel="00000000" w:rsidR="00000000" w:rsidRPr="00000000">
              <w:rPr>
                <w:sz w:val="20"/>
                <w:szCs w:val="20"/>
                <w:rtl w:val="0"/>
              </w:rPr>
              <w:t xml:space="preserve">Automatic prepending of the clock-setter program to PASM-only programs can now be inhibited.</w:t>
            </w:r>
          </w:p>
          <w:p w:rsidR="00000000" w:rsidDel="00000000" w:rsidP="00000000" w:rsidRDefault="00000000" w:rsidRPr="00000000" w14:paraId="000000D2">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Define constant _AUTOCLK = 0 to stop the clock-setter program from being prepended.</w:t>
            </w:r>
          </w:p>
          <w:p w:rsidR="00000000" w:rsidDel="00000000" w:rsidP="00000000" w:rsidRDefault="00000000" w:rsidRPr="00000000" w14:paraId="000000D3">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The ASMCLK pseudo-instruction can then be used to set the clock mode, if desired.</w:t>
            </w:r>
          </w:p>
          <w:p w:rsidR="00000000" w:rsidDel="00000000" w:rsidP="00000000" w:rsidRDefault="00000000" w:rsidRPr="00000000" w14:paraId="000000D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D5">
            <w:pPr>
              <w:widowControl w:val="0"/>
              <w:numPr>
                <w:ilvl w:val="0"/>
                <w:numId w:val="44"/>
              </w:numPr>
              <w:spacing w:line="240" w:lineRule="auto"/>
              <w:ind w:left="720" w:hanging="360"/>
              <w:rPr>
                <w:sz w:val="20"/>
                <w:szCs w:val="20"/>
                <w:u w:val="none"/>
              </w:rPr>
            </w:pPr>
            <w:r w:rsidDel="00000000" w:rsidR="00000000" w:rsidRPr="00000000">
              <w:rPr>
                <w:sz w:val="20"/>
                <w:szCs w:val="20"/>
                <w:rtl w:val="0"/>
              </w:rPr>
              <w:t xml:space="preserve">VAR blocks can now switch type declarations on each line, instead of allowing only one type per line.</w:t>
            </w:r>
          </w:p>
          <w:p w:rsidR="00000000" w:rsidDel="00000000" w:rsidP="00000000" w:rsidRDefault="00000000" w:rsidRPr="00000000" w14:paraId="000000D6">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VAR BYTE a,b,c, WORD d,e,f, LONG g,h,i</w:t>
            </w:r>
          </w:p>
          <w:p w:rsidR="00000000" w:rsidDel="00000000" w:rsidP="00000000" w:rsidRDefault="00000000" w:rsidRPr="00000000" w14:paraId="000000D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D8">
            <w:pPr>
              <w:widowControl w:val="0"/>
              <w:numPr>
                <w:ilvl w:val="0"/>
                <w:numId w:val="44"/>
              </w:numPr>
              <w:spacing w:line="240" w:lineRule="auto"/>
              <w:ind w:left="720" w:hanging="360"/>
              <w:rPr>
                <w:sz w:val="20"/>
                <w:szCs w:val="20"/>
              </w:rPr>
            </w:pPr>
            <w:r w:rsidDel="00000000" w:rsidR="00000000" w:rsidRPr="00000000">
              <w:rPr>
                <w:sz w:val="20"/>
                <w:szCs w:val="20"/>
                <w:rtl w:val="0"/>
              </w:rPr>
              <w:t xml:space="preserve">New DEBUG command C_Z will output the states of the C and Z flags, such as "C=0 Z=1".</w:t>
            </w:r>
          </w:p>
          <w:p w:rsidR="00000000" w:rsidDel="00000000" w:rsidP="00000000" w:rsidRDefault="00000000" w:rsidRPr="00000000" w14:paraId="000000D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DA">
            <w:pPr>
              <w:widowControl w:val="0"/>
              <w:spacing w:line="240" w:lineRule="auto"/>
              <w:ind w:left="0" w:firstLine="0"/>
              <w:rPr>
                <w:b w:val="1"/>
                <w:color w:val="cc4125"/>
                <w:sz w:val="20"/>
                <w:szCs w:val="20"/>
              </w:rPr>
            </w:pPr>
            <w:r w:rsidDel="00000000" w:rsidR="00000000" w:rsidRPr="00000000">
              <w:rPr>
                <w:b w:val="1"/>
                <w:color w:val="cc4125"/>
                <w:sz w:val="20"/>
                <w:szCs w:val="20"/>
                <w:highlight w:val="white"/>
                <w:rtl w:val="0"/>
              </w:rPr>
              <w:t xml:space="preserve">Note: The PNut_v46.zip file has been updated on 2024.11.24 to fix a bug in the Spin2 interpreter which was introduced in v45. This bug would crash the interpreter whenever FIELD was executed.</w:t>
            </w:r>
            <w:r w:rsidDel="00000000" w:rsidR="00000000" w:rsidRPr="00000000">
              <w:rPr>
                <w:rtl w:val="0"/>
              </w:rPr>
            </w:r>
          </w:p>
        </w:tc>
      </w:tr>
      <w:tr>
        <w:trPr>
          <w:cantSplit w:val="0"/>
          <w:trHeight w:val="2980.00000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v47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ff0000"/>
                <w:sz w:val="20"/>
                <w:szCs w:val="20"/>
              </w:rPr>
            </w:pPr>
            <w:r w:rsidDel="00000000" w:rsidR="00000000" w:rsidRPr="00000000">
              <w:rPr>
                <w:sz w:val="20"/>
                <w:szCs w:val="20"/>
                <w:rtl w:val="0"/>
              </w:rPr>
              <w:t xml:space="preserve">2024-12-09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44"/>
              </w:numPr>
              <w:spacing w:line="240" w:lineRule="auto"/>
              <w:ind w:left="720" w:hanging="360"/>
              <w:rPr>
                <w:sz w:val="20"/>
                <w:szCs w:val="20"/>
              </w:rPr>
            </w:pPr>
            <w:r w:rsidDel="00000000" w:rsidR="00000000" w:rsidRPr="00000000">
              <w:rPr>
                <w:sz w:val="20"/>
                <w:szCs w:val="20"/>
                <w:rtl w:val="0"/>
              </w:rPr>
              <w:t xml:space="preserve">Cooperative multitasking added, affords up to 32 tasks per cog.</w:t>
            </w:r>
          </w:p>
          <w:p w:rsidR="00000000" w:rsidDel="00000000" w:rsidP="00000000" w:rsidRDefault="00000000" w:rsidRPr="00000000" w14:paraId="000000DE">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DF">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TASKSPIN</w:t>
            </w:r>
            <w:r w:rsidDel="00000000" w:rsidR="00000000" w:rsidRPr="00000000">
              <w:rPr>
                <w:rFonts w:ascii="Consolas" w:cs="Consolas" w:eastAsia="Consolas" w:hAnsi="Consolas"/>
                <w:sz w:val="20"/>
                <w:szCs w:val="20"/>
                <w:rtl w:val="0"/>
              </w:rPr>
              <w:t xml:space="preserve">(task,method({parameters}),stack_address)</w:t>
            </w:r>
            <w:r w:rsidDel="00000000" w:rsidR="00000000" w:rsidRPr="00000000">
              <w:rPr>
                <w:rtl w:val="0"/>
              </w:rPr>
            </w:r>
          </w:p>
          <w:p w:rsidR="00000000" w:rsidDel="00000000" w:rsidP="00000000" w:rsidRDefault="00000000" w:rsidRPr="00000000" w14:paraId="000000E0">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I</w:t>
            </w:r>
            <w:r w:rsidDel="00000000" w:rsidR="00000000" w:rsidRPr="00000000">
              <w:rPr>
                <w:sz w:val="20"/>
                <w:szCs w:val="20"/>
                <w:rtl w:val="0"/>
              </w:rPr>
              <w:t xml:space="preserve">nitializes a Spin2 task, similarly to how </w:t>
            </w:r>
            <w:r w:rsidDel="00000000" w:rsidR="00000000" w:rsidRPr="00000000">
              <w:rPr>
                <w:sz w:val="20"/>
                <w:szCs w:val="20"/>
                <w:rtl w:val="0"/>
              </w:rPr>
              <w:t xml:space="preserve">COGSPIN</w:t>
            </w:r>
            <w:r w:rsidDel="00000000" w:rsidR="00000000" w:rsidRPr="00000000">
              <w:rPr>
                <w:sz w:val="20"/>
                <w:szCs w:val="20"/>
                <w:rtl w:val="0"/>
              </w:rPr>
              <w:t xml:space="preserve"> initializes a Spin2 cog.</w:t>
            </w:r>
          </w:p>
          <w:p w:rsidR="00000000" w:rsidDel="00000000" w:rsidP="00000000" w:rsidRDefault="00000000" w:rsidRPr="00000000" w14:paraId="000000E1">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Task = 0..31 for a fixed task or -1 for the first free task.</w:t>
            </w:r>
          </w:p>
          <w:p w:rsidR="00000000" w:rsidDel="00000000" w:rsidP="00000000" w:rsidRDefault="00000000" w:rsidRPr="00000000" w14:paraId="000000E2">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If used as an expression term, it returns the task number or -1 if no tasks were free.</w:t>
            </w:r>
          </w:p>
          <w:p w:rsidR="00000000" w:rsidDel="00000000" w:rsidP="00000000" w:rsidRDefault="00000000" w:rsidRPr="00000000" w14:paraId="000000E3">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TASKNEXT</w:t>
            </w: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0E4">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S</w:t>
            </w:r>
            <w:r w:rsidDel="00000000" w:rsidR="00000000" w:rsidRPr="00000000">
              <w:rPr>
                <w:sz w:val="20"/>
                <w:szCs w:val="20"/>
                <w:rtl w:val="0"/>
              </w:rPr>
              <w:t xml:space="preserve">witches to the next unhalted task.</w:t>
            </w:r>
          </w:p>
          <w:p w:rsidR="00000000" w:rsidDel="00000000" w:rsidP="00000000" w:rsidRDefault="00000000" w:rsidRPr="00000000" w14:paraId="000000E5">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Eventually returns to the next instruction in the current task.</w:t>
            </w:r>
          </w:p>
          <w:p w:rsidR="00000000" w:rsidDel="00000000" w:rsidP="00000000" w:rsidRDefault="00000000" w:rsidRPr="00000000" w14:paraId="000000E6">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All tasks must periodically execute </w:t>
            </w:r>
            <w:r w:rsidDel="00000000" w:rsidR="00000000" w:rsidRPr="00000000">
              <w:rPr>
                <w:rFonts w:ascii="Consolas" w:cs="Consolas" w:eastAsia="Consolas" w:hAnsi="Consolas"/>
                <w:sz w:val="20"/>
                <w:szCs w:val="20"/>
                <w:rtl w:val="0"/>
              </w:rPr>
              <w:t xml:space="preserve">TASKNEXT</w:t>
            </w:r>
            <w:r w:rsidDel="00000000" w:rsidR="00000000" w:rsidRPr="00000000">
              <w:rPr>
                <w:rFonts w:ascii="Consolas" w:cs="Consolas" w:eastAsia="Consolas" w:hAnsi="Consolas"/>
                <w:sz w:val="20"/>
                <w:szCs w:val="20"/>
                <w:rtl w:val="0"/>
              </w:rPr>
              <w:t xml:space="preserve">()</w:t>
            </w:r>
            <w:r w:rsidDel="00000000" w:rsidR="00000000" w:rsidRPr="00000000">
              <w:rPr>
                <w:sz w:val="20"/>
                <w:szCs w:val="20"/>
                <w:rtl w:val="0"/>
              </w:rPr>
              <w:t xml:space="preserve"> to maintain multitasking.</w:t>
            </w:r>
          </w:p>
          <w:p w:rsidR="00000000" w:rsidDel="00000000" w:rsidP="00000000" w:rsidRDefault="00000000" w:rsidRPr="00000000" w14:paraId="000000E7">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If </w:t>
            </w:r>
            <w:r w:rsidDel="00000000" w:rsidR="00000000" w:rsidRPr="00000000">
              <w:rPr>
                <w:rFonts w:ascii="Consolas" w:cs="Consolas" w:eastAsia="Consolas" w:hAnsi="Consolas"/>
                <w:sz w:val="20"/>
                <w:szCs w:val="20"/>
                <w:rtl w:val="0"/>
              </w:rPr>
              <w:t xml:space="preserve">TASKNEXT</w:t>
            </w:r>
            <w:r w:rsidDel="00000000" w:rsidR="00000000" w:rsidRPr="00000000">
              <w:rPr>
                <w:rFonts w:ascii="Consolas" w:cs="Consolas" w:eastAsia="Consolas" w:hAnsi="Consolas"/>
                <w:sz w:val="20"/>
                <w:szCs w:val="20"/>
                <w:rtl w:val="0"/>
              </w:rPr>
              <w:t xml:space="preserve">()</w:t>
            </w:r>
            <w:r w:rsidDel="00000000" w:rsidR="00000000" w:rsidRPr="00000000">
              <w:rPr>
                <w:sz w:val="20"/>
                <w:szCs w:val="20"/>
                <w:rtl w:val="0"/>
              </w:rPr>
              <w:t xml:space="preserve"> executes in the only remaining task, it has no effect.</w:t>
            </w:r>
          </w:p>
          <w:p w:rsidR="00000000" w:rsidDel="00000000" w:rsidP="00000000" w:rsidRDefault="00000000" w:rsidRPr="00000000" w14:paraId="000000E8">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TASKSTOP(task)</w:t>
            </w:r>
          </w:p>
          <w:p w:rsidR="00000000" w:rsidDel="00000000" w:rsidP="00000000" w:rsidRDefault="00000000" w:rsidRPr="00000000" w14:paraId="000000E9">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Stops and frees a task.</w:t>
            </w:r>
          </w:p>
          <w:p w:rsidR="00000000" w:rsidDel="00000000" w:rsidP="00000000" w:rsidRDefault="00000000" w:rsidRPr="00000000" w14:paraId="000000EA">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Task = 0..31 for a fixed task or -1 for the current task.</w:t>
            </w:r>
          </w:p>
          <w:p w:rsidR="00000000" w:rsidDel="00000000" w:rsidP="00000000" w:rsidRDefault="00000000" w:rsidRPr="00000000" w14:paraId="000000EB">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Any remaining tasks keep running.</w:t>
            </w:r>
          </w:p>
          <w:p w:rsidR="00000000" w:rsidDel="00000000" w:rsidP="00000000" w:rsidRDefault="00000000" w:rsidRPr="00000000" w14:paraId="000000EC">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If there are no remaining tasks, the cog will be stopped and freed.</w:t>
            </w:r>
          </w:p>
          <w:p w:rsidR="00000000" w:rsidDel="00000000" w:rsidP="00000000" w:rsidRDefault="00000000" w:rsidRPr="00000000" w14:paraId="000000ED">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Top-level returns from methods and tasks effectively execute </w:t>
            </w:r>
            <w:r w:rsidDel="00000000" w:rsidR="00000000" w:rsidRPr="00000000">
              <w:rPr>
                <w:rFonts w:ascii="Consolas" w:cs="Consolas" w:eastAsia="Consolas" w:hAnsi="Consolas"/>
                <w:sz w:val="20"/>
                <w:szCs w:val="20"/>
                <w:rtl w:val="0"/>
              </w:rPr>
              <w:t xml:space="preserve">TASKSTOP(-1)</w:t>
            </w:r>
            <w:r w:rsidDel="00000000" w:rsidR="00000000" w:rsidRPr="00000000">
              <w:rPr>
                <w:sz w:val="20"/>
                <w:szCs w:val="20"/>
                <w:rtl w:val="0"/>
              </w:rPr>
              <w:t xml:space="preserve">.</w:t>
            </w:r>
          </w:p>
          <w:p w:rsidR="00000000" w:rsidDel="00000000" w:rsidP="00000000" w:rsidRDefault="00000000" w:rsidRPr="00000000" w14:paraId="000000EE">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TASKHALT(task)</w:t>
            </w:r>
          </w:p>
          <w:p w:rsidR="00000000" w:rsidDel="00000000" w:rsidP="00000000" w:rsidRDefault="00000000" w:rsidRPr="00000000" w14:paraId="000000EF">
            <w:pPr>
              <w:widowControl w:val="0"/>
              <w:numPr>
                <w:ilvl w:val="2"/>
                <w:numId w:val="44"/>
              </w:numPr>
              <w:spacing w:line="240" w:lineRule="auto"/>
              <w:ind w:left="2160" w:hanging="360"/>
              <w:rPr>
                <w:rFonts w:ascii="Consolas" w:cs="Consolas" w:eastAsia="Consolas" w:hAnsi="Consolas"/>
                <w:sz w:val="20"/>
                <w:szCs w:val="20"/>
                <w:u w:val="none"/>
              </w:rPr>
            </w:pPr>
            <w:r w:rsidDel="00000000" w:rsidR="00000000" w:rsidRPr="00000000">
              <w:rPr>
                <w:sz w:val="20"/>
                <w:szCs w:val="20"/>
                <w:rtl w:val="0"/>
              </w:rPr>
              <w:t xml:space="preserve">Halts a task until </w:t>
            </w:r>
            <w:r w:rsidDel="00000000" w:rsidR="00000000" w:rsidRPr="00000000">
              <w:rPr>
                <w:rFonts w:ascii="Consolas" w:cs="Consolas" w:eastAsia="Consolas" w:hAnsi="Consolas"/>
                <w:sz w:val="20"/>
                <w:szCs w:val="20"/>
                <w:rtl w:val="0"/>
              </w:rPr>
              <w:t xml:space="preserve">TASKCONT</w:t>
            </w:r>
            <w:r w:rsidDel="00000000" w:rsidR="00000000" w:rsidRPr="00000000">
              <w:rPr>
                <w:sz w:val="20"/>
                <w:szCs w:val="20"/>
                <w:rtl w:val="0"/>
              </w:rPr>
              <w:t xml:space="preserve"> allows it to continue.</w:t>
            </w:r>
            <w:r w:rsidDel="00000000" w:rsidR="00000000" w:rsidRPr="00000000">
              <w:rPr>
                <w:rtl w:val="0"/>
              </w:rPr>
            </w:r>
          </w:p>
          <w:p w:rsidR="00000000" w:rsidDel="00000000" w:rsidP="00000000" w:rsidRDefault="00000000" w:rsidRPr="00000000" w14:paraId="000000F0">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sz w:val="20"/>
                <w:szCs w:val="20"/>
                <w:rtl w:val="0"/>
              </w:rPr>
              <w:t xml:space="preserve">Task = 0..31 for a fixed task or -1 for the current task.</w:t>
            </w:r>
          </w:p>
          <w:p w:rsidR="00000000" w:rsidDel="00000000" w:rsidP="00000000" w:rsidRDefault="00000000" w:rsidRPr="00000000" w14:paraId="000000F1">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If a task halts itself, a TASKNEXT() will automatically execute.</w:t>
            </w:r>
          </w:p>
          <w:p w:rsidR="00000000" w:rsidDel="00000000" w:rsidP="00000000" w:rsidRDefault="00000000" w:rsidRPr="00000000" w14:paraId="000000F2">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The register </w:t>
            </w:r>
            <w:r w:rsidDel="00000000" w:rsidR="00000000" w:rsidRPr="00000000">
              <w:rPr>
                <w:sz w:val="20"/>
                <w:szCs w:val="20"/>
                <w:rtl w:val="0"/>
              </w:rPr>
              <w:t xml:space="preserve">TASKHLT</w:t>
            </w:r>
            <w:r w:rsidDel="00000000" w:rsidR="00000000" w:rsidRPr="00000000">
              <w:rPr>
                <w:sz w:val="20"/>
                <w:szCs w:val="20"/>
                <w:rtl w:val="0"/>
              </w:rPr>
              <w:t xml:space="preserve"> contains the halt bits for all tasks, in reverse order</w:t>
            </w:r>
          </w:p>
          <w:p w:rsidR="00000000" w:rsidDel="00000000" w:rsidP="00000000" w:rsidRDefault="00000000" w:rsidRPr="00000000" w14:paraId="000000F3">
            <w:pPr>
              <w:widowControl w:val="0"/>
              <w:numPr>
                <w:ilvl w:val="3"/>
                <w:numId w:val="44"/>
              </w:numPr>
              <w:spacing w:line="240" w:lineRule="auto"/>
              <w:ind w:left="2880" w:hanging="360"/>
              <w:rPr>
                <w:sz w:val="20"/>
                <w:szCs w:val="20"/>
                <w:u w:val="none"/>
              </w:rPr>
            </w:pPr>
            <w:r w:rsidDel="00000000" w:rsidR="00000000" w:rsidRPr="00000000">
              <w:rPr>
                <w:sz w:val="20"/>
                <w:szCs w:val="20"/>
                <w:rtl w:val="0"/>
              </w:rPr>
              <w:t xml:space="preserve">PASM interrupt routines can affect the </w:t>
            </w:r>
            <w:r w:rsidDel="00000000" w:rsidR="00000000" w:rsidRPr="00000000">
              <w:rPr>
                <w:sz w:val="20"/>
                <w:szCs w:val="20"/>
                <w:rtl w:val="0"/>
              </w:rPr>
              <w:t xml:space="preserve">TASKHLT</w:t>
            </w:r>
            <w:r w:rsidDel="00000000" w:rsidR="00000000" w:rsidRPr="00000000">
              <w:rPr>
                <w:sz w:val="20"/>
                <w:szCs w:val="20"/>
                <w:rtl w:val="0"/>
              </w:rPr>
              <w:t xml:space="preserve"> bits to halt/un-halt tasks.</w:t>
            </w:r>
          </w:p>
          <w:p w:rsidR="00000000" w:rsidDel="00000000" w:rsidP="00000000" w:rsidRDefault="00000000" w:rsidRPr="00000000" w14:paraId="000000F4">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If all tasks are halted, the switcher will wait for an interrupt to un-halt one.</w:t>
            </w:r>
          </w:p>
          <w:p w:rsidR="00000000" w:rsidDel="00000000" w:rsidP="00000000" w:rsidRDefault="00000000" w:rsidRPr="00000000" w14:paraId="000000F5">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TASKCONT(</w:t>
            </w:r>
            <w:r w:rsidDel="00000000" w:rsidR="00000000" w:rsidRPr="00000000">
              <w:rPr>
                <w:rFonts w:ascii="Consolas" w:cs="Consolas" w:eastAsia="Consolas" w:hAnsi="Consolas"/>
                <w:sz w:val="20"/>
                <w:szCs w:val="20"/>
                <w:rtl w:val="0"/>
              </w:rPr>
              <w:t xml:space="preserve">task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F6">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Continues a task (0..31) that was halted by </w:t>
            </w:r>
            <w:r w:rsidDel="00000000" w:rsidR="00000000" w:rsidRPr="00000000">
              <w:rPr>
                <w:rFonts w:ascii="Consolas" w:cs="Consolas" w:eastAsia="Consolas" w:hAnsi="Consolas"/>
                <w:sz w:val="20"/>
                <w:szCs w:val="20"/>
                <w:rtl w:val="0"/>
              </w:rPr>
              <w:t xml:space="preserve">TASKHALT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F7">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w:t>
            </w:r>
            <w:r w:rsidDel="00000000" w:rsidR="00000000" w:rsidRPr="00000000">
              <w:rPr>
                <w:rFonts w:ascii="Consolas" w:cs="Consolas" w:eastAsia="Consolas" w:hAnsi="Consolas"/>
                <w:sz w:val="20"/>
                <w:szCs w:val="20"/>
                <w:rtl w:val="0"/>
              </w:rPr>
              <w:t xml:space="preserve">CHK</w:t>
            </w:r>
            <w:r w:rsidDel="00000000" w:rsidR="00000000" w:rsidRPr="00000000">
              <w:rPr>
                <w:rFonts w:ascii="Consolas" w:cs="Consolas" w:eastAsia="Consolas" w:hAnsi="Consolas"/>
                <w:sz w:val="20"/>
                <w:szCs w:val="20"/>
                <w:rtl w:val="0"/>
              </w:rPr>
              <w:t xml:space="preserve">(task)</w:t>
            </w:r>
          </w:p>
          <w:p w:rsidR="00000000" w:rsidDel="00000000" w:rsidP="00000000" w:rsidRDefault="00000000" w:rsidRPr="00000000" w14:paraId="000000F8">
            <w:pPr>
              <w:widowControl w:val="0"/>
              <w:numPr>
                <w:ilvl w:val="2"/>
                <w:numId w:val="44"/>
              </w:numPr>
              <w:spacing w:line="240" w:lineRule="auto"/>
              <w:ind w:left="2160" w:hanging="360"/>
              <w:rPr>
                <w:rFonts w:ascii="Consolas" w:cs="Consolas" w:eastAsia="Consolas" w:hAnsi="Consolas"/>
                <w:sz w:val="20"/>
                <w:szCs w:val="20"/>
                <w:u w:val="none"/>
              </w:rPr>
            </w:pPr>
            <w:r w:rsidDel="00000000" w:rsidR="00000000" w:rsidRPr="00000000">
              <w:rPr>
                <w:sz w:val="20"/>
                <w:szCs w:val="20"/>
                <w:rtl w:val="0"/>
              </w:rPr>
              <w:t xml:space="preserve">Checks the status of a task (0..31).</w:t>
            </w:r>
          </w:p>
          <w:p w:rsidR="00000000" w:rsidDel="00000000" w:rsidP="00000000" w:rsidRDefault="00000000" w:rsidRPr="00000000" w14:paraId="000000F9">
            <w:pPr>
              <w:widowControl w:val="0"/>
              <w:numPr>
                <w:ilvl w:val="2"/>
                <w:numId w:val="44"/>
              </w:numPr>
              <w:spacing w:line="240" w:lineRule="auto"/>
              <w:ind w:left="2160" w:hanging="360"/>
              <w:rPr>
                <w:rFonts w:ascii="Consolas" w:cs="Consolas" w:eastAsia="Consolas" w:hAnsi="Consolas"/>
                <w:sz w:val="20"/>
                <w:szCs w:val="20"/>
                <w:u w:val="none"/>
              </w:rPr>
            </w:pPr>
            <w:r w:rsidDel="00000000" w:rsidR="00000000" w:rsidRPr="00000000">
              <w:rPr>
                <w:sz w:val="20"/>
                <w:szCs w:val="20"/>
                <w:rtl w:val="0"/>
              </w:rPr>
              <w:t xml:space="preserve">Returns 0 if the task is free, 1 if the task is running, or 2 if the task is halted.</w:t>
            </w:r>
          </w:p>
          <w:p w:rsidR="00000000" w:rsidDel="00000000" w:rsidP="00000000" w:rsidRDefault="00000000" w:rsidRPr="00000000" w14:paraId="000000FA">
            <w:pPr>
              <w:widowControl w:val="0"/>
              <w:numPr>
                <w:ilvl w:val="1"/>
                <w:numId w:val="44"/>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TASKID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FB">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R</w:t>
            </w:r>
            <w:r w:rsidDel="00000000" w:rsidR="00000000" w:rsidRPr="00000000">
              <w:rPr>
                <w:sz w:val="20"/>
                <w:szCs w:val="20"/>
                <w:rtl w:val="0"/>
              </w:rPr>
              <w:t xml:space="preserve">eturns the ID of the current task (0..31).</w:t>
            </w:r>
          </w:p>
          <w:p w:rsidR="00000000" w:rsidDel="00000000" w:rsidP="00000000" w:rsidRDefault="00000000" w:rsidRPr="00000000" w14:paraId="000000FC">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Task pointers build downward in the last 32 free cog registers, from $11F..$100.</w:t>
            </w:r>
          </w:p>
          <w:p w:rsidR="00000000" w:rsidDel="00000000" w:rsidP="00000000" w:rsidRDefault="00000000" w:rsidRPr="00000000" w14:paraId="000000FD">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FE">
            <w:pPr>
              <w:widowControl w:val="0"/>
              <w:numPr>
                <w:ilvl w:val="0"/>
                <w:numId w:val="44"/>
              </w:numPr>
              <w:spacing w:line="240" w:lineRule="auto"/>
              <w:ind w:left="720" w:hanging="360"/>
              <w:rPr>
                <w:sz w:val="20"/>
                <w:szCs w:val="20"/>
              </w:rPr>
            </w:pPr>
            <w:r w:rsidDel="00000000" w:rsidR="00000000" w:rsidRPr="00000000">
              <w:rPr>
                <w:sz w:val="20"/>
                <w:szCs w:val="20"/>
                <w:rtl w:val="0"/>
              </w:rPr>
              <w:t xml:space="preserve">Binary file downloading added to the command-line interface.</w:t>
            </w:r>
          </w:p>
          <w:p w:rsidR="00000000" w:rsidDel="00000000" w:rsidP="00000000" w:rsidRDefault="00000000" w:rsidRPr="00000000" w14:paraId="000000FF">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00">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To compile and generate a .bin file:</w:t>
            </w:r>
          </w:p>
          <w:p w:rsidR="00000000" w:rsidDel="00000000" w:rsidP="00000000" w:rsidRDefault="00000000" w:rsidRPr="00000000" w14:paraId="00000101">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-c</w:t>
            </w:r>
            <w:r w:rsidDel="00000000" w:rsidR="00000000" w:rsidRPr="00000000">
              <w:rPr>
                <w:sz w:val="20"/>
                <w:szCs w:val="20"/>
                <w:rtl w:val="0"/>
              </w:rPr>
              <w:tab/>
              <w:tab/>
              <w:t xml:space="preserve">- compile source file</w:t>
            </w:r>
          </w:p>
          <w:p w:rsidR="00000000" w:rsidDel="00000000" w:rsidP="00000000" w:rsidRDefault="00000000" w:rsidRPr="00000000" w14:paraId="00000102">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-cd</w:t>
            </w:r>
            <w:r w:rsidDel="00000000" w:rsidR="00000000" w:rsidRPr="00000000">
              <w:rPr>
                <w:sz w:val="20"/>
                <w:szCs w:val="20"/>
                <w:rtl w:val="0"/>
              </w:rPr>
              <w:tab/>
              <w:tab/>
              <w:t xml:space="preserve">- compile with DEBUG enabled</w:t>
            </w:r>
          </w:p>
          <w:p w:rsidR="00000000" w:rsidDel="00000000" w:rsidP="00000000" w:rsidRDefault="00000000" w:rsidRPr="00000000" w14:paraId="00000103">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-cf</w:t>
            </w:r>
            <w:r w:rsidDel="00000000" w:rsidR="00000000" w:rsidRPr="00000000">
              <w:rPr>
                <w:sz w:val="20"/>
                <w:szCs w:val="20"/>
                <w:rtl w:val="0"/>
              </w:rPr>
              <w:tab/>
              <w:tab/>
              <w:t xml:space="preserve">- compile with flash loader attached</w:t>
            </w:r>
          </w:p>
          <w:p w:rsidR="00000000" w:rsidDel="00000000" w:rsidP="00000000" w:rsidRDefault="00000000" w:rsidRPr="00000000" w14:paraId="00000104">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-cb</w:t>
            </w:r>
            <w:r w:rsidDel="00000000" w:rsidR="00000000" w:rsidRPr="00000000">
              <w:rPr>
                <w:sz w:val="20"/>
                <w:szCs w:val="20"/>
                <w:rtl w:val="0"/>
              </w:rPr>
              <w:tab/>
              <w:tab/>
              <w:t xml:space="preserve">- compile with both DEBUG and flash loader</w:t>
            </w:r>
          </w:p>
          <w:p w:rsidR="00000000" w:rsidDel="00000000" w:rsidP="00000000" w:rsidRDefault="00000000" w:rsidRPr="00000000" w14:paraId="00000105">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To download and run the .bin file:</w:t>
            </w:r>
          </w:p>
          <w:p w:rsidR="00000000" w:rsidDel="00000000" w:rsidP="00000000" w:rsidRDefault="00000000" w:rsidRPr="00000000" w14:paraId="00000106">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-b</w:t>
            </w:r>
            <w:r w:rsidDel="00000000" w:rsidR="00000000" w:rsidRPr="00000000">
              <w:rPr>
                <w:sz w:val="20"/>
                <w:szCs w:val="20"/>
                <w:rtl w:val="0"/>
              </w:rPr>
              <w:tab/>
              <w:tab/>
              <w:t xml:space="preserve">- download .bin file and run it</w:t>
            </w:r>
          </w:p>
          <w:p w:rsidR="00000000" w:rsidDel="00000000" w:rsidP="00000000" w:rsidRDefault="00000000" w:rsidRPr="00000000" w14:paraId="00000107">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PNut_v47 filename -bd</w:t>
            </w:r>
            <w:r w:rsidDel="00000000" w:rsidR="00000000" w:rsidRPr="00000000">
              <w:rPr>
                <w:sz w:val="20"/>
                <w:szCs w:val="20"/>
                <w:rtl w:val="0"/>
              </w:rPr>
              <w:tab/>
              <w:tab/>
              <w:t xml:space="preserve">- download .bin file and run it with DEBUG</w:t>
            </w:r>
          </w:p>
          <w:p w:rsidR="00000000" w:rsidDel="00000000" w:rsidP="00000000" w:rsidRDefault="00000000" w:rsidRPr="00000000" w14:paraId="00000108">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09">
            <w:pPr>
              <w:widowControl w:val="0"/>
              <w:numPr>
                <w:ilvl w:val="0"/>
                <w:numId w:val="44"/>
              </w:numPr>
              <w:spacing w:line="240" w:lineRule="auto"/>
              <w:ind w:left="720" w:hanging="360"/>
              <w:rPr>
                <w:sz w:val="20"/>
                <w:szCs w:val="20"/>
              </w:rPr>
            </w:pPr>
            <w:r w:rsidDel="00000000" w:rsidR="00000000" w:rsidRPr="00000000">
              <w:rPr>
                <w:sz w:val="20"/>
                <w:szCs w:val="20"/>
                <w:rtl w:val="0"/>
              </w:rPr>
              <w:t xml:space="preserve">In Spin2 expressions, #register now returns the register's address.</w:t>
            </w:r>
          </w:p>
          <w:p w:rsidR="00000000" w:rsidDel="00000000" w:rsidP="00000000" w:rsidRDefault="00000000" w:rsidRPr="00000000" w14:paraId="0000010A">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#pr0 now resolves to $1D8</w:t>
            </w:r>
          </w:p>
          <w:p w:rsidR="00000000" w:rsidDel="00000000" w:rsidP="00000000" w:rsidRDefault="00000000" w:rsidRPr="00000000" w14:paraId="0000010B">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w:t>
            </w:r>
            <w:r w:rsidDel="00000000" w:rsidR="00000000" w:rsidRPr="00000000">
              <w:rPr>
                <w:sz w:val="20"/>
                <w:szCs w:val="20"/>
                <w:rtl w:val="0"/>
              </w:rPr>
              <w:t xml:space="preserve">inb</w:t>
            </w:r>
            <w:r w:rsidDel="00000000" w:rsidR="00000000" w:rsidRPr="00000000">
              <w:rPr>
                <w:sz w:val="20"/>
                <w:szCs w:val="20"/>
                <w:rtl w:val="0"/>
              </w:rPr>
              <w:t xml:space="preserve"> now resolves to $1FF</w:t>
            </w:r>
          </w:p>
          <w:p w:rsidR="00000000" w:rsidDel="00000000" w:rsidP="00000000" w:rsidRDefault="00000000" w:rsidRPr="00000000" w14:paraId="0000010C">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sz w:val="20"/>
                <w:szCs w:val="20"/>
              </w:rPr>
            </w:pPr>
            <w:r w:rsidDel="00000000" w:rsidR="00000000" w:rsidRPr="00000000">
              <w:rPr>
                <w:b w:val="1"/>
                <w:color w:val="cc4125"/>
                <w:sz w:val="20"/>
                <w:szCs w:val="20"/>
                <w:highlight w:val="white"/>
                <w:rtl w:val="0"/>
              </w:rPr>
              <w:t xml:space="preserve">Note: A bug causing SEND() and RECV() to not work was discovered in v47 and fixed in v48.</w:t>
            </w:r>
            <w:r w:rsidDel="00000000" w:rsidR="00000000" w:rsidRPr="00000000">
              <w:rPr>
                <w:rtl w:val="0"/>
              </w:rPr>
            </w:r>
          </w:p>
        </w:tc>
      </w:tr>
      <w:tr>
        <w:trPr>
          <w:cantSplit w:val="0"/>
          <w:trHeight w:val="5410.0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color w:val="ff0000"/>
                <w:sz w:val="20"/>
                <w:szCs w:val="20"/>
              </w:rPr>
            </w:pPr>
            <w:r w:rsidDel="00000000" w:rsidR="00000000" w:rsidRPr="00000000">
              <w:rPr>
                <w:sz w:val="20"/>
                <w:szCs w:val="20"/>
                <w:rtl w:val="0"/>
              </w:rPr>
              <w:t xml:space="preserve">2025-01-06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numPr>
                <w:ilvl w:val="0"/>
                <w:numId w:val="44"/>
              </w:numPr>
              <w:spacing w:line="240" w:lineRule="auto"/>
              <w:ind w:left="720" w:hanging="360"/>
              <w:rPr>
                <w:sz w:val="20"/>
                <w:szCs w:val="20"/>
              </w:rPr>
            </w:pPr>
            <w:r w:rsidDel="00000000" w:rsidR="00000000" w:rsidRPr="00000000">
              <w:rPr>
                <w:sz w:val="20"/>
                <w:szCs w:val="20"/>
                <w:rtl w:val="0"/>
              </w:rPr>
              <w:t xml:space="preserve">Pre-processor added which enables conditional compilation of source code.</w:t>
            </w:r>
          </w:p>
          <w:p w:rsidR="00000000" w:rsidDel="00000000" w:rsidP="00000000" w:rsidRDefault="00000000" w:rsidRPr="00000000" w14:paraId="0000011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12">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Command line syntax can be used to d</w:t>
            </w:r>
            <w:r w:rsidDel="00000000" w:rsidR="00000000" w:rsidRPr="00000000">
              <w:rPr>
                <w:sz w:val="20"/>
                <w:szCs w:val="20"/>
                <w:rtl w:val="0"/>
              </w:rPr>
              <w:t xml:space="preserve">efine</w:t>
            </w:r>
            <w:r w:rsidDel="00000000" w:rsidR="00000000" w:rsidRPr="00000000">
              <w:rPr>
                <w:sz w:val="20"/>
                <w:szCs w:val="20"/>
                <w:rtl w:val="0"/>
              </w:rPr>
              <w:t xml:space="preserve"> up to 16 preprocessor symbols which are checkable by all source files within the compilation.</w:t>
            </w:r>
          </w:p>
          <w:p w:rsidR="00000000" w:rsidDel="00000000" w:rsidP="00000000" w:rsidRDefault="00000000" w:rsidRPr="00000000" w14:paraId="00000113">
            <w:pPr>
              <w:widowControl w:val="0"/>
              <w:numPr>
                <w:ilvl w:val="2"/>
                <w:numId w:val="44"/>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PNut_v48 filename -D egg -D bee</w:t>
            </w:r>
          </w:p>
          <w:p w:rsidR="00000000" w:rsidDel="00000000" w:rsidP="00000000" w:rsidRDefault="00000000" w:rsidRPr="00000000" w14:paraId="0000011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15">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Preprocessor commands can be used in source files to check, define, and undefine preprocessor symbols. Every file starts out with the preprocessor symbols defined on the command line.</w:t>
            </w:r>
          </w:p>
          <w:p w:rsidR="00000000" w:rsidDel="00000000" w:rsidP="00000000" w:rsidRDefault="00000000" w:rsidRPr="00000000" w14:paraId="00000116">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17">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#DEFINE symbol</w:t>
            </w:r>
            <w:r w:rsidDel="00000000" w:rsidR="00000000" w:rsidRPr="00000000">
              <w:rPr>
                <w:rtl w:val="0"/>
              </w:rPr>
            </w:r>
          </w:p>
          <w:p w:rsidR="00000000" w:rsidDel="00000000" w:rsidP="00000000" w:rsidRDefault="00000000" w:rsidRPr="00000000" w14:paraId="00000118">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Defines a preprocessor symbol for forward references within the file.</w:t>
            </w:r>
          </w:p>
          <w:p w:rsidR="00000000" w:rsidDel="00000000" w:rsidP="00000000" w:rsidRDefault="00000000" w:rsidRPr="00000000" w14:paraId="00000119">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#UNDEF symbol</w:t>
            </w:r>
            <w:r w:rsidDel="00000000" w:rsidR="00000000" w:rsidRPr="00000000">
              <w:rPr>
                <w:rtl w:val="0"/>
              </w:rPr>
            </w:r>
          </w:p>
          <w:p w:rsidR="00000000" w:rsidDel="00000000" w:rsidP="00000000" w:rsidRDefault="00000000" w:rsidRPr="00000000" w14:paraId="0000011A">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Undefines a preprocessor symbol for forward references within the file.</w:t>
            </w:r>
          </w:p>
          <w:p w:rsidR="00000000" w:rsidDel="00000000" w:rsidP="00000000" w:rsidRDefault="00000000" w:rsidRPr="00000000" w14:paraId="0000011B">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#IFDEF symbol</w:t>
            </w:r>
          </w:p>
          <w:p w:rsidR="00000000" w:rsidDel="00000000" w:rsidP="00000000" w:rsidRDefault="00000000" w:rsidRPr="00000000" w14:paraId="0000011C">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Starts a new conditional scope, true if the symbol is defined.</w:t>
            </w:r>
            <w:r w:rsidDel="00000000" w:rsidR="00000000" w:rsidRPr="00000000">
              <w:rPr>
                <w:rtl w:val="0"/>
              </w:rPr>
            </w:r>
          </w:p>
          <w:p w:rsidR="00000000" w:rsidDel="00000000" w:rsidP="00000000" w:rsidRDefault="00000000" w:rsidRPr="00000000" w14:paraId="0000011D">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#IFNDEF symbol</w:t>
            </w:r>
          </w:p>
          <w:p w:rsidR="00000000" w:rsidDel="00000000" w:rsidP="00000000" w:rsidRDefault="00000000" w:rsidRPr="00000000" w14:paraId="0000011E">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Starts a new conditional scope, true if the symbol is undefined.</w:t>
            </w:r>
          </w:p>
          <w:p w:rsidR="00000000" w:rsidDel="00000000" w:rsidP="00000000" w:rsidRDefault="00000000" w:rsidRPr="00000000" w14:paraId="0000011F">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ELSEIFDEF</w:t>
            </w:r>
            <w:r w:rsidDel="00000000" w:rsidR="00000000" w:rsidRPr="00000000">
              <w:rPr>
                <w:rFonts w:ascii="Consolas" w:cs="Consolas" w:eastAsia="Consolas" w:hAnsi="Consolas"/>
                <w:sz w:val="20"/>
                <w:szCs w:val="20"/>
                <w:rtl w:val="0"/>
              </w:rPr>
              <w:t xml:space="preserve"> symbol</w:t>
            </w:r>
          </w:p>
          <w:p w:rsidR="00000000" w:rsidDel="00000000" w:rsidP="00000000" w:rsidRDefault="00000000" w:rsidRPr="00000000" w14:paraId="00000120">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Adds an alternate condition to the current scope, true if the symbol is defined.</w:t>
            </w:r>
          </w:p>
          <w:p w:rsidR="00000000" w:rsidDel="00000000" w:rsidP="00000000" w:rsidRDefault="00000000" w:rsidRPr="00000000" w14:paraId="00000121">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ELSEIFNDEF</w:t>
            </w:r>
            <w:r w:rsidDel="00000000" w:rsidR="00000000" w:rsidRPr="00000000">
              <w:rPr>
                <w:rFonts w:ascii="Consolas" w:cs="Consolas" w:eastAsia="Consolas" w:hAnsi="Consolas"/>
                <w:sz w:val="20"/>
                <w:szCs w:val="20"/>
                <w:rtl w:val="0"/>
              </w:rPr>
              <w:t xml:space="preserve"> symbol</w:t>
            </w:r>
          </w:p>
          <w:p w:rsidR="00000000" w:rsidDel="00000000" w:rsidP="00000000" w:rsidRDefault="00000000" w:rsidRPr="00000000" w14:paraId="00000122">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Adds an alternate condition to the current scope, true if the symbol is undefined.</w:t>
            </w:r>
          </w:p>
          <w:p w:rsidR="00000000" w:rsidDel="00000000" w:rsidP="00000000" w:rsidRDefault="00000000" w:rsidRPr="00000000" w14:paraId="00000123">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#ELSE</w:t>
            </w:r>
          </w:p>
          <w:p w:rsidR="00000000" w:rsidDel="00000000" w:rsidP="00000000" w:rsidRDefault="00000000" w:rsidRPr="00000000" w14:paraId="00000124">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Adds a default condition to the current scope, true if nothing else was true.</w:t>
            </w:r>
          </w:p>
          <w:p w:rsidR="00000000" w:rsidDel="00000000" w:rsidP="00000000" w:rsidRDefault="00000000" w:rsidRPr="00000000" w14:paraId="00000125">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#ENDIF</w:t>
            </w:r>
          </w:p>
          <w:p w:rsidR="00000000" w:rsidDel="00000000" w:rsidP="00000000" w:rsidRDefault="00000000" w:rsidRPr="00000000" w14:paraId="00000126">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Ends the current conditional scope and reverts to any outer scope.</w:t>
            </w:r>
          </w:p>
          <w:p w:rsidR="00000000" w:rsidDel="00000000" w:rsidP="00000000" w:rsidRDefault="00000000" w:rsidRPr="00000000" w14:paraId="00000127">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__DEBUG__</w:t>
            </w:r>
          </w:p>
          <w:p w:rsidR="00000000" w:rsidDel="00000000" w:rsidP="00000000" w:rsidRDefault="00000000" w:rsidRPr="00000000" w14:paraId="00000128">
            <w:pPr>
              <w:widowControl w:val="0"/>
              <w:numPr>
                <w:ilvl w:val="3"/>
                <w:numId w:val="44"/>
              </w:numPr>
              <w:spacing w:line="240" w:lineRule="auto"/>
              <w:ind w:left="2880" w:hanging="360"/>
              <w:rPr>
                <w:sz w:val="20"/>
                <w:szCs w:val="20"/>
              </w:rPr>
            </w:pPr>
            <w:r w:rsidDel="00000000" w:rsidR="00000000" w:rsidRPr="00000000">
              <w:rPr>
                <w:sz w:val="20"/>
                <w:szCs w:val="20"/>
                <w:rtl w:val="0"/>
              </w:rPr>
              <w:t xml:space="preserve">This preprocessor symbol is defined when DEBUG compilation is enabled.</w:t>
            </w:r>
          </w:p>
          <w:p w:rsidR="00000000" w:rsidDel="00000000" w:rsidP="00000000" w:rsidRDefault="00000000" w:rsidRPr="00000000" w14:paraId="0000012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2A">
            <w:pPr>
              <w:widowControl w:val="0"/>
              <w:numPr>
                <w:ilvl w:val="1"/>
                <w:numId w:val="44"/>
              </w:numPr>
              <w:spacing w:line="240" w:lineRule="auto"/>
              <w:ind w:left="1440" w:hanging="360"/>
              <w:rPr>
                <w:sz w:val="20"/>
                <w:szCs w:val="20"/>
              </w:rPr>
            </w:pPr>
            <w:r w:rsidDel="00000000" w:rsidR="00000000" w:rsidRPr="00000000">
              <w:rPr>
                <w:sz w:val="20"/>
                <w:szCs w:val="20"/>
                <w:rtl w:val="0"/>
              </w:rPr>
              <w:t xml:space="preserve">Up to 8 levels of </w:t>
            </w:r>
            <w:r w:rsidDel="00000000" w:rsidR="00000000" w:rsidRPr="00000000">
              <w:rPr>
                <w:rFonts w:ascii="Consolas" w:cs="Consolas" w:eastAsia="Consolas" w:hAnsi="Consolas"/>
                <w:sz w:val="20"/>
                <w:szCs w:val="20"/>
                <w:rtl w:val="0"/>
              </w:rPr>
              <w:t xml:space="preserve">#IFDEF/#IFNDEF</w:t>
            </w:r>
            <w:r w:rsidDel="00000000" w:rsidR="00000000" w:rsidRPr="00000000">
              <w:rPr>
                <w:sz w:val="20"/>
                <w:szCs w:val="20"/>
                <w:rtl w:val="0"/>
              </w:rPr>
              <w:t xml:space="preserve"> nesting are allowed.</w:t>
            </w:r>
          </w:p>
          <w:p w:rsidR="00000000" w:rsidDel="00000000" w:rsidP="00000000" w:rsidRDefault="00000000" w:rsidRPr="00000000" w14:paraId="0000012B">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2C">
            <w:pPr>
              <w:widowControl w:val="0"/>
              <w:numPr>
                <w:ilvl w:val="0"/>
                <w:numId w:val="44"/>
              </w:numPr>
              <w:spacing w:line="240" w:lineRule="auto"/>
              <w:ind w:left="720" w:hanging="360"/>
              <w:rPr>
                <w:sz w:val="20"/>
                <w:szCs w:val="20"/>
              </w:rPr>
            </w:pPr>
            <w:r w:rsidDel="00000000" w:rsidR="00000000" w:rsidRPr="00000000">
              <w:rPr>
                <w:sz w:val="20"/>
                <w:szCs w:val="20"/>
                <w:rtl w:val="0"/>
              </w:rPr>
              <w:t xml:space="preserve">Flash-image output added to the command-line interface.</w:t>
            </w:r>
          </w:p>
          <w:p w:rsidR="00000000" w:rsidDel="00000000" w:rsidP="00000000" w:rsidRDefault="00000000" w:rsidRPr="00000000" w14:paraId="0000012D">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2E">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The flash image:</w:t>
            </w:r>
          </w:p>
          <w:p w:rsidR="00000000" w:rsidDel="00000000" w:rsidP="00000000" w:rsidRDefault="00000000" w:rsidRPr="00000000" w14:paraId="0000012F">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Is useful for custom flash-update schemes.</w:t>
            </w:r>
          </w:p>
          <w:p w:rsidR="00000000" w:rsidDel="00000000" w:rsidP="00000000" w:rsidRDefault="00000000" w:rsidRPr="00000000" w14:paraId="00000130">
            <w:pPr>
              <w:widowControl w:val="0"/>
              <w:numPr>
                <w:ilvl w:val="2"/>
                <w:numId w:val="44"/>
              </w:numPr>
              <w:spacing w:line="240" w:lineRule="auto"/>
              <w:ind w:left="2160" w:hanging="360"/>
              <w:rPr>
                <w:sz w:val="20"/>
                <w:szCs w:val="20"/>
              </w:rPr>
            </w:pPr>
            <w:r w:rsidDel="00000000" w:rsidR="00000000" w:rsidRPr="00000000">
              <w:rPr>
                <w:sz w:val="20"/>
                <w:szCs w:val="20"/>
                <w:rtl w:val="0"/>
              </w:rPr>
              <w:t xml:space="preserve">Contains the loader and application code that are normally programmed into the flash.</w:t>
            </w:r>
          </w:p>
          <w:p w:rsidR="00000000" w:rsidDel="00000000" w:rsidP="00000000" w:rsidRDefault="00000000" w:rsidRPr="00000000" w14:paraId="00000131">
            <w:pPr>
              <w:widowControl w:val="0"/>
              <w:numPr>
                <w:ilvl w:val="2"/>
                <w:numId w:val="44"/>
              </w:numPr>
              <w:spacing w:line="240" w:lineRule="auto"/>
              <w:ind w:left="2160" w:hanging="360"/>
              <w:rPr>
                <w:sz w:val="20"/>
                <w:szCs w:val="20"/>
                <w:u w:val="none"/>
              </w:rPr>
            </w:pPr>
            <w:r w:rsidDel="00000000" w:rsidR="00000000" w:rsidRPr="00000000">
              <w:rPr>
                <w:sz w:val="20"/>
                <w:szCs w:val="20"/>
                <w:rtl w:val="0"/>
              </w:rPr>
              <w:t xml:space="preserve">Must be programmed into the flash, starting at $000000, to boot on power-up.</w:t>
            </w:r>
          </w:p>
          <w:p w:rsidR="00000000" w:rsidDel="00000000" w:rsidP="00000000" w:rsidRDefault="00000000" w:rsidRPr="00000000" w14:paraId="00000132">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33">
            <w:pPr>
              <w:widowControl w:val="0"/>
              <w:numPr>
                <w:ilvl w:val="1"/>
                <w:numId w:val="44"/>
              </w:numPr>
              <w:spacing w:line="240" w:lineRule="auto"/>
              <w:ind w:left="1440" w:hanging="360"/>
              <w:rPr>
                <w:sz w:val="20"/>
                <w:szCs w:val="20"/>
                <w:u w:val="none"/>
              </w:rPr>
            </w:pPr>
            <w:r w:rsidDel="00000000" w:rsidR="00000000" w:rsidRPr="00000000">
              <w:rPr>
                <w:sz w:val="20"/>
                <w:szCs w:val="20"/>
                <w:rtl w:val="0"/>
              </w:rPr>
              <w:t xml:space="preserve">To compile and generate a flash image:</w:t>
            </w:r>
          </w:p>
          <w:p w:rsidR="00000000" w:rsidDel="00000000" w:rsidP="00000000" w:rsidRDefault="00000000" w:rsidRPr="00000000" w14:paraId="00000134">
            <w:pPr>
              <w:widowControl w:val="0"/>
              <w:numPr>
                <w:ilvl w:val="2"/>
                <w:numId w:val="44"/>
              </w:numPr>
              <w:spacing w:line="240" w:lineRule="auto"/>
              <w:ind w:left="2160" w:hanging="360"/>
              <w:rPr>
                <w:sz w:val="20"/>
                <w:szCs w:val="20"/>
              </w:rPr>
            </w:pPr>
            <w:r w:rsidDel="00000000" w:rsidR="00000000" w:rsidRPr="00000000">
              <w:rPr>
                <w:rFonts w:ascii="Consolas" w:cs="Consolas" w:eastAsia="Consolas" w:hAnsi="Consolas"/>
                <w:sz w:val="20"/>
                <w:szCs w:val="20"/>
                <w:rtl w:val="0"/>
              </w:rPr>
              <w:t xml:space="preserve">PNut_v48 filename -ci</w:t>
            </w:r>
            <w:r w:rsidDel="00000000" w:rsidR="00000000" w:rsidRPr="00000000">
              <w:rPr>
                <w:sz w:val="20"/>
                <w:szCs w:val="20"/>
                <w:rtl w:val="0"/>
              </w:rPr>
              <w:tab/>
              <w:tab/>
              <w:t xml:space="preserve">- compile and output filename.flash</w:t>
            </w:r>
            <w:r w:rsidDel="00000000" w:rsidR="00000000" w:rsidRPr="00000000">
              <w:rPr>
                <w:rtl w:val="0"/>
              </w:rPr>
            </w:r>
          </w:p>
        </w:tc>
      </w:tr>
      <w:tr>
        <w:trPr>
          <w:cantSplit w:val="0"/>
          <w:trHeight w:val="1535.0000000000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tl w:val="0"/>
              </w:rPr>
              <w:t xml:space="preserve">v49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ff0000"/>
                <w:sz w:val="20"/>
                <w:szCs w:val="20"/>
              </w:rPr>
            </w:pPr>
            <w:r w:rsidDel="00000000" w:rsidR="00000000" w:rsidRPr="00000000">
              <w:rPr>
                <w:sz w:val="20"/>
                <w:szCs w:val="20"/>
                <w:rtl w:val="0"/>
              </w:rPr>
              <w:t xml:space="preserve">2025-02-02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CON STRUCT declarations are now exported to parent objects, just like CON integers and CON floats.</w:t>
            </w:r>
          </w:p>
          <w:p w:rsidR="00000000" w:rsidDel="00000000" w:rsidP="00000000" w:rsidRDefault="00000000" w:rsidRPr="00000000" w14:paraId="00000138">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39">
            <w:pPr>
              <w:widowControl w:val="0"/>
              <w:numPr>
                <w:ilvl w:val="1"/>
                <w:numId w:val="3"/>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CON STRUCT StructX(Object.StructA x[10]) 'StructX is ten StructA's, exported</w:t>
            </w:r>
          </w:p>
          <w:p w:rsidR="00000000" w:rsidDel="00000000" w:rsidP="00000000" w:rsidRDefault="00000000" w:rsidRPr="00000000" w14:paraId="0000013A">
            <w:pPr>
              <w:widowControl w:val="0"/>
              <w:numPr>
                <w:ilvl w:val="1"/>
                <w:numId w:val="3"/>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CON STRUCT StructY = Object.StructA      'StructY is a copy of StructA, exported</w:t>
            </w:r>
          </w:p>
          <w:p w:rsidR="00000000" w:rsidDel="00000000" w:rsidP="00000000" w:rsidRDefault="00000000" w:rsidRPr="00000000" w14:paraId="0000013B">
            <w:pPr>
              <w:widowControl w:val="0"/>
              <w:numPr>
                <w:ilvl w:val="1"/>
                <w:numId w:val="3"/>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VAR Object.StructA StructJ               'StructJ is an instance of StructA</w:t>
            </w:r>
          </w:p>
          <w:p w:rsidR="00000000" w:rsidDel="00000000" w:rsidP="00000000" w:rsidRDefault="00000000" w:rsidRPr="00000000" w14:paraId="0000013C">
            <w:pPr>
              <w:widowControl w:val="0"/>
              <w:numPr>
                <w:ilvl w:val="1"/>
                <w:numId w:val="3"/>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^Object.StructA StructK              'StructK is a pointer to StructA</w:t>
            </w:r>
          </w:p>
          <w:p w:rsidR="00000000" w:rsidDel="00000000" w:rsidP="00000000" w:rsidRDefault="00000000" w:rsidRPr="00000000" w14:paraId="0000013D">
            <w:pPr>
              <w:widowControl w:val="0"/>
              <w:numPr>
                <w:ilvl w:val="1"/>
                <w:numId w:val="3"/>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PUB Name(^Object.StructA StructL)        'StructL is a pointer to StructA</w:t>
            </w:r>
          </w:p>
          <w:p w:rsidR="00000000" w:rsidDel="00000000" w:rsidP="00000000" w:rsidRDefault="00000000" w:rsidRPr="00000000" w14:paraId="0000013E">
            <w:pPr>
              <w:widowControl w:val="0"/>
              <w:numPr>
                <w:ilvl w:val="1"/>
                <w:numId w:val="3"/>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DAT StructM Object.StructA               'StructM is an instance of StructA</w:t>
            </w:r>
          </w:p>
          <w:p w:rsidR="00000000" w:rsidDel="00000000" w:rsidP="00000000" w:rsidRDefault="00000000" w:rsidRPr="00000000" w14:paraId="0000013F">
            <w:pPr>
              <w:widowControl w:val="0"/>
              <w:spacing w:line="24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0">
            <w:pPr>
              <w:widowControl w:val="0"/>
              <w:numPr>
                <w:ilvl w:val="0"/>
                <w:numId w:val="7"/>
              </w:numPr>
              <w:spacing w:line="240" w:lineRule="auto"/>
              <w:ind w:left="720" w:hanging="360"/>
              <w:rPr>
                <w:sz w:val="20"/>
                <w:szCs w:val="20"/>
              </w:rPr>
            </w:pPr>
            <w:r w:rsidDel="00000000" w:rsidR="00000000" w:rsidRPr="00000000">
              <w:rPr>
                <w:sz w:val="20"/>
                <w:szCs w:val="20"/>
                <w:rtl w:val="0"/>
              </w:rPr>
              <w:t xml:space="preserve">DEBUG LOGIC display can now draw multi-bit groups as analog waveforms using the RANGE keyword.</w:t>
            </w:r>
          </w:p>
          <w:p w:rsidR="00000000" w:rsidDel="00000000" w:rsidP="00000000" w:rsidRDefault="00000000" w:rsidRPr="00000000" w14:paraId="0000014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42">
            <w:pPr>
              <w:widowControl w:val="0"/>
              <w:numPr>
                <w:ilvl w:val="0"/>
                <w:numId w:val="3"/>
              </w:numPr>
              <w:spacing w:line="240" w:lineRule="auto"/>
              <w:ind w:left="720" w:hanging="360"/>
              <w:rPr>
                <w:sz w:val="20"/>
                <w:szCs w:val="20"/>
              </w:rPr>
            </w:pPr>
            <w:r w:rsidDel="00000000" w:rsidR="00000000" w:rsidRPr="00000000">
              <w:rPr>
                <w:sz w:val="20"/>
                <w:szCs w:val="20"/>
                <w:rtl w:val="0"/>
              </w:rPr>
              <w:t xml:space="preserve">DEBUG display line-rendering bug fixed which caused lines to have vertical and horizontal segments when slope was close to 1. This bug began in v44 due to an incomplete optimization of the SmoothLine procedure in DebugDisplayUnit.pas.</w:t>
            </w:r>
          </w:p>
          <w:p w:rsidR="00000000" w:rsidDel="00000000" w:rsidP="00000000" w:rsidRDefault="00000000" w:rsidRPr="00000000" w14:paraId="0000014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44">
            <w:pPr>
              <w:widowControl w:val="0"/>
              <w:spacing w:line="240" w:lineRule="auto"/>
              <w:rPr>
                <w:sz w:val="20"/>
                <w:szCs w:val="20"/>
              </w:rPr>
            </w:pPr>
            <w:r w:rsidDel="00000000" w:rsidR="00000000" w:rsidRPr="00000000">
              <w:rPr>
                <w:b w:val="1"/>
                <w:color w:val="cc4125"/>
                <w:sz w:val="20"/>
                <w:szCs w:val="20"/>
                <w:highlight w:val="white"/>
                <w:rtl w:val="0"/>
              </w:rPr>
              <w:t xml:space="preserve">Note: A bug causing structure sizes to be wrong was discovered in v49 and fixed in v50.</w:t>
            </w:r>
            <w:r w:rsidDel="00000000" w:rsidR="00000000" w:rsidRPr="00000000">
              <w:rPr>
                <w:rtl w:val="0"/>
              </w:rPr>
            </w:r>
          </w:p>
        </w:tc>
      </w:tr>
      <w:tr>
        <w:trPr>
          <w:cantSplit w:val="0"/>
          <w:trHeight w:val="1535.0000000000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0"/>
                <w:szCs w:val="20"/>
              </w:rPr>
            </w:pPr>
            <w:r w:rsidDel="00000000" w:rsidR="00000000" w:rsidRPr="00000000">
              <w:rPr>
                <w:sz w:val="20"/>
                <w:szCs w:val="20"/>
                <w:rtl w:val="0"/>
              </w:rPr>
              <w:t xml:space="preserve">v50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color w:val="ff0000"/>
                <w:sz w:val="20"/>
                <w:szCs w:val="20"/>
              </w:rPr>
            </w:pPr>
            <w:r w:rsidDel="00000000" w:rsidR="00000000" w:rsidRPr="00000000">
              <w:rPr>
                <w:sz w:val="20"/>
                <w:szCs w:val="20"/>
                <w:rtl w:val="0"/>
              </w:rPr>
              <w:t xml:space="preserve">2025-02-16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numPr>
                <w:ilvl w:val="0"/>
                <w:numId w:val="51"/>
              </w:numPr>
              <w:spacing w:line="240" w:lineRule="auto"/>
              <w:ind w:left="720" w:hanging="360"/>
              <w:rPr>
                <w:sz w:val="20"/>
                <w:szCs w:val="20"/>
                <w:u w:val="none"/>
              </w:rPr>
            </w:pPr>
            <w:r w:rsidDel="00000000" w:rsidR="00000000" w:rsidRPr="00000000">
              <w:rPr>
                <w:sz w:val="20"/>
                <w:szCs w:val="20"/>
                <w:rtl w:val="0"/>
              </w:rPr>
              <w:t xml:space="preserve">Hidden bitmap layers are now loadable into DEBUG PLOT displays for whole or cropped presentation.</w:t>
            </w:r>
          </w:p>
          <w:p w:rsidR="00000000" w:rsidDel="00000000" w:rsidP="00000000" w:rsidRDefault="00000000" w:rsidRPr="00000000" w14:paraId="00000148">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49">
            <w:pPr>
              <w:widowControl w:val="0"/>
              <w:numPr>
                <w:ilvl w:val="1"/>
                <w:numId w:val="51"/>
              </w:numPr>
              <w:spacing w:line="240" w:lineRule="auto"/>
              <w:ind w:left="1440" w:hanging="360"/>
              <w:rPr>
                <w:sz w:val="20"/>
                <w:szCs w:val="20"/>
                <w:u w:val="none"/>
              </w:rPr>
            </w:pPr>
            <w:r w:rsidDel="00000000" w:rsidR="00000000" w:rsidRPr="00000000">
              <w:rPr>
                <w:sz w:val="20"/>
                <w:szCs w:val="20"/>
                <w:rtl w:val="0"/>
              </w:rPr>
              <w:t xml:space="preserve">To load a layer ("layer_id" must be 1 to 8):</w:t>
            </w:r>
          </w:p>
          <w:p w:rsidR="00000000" w:rsidDel="00000000" w:rsidP="00000000" w:rsidRDefault="00000000" w:rsidRPr="00000000" w14:paraId="0000014A">
            <w:pPr>
              <w:widowControl w:val="0"/>
              <w:numPr>
                <w:ilvl w:val="2"/>
                <w:numId w:val="51"/>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DEBUG(`plotname LAYER layer_id 'filename.bmp')</w:t>
            </w:r>
          </w:p>
          <w:p w:rsidR="00000000" w:rsidDel="00000000" w:rsidP="00000000" w:rsidRDefault="00000000" w:rsidRPr="00000000" w14:paraId="0000014B">
            <w:pPr>
              <w:widowControl w:val="0"/>
              <w:numPr>
                <w:ilvl w:val="1"/>
                <w:numId w:val="51"/>
              </w:numPr>
              <w:spacing w:line="240" w:lineRule="auto"/>
              <w:ind w:left="1440" w:hanging="360"/>
              <w:rPr>
                <w:sz w:val="20"/>
                <w:szCs w:val="20"/>
              </w:rPr>
            </w:pPr>
            <w:r w:rsidDel="00000000" w:rsidR="00000000" w:rsidRPr="00000000">
              <w:rPr>
                <w:sz w:val="20"/>
                <w:szCs w:val="20"/>
                <w:rtl w:val="0"/>
              </w:rPr>
              <w:t xml:space="preserve">To copy a full layer to the display, top-left justified (useful for identically-sized backgrounds):</w:t>
            </w:r>
          </w:p>
          <w:p w:rsidR="00000000" w:rsidDel="00000000" w:rsidP="00000000" w:rsidRDefault="00000000" w:rsidRPr="00000000" w14:paraId="0000014C">
            <w:pPr>
              <w:widowControl w:val="0"/>
              <w:numPr>
                <w:ilvl w:val="2"/>
                <w:numId w:val="51"/>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DEBUG(`plotname CROP layer_id)</w:t>
            </w:r>
          </w:p>
          <w:p w:rsidR="00000000" w:rsidDel="00000000" w:rsidP="00000000" w:rsidRDefault="00000000" w:rsidRPr="00000000" w14:paraId="0000014D">
            <w:pPr>
              <w:widowControl w:val="0"/>
              <w:numPr>
                <w:ilvl w:val="1"/>
                <w:numId w:val="51"/>
              </w:numPr>
              <w:spacing w:line="240" w:lineRule="auto"/>
              <w:ind w:left="1440" w:hanging="360"/>
              <w:rPr>
                <w:sz w:val="20"/>
                <w:szCs w:val="20"/>
              </w:rPr>
            </w:pPr>
            <w:r w:rsidDel="00000000" w:rsidR="00000000" w:rsidRPr="00000000">
              <w:rPr>
                <w:sz w:val="20"/>
                <w:szCs w:val="20"/>
                <w:rtl w:val="0"/>
              </w:rPr>
              <w:t xml:space="preserve">To copy a full layer to the display at some position:</w:t>
            </w:r>
          </w:p>
          <w:p w:rsidR="00000000" w:rsidDel="00000000" w:rsidP="00000000" w:rsidRDefault="00000000" w:rsidRPr="00000000" w14:paraId="0000014E">
            <w:pPr>
              <w:widowControl w:val="0"/>
              <w:numPr>
                <w:ilvl w:val="2"/>
                <w:numId w:val="51"/>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DEBUG(`plotname CROP layer_id display_left display_top)</w:t>
            </w:r>
          </w:p>
          <w:p w:rsidR="00000000" w:rsidDel="00000000" w:rsidP="00000000" w:rsidRDefault="00000000" w:rsidRPr="00000000" w14:paraId="0000014F">
            <w:pPr>
              <w:widowControl w:val="0"/>
              <w:numPr>
                <w:ilvl w:val="1"/>
                <w:numId w:val="51"/>
              </w:numPr>
              <w:spacing w:line="240" w:lineRule="auto"/>
              <w:ind w:left="1440" w:hanging="360"/>
              <w:rPr>
                <w:sz w:val="20"/>
                <w:szCs w:val="20"/>
              </w:rPr>
            </w:pPr>
            <w:r w:rsidDel="00000000" w:rsidR="00000000" w:rsidRPr="00000000">
              <w:rPr>
                <w:sz w:val="20"/>
                <w:szCs w:val="20"/>
                <w:rtl w:val="0"/>
              </w:rPr>
              <w:t xml:space="preserve">To copy a portion of a layer to the display, from and to the same areas:</w:t>
            </w:r>
          </w:p>
          <w:p w:rsidR="00000000" w:rsidDel="00000000" w:rsidP="00000000" w:rsidRDefault="00000000" w:rsidRPr="00000000" w14:paraId="00000150">
            <w:pPr>
              <w:widowControl w:val="0"/>
              <w:numPr>
                <w:ilvl w:val="2"/>
                <w:numId w:val="51"/>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DEBUG(`plotname CROP layer_id left top width height)</w:t>
            </w:r>
          </w:p>
          <w:p w:rsidR="00000000" w:rsidDel="00000000" w:rsidP="00000000" w:rsidRDefault="00000000" w:rsidRPr="00000000" w14:paraId="00000151">
            <w:pPr>
              <w:widowControl w:val="0"/>
              <w:numPr>
                <w:ilvl w:val="1"/>
                <w:numId w:val="15"/>
              </w:numPr>
              <w:spacing w:line="240" w:lineRule="auto"/>
              <w:ind w:left="1440" w:hanging="360"/>
              <w:rPr>
                <w:sz w:val="20"/>
                <w:szCs w:val="20"/>
              </w:rPr>
            </w:pPr>
            <w:r w:rsidDel="00000000" w:rsidR="00000000" w:rsidRPr="00000000">
              <w:rPr>
                <w:sz w:val="20"/>
                <w:szCs w:val="20"/>
                <w:rtl w:val="0"/>
              </w:rPr>
              <w:t xml:space="preserve">To copy a portion of a layer to the display, from one area in the layer to another in the display:</w:t>
            </w:r>
          </w:p>
          <w:p w:rsidR="00000000" w:rsidDel="00000000" w:rsidP="00000000" w:rsidRDefault="00000000" w:rsidRPr="00000000" w14:paraId="00000152">
            <w:pPr>
              <w:widowControl w:val="0"/>
              <w:numPr>
                <w:ilvl w:val="2"/>
                <w:numId w:val="15"/>
              </w:numPr>
              <w:spacing w:line="240" w:lineRule="auto"/>
              <w:ind w:left="216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DEBUG(`plotname CROP layer_id layer_left layer_top width height plot_left plot_top)</w:t>
            </w:r>
          </w:p>
          <w:p w:rsidR="00000000" w:rsidDel="00000000" w:rsidP="00000000" w:rsidRDefault="00000000" w:rsidRPr="00000000" w14:paraId="0000015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54">
            <w:pPr>
              <w:widowControl w:val="0"/>
              <w:numPr>
                <w:ilvl w:val="0"/>
                <w:numId w:val="15"/>
              </w:numPr>
              <w:spacing w:line="240" w:lineRule="auto"/>
              <w:ind w:left="720" w:hanging="360"/>
              <w:rPr>
                <w:sz w:val="20"/>
                <w:szCs w:val="20"/>
              </w:rPr>
            </w:pPr>
            <w:r w:rsidDel="00000000" w:rsidR="00000000" w:rsidRPr="00000000">
              <w:rPr>
                <w:sz w:val="20"/>
                <w:szCs w:val="20"/>
                <w:rtl w:val="0"/>
              </w:rPr>
              <w:t xml:space="preserve">DAT blocks and inline PASM sections now support iterative code/data generation, which is especially useful for parameterized objects.</w:t>
            </w:r>
          </w:p>
          <w:p w:rsidR="00000000" w:rsidDel="00000000" w:rsidP="00000000" w:rsidRDefault="00000000" w:rsidRPr="00000000" w14:paraId="00000155">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56">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'DITTO count' is used to start a generative block.</w:t>
            </w:r>
          </w:p>
          <w:p w:rsidR="00000000" w:rsidDel="00000000" w:rsidP="00000000" w:rsidRDefault="00000000" w:rsidRPr="00000000" w14:paraId="00000157">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All code within the block will be generated 'count' times.</w:t>
            </w:r>
          </w:p>
          <w:p w:rsidR="00000000" w:rsidDel="00000000" w:rsidP="00000000" w:rsidRDefault="00000000" w:rsidRPr="00000000" w14:paraId="00000158">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Count can be a positive integer or zero (no code will be generated).</w:t>
            </w:r>
          </w:p>
          <w:p w:rsidR="00000000" w:rsidDel="00000000" w:rsidP="00000000" w:rsidRDefault="00000000" w:rsidRPr="00000000" w14:paraId="00000159">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The block can contain any number of lines.</w:t>
            </w:r>
          </w:p>
          <w:p w:rsidR="00000000" w:rsidDel="00000000" w:rsidP="00000000" w:rsidRDefault="00000000" w:rsidRPr="00000000" w14:paraId="0000015A">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A special index variable '$$' is available within the block, which iterates from 0 to count - 1.</w:t>
            </w:r>
          </w:p>
          <w:p w:rsidR="00000000" w:rsidDel="00000000" w:rsidP="00000000" w:rsidRDefault="00000000" w:rsidRPr="00000000" w14:paraId="0000015B">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No symbols are allowed within the block, because symbols cannot be redefined.</w:t>
            </w:r>
          </w:p>
          <w:p w:rsidR="00000000" w:rsidDel="00000000" w:rsidP="00000000" w:rsidRDefault="00000000" w:rsidRPr="00000000" w14:paraId="0000015C">
            <w:pPr>
              <w:widowControl w:val="0"/>
              <w:numPr>
                <w:ilvl w:val="1"/>
                <w:numId w:val="15"/>
              </w:numPr>
              <w:spacing w:line="240" w:lineRule="auto"/>
              <w:ind w:left="1440" w:hanging="360"/>
              <w:rPr>
                <w:sz w:val="20"/>
                <w:szCs w:val="20"/>
                <w:u w:val="none"/>
              </w:rPr>
            </w:pPr>
            <w:r w:rsidDel="00000000" w:rsidR="00000000" w:rsidRPr="00000000">
              <w:rPr>
                <w:sz w:val="20"/>
                <w:szCs w:val="20"/>
                <w:rtl w:val="0"/>
              </w:rPr>
              <w:t xml:space="preserve">To branch within the block, use $ (origin), i.e. '</w:t>
            </w:r>
            <w:r w:rsidDel="00000000" w:rsidR="00000000" w:rsidRPr="00000000">
              <w:rPr>
                <w:rFonts w:ascii="Consolas" w:cs="Consolas" w:eastAsia="Consolas" w:hAnsi="Consolas"/>
                <w:sz w:val="20"/>
                <w:szCs w:val="20"/>
                <w:rtl w:val="0"/>
              </w:rPr>
              <w:t xml:space="preserve">TJZ reg,#$+5</w:t>
            </w:r>
            <w:r w:rsidDel="00000000" w:rsidR="00000000" w:rsidRPr="00000000">
              <w:rPr>
                <w:sz w:val="20"/>
                <w:szCs w:val="20"/>
                <w:rtl w:val="0"/>
              </w:rPr>
              <w:t xml:space="preserve">'.</w:t>
            </w:r>
          </w:p>
          <w:p w:rsidR="00000000" w:rsidDel="00000000" w:rsidP="00000000" w:rsidRDefault="00000000" w:rsidRPr="00000000" w14:paraId="0000015D">
            <w:pPr>
              <w:widowControl w:val="0"/>
              <w:numPr>
                <w:ilvl w:val="1"/>
                <w:numId w:val="15"/>
              </w:numPr>
              <w:spacing w:line="240" w:lineRule="auto"/>
              <w:ind w:left="1440" w:hanging="360"/>
              <w:rPr>
                <w:sz w:val="20"/>
                <w:szCs w:val="20"/>
              </w:rPr>
            </w:pPr>
            <w:r w:rsidDel="00000000" w:rsidR="00000000" w:rsidRPr="00000000">
              <w:rPr>
                <w:sz w:val="20"/>
                <w:szCs w:val="20"/>
                <w:rtl w:val="0"/>
              </w:rPr>
              <w:t xml:space="preserve">'DITTO END' terminates a generative block.</w:t>
            </w:r>
          </w:p>
          <w:p w:rsidR="00000000" w:rsidDel="00000000" w:rsidP="00000000" w:rsidRDefault="00000000" w:rsidRPr="00000000" w14:paraId="0000015E">
            <w:pPr>
              <w:widowControl w:val="0"/>
              <w:spacing w:line="240" w:lineRule="auto"/>
              <w:ind w:left="0" w:firstLine="0"/>
              <w:rPr>
                <w:sz w:val="20"/>
                <w:szCs w:val="20"/>
              </w:rPr>
            </w:pPr>
            <w:r w:rsidDel="00000000" w:rsidR="00000000" w:rsidRPr="00000000">
              <w:rPr>
                <w:rtl w:val="0"/>
              </w:rPr>
            </w:r>
          </w:p>
          <w:tbl>
            <w:tblPr>
              <w:tblStyle w:val="Table2"/>
              <w:tblW w:w="9515.00000000000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5.000000000002"/>
              <w:tblGridChange w:id="0">
                <w:tblGrid>
                  <w:gridCol w:w="9515.0000000000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{Spin2_v50}</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66"/>
                      <w:sz w:val="20"/>
                      <w:szCs w:val="20"/>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66"/>
                      <w:sz w:val="20"/>
                      <w:szCs w:val="20"/>
                    </w:rPr>
                  </w:pPr>
                  <w:r w:rsidDel="00000000" w:rsidR="00000000" w:rsidRPr="00000000">
                    <w:rPr>
                      <w:rFonts w:ascii="Consolas" w:cs="Consolas" w:eastAsia="Consolas" w:hAnsi="Consolas"/>
                      <w:color w:val="666666"/>
                      <w:sz w:val="20"/>
                      <w:szCs w:val="20"/>
                      <w:rtl w:val="0"/>
                    </w:rPr>
                    <w:t xml:space="preserve">This code…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symbol1 DITTO   8                             'symbol allowed here</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pin_nco+$$,#pin_base+$$       'no symbols allowed within, use #$+n</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symbol2 DITTO   END                           'symbol allowed here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66"/>
                      <w:sz w:val="20"/>
                      <w:szCs w:val="20"/>
                    </w:rPr>
                  </w:pPr>
                  <w:r w:rsidDel="00000000" w:rsidR="00000000" w:rsidRPr="00000000">
                    <w:rPr>
                      <w:rFonts w:ascii="Consolas" w:cs="Consolas" w:eastAsia="Consolas" w:hAnsi="Consolas"/>
                      <w:color w:val="666666"/>
                      <w:sz w:val="20"/>
                      <w:szCs w:val="20"/>
                      <w:rtl w:val="0"/>
                    </w:rPr>
                    <w:t xml:space="preserve">Generates…</w:t>
                  </w:r>
                </w:p>
                <w:p w:rsidR="00000000" w:rsidDel="00000000" w:rsidP="00000000" w:rsidRDefault="00000000" w:rsidRPr="00000000" w14:paraId="00000168">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symbol1</w:t>
                  </w:r>
                </w:p>
                <w:p w:rsidR="00000000" w:rsidDel="00000000" w:rsidP="00000000" w:rsidRDefault="00000000" w:rsidRPr="00000000" w14:paraId="000001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pin_nco+0,#pin_base+0         '$$ iterated from 0 to 7</w:t>
                  </w:r>
                </w:p>
                <w:p w:rsidR="00000000" w:rsidDel="00000000" w:rsidP="00000000" w:rsidRDefault="00000000" w:rsidRPr="00000000" w14:paraId="000001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pin_nco+1,#pin_base+1</w:t>
                  </w:r>
                </w:p>
                <w:p w:rsidR="00000000" w:rsidDel="00000000" w:rsidP="00000000" w:rsidRDefault="00000000" w:rsidRPr="00000000" w14:paraId="0000016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pin_nco+2,#pin_base+2</w:t>
                  </w:r>
                </w:p>
                <w:p w:rsidR="00000000" w:rsidDel="00000000" w:rsidP="00000000" w:rsidRDefault="00000000" w:rsidRPr="00000000" w14:paraId="000001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pin_nco+3,#pin_base+3</w:t>
                  </w:r>
                </w:p>
                <w:p w:rsidR="00000000" w:rsidDel="00000000" w:rsidP="00000000" w:rsidRDefault="00000000" w:rsidRPr="00000000" w14:paraId="000001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pin_nco+4,#pin_base+4</w:t>
                  </w:r>
                </w:p>
                <w:p w:rsidR="00000000" w:rsidDel="00000000" w:rsidP="00000000" w:rsidRDefault="00000000" w:rsidRPr="00000000" w14:paraId="0000016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pin_nco+5,#pin_base+5</w:t>
                  </w:r>
                </w:p>
                <w:p w:rsidR="00000000" w:rsidDel="00000000" w:rsidP="00000000" w:rsidRDefault="00000000" w:rsidRPr="00000000" w14:paraId="0000017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pin_nco+6,#pin_base+6</w:t>
                  </w:r>
                </w:p>
                <w:p w:rsidR="00000000" w:rsidDel="00000000" w:rsidP="00000000" w:rsidRDefault="00000000" w:rsidRPr="00000000" w14:paraId="000001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wypin   pin_nco+7,#pin_base+7</w:t>
                  </w:r>
                </w:p>
                <w:p w:rsidR="00000000" w:rsidDel="00000000" w:rsidP="00000000" w:rsidRDefault="00000000" w:rsidRPr="00000000" w14:paraId="0000017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symbol2</w:t>
                  </w:r>
                </w:p>
              </w:tc>
            </w:tr>
          </w:tbl>
          <w:p w:rsidR="00000000" w:rsidDel="00000000" w:rsidP="00000000" w:rsidRDefault="00000000" w:rsidRPr="00000000" w14:paraId="0000017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74">
            <w:pPr>
              <w:widowControl w:val="0"/>
              <w:numPr>
                <w:ilvl w:val="0"/>
                <w:numId w:val="41"/>
              </w:numPr>
              <w:spacing w:line="240" w:lineRule="auto"/>
              <w:ind w:left="720" w:hanging="360"/>
              <w:rPr>
                <w:sz w:val="20"/>
                <w:szCs w:val="20"/>
                <w:u w:val="none"/>
              </w:rPr>
            </w:pPr>
            <w:r w:rsidDel="00000000" w:rsidR="00000000" w:rsidRPr="00000000">
              <w:rPr>
                <w:sz w:val="20"/>
                <w:szCs w:val="20"/>
                <w:rtl w:val="0"/>
              </w:rPr>
              <w:t xml:space="preserve">PUB/PRI methods now support ORGH (hub) inline PASM code, in addition to ORG (cog) inline PASM code.</w:t>
            </w:r>
          </w:p>
          <w:p w:rsidR="00000000" w:rsidDel="00000000" w:rsidP="00000000" w:rsidRDefault="00000000" w:rsidRPr="00000000" w14:paraId="00000175">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76">
            <w:pPr>
              <w:widowControl w:val="0"/>
              <w:numPr>
                <w:ilvl w:val="1"/>
                <w:numId w:val="41"/>
              </w:numPr>
              <w:spacing w:line="240" w:lineRule="auto"/>
              <w:ind w:left="1440" w:hanging="360"/>
              <w:rPr>
                <w:sz w:val="20"/>
                <w:szCs w:val="20"/>
                <w:u w:val="none"/>
              </w:rPr>
            </w:pPr>
            <w:r w:rsidDel="00000000" w:rsidR="00000000" w:rsidRPr="00000000">
              <w:rPr>
                <w:sz w:val="20"/>
                <w:szCs w:val="20"/>
                <w:rtl w:val="0"/>
              </w:rPr>
              <w:t xml:space="preserve">Like ORG, ORGH loads the first 16 local long variables from hub RAM into cog registers, executes the inline code, and then updates the registers back to hub RAM.</w:t>
            </w:r>
          </w:p>
          <w:p w:rsidR="00000000" w:rsidDel="00000000" w:rsidP="00000000" w:rsidRDefault="00000000" w:rsidRPr="00000000" w14:paraId="00000177">
            <w:pPr>
              <w:widowControl w:val="0"/>
              <w:numPr>
                <w:ilvl w:val="1"/>
                <w:numId w:val="41"/>
              </w:numPr>
              <w:spacing w:line="240" w:lineRule="auto"/>
              <w:ind w:left="1440" w:hanging="360"/>
              <w:rPr>
                <w:sz w:val="20"/>
                <w:szCs w:val="20"/>
                <w:u w:val="none"/>
              </w:rPr>
            </w:pPr>
            <w:r w:rsidDel="00000000" w:rsidR="00000000" w:rsidRPr="00000000">
              <w:rPr>
                <w:sz w:val="20"/>
                <w:szCs w:val="20"/>
                <w:rtl w:val="0"/>
              </w:rPr>
              <w:t xml:space="preserve">Unlike ORG inline code, ORGH inline code does not load code into cog registers $000..$11F, but can be up to $FFFF instructions long, since it stays and executes in hub RAM.</w:t>
            </w:r>
          </w:p>
          <w:p w:rsidR="00000000" w:rsidDel="00000000" w:rsidP="00000000" w:rsidRDefault="00000000" w:rsidRPr="00000000" w14:paraId="00000178">
            <w:pPr>
              <w:widowControl w:val="0"/>
              <w:numPr>
                <w:ilvl w:val="1"/>
                <w:numId w:val="41"/>
              </w:numPr>
              <w:spacing w:line="240" w:lineRule="auto"/>
              <w:ind w:left="1440" w:hanging="360"/>
              <w:rPr>
                <w:sz w:val="20"/>
                <w:szCs w:val="20"/>
                <w:u w:val="none"/>
              </w:rPr>
            </w:pPr>
            <w:r w:rsidDel="00000000" w:rsidR="00000000" w:rsidRPr="00000000">
              <w:rPr>
                <w:sz w:val="20"/>
                <w:szCs w:val="20"/>
                <w:rtl w:val="0"/>
              </w:rPr>
              <w:t xml:space="preserve">ORGH allows inline PASM code without interfering with the $000..$11F cog register space, So, those cog registers can be used entirely for stay-resident code, like interrupt service routines or frequently-called fast PASM routines.</w:t>
            </w:r>
          </w:p>
          <w:p w:rsidR="00000000" w:rsidDel="00000000" w:rsidP="00000000" w:rsidRDefault="00000000" w:rsidRPr="00000000" w14:paraId="0000017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sz w:val="20"/>
                <w:szCs w:val="20"/>
              </w:rPr>
            </w:pPr>
            <w:r w:rsidDel="00000000" w:rsidR="00000000" w:rsidRPr="00000000">
              <w:rPr>
                <w:rtl w:val="0"/>
              </w:rPr>
            </w:r>
          </w:p>
          <w:tbl>
            <w:tblPr>
              <w:tblStyle w:val="Table3"/>
              <w:tblW w:w="9515.00000000000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5.000000000002"/>
              <w:tblGridChange w:id="0">
                <w:tblGrid>
                  <w:gridCol w:w="9515.000000000002"/>
                </w:tblGrid>
              </w:tblGridChange>
            </w:tblGrid>
            <w:tr>
              <w:trPr>
                <w:cantSplit w:val="0"/>
                <w:trHeight w:val="1434.0000000000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 go() | i</w:t>
                  </w:r>
                </w:p>
                <w:p w:rsidR="00000000" w:rsidDel="00000000" w:rsidP="00000000" w:rsidRDefault="00000000" w:rsidRPr="00000000" w14:paraId="0000017C">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ORGH               'execute PASM code from hub with local variable access</w:t>
                  </w:r>
                </w:p>
                <w:p w:rsidR="00000000" w:rsidDel="00000000" w:rsidP="00000000" w:rsidRDefault="00000000" w:rsidRPr="00000000" w14:paraId="000001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sub</w:t>
                    <w:tab/>
                    <w:t xml:space="preserve">i,#1          'SUB, 1 long</w:t>
                  </w:r>
                </w:p>
                <w:p w:rsidR="00000000" w:rsidDel="00000000" w:rsidP="00000000" w:rsidRDefault="00000000" w:rsidRPr="00000000" w14:paraId="0000017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debug(uhex(i))     'DEBUG, 1 long</w:t>
                  </w:r>
                </w:p>
                <w:p w:rsidR="00000000" w:rsidDel="00000000" w:rsidP="00000000" w:rsidRDefault="00000000" w:rsidRPr="00000000" w14:paraId="0000018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long</w:t>
                    <w:tab/>
                    <w:t xml:space="preserve">0[$FFFB]      'lots of NOPs, $FFFB longs</w:t>
                  </w:r>
                </w:p>
                <w:p w:rsidR="00000000" w:rsidDel="00000000" w:rsidP="00000000" w:rsidRDefault="00000000" w:rsidRPr="00000000" w14:paraId="0000018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debug(sdec(i))     'DEBUG, 1 long, followed by RET, 1 long</w:t>
                  </w:r>
                </w:p>
                <w:p w:rsidR="00000000" w:rsidDel="00000000" w:rsidP="00000000" w:rsidRDefault="00000000" w:rsidRPr="00000000" w14:paraId="0000018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END                'end of PASM hub code, at limit of $FFFF longs</w:t>
                  </w:r>
                </w:p>
              </w:tc>
            </w:tr>
          </w:tbl>
          <w:p w:rsidR="00000000" w:rsidDel="00000000" w:rsidP="00000000" w:rsidRDefault="00000000" w:rsidRPr="00000000" w14:paraId="0000018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84">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New </w:t>
            </w:r>
            <w:r w:rsidDel="00000000" w:rsidR="00000000" w:rsidRPr="00000000">
              <w:rPr>
                <w:rFonts w:ascii="Consolas" w:cs="Consolas" w:eastAsia="Consolas" w:hAnsi="Consolas"/>
                <w:sz w:val="20"/>
                <w:szCs w:val="20"/>
                <w:rtl w:val="0"/>
              </w:rPr>
              <w:t xml:space="preserve">@\"string\n"</w:t>
            </w:r>
            <w:r w:rsidDel="00000000" w:rsidR="00000000" w:rsidRPr="00000000">
              <w:rPr>
                <w:sz w:val="20"/>
                <w:szCs w:val="20"/>
                <w:rtl w:val="0"/>
              </w:rPr>
              <w:t xml:space="preserve"> works like </w:t>
            </w:r>
            <w:r w:rsidDel="00000000" w:rsidR="00000000" w:rsidRPr="00000000">
              <w:rPr>
                <w:rFonts w:ascii="Consolas" w:cs="Consolas" w:eastAsia="Consolas" w:hAnsi="Consolas"/>
                <w:sz w:val="20"/>
                <w:szCs w:val="20"/>
                <w:rtl w:val="0"/>
              </w:rPr>
              <w:t xml:space="preserve">@"string"</w:t>
            </w:r>
            <w:r w:rsidDel="00000000" w:rsidR="00000000" w:rsidRPr="00000000">
              <w:rPr>
                <w:sz w:val="20"/>
                <w:szCs w:val="20"/>
                <w:rtl w:val="0"/>
              </w:rPr>
              <w:t xml:space="preserve">, but allows escape-character sequences.</w:t>
            </w:r>
          </w:p>
          <w:p w:rsidR="00000000" w:rsidDel="00000000" w:rsidP="00000000" w:rsidRDefault="00000000" w:rsidRPr="00000000" w14:paraId="00000185">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86">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 7, alarm bell</w:t>
            </w:r>
          </w:p>
          <w:p w:rsidR="00000000" w:rsidDel="00000000" w:rsidP="00000000" w:rsidRDefault="00000000" w:rsidRPr="00000000" w14:paraId="00000187">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 8, backspace</w:t>
            </w:r>
          </w:p>
          <w:p w:rsidR="00000000" w:rsidDel="00000000" w:rsidP="00000000" w:rsidRDefault="00000000" w:rsidRPr="00000000" w14:paraId="00000188">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 = 9, tab</w:t>
            </w:r>
          </w:p>
          <w:p w:rsidR="00000000" w:rsidDel="00000000" w:rsidP="00000000" w:rsidRDefault="00000000" w:rsidRPr="00000000" w14:paraId="00000189">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 = 10, new line</w:t>
            </w:r>
          </w:p>
          <w:p w:rsidR="00000000" w:rsidDel="00000000" w:rsidP="00000000" w:rsidRDefault="00000000" w:rsidRPr="00000000" w14:paraId="0000018A">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 = 12, form feed</w:t>
            </w:r>
          </w:p>
          <w:p w:rsidR="00000000" w:rsidDel="00000000" w:rsidP="00000000" w:rsidRDefault="00000000" w:rsidRPr="00000000" w14:paraId="0000018B">
            <w:pPr>
              <w:widowControl w:val="0"/>
              <w:numPr>
                <w:ilvl w:val="1"/>
                <w:numId w:val="21"/>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\r = 13, carriage return</w:t>
            </w:r>
          </w:p>
          <w:p w:rsidR="00000000" w:rsidDel="00000000" w:rsidP="00000000" w:rsidRDefault="00000000" w:rsidRPr="00000000" w14:paraId="0000018C">
            <w:pPr>
              <w:widowControl w:val="0"/>
              <w:numPr>
                <w:ilvl w:val="1"/>
                <w:numId w:val="2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92, "\"</w:t>
            </w:r>
          </w:p>
          <w:p w:rsidR="00000000" w:rsidDel="00000000" w:rsidP="00000000" w:rsidRDefault="00000000" w:rsidRPr="00000000" w14:paraId="0000018D">
            <w:pPr>
              <w:widowControl w:val="0"/>
              <w:numPr>
                <w:ilvl w:val="1"/>
                <w:numId w:val="21"/>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\x01 to \xFF = $01 to $FF</w:t>
            </w:r>
          </w:p>
          <w:p w:rsidR="00000000" w:rsidDel="00000000" w:rsidP="00000000" w:rsidRDefault="00000000" w:rsidRPr="00000000" w14:paraId="0000018E">
            <w:pPr>
              <w:widowControl w:val="0"/>
              <w:numPr>
                <w:ilvl w:val="1"/>
                <w:numId w:val="21"/>
              </w:numPr>
              <w:spacing w:line="240" w:lineRule="auto"/>
              <w:ind w:left="1440" w:hanging="360"/>
              <w:rPr>
                <w:rFonts w:ascii="Consolas" w:cs="Consolas" w:eastAsia="Consolas" w:hAnsi="Consolas"/>
                <w:sz w:val="20"/>
                <w:szCs w:val="20"/>
                <w:u w:val="none"/>
              </w:rPr>
            </w:pPr>
            <w:r w:rsidDel="00000000" w:rsidR="00000000" w:rsidRPr="00000000">
              <w:rPr>
                <w:sz w:val="20"/>
                <w:szCs w:val="20"/>
                <w:rtl w:val="0"/>
              </w:rPr>
              <w:t xml:space="preserve">Unknown sequences are just passed verbatim (i.e.</w:t>
            </w:r>
            <w:r w:rsidDel="00000000" w:rsidR="00000000" w:rsidRPr="00000000">
              <w:rPr>
                <w:rFonts w:ascii="Consolas" w:cs="Consolas" w:eastAsia="Consolas" w:hAnsi="Consolas"/>
                <w:sz w:val="20"/>
                <w:szCs w:val="20"/>
                <w:rtl w:val="0"/>
              </w:rPr>
              <w:t xml:space="preserve"> \d = "\d"</w:t>
            </w:r>
            <w:r w:rsidDel="00000000" w:rsidR="00000000" w:rsidRPr="00000000">
              <w:rPr>
                <w:sz w:val="20"/>
                <w:szCs w:val="20"/>
                <w:rtl w:val="0"/>
              </w:rPr>
              <w:t xml:space="preserve">).</w:t>
            </w:r>
          </w:p>
          <w:p w:rsidR="00000000" w:rsidDel="00000000" w:rsidP="00000000" w:rsidRDefault="00000000" w:rsidRPr="00000000" w14:paraId="0000018F">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90">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Predefined registers, like PR0, IJMP1, DIRA, OUTA, and INA, are now allowed in CON block expressions.</w:t>
            </w:r>
          </w:p>
          <w:p w:rsidR="00000000" w:rsidDel="00000000" w:rsidP="00000000" w:rsidRDefault="00000000" w:rsidRPr="00000000" w14:paraId="0000019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92">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PASM DEBUG instructions can be now preceded by a condition, not just a _RET_.</w:t>
            </w:r>
          </w:p>
          <w:p w:rsidR="00000000" w:rsidDel="00000000" w:rsidP="00000000" w:rsidRDefault="00000000" w:rsidRPr="00000000" w14:paraId="0000019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94">
            <w:pPr>
              <w:widowControl w:val="0"/>
              <w:numPr>
                <w:ilvl w:val="1"/>
                <w:numId w:val="25"/>
              </w:numPr>
              <w:spacing w:line="240" w:lineRule="auto"/>
              <w:ind w:left="1440" w:hanging="360"/>
              <w:rPr>
                <w:sz w:val="20"/>
                <w:szCs w:val="20"/>
                <w:u w:val="none"/>
              </w:rPr>
            </w:pPr>
            <w:r w:rsidDel="00000000" w:rsidR="00000000" w:rsidRPr="00000000">
              <w:rPr>
                <w:sz w:val="20"/>
                <w:szCs w:val="20"/>
                <w:rtl w:val="0"/>
              </w:rPr>
              <w:t xml:space="preserve">Because the BRK instruction used for DEBUG is handled early in the pipeline, a condition has no effect, though an _RET_ will execute normally.</w:t>
            </w:r>
          </w:p>
          <w:p w:rsidR="00000000" w:rsidDel="00000000" w:rsidP="00000000" w:rsidRDefault="00000000" w:rsidRPr="00000000" w14:paraId="00000195">
            <w:pPr>
              <w:widowControl w:val="0"/>
              <w:numPr>
                <w:ilvl w:val="1"/>
                <w:numId w:val="25"/>
              </w:numPr>
              <w:spacing w:line="240" w:lineRule="auto"/>
              <w:ind w:left="1440" w:hanging="360"/>
              <w:rPr>
                <w:sz w:val="20"/>
                <w:szCs w:val="20"/>
                <w:u w:val="none"/>
              </w:rPr>
            </w:pPr>
            <w:r w:rsidDel="00000000" w:rsidR="00000000" w:rsidRPr="00000000">
              <w:rPr>
                <w:sz w:val="20"/>
                <w:szCs w:val="20"/>
                <w:rtl w:val="0"/>
              </w:rPr>
              <w:t xml:space="preserve">In order to make the BRK instruction conditional, an opposite-condition SKIP instruction is placed before it, causing the BRK to execute on the desired condition. Note this adds 1 instruction.</w:t>
            </w:r>
          </w:p>
          <w:p w:rsidR="00000000" w:rsidDel="00000000" w:rsidP="00000000" w:rsidRDefault="00000000" w:rsidRPr="00000000" w14:paraId="0000019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7">
            <w:pPr>
              <w:widowControl w:val="0"/>
              <w:spacing w:line="240" w:lineRule="auto"/>
              <w:rPr>
                <w:sz w:val="20"/>
                <w:szCs w:val="20"/>
              </w:rPr>
            </w:pPr>
            <w:r w:rsidDel="00000000" w:rsidR="00000000" w:rsidRPr="00000000">
              <w:rPr>
                <w:rtl w:val="0"/>
              </w:rPr>
            </w:r>
          </w:p>
          <w:tbl>
            <w:tblPr>
              <w:tblStyle w:val="Table4"/>
              <w:tblW w:w="9515.00000000000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5.000000000002"/>
              <w:tblGridChange w:id="0">
                <w:tblGrid>
                  <w:gridCol w:w="9515.0000000000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Consolas" w:cs="Consolas" w:eastAsia="Consolas" w:hAnsi="Consolas"/>
                      <w:color w:val="666666"/>
                      <w:sz w:val="20"/>
                      <w:szCs w:val="20"/>
                    </w:rPr>
                  </w:pPr>
                  <w:r w:rsidDel="00000000" w:rsidR="00000000" w:rsidRPr="00000000">
                    <w:rPr>
                      <w:rFonts w:ascii="Consolas" w:cs="Consolas" w:eastAsia="Consolas" w:hAnsi="Consolas"/>
                      <w:color w:val="666666"/>
                      <w:sz w:val="20"/>
                      <w:szCs w:val="20"/>
                      <w:rtl w:val="0"/>
                    </w:rPr>
                    <w:t xml:space="preserve">This code…</w:t>
                  </w:r>
                </w:p>
                <w:p w:rsidR="00000000" w:rsidDel="00000000" w:rsidP="00000000" w:rsidRDefault="00000000" w:rsidRPr="00000000" w14:paraId="00000199">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IF_C  DEBUG   ("Hello")        'only execute DEBUG on condition</w:t>
                  </w:r>
                </w:p>
                <w:p w:rsidR="00000000" w:rsidDel="00000000" w:rsidP="00000000" w:rsidRDefault="00000000" w:rsidRPr="00000000" w14:paraId="0000019B">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C">
                  <w:pPr>
                    <w:widowControl w:val="0"/>
                    <w:spacing w:line="240" w:lineRule="auto"/>
                    <w:rPr>
                      <w:rFonts w:ascii="Consolas" w:cs="Consolas" w:eastAsia="Consolas" w:hAnsi="Consolas"/>
                      <w:color w:val="666666"/>
                      <w:sz w:val="20"/>
                      <w:szCs w:val="20"/>
                    </w:rPr>
                  </w:pPr>
                  <w:r w:rsidDel="00000000" w:rsidR="00000000" w:rsidRPr="00000000">
                    <w:rPr>
                      <w:rFonts w:ascii="Consolas" w:cs="Consolas" w:eastAsia="Consolas" w:hAnsi="Consolas"/>
                      <w:color w:val="666666"/>
                      <w:sz w:val="20"/>
                      <w:szCs w:val="20"/>
                      <w:rtl w:val="0"/>
                    </w:rPr>
                    <w:t xml:space="preserve">Generates…</w:t>
                  </w:r>
                </w:p>
                <w:p w:rsidR="00000000" w:rsidDel="00000000" w:rsidP="00000000" w:rsidRDefault="00000000" w:rsidRPr="00000000" w14:paraId="0000019D">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IF_NC SKIP    #1               'on opposite condition, skip next instruction</w:t>
                  </w:r>
                </w:p>
                <w:p w:rsidR="00000000" w:rsidDel="00000000" w:rsidP="00000000" w:rsidRDefault="00000000" w:rsidRPr="00000000" w14:paraId="0000019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DEBUG   ("Hello")        'BRK instruction used for DEBUG</w:t>
                  </w:r>
                  <w:r w:rsidDel="00000000" w:rsidR="00000000" w:rsidRPr="00000000">
                    <w:rPr>
                      <w:rtl w:val="0"/>
                    </w:rPr>
                  </w:r>
                </w:p>
              </w:tc>
            </w:tr>
          </w:tbl>
          <w:p w:rsidR="00000000" w:rsidDel="00000000" w:rsidP="00000000" w:rsidRDefault="00000000" w:rsidRPr="00000000" w14:paraId="000001A0">
            <w:pPr>
              <w:widowControl w:val="0"/>
              <w:spacing w:line="240" w:lineRule="auto"/>
              <w:ind w:left="0" w:firstLine="0"/>
              <w:rPr>
                <w:sz w:val="20"/>
                <w:szCs w:val="20"/>
              </w:rPr>
            </w:pPr>
            <w:r w:rsidDel="00000000" w:rsidR="00000000" w:rsidRPr="00000000">
              <w:rPr>
                <w:rtl w:val="0"/>
              </w:rPr>
            </w:r>
          </w:p>
        </w:tc>
      </w:tr>
      <w:tr>
        <w:trPr>
          <w:cantSplit w:val="0"/>
          <w:trHeight w:val="1535.0000000000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0"/>
                <w:szCs w:val="20"/>
              </w:rPr>
            </w:pPr>
            <w:r w:rsidDel="00000000" w:rsidR="00000000" w:rsidRPr="00000000">
              <w:rPr>
                <w:sz w:val="20"/>
                <w:szCs w:val="20"/>
                <w:rtl w:val="0"/>
              </w:rPr>
              <w:t xml:space="preserve">v51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color w:val="ff0000"/>
                <w:sz w:val="20"/>
                <w:szCs w:val="20"/>
              </w:rPr>
            </w:pPr>
            <w:r w:rsidDel="00000000" w:rsidR="00000000" w:rsidRPr="00000000">
              <w:rPr>
                <w:sz w:val="20"/>
                <w:szCs w:val="20"/>
                <w:rtl w:val="0"/>
              </w:rPr>
              <w:t xml:space="preserve">2025-04-02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51"/>
              </w:numPr>
              <w:spacing w:line="240" w:lineRule="auto"/>
              <w:ind w:left="720" w:hanging="360"/>
              <w:rPr>
                <w:sz w:val="20"/>
                <w:szCs w:val="20"/>
              </w:rPr>
            </w:pPr>
            <w:r w:rsidDel="00000000" w:rsidR="00000000" w:rsidRPr="00000000">
              <w:rPr>
                <w:sz w:val="20"/>
                <w:szCs w:val="20"/>
                <w:rtl w:val="0"/>
              </w:rPr>
              <w:t xml:space="preserve">Long variables within structures can now be used as method pointers.</w:t>
            </w:r>
          </w:p>
          <w:p w:rsidR="00000000" w:rsidDel="00000000" w:rsidP="00000000" w:rsidRDefault="00000000" w:rsidRPr="00000000" w14:paraId="000001A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A5">
            <w:pPr>
              <w:widowControl w:val="0"/>
              <w:numPr>
                <w:ilvl w:val="0"/>
                <w:numId w:val="51"/>
              </w:numPr>
              <w:spacing w:line="240" w:lineRule="auto"/>
              <w:ind w:left="720" w:hanging="360"/>
              <w:rPr>
                <w:sz w:val="20"/>
                <w:szCs w:val="20"/>
                <w:u w:val="none"/>
              </w:rPr>
            </w:pPr>
            <w:r w:rsidDel="00000000" w:rsidR="00000000" w:rsidRPr="00000000">
              <w:rPr>
                <w:sz w:val="20"/>
                <w:szCs w:val="20"/>
                <w:rtl w:val="0"/>
              </w:rPr>
              <w:t xml:space="preserve">Method pointer instances can now use CON STRUCT names to define return-value counts.</w:t>
            </w:r>
          </w:p>
          <w:p w:rsidR="00000000" w:rsidDel="00000000" w:rsidP="00000000" w:rsidRDefault="00000000" w:rsidRPr="00000000" w14:paraId="000001A6">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A7">
            <w:pPr>
              <w:widowControl w:val="0"/>
              <w:numPr>
                <w:ilvl w:val="1"/>
                <w:numId w:val="51"/>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CON STRUCT sABC(Method, Time)</w:t>
            </w:r>
          </w:p>
          <w:p w:rsidR="00000000" w:rsidDel="00000000" w:rsidP="00000000" w:rsidRDefault="00000000" w:rsidRPr="00000000" w14:paraId="000001A8">
            <w:pPr>
              <w:widowControl w:val="0"/>
              <w:numPr>
                <w:ilvl w:val="1"/>
                <w:numId w:val="5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sABC ABC</w:t>
            </w:r>
          </w:p>
          <w:p w:rsidR="00000000" w:rsidDel="00000000" w:rsidP="00000000" w:rsidRDefault="00000000" w:rsidRPr="00000000" w14:paraId="000001A9">
            <w:pPr>
              <w:widowControl w:val="0"/>
              <w:numPr>
                <w:ilvl w:val="1"/>
                <w:numId w:val="51"/>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PUB/PRI… ABC := ABC.Method(ABC.Time) : sABC</w:t>
            </w:r>
          </w:p>
          <w:p w:rsidR="00000000" w:rsidDel="00000000" w:rsidP="00000000" w:rsidRDefault="00000000" w:rsidRPr="00000000" w14:paraId="000001AA">
            <w:pPr>
              <w:widowControl w:val="0"/>
              <w:spacing w:line="24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B">
            <w:pPr>
              <w:widowControl w:val="0"/>
              <w:numPr>
                <w:ilvl w:val="0"/>
                <w:numId w:val="12"/>
              </w:numPr>
              <w:spacing w:line="24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SIZEOF(struct) </w:t>
            </w:r>
            <w:r w:rsidDel="00000000" w:rsidR="00000000" w:rsidRPr="00000000">
              <w:rPr>
                <w:sz w:val="20"/>
                <w:szCs w:val="20"/>
                <w:rtl w:val="0"/>
              </w:rPr>
              <w:t xml:space="preserve">can now be used in DAT and VAR blocks, in addition to PUB and PRI blocks.</w:t>
            </w:r>
          </w:p>
          <w:p w:rsidR="00000000" w:rsidDel="00000000" w:rsidP="00000000" w:rsidRDefault="00000000" w:rsidRPr="00000000" w14:paraId="000001AC">
            <w:pPr>
              <w:widowControl w:val="0"/>
              <w:spacing w:line="24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D">
            <w:pPr>
              <w:widowControl w:val="0"/>
              <w:numPr>
                <w:ilvl w:val="0"/>
                <w:numId w:val="8"/>
              </w:numPr>
              <w:spacing w:line="240" w:lineRule="auto"/>
              <w:ind w:left="720" w:hanging="360"/>
              <w:rPr>
                <w:sz w:val="20"/>
                <w:szCs w:val="20"/>
              </w:rPr>
            </w:pPr>
            <w:r w:rsidDel="00000000" w:rsidR="00000000" w:rsidRPr="00000000">
              <w:rPr>
                <w:sz w:val="20"/>
                <w:szCs w:val="20"/>
                <w:rtl w:val="0"/>
              </w:rPr>
              <w:t xml:space="preserve">New floating-point logarithmic and exponential operators added.</w:t>
            </w:r>
          </w:p>
          <w:p w:rsidR="00000000" w:rsidDel="00000000" w:rsidP="00000000" w:rsidRDefault="00000000" w:rsidRPr="00000000" w14:paraId="000001AE">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AF">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fpx POW fpy  'returns fpx to the power of fpy, 3.0 POW 4.0 = 81.0</w:t>
            </w:r>
          </w:p>
          <w:p w:rsidR="00000000" w:rsidDel="00000000" w:rsidP="00000000" w:rsidRDefault="00000000" w:rsidRPr="00000000" w14:paraId="000001B0">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LOG2 fp      'returns the base-2 log of fp, LOG2 257.0 = 8.005625</w:t>
            </w:r>
          </w:p>
          <w:p w:rsidR="00000000" w:rsidDel="00000000" w:rsidP="00000000" w:rsidRDefault="00000000" w:rsidRPr="00000000" w14:paraId="000001B1">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EXP2 fp      'returns 2 to the power of fp, EXP2 8.005625 = 257.0</w:t>
            </w:r>
          </w:p>
          <w:p w:rsidR="00000000" w:rsidDel="00000000" w:rsidP="00000000" w:rsidRDefault="00000000" w:rsidRPr="00000000" w14:paraId="000001B2">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LOG10 fp     'returns the base-10 log of fp, LOG10 150.0 = 2.176091</w:t>
            </w:r>
          </w:p>
          <w:p w:rsidR="00000000" w:rsidDel="00000000" w:rsidP="00000000" w:rsidRDefault="00000000" w:rsidRPr="00000000" w14:paraId="000001B3">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EXP10 fp     'returns 10 to the power of fp, EXP10 2.176091 = 150.0</w:t>
            </w:r>
          </w:p>
          <w:p w:rsidR="00000000" w:rsidDel="00000000" w:rsidP="00000000" w:rsidRDefault="00000000" w:rsidRPr="00000000" w14:paraId="000001B4">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LOG fp       'returns the natural log of fp, LOG 0.0001 = -9.210340</w:t>
            </w:r>
          </w:p>
          <w:p w:rsidR="00000000" w:rsidDel="00000000" w:rsidP="00000000" w:rsidRDefault="00000000" w:rsidRPr="00000000" w14:paraId="000001B5">
            <w:pPr>
              <w:widowControl w:val="0"/>
              <w:numPr>
                <w:ilvl w:val="1"/>
                <w:numId w:val="8"/>
              </w:numPr>
              <w:spacing w:line="240" w:lineRule="auto"/>
              <w:ind w:left="1440" w:hanging="360"/>
              <w:rPr>
                <w:sz w:val="20"/>
                <w:szCs w:val="20"/>
              </w:rPr>
            </w:pPr>
            <w:r w:rsidDel="00000000" w:rsidR="00000000" w:rsidRPr="00000000">
              <w:rPr>
                <w:rFonts w:ascii="Consolas" w:cs="Consolas" w:eastAsia="Consolas" w:hAnsi="Consolas"/>
                <w:sz w:val="20"/>
                <w:szCs w:val="20"/>
                <w:rtl w:val="0"/>
              </w:rPr>
              <w:t xml:space="preserve">EXP fp       'returns e to the power of fp, EXP -9.210340 = 0.0001</w:t>
            </w:r>
          </w:p>
          <w:p w:rsidR="00000000" w:rsidDel="00000000" w:rsidP="00000000" w:rsidRDefault="00000000" w:rsidRPr="00000000" w14:paraId="000001B6">
            <w:pPr>
              <w:widowControl w:val="0"/>
              <w:spacing w:line="24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7">
            <w:pPr>
              <w:widowControl w:val="0"/>
              <w:numPr>
                <w:ilvl w:val="0"/>
                <w:numId w:val="6"/>
              </w:numPr>
              <w:spacing w:line="240" w:lineRule="auto"/>
              <w:ind w:left="720" w:hanging="360"/>
              <w:rPr>
                <w:sz w:val="20"/>
                <w:szCs w:val="20"/>
              </w:rPr>
            </w:pPr>
            <w:r w:rsidDel="00000000" w:rsidR="00000000" w:rsidRPr="00000000">
              <w:rPr>
                <w:sz w:val="20"/>
                <w:szCs w:val="20"/>
                <w:rtl w:val="0"/>
              </w:rPr>
              <w:t xml:space="preserve">Fixed a bug in ignore-return-values "_(paramcount)" and changed from underscore+parentheses syntax to underscore+brackets syntax for better clarity. Due to the bug, which imbalanced the stack, nobody could have been successfully using this feature, anyway, so an opportunity was taken to improve its syntax.</w:t>
            </w:r>
          </w:p>
          <w:p w:rsidR="00000000" w:rsidDel="00000000" w:rsidP="00000000" w:rsidRDefault="00000000" w:rsidRPr="00000000" w14:paraId="000001B8">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B9">
            <w:pPr>
              <w:widowControl w:val="0"/>
              <w:numPr>
                <w:ilvl w:val="1"/>
                <w:numId w:val="6"/>
              </w:numPr>
              <w:spacing w:line="240" w:lineRule="auto"/>
              <w:ind w:left="144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_[4],a,b,c,d := 1,2,3,4,5,6,7,8   'ignore 1,2,3,4 and write 5,6,7,8 to a,b,c,d</w:t>
            </w:r>
          </w:p>
          <w:p w:rsidR="00000000" w:rsidDel="00000000" w:rsidP="00000000" w:rsidRDefault="00000000" w:rsidRPr="00000000" w14:paraId="000001BA">
            <w:pPr>
              <w:widowControl w:val="0"/>
              <w:numPr>
                <w:ilvl w:val="1"/>
                <w:numId w:val="6"/>
              </w:numPr>
              <w:spacing w:line="240"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astruct, _[structdef] := method() 'write astruct and ignore other results</w:t>
            </w:r>
            <w:r w:rsidDel="00000000" w:rsidR="00000000" w:rsidRPr="00000000">
              <w:rPr>
                <w:rtl w:val="0"/>
              </w:rPr>
            </w:r>
          </w:p>
          <w:p w:rsidR="00000000" w:rsidDel="00000000" w:rsidP="00000000" w:rsidRDefault="00000000" w:rsidRPr="00000000" w14:paraId="000001BB">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sz w:val="20"/>
                <w:szCs w:val="20"/>
              </w:rPr>
            </w:pPr>
            <w:r w:rsidDel="00000000" w:rsidR="00000000" w:rsidRPr="00000000">
              <w:rPr>
                <w:b w:val="1"/>
                <w:color w:val="cc4125"/>
                <w:sz w:val="20"/>
                <w:szCs w:val="20"/>
                <w:highlight w:val="white"/>
                <w:rtl w:val="0"/>
              </w:rPr>
              <w:t xml:space="preserve">Note: A bug causing the scoping column to be miscalculated for "object.method()" calls was discovered in v49-v51. This has been fixed and a new v51a has been posted in the OBEX. See the last link in the "Spin2 Overview" section below.</w:t>
            </w:r>
            <w:r w:rsidDel="00000000" w:rsidR="00000000" w:rsidRPr="00000000">
              <w:rPr>
                <w:rtl w:val="0"/>
              </w:rPr>
            </w:r>
          </w:p>
        </w:tc>
      </w:tr>
    </w:tbl>
    <w:p w:rsidR="00000000" w:rsidDel="00000000" w:rsidP="00000000" w:rsidRDefault="00000000" w:rsidRPr="00000000" w14:paraId="000001BD">
      <w:pPr>
        <w:pStyle w:val="Heading1"/>
        <w:widowControl w:val="0"/>
        <w:ind w:right="-150"/>
        <w:rPr/>
      </w:pPr>
      <w:bookmarkStart w:colFirst="0" w:colLast="0" w:name="_m7edehz0hh9c" w:id="5"/>
      <w:bookmarkEnd w:id="5"/>
      <w:r w:rsidDel="00000000" w:rsidR="00000000" w:rsidRPr="00000000">
        <w:rPr>
          <w:rtl w:val="0"/>
        </w:rPr>
      </w:r>
    </w:p>
    <w:p w:rsidR="00000000" w:rsidDel="00000000" w:rsidP="00000000" w:rsidRDefault="00000000" w:rsidRPr="00000000" w14:paraId="000001BE">
      <w:pPr>
        <w:pStyle w:val="Heading1"/>
        <w:widowControl w:val="0"/>
        <w:ind w:right="-150"/>
        <w:rPr>
          <w:sz w:val="18"/>
          <w:szCs w:val="18"/>
        </w:rPr>
      </w:pPr>
      <w:bookmarkStart w:colFirst="0" w:colLast="0" w:name="_gnx7tqd4cumy" w:id="6"/>
      <w:bookmarkEnd w:id="6"/>
      <w:r w:rsidDel="00000000" w:rsidR="00000000" w:rsidRPr="00000000">
        <w:rPr>
          <w:rtl w:val="0"/>
        </w:rPr>
        <w:t xml:space="preserve">New Keywords</w:t>
      </w:r>
      <w:r w:rsidDel="00000000" w:rsidR="00000000" w:rsidRPr="00000000">
        <w:rPr>
          <w:rtl w:val="0"/>
        </w:rPr>
        <w:t xml:space="preserve"> Introduced by New Versions</w:t>
      </w:r>
      <w:r w:rsidDel="00000000" w:rsidR="00000000" w:rsidRPr="00000000">
        <w:rPr>
          <w:rtl w:val="0"/>
        </w:rPr>
      </w:r>
    </w:p>
    <w:tbl>
      <w:tblPr>
        <w:tblStyle w:val="Table5"/>
        <w:tblW w:w="13165.0" w:type="dxa"/>
        <w:jc w:val="left"/>
        <w:tblInd w:w="18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25"/>
        <w:gridCol w:w="1155"/>
        <w:gridCol w:w="5685"/>
        <w:gridCol w:w="2184.9999999999995"/>
        <w:gridCol w:w="1440"/>
        <w:tblGridChange w:id="0">
          <w:tblGrid>
            <w:gridCol w:w="975"/>
            <w:gridCol w:w="1725"/>
            <w:gridCol w:w="1155"/>
            <w:gridCol w:w="5685"/>
            <w:gridCol w:w="2184.9999999999995"/>
            <w:gridCol w:w="144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color w:val="ffffff"/>
                <w:sz w:val="20"/>
                <w:szCs w:val="20"/>
              </w:rPr>
            </w:pPr>
            <w:r w:rsidDel="00000000" w:rsidR="00000000" w:rsidRPr="00000000">
              <w:rPr>
                <w:b w:val="1"/>
                <w:color w:val="ffffff"/>
                <w:sz w:val="20"/>
                <w:szCs w:val="20"/>
                <w:rtl w:val="0"/>
              </w:rPr>
              <w:t xml:space="preserve">Version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color w:val="ffffff"/>
                <w:sz w:val="20"/>
                <w:szCs w:val="20"/>
              </w:rPr>
            </w:pPr>
            <w:r w:rsidDel="00000000" w:rsidR="00000000" w:rsidRPr="00000000">
              <w:rPr>
                <w:b w:val="1"/>
                <w:color w:val="ffffff"/>
                <w:sz w:val="20"/>
                <w:szCs w:val="20"/>
                <w:rtl w:val="0"/>
              </w:rPr>
              <w:t xml:space="preserve">New Keywords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b w:val="1"/>
                <w:color w:val="ffffff"/>
                <w:sz w:val="20"/>
                <w:szCs w:val="20"/>
              </w:rPr>
            </w:pPr>
            <w:r w:rsidDel="00000000" w:rsidR="00000000" w:rsidRPr="00000000">
              <w:rPr>
                <w:b w:val="1"/>
                <w:color w:val="ffffff"/>
                <w:sz w:val="20"/>
                <w:szCs w:val="20"/>
                <w:rtl w:val="0"/>
              </w:rPr>
              <w:t xml:space="preserve">Type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color w:val="ffffff"/>
                <w:sz w:val="20"/>
                <w:szCs w:val="20"/>
              </w:rPr>
            </w:pPr>
            <w:r w:rsidDel="00000000" w:rsidR="00000000" w:rsidRPr="00000000">
              <w:rPr>
                <w:b w:val="1"/>
                <w:color w:val="ffffff"/>
                <w:sz w:val="20"/>
                <w:szCs w:val="20"/>
                <w:rtl w:val="0"/>
              </w:rPr>
              <w:t xml:space="preserve">Description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color w:val="ffffff"/>
                <w:sz w:val="20"/>
                <w:szCs w:val="20"/>
              </w:rPr>
            </w:pPr>
            <w:r w:rsidDel="00000000" w:rsidR="00000000" w:rsidRPr="00000000">
              <w:rPr>
                <w:b w:val="1"/>
                <w:color w:val="ffffff"/>
                <w:sz w:val="20"/>
                <w:szCs w:val="20"/>
                <w:rtl w:val="0"/>
              </w:rPr>
              <w:t xml:space="preserve">Minimum to Enable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0"/>
                <w:szCs w:val="20"/>
              </w:rPr>
            </w:pPr>
            <w:r w:rsidDel="00000000" w:rsidR="00000000" w:rsidRPr="00000000">
              <w:rPr>
                <w:sz w:val="20"/>
                <w:szCs w:val="20"/>
                <w:rtl w:val="0"/>
              </w:rPr>
              <w:t xml:space="preserve">v43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0"/>
                <w:szCs w:val="20"/>
              </w:rPr>
            </w:pPr>
            <w:r w:rsidDel="00000000" w:rsidR="00000000" w:rsidRPr="00000000">
              <w:rPr>
                <w:sz w:val="20"/>
                <w:szCs w:val="20"/>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Declares a constant string preceded by a length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a61c00"/>
                <w:sz w:val="20"/>
                <w:szCs w:val="20"/>
              </w:rPr>
            </w:pPr>
            <w:r w:rsidDel="00000000" w:rsidR="00000000" w:rsidRPr="00000000">
              <w:rPr>
                <w:sz w:val="20"/>
                <w:szCs w:val="20"/>
                <w:rtl w:val="0"/>
              </w:rPr>
              <w:t xml:space="preserve">v44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BYTESWAP</w:t>
            </w:r>
          </w:p>
          <w:p w:rsidR="00000000" w:rsidDel="00000000" w:rsidP="00000000" w:rsidRDefault="00000000" w:rsidRPr="00000000" w14:paraId="000001CB">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WORDSWAP</w:t>
            </w:r>
            <w:r w:rsidDel="00000000" w:rsidR="00000000" w:rsidRPr="00000000">
              <w:rPr>
                <w:rtl w:val="0"/>
              </w:rPr>
            </w:r>
          </w:p>
          <w:p w:rsidR="00000000" w:rsidDel="00000000" w:rsidP="00000000" w:rsidRDefault="00000000" w:rsidRPr="00000000" w14:paraId="000001CC">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LONG</w:t>
            </w:r>
            <w:r w:rsidDel="00000000" w:rsidR="00000000" w:rsidRPr="00000000">
              <w:rPr>
                <w:rFonts w:ascii="Consolas" w:cs="Consolas" w:eastAsia="Consolas" w:hAnsi="Consolas"/>
                <w:b w:val="1"/>
                <w:sz w:val="20"/>
                <w:szCs w:val="20"/>
                <w:rtl w:val="0"/>
              </w:rPr>
              <w:t xml:space="preserve">SWAP</w:t>
            </w:r>
          </w:p>
          <w:p w:rsidR="00000000" w:rsidDel="00000000" w:rsidP="00000000" w:rsidRDefault="00000000" w:rsidRPr="00000000" w14:paraId="000001CD">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BYTECOMP</w:t>
            </w:r>
          </w:p>
          <w:p w:rsidR="00000000" w:rsidDel="00000000" w:rsidP="00000000" w:rsidRDefault="00000000" w:rsidRPr="00000000" w14:paraId="000001CE">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WORDCOMP</w:t>
            </w:r>
          </w:p>
          <w:p w:rsidR="00000000" w:rsidDel="00000000" w:rsidP="00000000" w:rsidRDefault="00000000" w:rsidRPr="00000000" w14:paraId="000001CF">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LONGCOMP</w:t>
            </w:r>
            <w:r w:rsidDel="00000000" w:rsidR="00000000" w:rsidRPr="00000000">
              <w:rPr>
                <w:rtl w:val="0"/>
              </w:rPr>
            </w:r>
          </w:p>
          <w:p w:rsidR="00000000" w:rsidDel="00000000" w:rsidP="00000000" w:rsidRDefault="00000000" w:rsidRPr="00000000" w14:paraId="000001D0">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BOOL, BOOL_</w:t>
            </w:r>
          </w:p>
          <w:p w:rsidR="00000000" w:rsidDel="00000000" w:rsidP="00000000" w:rsidRDefault="00000000" w:rsidRPr="00000000" w14:paraId="000001D1">
            <w:pPr>
              <w:widowControl w:val="0"/>
              <w:spacing w:line="240" w:lineRule="auto"/>
              <w:rPr>
                <w:rFonts w:ascii="Consolas" w:cs="Consolas" w:eastAsia="Consolas" w:hAnsi="Consolas"/>
                <w:b w:val="1"/>
                <w:strike w:val="1"/>
                <w:color w:val="999999"/>
                <w:sz w:val="20"/>
                <w:szCs w:val="20"/>
              </w:rPr>
            </w:pPr>
            <w:r w:rsidDel="00000000" w:rsidR="00000000" w:rsidRPr="00000000">
              <w:rPr>
                <w:rFonts w:ascii="Consolas" w:cs="Consolas" w:eastAsia="Consolas" w:hAnsi="Consolas"/>
                <w:b w:val="1"/>
                <w:strike w:val="1"/>
                <w:color w:val="999999"/>
                <w:sz w:val="20"/>
                <w:szCs w:val="20"/>
                <w:rtl w:val="0"/>
              </w:rPr>
              <w:t xml:space="preserve">FILL</w:t>
            </w:r>
          </w:p>
          <w:p w:rsidR="00000000" w:rsidDel="00000000" w:rsidP="00000000" w:rsidRDefault="00000000" w:rsidRPr="00000000" w14:paraId="000001D2">
            <w:pPr>
              <w:widowControl w:val="0"/>
              <w:spacing w:line="240" w:lineRule="auto"/>
              <w:rPr>
                <w:rFonts w:ascii="Consolas" w:cs="Consolas" w:eastAsia="Consolas" w:hAnsi="Consolas"/>
                <w:b w:val="1"/>
                <w:strike w:val="1"/>
                <w:color w:val="999999"/>
                <w:sz w:val="20"/>
                <w:szCs w:val="20"/>
              </w:rPr>
            </w:pPr>
            <w:r w:rsidDel="00000000" w:rsidR="00000000" w:rsidRPr="00000000">
              <w:rPr>
                <w:rFonts w:ascii="Consolas" w:cs="Consolas" w:eastAsia="Consolas" w:hAnsi="Consolas"/>
                <w:b w:val="1"/>
                <w:strike w:val="1"/>
                <w:color w:val="999999"/>
                <w:sz w:val="20"/>
                <w:szCs w:val="20"/>
                <w:rtl w:val="0"/>
              </w:rPr>
              <w:t xml:space="preserve">COPY</w:t>
            </w:r>
          </w:p>
          <w:p w:rsidR="00000000" w:rsidDel="00000000" w:rsidP="00000000" w:rsidRDefault="00000000" w:rsidRPr="00000000" w14:paraId="000001D3">
            <w:pPr>
              <w:widowControl w:val="0"/>
              <w:spacing w:line="240" w:lineRule="auto"/>
              <w:rPr>
                <w:rFonts w:ascii="Consolas" w:cs="Consolas" w:eastAsia="Consolas" w:hAnsi="Consolas"/>
                <w:b w:val="1"/>
                <w:strike w:val="1"/>
                <w:color w:val="999999"/>
                <w:sz w:val="20"/>
                <w:szCs w:val="20"/>
              </w:rPr>
            </w:pPr>
            <w:r w:rsidDel="00000000" w:rsidR="00000000" w:rsidRPr="00000000">
              <w:rPr>
                <w:rFonts w:ascii="Consolas" w:cs="Consolas" w:eastAsia="Consolas" w:hAnsi="Consolas"/>
                <w:b w:val="1"/>
                <w:strike w:val="1"/>
                <w:color w:val="999999"/>
                <w:sz w:val="20"/>
                <w:szCs w:val="20"/>
                <w:rtl w:val="0"/>
              </w:rPr>
              <w:t xml:space="preserve">SWAP</w:t>
            </w:r>
          </w:p>
          <w:p w:rsidR="00000000" w:rsidDel="00000000" w:rsidP="00000000" w:rsidRDefault="00000000" w:rsidRPr="00000000" w14:paraId="000001D4">
            <w:pPr>
              <w:widowControl w:val="0"/>
              <w:spacing w:line="240" w:lineRule="auto"/>
              <w:rPr>
                <w:rFonts w:ascii="Consolas" w:cs="Consolas" w:eastAsia="Consolas" w:hAnsi="Consolas"/>
                <w:b w:val="1"/>
                <w:strike w:val="1"/>
                <w:color w:val="999999"/>
                <w:sz w:val="20"/>
                <w:szCs w:val="20"/>
              </w:rPr>
            </w:pPr>
            <w:r w:rsidDel="00000000" w:rsidR="00000000" w:rsidRPr="00000000">
              <w:rPr>
                <w:rFonts w:ascii="Consolas" w:cs="Consolas" w:eastAsia="Consolas" w:hAnsi="Consolas"/>
                <w:b w:val="1"/>
                <w:strike w:val="1"/>
                <w:color w:val="999999"/>
                <w:sz w:val="20"/>
                <w:szCs w:val="20"/>
                <w:rtl w:val="0"/>
              </w:rPr>
              <w:t xml:space="preserve">COMP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6">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7">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8">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9">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A">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1DB">
            <w:pPr>
              <w:widowControl w:val="0"/>
              <w:spacing w:line="240" w:lineRule="auto"/>
              <w:rPr>
                <w:sz w:val="20"/>
                <w:szCs w:val="20"/>
              </w:rPr>
            </w:pPr>
            <w:r w:rsidDel="00000000" w:rsidR="00000000" w:rsidRPr="00000000">
              <w:rPr>
                <w:sz w:val="20"/>
                <w:szCs w:val="20"/>
                <w:rtl w:val="0"/>
              </w:rPr>
              <w:t xml:space="preserve">DEBUG</w:t>
            </w:r>
          </w:p>
          <w:p w:rsidR="00000000" w:rsidDel="00000000" w:rsidP="00000000" w:rsidRDefault="00000000" w:rsidRPr="00000000" w14:paraId="000001DC">
            <w:pPr>
              <w:widowControl w:val="0"/>
              <w:spacing w:line="240" w:lineRule="auto"/>
              <w:rPr>
                <w:strike w:val="1"/>
                <w:color w:val="999999"/>
                <w:sz w:val="20"/>
                <w:szCs w:val="20"/>
              </w:rPr>
            </w:pPr>
            <w:r w:rsidDel="00000000" w:rsidR="00000000" w:rsidRPr="00000000">
              <w:rPr>
                <w:strike w:val="1"/>
                <w:color w:val="999999"/>
                <w:sz w:val="20"/>
                <w:szCs w:val="20"/>
                <w:rtl w:val="0"/>
              </w:rPr>
              <w:t xml:space="preserve">Method</w:t>
            </w:r>
          </w:p>
          <w:p w:rsidR="00000000" w:rsidDel="00000000" w:rsidP="00000000" w:rsidRDefault="00000000" w:rsidRPr="00000000" w14:paraId="000001DD">
            <w:pPr>
              <w:widowControl w:val="0"/>
              <w:spacing w:line="240" w:lineRule="auto"/>
              <w:rPr>
                <w:strike w:val="1"/>
                <w:color w:val="999999"/>
                <w:sz w:val="20"/>
                <w:szCs w:val="20"/>
              </w:rPr>
            </w:pPr>
            <w:r w:rsidDel="00000000" w:rsidR="00000000" w:rsidRPr="00000000">
              <w:rPr>
                <w:strike w:val="1"/>
                <w:color w:val="999999"/>
                <w:sz w:val="20"/>
                <w:szCs w:val="20"/>
                <w:rtl w:val="0"/>
              </w:rPr>
              <w:t xml:space="preserve">Method</w:t>
            </w:r>
          </w:p>
          <w:p w:rsidR="00000000" w:rsidDel="00000000" w:rsidP="00000000" w:rsidRDefault="00000000" w:rsidRPr="00000000" w14:paraId="000001DE">
            <w:pPr>
              <w:widowControl w:val="0"/>
              <w:spacing w:line="240" w:lineRule="auto"/>
              <w:rPr>
                <w:strike w:val="1"/>
                <w:color w:val="999999"/>
                <w:sz w:val="20"/>
                <w:szCs w:val="20"/>
              </w:rPr>
            </w:pPr>
            <w:r w:rsidDel="00000000" w:rsidR="00000000" w:rsidRPr="00000000">
              <w:rPr>
                <w:strike w:val="1"/>
                <w:color w:val="999999"/>
                <w:sz w:val="20"/>
                <w:szCs w:val="20"/>
                <w:rtl w:val="0"/>
              </w:rPr>
              <w:t xml:space="preserve">Method</w:t>
            </w:r>
          </w:p>
          <w:p w:rsidR="00000000" w:rsidDel="00000000" w:rsidP="00000000" w:rsidRDefault="00000000" w:rsidRPr="00000000" w14:paraId="000001DF">
            <w:pPr>
              <w:widowControl w:val="0"/>
              <w:spacing w:line="240" w:lineRule="auto"/>
              <w:rPr>
                <w:strike w:val="1"/>
                <w:color w:val="999999"/>
                <w:sz w:val="20"/>
                <w:szCs w:val="20"/>
              </w:rPr>
            </w:pPr>
            <w:r w:rsidDel="00000000" w:rsidR="00000000" w:rsidRPr="00000000">
              <w:rPr>
                <w:strike w:val="1"/>
                <w:color w:val="999999"/>
                <w:sz w:val="20"/>
                <w:szCs w:val="20"/>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0"/>
                <w:szCs w:val="20"/>
              </w:rPr>
            </w:pPr>
            <w:r w:rsidDel="00000000" w:rsidR="00000000" w:rsidRPr="00000000">
              <w:rPr>
                <w:sz w:val="20"/>
                <w:szCs w:val="20"/>
                <w:rtl w:val="0"/>
              </w:rPr>
              <w:t xml:space="preserve">Swap two ranges of bytes.</w:t>
            </w:r>
          </w:p>
          <w:p w:rsidR="00000000" w:rsidDel="00000000" w:rsidP="00000000" w:rsidRDefault="00000000" w:rsidRPr="00000000" w14:paraId="000001E1">
            <w:pPr>
              <w:widowControl w:val="0"/>
              <w:spacing w:line="240" w:lineRule="auto"/>
              <w:rPr>
                <w:sz w:val="20"/>
                <w:szCs w:val="20"/>
              </w:rPr>
            </w:pPr>
            <w:r w:rsidDel="00000000" w:rsidR="00000000" w:rsidRPr="00000000">
              <w:rPr>
                <w:sz w:val="20"/>
                <w:szCs w:val="20"/>
                <w:rtl w:val="0"/>
              </w:rPr>
              <w:t xml:space="preserve">Swap two ranges of words.</w:t>
            </w:r>
          </w:p>
          <w:p w:rsidR="00000000" w:rsidDel="00000000" w:rsidP="00000000" w:rsidRDefault="00000000" w:rsidRPr="00000000" w14:paraId="000001E2">
            <w:pPr>
              <w:widowControl w:val="0"/>
              <w:spacing w:line="240" w:lineRule="auto"/>
              <w:rPr>
                <w:sz w:val="20"/>
                <w:szCs w:val="20"/>
              </w:rPr>
            </w:pPr>
            <w:r w:rsidDel="00000000" w:rsidR="00000000" w:rsidRPr="00000000">
              <w:rPr>
                <w:sz w:val="20"/>
                <w:szCs w:val="20"/>
                <w:rtl w:val="0"/>
              </w:rPr>
              <w:t xml:space="preserve">Swap two ranges of longs.</w:t>
            </w:r>
          </w:p>
          <w:p w:rsidR="00000000" w:rsidDel="00000000" w:rsidP="00000000" w:rsidRDefault="00000000" w:rsidRPr="00000000" w14:paraId="000001E3">
            <w:pPr>
              <w:widowControl w:val="0"/>
              <w:spacing w:line="240" w:lineRule="auto"/>
              <w:rPr>
                <w:sz w:val="20"/>
                <w:szCs w:val="20"/>
              </w:rPr>
            </w:pPr>
            <w:r w:rsidDel="00000000" w:rsidR="00000000" w:rsidRPr="00000000">
              <w:rPr>
                <w:sz w:val="20"/>
                <w:szCs w:val="20"/>
                <w:rtl w:val="0"/>
              </w:rPr>
              <w:t xml:space="preserve">Compare two ranges of bytes.</w:t>
            </w:r>
          </w:p>
          <w:p w:rsidR="00000000" w:rsidDel="00000000" w:rsidP="00000000" w:rsidRDefault="00000000" w:rsidRPr="00000000" w14:paraId="000001E4">
            <w:pPr>
              <w:widowControl w:val="0"/>
              <w:spacing w:line="240" w:lineRule="auto"/>
              <w:rPr>
                <w:sz w:val="20"/>
                <w:szCs w:val="20"/>
              </w:rPr>
            </w:pPr>
            <w:r w:rsidDel="00000000" w:rsidR="00000000" w:rsidRPr="00000000">
              <w:rPr>
                <w:sz w:val="20"/>
                <w:szCs w:val="20"/>
                <w:rtl w:val="0"/>
              </w:rPr>
              <w:t xml:space="preserve">Compare two ranges of words.</w:t>
            </w:r>
          </w:p>
          <w:p w:rsidR="00000000" w:rsidDel="00000000" w:rsidP="00000000" w:rsidRDefault="00000000" w:rsidRPr="00000000" w14:paraId="000001E5">
            <w:pPr>
              <w:widowControl w:val="0"/>
              <w:spacing w:line="240" w:lineRule="auto"/>
              <w:rPr>
                <w:sz w:val="20"/>
                <w:szCs w:val="20"/>
              </w:rPr>
            </w:pPr>
            <w:r w:rsidDel="00000000" w:rsidR="00000000" w:rsidRPr="00000000">
              <w:rPr>
                <w:sz w:val="20"/>
                <w:szCs w:val="20"/>
                <w:rtl w:val="0"/>
              </w:rPr>
              <w:t xml:space="preserve">Compare two ranges of longs.</w:t>
            </w:r>
          </w:p>
          <w:p w:rsidR="00000000" w:rsidDel="00000000" w:rsidP="00000000" w:rsidRDefault="00000000" w:rsidRPr="00000000" w14:paraId="000001E6">
            <w:pPr>
              <w:widowControl w:val="0"/>
              <w:spacing w:line="240" w:lineRule="auto"/>
              <w:rPr>
                <w:sz w:val="20"/>
                <w:szCs w:val="20"/>
              </w:rPr>
            </w:pPr>
            <w:r w:rsidDel="00000000" w:rsidR="00000000" w:rsidRPr="00000000">
              <w:rPr>
                <w:sz w:val="20"/>
                <w:szCs w:val="20"/>
                <w:rtl w:val="0"/>
              </w:rPr>
              <w:t xml:space="preserve">Output a boolean, "TRUE" if non-0 or "FALSE" if 0.</w:t>
            </w:r>
          </w:p>
          <w:p w:rsidR="00000000" w:rsidDel="00000000" w:rsidP="00000000" w:rsidRDefault="00000000" w:rsidRPr="00000000" w14:paraId="000001E7">
            <w:pPr>
              <w:widowControl w:val="0"/>
              <w:spacing w:line="240" w:lineRule="auto"/>
              <w:rPr>
                <w:strike w:val="1"/>
                <w:color w:val="999999"/>
                <w:sz w:val="20"/>
                <w:szCs w:val="20"/>
              </w:rPr>
            </w:pPr>
            <w:r w:rsidDel="00000000" w:rsidR="00000000" w:rsidRPr="00000000">
              <w:rPr>
                <w:strike w:val="1"/>
                <w:color w:val="999999"/>
                <w:sz w:val="20"/>
                <w:szCs w:val="20"/>
                <w:rtl w:val="0"/>
              </w:rPr>
              <w:t xml:space="preserve">Fill a structure with a byte value.</w:t>
            </w:r>
          </w:p>
          <w:p w:rsidR="00000000" w:rsidDel="00000000" w:rsidP="00000000" w:rsidRDefault="00000000" w:rsidRPr="00000000" w14:paraId="000001E8">
            <w:pPr>
              <w:widowControl w:val="0"/>
              <w:spacing w:line="240" w:lineRule="auto"/>
              <w:rPr>
                <w:strike w:val="1"/>
                <w:color w:val="999999"/>
                <w:sz w:val="20"/>
                <w:szCs w:val="20"/>
              </w:rPr>
            </w:pPr>
            <w:r w:rsidDel="00000000" w:rsidR="00000000" w:rsidRPr="00000000">
              <w:rPr>
                <w:strike w:val="1"/>
                <w:color w:val="999999"/>
                <w:sz w:val="20"/>
                <w:szCs w:val="20"/>
                <w:rtl w:val="0"/>
              </w:rPr>
              <w:t xml:space="preserve">Copy one structure to another.</w:t>
            </w:r>
          </w:p>
          <w:p w:rsidR="00000000" w:rsidDel="00000000" w:rsidP="00000000" w:rsidRDefault="00000000" w:rsidRPr="00000000" w14:paraId="000001E9">
            <w:pPr>
              <w:widowControl w:val="0"/>
              <w:spacing w:line="240" w:lineRule="auto"/>
              <w:rPr>
                <w:strike w:val="1"/>
                <w:color w:val="999999"/>
                <w:sz w:val="20"/>
                <w:szCs w:val="20"/>
              </w:rPr>
            </w:pPr>
            <w:r w:rsidDel="00000000" w:rsidR="00000000" w:rsidRPr="00000000">
              <w:rPr>
                <w:strike w:val="1"/>
                <w:color w:val="999999"/>
                <w:sz w:val="20"/>
                <w:szCs w:val="20"/>
                <w:rtl w:val="0"/>
              </w:rPr>
              <w:t xml:space="preserve">Swap contents of structures.</w:t>
            </w:r>
          </w:p>
          <w:p w:rsidR="00000000" w:rsidDel="00000000" w:rsidP="00000000" w:rsidRDefault="00000000" w:rsidRPr="00000000" w14:paraId="000001EA">
            <w:pPr>
              <w:widowControl w:val="0"/>
              <w:spacing w:line="240" w:lineRule="auto"/>
              <w:rPr>
                <w:strike w:val="1"/>
                <w:color w:val="999999"/>
                <w:sz w:val="20"/>
                <w:szCs w:val="20"/>
              </w:rPr>
            </w:pPr>
            <w:r w:rsidDel="00000000" w:rsidR="00000000" w:rsidRPr="00000000">
              <w:rPr>
                <w:strike w:val="1"/>
                <w:color w:val="999999"/>
                <w:sz w:val="20"/>
                <w:szCs w:val="20"/>
                <w:rtl w:val="0"/>
              </w:rPr>
              <w:t xml:space="preserve">Compare contents of structures.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0"/>
                <w:szCs w:val="20"/>
              </w:rPr>
            </w:pPr>
            <w:r w:rsidDel="00000000" w:rsidR="00000000" w:rsidRPr="00000000">
              <w:rPr>
                <w:sz w:val="20"/>
                <w:szCs w:val="20"/>
                <w:rtl w:val="0"/>
              </w:rPr>
              <w:t xml:space="preserve">v45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STRUCT</w:t>
            </w:r>
          </w:p>
          <w:p w:rsidR="00000000" w:rsidDel="00000000" w:rsidP="00000000" w:rsidRDefault="00000000" w:rsidRPr="00000000" w14:paraId="000001EE">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SIZEOF</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Keyword</w:t>
            </w:r>
          </w:p>
          <w:p w:rsidR="00000000" w:rsidDel="00000000" w:rsidP="00000000" w:rsidRDefault="00000000" w:rsidRPr="00000000" w14:paraId="000001F0">
            <w:pPr>
              <w:widowControl w:val="0"/>
              <w:spacing w:line="240" w:lineRule="auto"/>
              <w:rPr>
                <w:sz w:val="20"/>
                <w:szCs w:val="20"/>
              </w:rPr>
            </w:pPr>
            <w:r w:rsidDel="00000000" w:rsidR="00000000" w:rsidRPr="00000000">
              <w:rPr>
                <w:sz w:val="20"/>
                <w:szCs w:val="20"/>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In a CON block, precedes a structure definition.</w:t>
            </w:r>
          </w:p>
          <w:p w:rsidR="00000000" w:rsidDel="00000000" w:rsidP="00000000" w:rsidRDefault="00000000" w:rsidRPr="00000000" w14:paraId="000001F2">
            <w:pPr>
              <w:widowControl w:val="0"/>
              <w:spacing w:line="240" w:lineRule="auto"/>
              <w:rPr>
                <w:sz w:val="20"/>
                <w:szCs w:val="20"/>
              </w:rPr>
            </w:pPr>
            <w:r w:rsidDel="00000000" w:rsidR="00000000" w:rsidRPr="00000000">
              <w:rPr>
                <w:sz w:val="20"/>
                <w:szCs w:val="20"/>
                <w:rtl w:val="0"/>
              </w:rPr>
              <w:t xml:space="preserve">Returns the size of a structure in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0"/>
                <w:szCs w:val="20"/>
              </w:rPr>
            </w:pPr>
            <w:r w:rsidDel="00000000" w:rsidR="00000000" w:rsidRPr="00000000">
              <w:rPr>
                <w:sz w:val="20"/>
                <w:szCs w:val="20"/>
                <w:rtl w:val="0"/>
              </w:rPr>
              <w:t xml:space="preserve">v46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C_Z</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0"/>
                <w:szCs w:val="20"/>
              </w:rPr>
            </w:pPr>
            <w:r w:rsidDel="00000000" w:rsidR="00000000" w:rsidRPr="00000000">
              <w:rPr>
                <w:sz w:val="20"/>
                <w:szCs w:val="20"/>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Output the C and Z flag states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{Spin2_v46}</w:t>
            </w:r>
          </w:p>
        </w:tc>
      </w:tr>
      <w:tr>
        <w:trPr>
          <w:cantSplit w:val="0"/>
          <w:trHeight w:val="2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0"/>
                <w:szCs w:val="20"/>
              </w:rPr>
            </w:pPr>
            <w:r w:rsidDel="00000000" w:rsidR="00000000" w:rsidRPr="00000000">
              <w:rPr>
                <w:sz w:val="20"/>
                <w:szCs w:val="20"/>
                <w:rtl w:val="0"/>
              </w:rPr>
              <w:t xml:space="preserve">v47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TASKSPIN</w:t>
            </w:r>
            <w:r w:rsidDel="00000000" w:rsidR="00000000" w:rsidRPr="00000000">
              <w:rPr>
                <w:rtl w:val="0"/>
              </w:rPr>
            </w:r>
          </w:p>
          <w:p w:rsidR="00000000" w:rsidDel="00000000" w:rsidP="00000000" w:rsidRDefault="00000000" w:rsidRPr="00000000" w14:paraId="000001FB">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TASKNEXT</w:t>
            </w:r>
            <w:r w:rsidDel="00000000" w:rsidR="00000000" w:rsidRPr="00000000">
              <w:rPr>
                <w:rtl w:val="0"/>
              </w:rPr>
            </w:r>
          </w:p>
          <w:p w:rsidR="00000000" w:rsidDel="00000000" w:rsidP="00000000" w:rsidRDefault="00000000" w:rsidRPr="00000000" w14:paraId="000001FC">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TASKSTOP</w:t>
            </w:r>
          </w:p>
          <w:p w:rsidR="00000000" w:rsidDel="00000000" w:rsidP="00000000" w:rsidRDefault="00000000" w:rsidRPr="00000000" w14:paraId="000001FD">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TASKHALT</w:t>
            </w:r>
          </w:p>
          <w:p w:rsidR="00000000" w:rsidDel="00000000" w:rsidP="00000000" w:rsidRDefault="00000000" w:rsidRPr="00000000" w14:paraId="000001FE">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TASKCONT</w:t>
            </w:r>
          </w:p>
          <w:p w:rsidR="00000000" w:rsidDel="00000000" w:rsidP="00000000" w:rsidRDefault="00000000" w:rsidRPr="00000000" w14:paraId="000001FF">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TASKCHK</w:t>
            </w:r>
          </w:p>
          <w:p w:rsidR="00000000" w:rsidDel="00000000" w:rsidP="00000000" w:rsidRDefault="00000000" w:rsidRPr="00000000" w14:paraId="00000200">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TASKID</w:t>
            </w:r>
          </w:p>
          <w:p w:rsidR="00000000" w:rsidDel="00000000" w:rsidP="00000000" w:rsidRDefault="00000000" w:rsidRPr="00000000" w14:paraId="00000201">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NEWTASK</w:t>
            </w:r>
          </w:p>
          <w:p w:rsidR="00000000" w:rsidDel="00000000" w:rsidP="00000000" w:rsidRDefault="00000000" w:rsidRPr="00000000" w14:paraId="00000202">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THISTASK</w:t>
            </w:r>
          </w:p>
          <w:p w:rsidR="00000000" w:rsidDel="00000000" w:rsidP="00000000" w:rsidRDefault="00000000" w:rsidRPr="00000000" w14:paraId="00000203">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TASKHLT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5">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6">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7">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8">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9">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Method</w:t>
            </w:r>
          </w:p>
          <w:p w:rsidR="00000000" w:rsidDel="00000000" w:rsidP="00000000" w:rsidRDefault="00000000" w:rsidRPr="00000000" w14:paraId="0000020B">
            <w:pPr>
              <w:widowControl w:val="0"/>
              <w:spacing w:line="240" w:lineRule="auto"/>
              <w:rPr>
                <w:sz w:val="20"/>
                <w:szCs w:val="20"/>
              </w:rPr>
            </w:pPr>
            <w:r w:rsidDel="00000000" w:rsidR="00000000" w:rsidRPr="00000000">
              <w:rPr>
                <w:sz w:val="20"/>
                <w:szCs w:val="20"/>
                <w:rtl w:val="0"/>
              </w:rPr>
              <w:t xml:space="preserve">Constant</w:t>
            </w:r>
          </w:p>
          <w:p w:rsidR="00000000" w:rsidDel="00000000" w:rsidP="00000000" w:rsidRDefault="00000000" w:rsidRPr="00000000" w14:paraId="0000020C">
            <w:pPr>
              <w:widowControl w:val="0"/>
              <w:spacing w:line="240" w:lineRule="auto"/>
              <w:rPr>
                <w:sz w:val="20"/>
                <w:szCs w:val="20"/>
              </w:rPr>
            </w:pPr>
            <w:r w:rsidDel="00000000" w:rsidR="00000000" w:rsidRPr="00000000">
              <w:rPr>
                <w:sz w:val="20"/>
                <w:szCs w:val="20"/>
                <w:rtl w:val="0"/>
              </w:rPr>
              <w:t xml:space="preserve">Constant</w:t>
            </w:r>
          </w:p>
          <w:p w:rsidR="00000000" w:rsidDel="00000000" w:rsidP="00000000" w:rsidRDefault="00000000" w:rsidRPr="00000000" w14:paraId="0000020D">
            <w:pPr>
              <w:widowControl w:val="0"/>
              <w:spacing w:line="240" w:lineRule="auto"/>
              <w:rPr>
                <w:sz w:val="20"/>
                <w:szCs w:val="20"/>
              </w:rPr>
            </w:pPr>
            <w:r w:rsidDel="00000000" w:rsidR="00000000" w:rsidRPr="00000000">
              <w:rPr>
                <w:sz w:val="20"/>
                <w:szCs w:val="20"/>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0"/>
                <w:szCs w:val="20"/>
              </w:rPr>
            </w:pPr>
            <w:r w:rsidDel="00000000" w:rsidR="00000000" w:rsidRPr="00000000">
              <w:rPr>
                <w:sz w:val="20"/>
                <w:szCs w:val="20"/>
                <w:rtl w:val="0"/>
              </w:rPr>
              <w:t xml:space="preserve">Initialize a new task.</w:t>
            </w:r>
          </w:p>
          <w:p w:rsidR="00000000" w:rsidDel="00000000" w:rsidP="00000000" w:rsidRDefault="00000000" w:rsidRPr="00000000" w14:paraId="0000020F">
            <w:pPr>
              <w:widowControl w:val="0"/>
              <w:spacing w:line="240" w:lineRule="auto"/>
              <w:rPr>
                <w:sz w:val="20"/>
                <w:szCs w:val="20"/>
              </w:rPr>
            </w:pPr>
            <w:r w:rsidDel="00000000" w:rsidR="00000000" w:rsidRPr="00000000">
              <w:rPr>
                <w:sz w:val="20"/>
                <w:szCs w:val="20"/>
                <w:rtl w:val="0"/>
              </w:rPr>
              <w:t xml:space="preserve">Switch to the next unhalted task.</w:t>
            </w:r>
          </w:p>
          <w:p w:rsidR="00000000" w:rsidDel="00000000" w:rsidP="00000000" w:rsidRDefault="00000000" w:rsidRPr="00000000" w14:paraId="00000210">
            <w:pPr>
              <w:widowControl w:val="0"/>
              <w:spacing w:line="240" w:lineRule="auto"/>
              <w:rPr>
                <w:sz w:val="20"/>
                <w:szCs w:val="20"/>
              </w:rPr>
            </w:pPr>
            <w:r w:rsidDel="00000000" w:rsidR="00000000" w:rsidRPr="00000000">
              <w:rPr>
                <w:sz w:val="20"/>
                <w:szCs w:val="20"/>
                <w:rtl w:val="0"/>
              </w:rPr>
              <w:t xml:space="preserve">Stop and free a task.</w:t>
            </w:r>
          </w:p>
          <w:p w:rsidR="00000000" w:rsidDel="00000000" w:rsidP="00000000" w:rsidRDefault="00000000" w:rsidRPr="00000000" w14:paraId="00000211">
            <w:pPr>
              <w:widowControl w:val="0"/>
              <w:spacing w:line="240" w:lineRule="auto"/>
              <w:rPr>
                <w:sz w:val="20"/>
                <w:szCs w:val="20"/>
              </w:rPr>
            </w:pPr>
            <w:r w:rsidDel="00000000" w:rsidR="00000000" w:rsidRPr="00000000">
              <w:rPr>
                <w:sz w:val="20"/>
                <w:szCs w:val="20"/>
                <w:rtl w:val="0"/>
              </w:rPr>
              <w:t xml:space="preserve">Halt a task.</w:t>
            </w:r>
          </w:p>
          <w:p w:rsidR="00000000" w:rsidDel="00000000" w:rsidP="00000000" w:rsidRDefault="00000000" w:rsidRPr="00000000" w14:paraId="00000212">
            <w:pPr>
              <w:widowControl w:val="0"/>
              <w:spacing w:line="240" w:lineRule="auto"/>
              <w:rPr>
                <w:sz w:val="20"/>
                <w:szCs w:val="20"/>
              </w:rPr>
            </w:pPr>
            <w:r w:rsidDel="00000000" w:rsidR="00000000" w:rsidRPr="00000000">
              <w:rPr>
                <w:sz w:val="20"/>
                <w:szCs w:val="20"/>
                <w:rtl w:val="0"/>
              </w:rPr>
              <w:t xml:space="preserve">Continue a task.</w:t>
            </w:r>
          </w:p>
          <w:p w:rsidR="00000000" w:rsidDel="00000000" w:rsidP="00000000" w:rsidRDefault="00000000" w:rsidRPr="00000000" w14:paraId="00000213">
            <w:pPr>
              <w:widowControl w:val="0"/>
              <w:spacing w:line="240" w:lineRule="auto"/>
              <w:rPr>
                <w:sz w:val="20"/>
                <w:szCs w:val="20"/>
              </w:rPr>
            </w:pPr>
            <w:r w:rsidDel="00000000" w:rsidR="00000000" w:rsidRPr="00000000">
              <w:rPr>
                <w:sz w:val="20"/>
                <w:szCs w:val="20"/>
                <w:rtl w:val="0"/>
              </w:rPr>
              <w:t xml:space="preserve">Check the status of a task. Unused/running/halted = 0/1/2.</w:t>
            </w:r>
          </w:p>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Get the ID of the current task.</w:t>
            </w:r>
          </w:p>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(-1) For use in </w:t>
            </w:r>
            <w:r w:rsidDel="00000000" w:rsidR="00000000" w:rsidRPr="00000000">
              <w:rPr>
                <w:sz w:val="20"/>
                <w:szCs w:val="20"/>
                <w:rtl w:val="0"/>
              </w:rPr>
              <w:t xml:space="preserve">TASKSPIN</w:t>
            </w:r>
            <w:r w:rsidDel="00000000" w:rsidR="00000000" w:rsidRPr="00000000">
              <w:rPr>
                <w:sz w:val="20"/>
                <w:szCs w:val="20"/>
                <w:rtl w:val="0"/>
              </w:rPr>
              <w:t xml:space="preserve">.</w:t>
            </w:r>
          </w:p>
          <w:p w:rsidR="00000000" w:rsidDel="00000000" w:rsidP="00000000" w:rsidRDefault="00000000" w:rsidRPr="00000000" w14:paraId="00000216">
            <w:pPr>
              <w:widowControl w:val="0"/>
              <w:spacing w:line="240" w:lineRule="auto"/>
              <w:rPr>
                <w:sz w:val="20"/>
                <w:szCs w:val="20"/>
              </w:rPr>
            </w:pPr>
            <w:r w:rsidDel="00000000" w:rsidR="00000000" w:rsidRPr="00000000">
              <w:rPr>
                <w:sz w:val="20"/>
                <w:szCs w:val="20"/>
                <w:rtl w:val="0"/>
              </w:rPr>
              <w:t xml:space="preserve">(-1) For use in TASKSTOP and TASKHALT.</w:t>
            </w:r>
          </w:p>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Register which holds the HALT bits (in reverse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{Spin2_v47}</w:t>
            </w:r>
          </w:p>
        </w:tc>
      </w:tr>
      <w:tr>
        <w:trPr>
          <w:cantSplit w:val="0"/>
          <w:trHeight w:val="250.000000000004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v50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DITTO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Directive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0"/>
                <w:szCs w:val="20"/>
              </w:rPr>
            </w:pPr>
            <w:r w:rsidDel="00000000" w:rsidR="00000000" w:rsidRPr="00000000">
              <w:rPr>
                <w:sz w:val="20"/>
                <w:szCs w:val="20"/>
                <w:rtl w:val="0"/>
              </w:rPr>
              <w:t xml:space="preserve">In a DAT block, begin/end an iterative generation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{Spin2_v50}</w:t>
            </w:r>
          </w:p>
        </w:tc>
      </w:tr>
      <w:tr>
        <w:trPr>
          <w:cantSplit w:val="0"/>
          <w:trHeight w:val="250.000000000004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0"/>
                <w:szCs w:val="20"/>
              </w:rPr>
            </w:pPr>
            <w:r w:rsidDel="00000000" w:rsidR="00000000" w:rsidRPr="00000000">
              <w:rPr>
                <w:sz w:val="20"/>
                <w:szCs w:val="20"/>
                <w:rtl w:val="0"/>
              </w:rPr>
              <w:t xml:space="preserve">v51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POW</w:t>
            </w:r>
          </w:p>
          <w:p w:rsidR="00000000" w:rsidDel="00000000" w:rsidP="00000000" w:rsidRDefault="00000000" w:rsidRPr="00000000" w14:paraId="00000220">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LOG2</w:t>
            </w:r>
          </w:p>
          <w:p w:rsidR="00000000" w:rsidDel="00000000" w:rsidP="00000000" w:rsidRDefault="00000000" w:rsidRPr="00000000" w14:paraId="00000221">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EXP2</w:t>
            </w:r>
          </w:p>
          <w:p w:rsidR="00000000" w:rsidDel="00000000" w:rsidP="00000000" w:rsidRDefault="00000000" w:rsidRPr="00000000" w14:paraId="00000222">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LOG10</w:t>
            </w:r>
          </w:p>
          <w:p w:rsidR="00000000" w:rsidDel="00000000" w:rsidP="00000000" w:rsidRDefault="00000000" w:rsidRPr="00000000" w14:paraId="00000223">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EXP10</w:t>
            </w:r>
          </w:p>
          <w:p w:rsidR="00000000" w:rsidDel="00000000" w:rsidP="00000000" w:rsidRDefault="00000000" w:rsidRPr="00000000" w14:paraId="00000224">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LOG</w:t>
            </w:r>
          </w:p>
          <w:p w:rsidR="00000000" w:rsidDel="00000000" w:rsidP="00000000" w:rsidRDefault="00000000" w:rsidRPr="00000000" w14:paraId="00000225">
            <w:pPr>
              <w:widowControl w:val="0"/>
              <w:spacing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7">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8">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Operator</w:t>
            </w:r>
          </w:p>
          <w:p w:rsidR="00000000" w:rsidDel="00000000" w:rsidP="00000000" w:rsidRDefault="00000000" w:rsidRPr="00000000" w14:paraId="0000022C">
            <w:pPr>
              <w:widowControl w:val="0"/>
              <w:spacing w:line="240" w:lineRule="auto"/>
              <w:rPr>
                <w:sz w:val="20"/>
                <w:szCs w:val="20"/>
              </w:rPr>
            </w:pPr>
            <w:r w:rsidDel="00000000" w:rsidR="00000000" w:rsidRPr="00000000">
              <w:rPr>
                <w:sz w:val="20"/>
                <w:szCs w:val="20"/>
                <w:rtl w:val="0"/>
              </w:rPr>
              <w:t xml:space="preserve">Operator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Floating-point x-to-power-of-y function</w:t>
            </w:r>
          </w:p>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Floating-point base-2 logarithm function</w:t>
            </w:r>
          </w:p>
          <w:p w:rsidR="00000000" w:rsidDel="00000000" w:rsidP="00000000" w:rsidRDefault="00000000" w:rsidRPr="00000000" w14:paraId="0000022F">
            <w:pPr>
              <w:widowControl w:val="0"/>
              <w:spacing w:line="240" w:lineRule="auto"/>
              <w:rPr>
                <w:sz w:val="20"/>
                <w:szCs w:val="20"/>
              </w:rPr>
            </w:pPr>
            <w:r w:rsidDel="00000000" w:rsidR="00000000" w:rsidRPr="00000000">
              <w:rPr>
                <w:sz w:val="20"/>
                <w:szCs w:val="20"/>
                <w:rtl w:val="0"/>
              </w:rPr>
              <w:t xml:space="preserve">Floating-point 2-to-power-of-x function</w:t>
            </w:r>
          </w:p>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Floating-point base-10 logarithm function</w:t>
            </w:r>
          </w:p>
          <w:p w:rsidR="00000000" w:rsidDel="00000000" w:rsidP="00000000" w:rsidRDefault="00000000" w:rsidRPr="00000000" w14:paraId="00000231">
            <w:pPr>
              <w:widowControl w:val="0"/>
              <w:spacing w:line="240" w:lineRule="auto"/>
              <w:rPr>
                <w:sz w:val="20"/>
                <w:szCs w:val="20"/>
              </w:rPr>
            </w:pPr>
            <w:r w:rsidDel="00000000" w:rsidR="00000000" w:rsidRPr="00000000">
              <w:rPr>
                <w:sz w:val="20"/>
                <w:szCs w:val="20"/>
                <w:rtl w:val="0"/>
              </w:rPr>
              <w:t xml:space="preserve">Floating-point 10-to-power-of-x function</w:t>
            </w:r>
          </w:p>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tl w:val="0"/>
              </w:rPr>
              <w:t xml:space="preserve">Floating-point natural logarithm function</w:t>
            </w:r>
          </w:p>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Floating-point e-to-power-of-x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{Spin2_v51}</w:t>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pageBreakBefore w:val="0"/>
        <w:rPr/>
      </w:pPr>
      <w:bookmarkStart w:colFirst="0" w:colLast="0" w:name="_z2dpilellf3b" w:id="7"/>
      <w:bookmarkEnd w:id="7"/>
      <w:r w:rsidDel="00000000" w:rsidR="00000000" w:rsidRPr="00000000">
        <w:rPr>
          <w:rtl w:val="0"/>
        </w:rPr>
        <w:t xml:space="preserve">Spin2 </w:t>
      </w:r>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Spin2 language is designed to be very simple and highly capable. Spin2 does not hide the underlying binary phenomena that make computers work, but allows you to exploit it for effective programming. Propeller 2 assembly language (PASM) is also supported in Spin2 as in-line sequences, callable routines, and stand-alone programs.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person with programming experience will be able to get a solid understanding of Spin2 in a very short amount of time. Learning Spin2 will pay dividends by allowing you to focus on your ideas, without having to navigate a myriad of typecasts and usage rules. Your brain will delight in staying busy, with compile+download+execute times of under 1 second.</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Spin2:</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3F">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Code is composed in callable methods which can accept up to 127 parameters, return up to 15 values, and contain up 64KB of local variables.</w:t>
      </w:r>
    </w:p>
    <w:p w:rsidR="00000000" w:rsidDel="00000000" w:rsidP="00000000" w:rsidRDefault="00000000" w:rsidRPr="00000000" w14:paraId="00000240">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There are four base variable types: BYTE (8-bit), WORD (16-bit), LONG (32-bit), and STRUCTs containing BYTEs, WORDs, LONGs, and other nested STRUCTs. Arrays and </w:t>
      </w:r>
      <w:r w:rsidDel="00000000" w:rsidR="00000000" w:rsidRPr="00000000">
        <w:rPr>
          <w:sz w:val="18"/>
          <w:szCs w:val="18"/>
          <w:rtl w:val="0"/>
        </w:rPr>
        <w:t xml:space="preserve">bitfields</w:t>
      </w:r>
      <w:r w:rsidDel="00000000" w:rsidR="00000000" w:rsidRPr="00000000">
        <w:rPr>
          <w:sz w:val="18"/>
          <w:szCs w:val="18"/>
          <w:rtl w:val="0"/>
        </w:rPr>
        <w:t xml:space="preserve"> are supported for each.</w:t>
      </w:r>
    </w:p>
    <w:p w:rsidR="00000000" w:rsidDel="00000000" w:rsidP="00000000" w:rsidRDefault="00000000" w:rsidRPr="00000000" w14:paraId="00000241">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sz w:val="18"/>
          <w:szCs w:val="18"/>
          <w:u w:val="none"/>
        </w:rPr>
      </w:pPr>
      <w:r w:rsidDel="00000000" w:rsidR="00000000" w:rsidRPr="00000000">
        <w:rPr>
          <w:sz w:val="18"/>
          <w:szCs w:val="18"/>
          <w:rtl w:val="0"/>
        </w:rPr>
        <w:t xml:space="preserve">There are four pointer variable types which provide dynamic BYTE, WORD, LONG, and STRUCT accesses.</w:t>
      </w:r>
    </w:p>
    <w:p w:rsidR="00000000" w:rsidDel="00000000" w:rsidP="00000000" w:rsidRDefault="00000000" w:rsidRPr="00000000" w14:paraId="00000242">
      <w:pPr>
        <w:pageBreakBefore w:val="0"/>
        <w:widowControl w:val="0"/>
        <w:numPr>
          <w:ilvl w:val="0"/>
          <w:numId w:val="56"/>
        </w:numPr>
        <w:ind w:left="720" w:hanging="360"/>
        <w:rPr>
          <w:sz w:val="18"/>
          <w:szCs w:val="18"/>
          <w:u w:val="none"/>
        </w:rPr>
      </w:pPr>
      <w:r w:rsidDel="00000000" w:rsidR="00000000" w:rsidRPr="00000000">
        <w:rPr>
          <w:sz w:val="18"/>
          <w:szCs w:val="18"/>
          <w:rtl w:val="0"/>
        </w:rPr>
        <w:t xml:space="preserve">All math operations are performed at 32 bits and there are both signed/unsigned-integer and IEEE-754 floating-point operators.</w:t>
      </w:r>
    </w:p>
    <w:p w:rsidR="00000000" w:rsidDel="00000000" w:rsidP="00000000" w:rsidRDefault="00000000" w:rsidRPr="00000000" w14:paraId="00000243">
      <w:pPr>
        <w:pageBreakBefore w:val="0"/>
        <w:widowControl w:val="0"/>
        <w:numPr>
          <w:ilvl w:val="0"/>
          <w:numId w:val="56"/>
        </w:numPr>
        <w:ind w:left="720" w:hanging="360"/>
        <w:rPr>
          <w:sz w:val="18"/>
          <w:szCs w:val="18"/>
          <w:u w:val="none"/>
        </w:rPr>
      </w:pPr>
      <w:r w:rsidDel="00000000" w:rsidR="00000000" w:rsidRPr="00000000">
        <w:rPr>
          <w:sz w:val="18"/>
          <w:szCs w:val="18"/>
          <w:rtl w:val="0"/>
        </w:rPr>
        <w:t xml:space="preserve">Programs, called objects, can easily incorporate other objects written by other authors.</w:t>
      </w:r>
    </w:p>
    <w:p w:rsidR="00000000" w:rsidDel="00000000" w:rsidP="00000000" w:rsidRDefault="00000000" w:rsidRPr="00000000" w14:paraId="00000244">
      <w:pPr>
        <w:pageBreakBefore w:val="0"/>
        <w:widowControl w:val="0"/>
        <w:numPr>
          <w:ilvl w:val="0"/>
          <w:numId w:val="56"/>
        </w:numPr>
        <w:ind w:left="720" w:hanging="360"/>
        <w:rPr>
          <w:sz w:val="18"/>
          <w:szCs w:val="18"/>
          <w:u w:val="none"/>
        </w:rPr>
      </w:pPr>
      <w:r w:rsidDel="00000000" w:rsidR="00000000" w:rsidRPr="00000000">
        <w:rPr>
          <w:sz w:val="18"/>
          <w:szCs w:val="18"/>
          <w:rtl w:val="0"/>
        </w:rPr>
        <w:t xml:space="preserve">Objects compile to compact, hardware-accelerated bytecode blocks which invoke short sequences of cog-resident PASM code.</w:t>
      </w:r>
    </w:p>
    <w:p w:rsidR="00000000" w:rsidDel="00000000" w:rsidP="00000000" w:rsidRDefault="00000000" w:rsidRPr="00000000" w14:paraId="00000245">
      <w:pPr>
        <w:pageBreakBefore w:val="0"/>
        <w:widowControl w:val="0"/>
        <w:numPr>
          <w:ilvl w:val="0"/>
          <w:numId w:val="56"/>
        </w:numPr>
        <w:ind w:left="720" w:hanging="360"/>
        <w:rPr>
          <w:sz w:val="18"/>
          <w:szCs w:val="18"/>
          <w:u w:val="none"/>
        </w:rPr>
      </w:pPr>
      <w:r w:rsidDel="00000000" w:rsidR="00000000" w:rsidRPr="00000000">
        <w:rPr>
          <w:sz w:val="18"/>
          <w:szCs w:val="18"/>
          <w:rtl w:val="0"/>
        </w:rPr>
        <w:t xml:space="preserve">Source code is case-insensitive</w:t>
      </w:r>
    </w:p>
    <w:p w:rsidR="00000000" w:rsidDel="00000000" w:rsidP="00000000" w:rsidRDefault="00000000" w:rsidRPr="00000000" w14:paraId="00000246">
      <w:pPr>
        <w:pageBreakBefore w:val="0"/>
        <w:widowControl w:val="0"/>
        <w:numPr>
          <w:ilvl w:val="0"/>
          <w:numId w:val="56"/>
        </w:numPr>
        <w:ind w:left="720" w:hanging="360"/>
        <w:rPr>
          <w:sz w:val="18"/>
          <w:szCs w:val="18"/>
          <w:u w:val="none"/>
        </w:rPr>
      </w:pPr>
      <w:r w:rsidDel="00000000" w:rsidR="00000000" w:rsidRPr="00000000">
        <w:rPr>
          <w:sz w:val="18"/>
          <w:szCs w:val="18"/>
          <w:rtl w:val="0"/>
        </w:rPr>
        <w:t xml:space="preserve">Symbolic names can be up to 32 characters in length.</w:t>
      </w:r>
    </w:p>
    <w:p w:rsidR="00000000" w:rsidDel="00000000" w:rsidP="00000000" w:rsidRDefault="00000000" w:rsidRPr="00000000" w14:paraId="00000247">
      <w:pPr>
        <w:pageBreakBefore w:val="0"/>
        <w:widowControl w:val="0"/>
        <w:rPr>
          <w:sz w:val="18"/>
          <w:szCs w:val="18"/>
        </w:rPr>
      </w:pPr>
      <w:r w:rsidDel="00000000" w:rsidR="00000000" w:rsidRPr="00000000">
        <w:rPr>
          <w:rtl w:val="0"/>
        </w:rPr>
      </w:r>
    </w:p>
    <w:p w:rsidR="00000000" w:rsidDel="00000000" w:rsidP="00000000" w:rsidRDefault="00000000" w:rsidRPr="00000000" w14:paraId="00000248">
      <w:pPr>
        <w:pageBreakBefore w:val="0"/>
        <w:widowControl w:val="0"/>
        <w:rPr>
          <w:sz w:val="18"/>
          <w:szCs w:val="18"/>
        </w:rPr>
      </w:pPr>
      <w:r w:rsidDel="00000000" w:rsidR="00000000" w:rsidRPr="00000000">
        <w:rPr>
          <w:sz w:val="18"/>
          <w:szCs w:val="18"/>
          <w:rtl w:val="0"/>
        </w:rPr>
        <w:t xml:space="preserve">In this </w:t>
      </w:r>
      <w:r w:rsidDel="00000000" w:rsidR="00000000" w:rsidRPr="00000000">
        <w:rPr>
          <w:sz w:val="18"/>
          <w:szCs w:val="18"/>
          <w:rtl w:val="0"/>
        </w:rPr>
        <w:t xml:space="preserve">documentation</w:t>
      </w:r>
      <w:r w:rsidDel="00000000" w:rsidR="00000000" w:rsidRPr="00000000">
        <w:rPr>
          <w:sz w:val="18"/>
          <w:szCs w:val="18"/>
          <w:rtl w:val="0"/>
        </w:rPr>
        <w:t xml:space="preserve">, all keywords are in UPPERCASE for clarity and anything in lowercase represents a user-defined symbolic </w:t>
      </w:r>
      <w:r w:rsidDel="00000000" w:rsidR="00000000" w:rsidRPr="00000000">
        <w:rPr>
          <w:sz w:val="18"/>
          <w:szCs w:val="18"/>
          <w:rtl w:val="0"/>
        </w:rPr>
        <w:t xml:space="preserve">name</w:t>
      </w:r>
      <w:r w:rsidDel="00000000" w:rsidR="00000000" w:rsidRPr="00000000">
        <w:rPr>
          <w:sz w:val="18"/>
          <w:szCs w:val="18"/>
          <w:rtl w:val="0"/>
        </w:rPr>
        <w:t xml:space="preserve">.</w:t>
      </w:r>
    </w:p>
    <w:p w:rsidR="00000000" w:rsidDel="00000000" w:rsidP="00000000" w:rsidRDefault="00000000" w:rsidRPr="00000000" w14:paraId="00000249">
      <w:pPr>
        <w:pageBreakBefore w:val="0"/>
        <w:widowControl w:val="0"/>
        <w:rPr>
          <w:sz w:val="18"/>
          <w:szCs w:val="18"/>
        </w:rPr>
      </w:pPr>
      <w:r w:rsidDel="00000000" w:rsidR="00000000" w:rsidRPr="00000000">
        <w:rPr>
          <w:rtl w:val="0"/>
        </w:rPr>
      </w:r>
    </w:p>
    <w:p w:rsidR="00000000" w:rsidDel="00000000" w:rsidP="00000000" w:rsidRDefault="00000000" w:rsidRPr="00000000" w14:paraId="0000024A">
      <w:pPr>
        <w:pageBreakBefore w:val="0"/>
        <w:widowControl w:val="0"/>
        <w:rPr>
          <w:sz w:val="18"/>
          <w:szCs w:val="18"/>
        </w:rPr>
      </w:pPr>
      <w:r w:rsidDel="00000000" w:rsidR="00000000" w:rsidRPr="00000000">
        <w:rPr>
          <w:sz w:val="18"/>
          <w:szCs w:val="18"/>
          <w:rtl w:val="0"/>
        </w:rPr>
        <w:t xml:space="preserve">There are two other core documents of interest to Propeller 2 programmers.</w:t>
      </w:r>
    </w:p>
    <w:p w:rsidR="00000000" w:rsidDel="00000000" w:rsidP="00000000" w:rsidRDefault="00000000" w:rsidRPr="00000000" w14:paraId="0000024B">
      <w:pPr>
        <w:pageBreakBefore w:val="0"/>
        <w:widowControl w:val="0"/>
        <w:rPr>
          <w:sz w:val="18"/>
          <w:szCs w:val="18"/>
        </w:rPr>
      </w:pPr>
      <w:r w:rsidDel="00000000" w:rsidR="00000000" w:rsidRPr="00000000">
        <w:rPr>
          <w:rtl w:val="0"/>
        </w:rPr>
      </w:r>
    </w:p>
    <w:p w:rsidR="00000000" w:rsidDel="00000000" w:rsidP="00000000" w:rsidRDefault="00000000" w:rsidRPr="00000000" w14:paraId="0000024C">
      <w:pPr>
        <w:pageBreakBefore w:val="0"/>
        <w:widowControl w:val="0"/>
        <w:numPr>
          <w:ilvl w:val="0"/>
          <w:numId w:val="48"/>
        </w:numPr>
        <w:ind w:left="720" w:hanging="360"/>
        <w:rPr>
          <w:sz w:val="18"/>
          <w:szCs w:val="18"/>
          <w:u w:val="none"/>
        </w:rPr>
      </w:pPr>
      <w:hyperlink r:id="rId7">
        <w:r w:rsidDel="00000000" w:rsidR="00000000" w:rsidRPr="00000000">
          <w:rPr>
            <w:color w:val="0000ee"/>
            <w:sz w:val="18"/>
            <w:szCs w:val="18"/>
            <w:u w:val="single"/>
            <w:rtl w:val="0"/>
          </w:rPr>
          <w:t xml:space="preserve">Parallax Propeller 2 Documentation v35 - Rev B/C Silicon</w:t>
        </w:r>
      </w:hyperlink>
      <w:r w:rsidDel="00000000" w:rsidR="00000000" w:rsidRPr="00000000">
        <w:rPr>
          <w:rtl w:val="0"/>
        </w:rPr>
      </w:r>
    </w:p>
    <w:p w:rsidR="00000000" w:rsidDel="00000000" w:rsidP="00000000" w:rsidRDefault="00000000" w:rsidRPr="00000000" w14:paraId="0000024D">
      <w:pPr>
        <w:pageBreakBefore w:val="0"/>
        <w:widowControl w:val="0"/>
        <w:numPr>
          <w:ilvl w:val="0"/>
          <w:numId w:val="48"/>
        </w:numPr>
        <w:ind w:left="720" w:hanging="360"/>
        <w:rPr>
          <w:sz w:val="18"/>
          <w:szCs w:val="18"/>
          <w:u w:val="none"/>
        </w:rPr>
      </w:pPr>
      <w:hyperlink r:id="rId8">
        <w:r w:rsidDel="00000000" w:rsidR="00000000" w:rsidRPr="00000000">
          <w:rPr>
            <w:color w:val="0000ee"/>
            <w:sz w:val="18"/>
            <w:szCs w:val="18"/>
            <w:u w:val="single"/>
            <w:rtl w:val="0"/>
          </w:rPr>
          <w:t xml:space="preserve">Parallax Propeller 2 Instructions v35 - Rev B/C Silicon</w:t>
        </w:r>
      </w:hyperlink>
      <w:r w:rsidDel="00000000" w:rsidR="00000000" w:rsidRPr="00000000">
        <w:rPr>
          <w:rtl w:val="0"/>
        </w:rPr>
      </w:r>
    </w:p>
    <w:p w:rsidR="00000000" w:rsidDel="00000000" w:rsidP="00000000" w:rsidRDefault="00000000" w:rsidRPr="00000000" w14:paraId="0000024E">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24F">
      <w:pPr>
        <w:widowControl w:val="0"/>
        <w:rPr>
          <w:sz w:val="18"/>
          <w:szCs w:val="18"/>
        </w:rPr>
      </w:pPr>
      <w:r w:rsidDel="00000000" w:rsidR="00000000" w:rsidRPr="00000000">
        <w:rPr>
          <w:sz w:val="18"/>
          <w:szCs w:val="18"/>
          <w:rtl w:val="0"/>
        </w:rPr>
        <w:t xml:space="preserve">Here is the latest zip file which contains PNut_v51a.exe and example files:</w:t>
      </w:r>
    </w:p>
    <w:p w:rsidR="00000000" w:rsidDel="00000000" w:rsidP="00000000" w:rsidRDefault="00000000" w:rsidRPr="00000000" w14:paraId="00000250">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251">
      <w:pPr>
        <w:pageBreakBefore w:val="0"/>
        <w:widowControl w:val="0"/>
        <w:numPr>
          <w:ilvl w:val="0"/>
          <w:numId w:val="48"/>
        </w:numPr>
        <w:ind w:left="720" w:hanging="360"/>
        <w:rPr>
          <w:sz w:val="18"/>
          <w:szCs w:val="18"/>
          <w:u w:val="none"/>
        </w:rPr>
      </w:pPr>
      <w:hyperlink r:id="rId9">
        <w:r w:rsidDel="00000000" w:rsidR="00000000" w:rsidRPr="00000000">
          <w:rPr>
            <w:color w:val="1155cc"/>
            <w:sz w:val="18"/>
            <w:szCs w:val="18"/>
            <w:u w:val="single"/>
            <w:rtl w:val="0"/>
          </w:rPr>
          <w:t xml:space="preserve">https://obex.parallax.com/obex/pnut-spin2-latest-version/</w:t>
        </w:r>
      </w:hyperlink>
      <w:r w:rsidDel="00000000" w:rsidR="00000000" w:rsidRPr="00000000">
        <w:rPr>
          <w:rtl w:val="0"/>
        </w:rPr>
      </w:r>
    </w:p>
    <w:p w:rsidR="00000000" w:rsidDel="00000000" w:rsidP="00000000" w:rsidRDefault="00000000" w:rsidRPr="00000000" w14:paraId="00000252">
      <w:pPr>
        <w:pStyle w:val="Heading1"/>
        <w:pageBreakBefore w:val="0"/>
        <w:widowControl w:val="0"/>
        <w:rPr/>
      </w:pPr>
      <w:bookmarkStart w:colFirst="0" w:colLast="0" w:name="_czv0oc8cvqee" w:id="8"/>
      <w:bookmarkEnd w:id="8"/>
      <w:r w:rsidDel="00000000" w:rsidR="00000000" w:rsidRPr="00000000">
        <w:rPr>
          <w:rtl w:val="0"/>
        </w:rPr>
      </w:r>
    </w:p>
    <w:p w:rsidR="00000000" w:rsidDel="00000000" w:rsidP="00000000" w:rsidRDefault="00000000" w:rsidRPr="00000000" w14:paraId="00000253">
      <w:pPr>
        <w:pStyle w:val="Heading1"/>
        <w:pageBreakBefore w:val="0"/>
        <w:widowControl w:val="0"/>
        <w:rPr/>
      </w:pPr>
      <w:bookmarkStart w:colFirst="0" w:colLast="0" w:name="_h0hi4w3yvg26" w:id="9"/>
      <w:bookmarkEnd w:id="9"/>
      <w:r w:rsidDel="00000000" w:rsidR="00000000" w:rsidRPr="00000000">
        <w:rPr>
          <w:rtl w:val="0"/>
        </w:rPr>
        <w:t xml:space="preserve">Spin2 </w:t>
      </w:r>
      <w:r w:rsidDel="00000000" w:rsidR="00000000" w:rsidRPr="00000000">
        <w:rPr>
          <w:rtl w:val="0"/>
        </w:rPr>
        <w:t xml:space="preserve">Program Structure</w:t>
      </w:r>
    </w:p>
    <w:p w:rsidR="00000000" w:rsidDel="00000000" w:rsidP="00000000" w:rsidRDefault="00000000" w:rsidRPr="00000000" w14:paraId="00000254">
      <w:pPr>
        <w:pageBreakBefore w:val="0"/>
        <w:widowControl w:val="0"/>
        <w:pBdr>
          <w:top w:space="0" w:sz="0" w:val="nil"/>
          <w:left w:space="0" w:sz="0" w:val="nil"/>
          <w:bottom w:space="0" w:sz="0" w:val="nil"/>
          <w:right w:space="0" w:sz="0" w:val="nil"/>
          <w:between w:space="0" w:sz="0" w:val="nil"/>
        </w:pBdr>
        <w:shd w:fill="auto" w:val="clear"/>
        <w:rPr>
          <w:b w:val="1"/>
          <w:sz w:val="18"/>
          <w:szCs w:val="18"/>
        </w:rPr>
      </w:pPr>
      <w:r w:rsidDel="00000000" w:rsidR="00000000" w:rsidRPr="00000000">
        <w:rPr>
          <w:rtl w:val="0"/>
        </w:rPr>
      </w:r>
    </w:p>
    <w:p w:rsidR="00000000" w:rsidDel="00000000" w:rsidP="00000000" w:rsidRDefault="00000000" w:rsidRPr="00000000" w14:paraId="00000255">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Spin2 programs are built from one or more objects. Objects are files which contain </w:t>
      </w:r>
      <w:r w:rsidDel="00000000" w:rsidR="00000000" w:rsidRPr="00000000">
        <w:rPr>
          <w:sz w:val="18"/>
          <w:szCs w:val="18"/>
          <w:rtl w:val="0"/>
        </w:rPr>
        <w:t xml:space="preserve">at least one public method</w:t>
      </w:r>
      <w:r w:rsidDel="00000000" w:rsidR="00000000" w:rsidRPr="00000000">
        <w:rPr>
          <w:sz w:val="18"/>
          <w:szCs w:val="18"/>
          <w:rtl w:val="0"/>
        </w:rPr>
        <w:t xml:space="preserve">, along with optional constants, data structures, child objects, variables, additional methods, and data. Objects are assembled together into a top-level object with an internal hierarchy of sub-objects. Each object instance, at run-time, gets its own set of variables, as defined by the object, to maintain its unique operating state.</w:t>
      </w:r>
    </w:p>
    <w:p w:rsidR="00000000" w:rsidDel="00000000" w:rsidP="00000000" w:rsidRDefault="00000000" w:rsidRPr="00000000" w14:paraId="00000256">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57">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Different parts of an object are declared within blocks, which all begin with 3-letter block identifiers.</w:t>
      </w:r>
    </w:p>
    <w:p w:rsidR="00000000" w:rsidDel="00000000" w:rsidP="00000000" w:rsidRDefault="00000000" w:rsidRPr="00000000" w14:paraId="00000258">
      <w:pPr>
        <w:pageBreakBefore w:val="0"/>
        <w:widowControl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59">
      <w:pPr>
        <w:pageBreakBefore w:val="0"/>
        <w:rPr>
          <w:sz w:val="18"/>
          <w:szCs w:val="18"/>
        </w:rPr>
      </w:pPr>
      <w:r w:rsidDel="00000000" w:rsidR="00000000" w:rsidRPr="00000000">
        <w:rPr>
          <w:sz w:val="18"/>
          <w:szCs w:val="18"/>
          <w:rtl w:val="0"/>
        </w:rPr>
        <w:t xml:space="preserve">The compiler can actually generate PASM-only programs, as well as Spin2+PASM programs, depending upon which blocks are present in the .spin2 file.</w:t>
      </w:r>
    </w:p>
    <w:p w:rsidR="00000000" w:rsidDel="00000000" w:rsidP="00000000" w:rsidRDefault="00000000" w:rsidRPr="00000000" w14:paraId="0000025A">
      <w:pPr>
        <w:widowControl w:val="0"/>
        <w:rPr>
          <w:sz w:val="18"/>
          <w:szCs w:val="18"/>
        </w:rPr>
      </w:pPr>
      <w:r w:rsidDel="00000000" w:rsidR="00000000" w:rsidRPr="00000000">
        <w:rPr>
          <w:rtl w:val="0"/>
        </w:rPr>
      </w:r>
    </w:p>
    <w:p w:rsidR="00000000" w:rsidDel="00000000" w:rsidP="00000000" w:rsidRDefault="00000000" w:rsidRPr="00000000" w14:paraId="0000025B">
      <w:pPr>
        <w:widowControl w:val="0"/>
        <w:rPr>
          <w:sz w:val="18"/>
          <w:szCs w:val="18"/>
        </w:rPr>
      </w:pPr>
      <w:r w:rsidDel="00000000" w:rsidR="00000000" w:rsidRPr="00000000">
        <w:rPr>
          <w:sz w:val="18"/>
          <w:szCs w:val="18"/>
          <w:rtl w:val="0"/>
        </w:rPr>
        <w:t xml:space="preserve">Note: Ensure the file is saved as a “.spin2” file, otherwise the example programs will not work. If you receive an error code of “expected unique parameter name”, this could be your problem.</w:t>
      </w:r>
    </w:p>
    <w:p w:rsidR="00000000" w:rsidDel="00000000" w:rsidP="00000000" w:rsidRDefault="00000000" w:rsidRPr="00000000" w14:paraId="0000025C">
      <w:pPr>
        <w:pageBreakBefore w:val="0"/>
        <w:rPr>
          <w:sz w:val="18"/>
          <w:szCs w:val="18"/>
        </w:rPr>
      </w:pPr>
      <w:r w:rsidDel="00000000" w:rsidR="00000000" w:rsidRPr="00000000">
        <w:rPr>
          <w:rtl w:val="0"/>
        </w:rPr>
      </w:r>
    </w:p>
    <w:tbl>
      <w:tblPr>
        <w:tblStyle w:val="Table6"/>
        <w:tblW w:w="11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820"/>
        <w:gridCol w:w="1665"/>
        <w:gridCol w:w="1590"/>
        <w:tblGridChange w:id="0">
          <w:tblGrid>
            <w:gridCol w:w="1140"/>
            <w:gridCol w:w="6820"/>
            <w:gridCol w:w="1665"/>
            <w:gridCol w:w="159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5D">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Block Identifier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Block Contents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5F">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Spin2+PASM</w:t>
            </w:r>
          </w:p>
          <w:p w:rsidR="00000000" w:rsidDel="00000000" w:rsidP="00000000" w:rsidRDefault="00000000" w:rsidRPr="00000000" w14:paraId="00000260">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Programs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PASM-only</w:t>
            </w:r>
          </w:p>
          <w:p w:rsidR="00000000" w:rsidDel="00000000" w:rsidP="00000000" w:rsidRDefault="00000000" w:rsidRPr="00000000" w14:paraId="00000262">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Programs</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63">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widowControl w:val="0"/>
              <w:spacing w:line="240" w:lineRule="auto"/>
              <w:rPr>
                <w:sz w:val="18"/>
                <w:szCs w:val="18"/>
              </w:rPr>
            </w:pPr>
            <w:r w:rsidDel="00000000" w:rsidR="00000000" w:rsidRPr="00000000">
              <w:rPr>
                <w:sz w:val="18"/>
                <w:szCs w:val="18"/>
                <w:rtl w:val="0"/>
              </w:rPr>
              <w:t xml:space="preserve">Constant and data-structure declarations (</w:t>
            </w:r>
            <w:r w:rsidDel="00000000" w:rsidR="00000000" w:rsidRPr="00000000">
              <w:rPr>
                <w:sz w:val="18"/>
                <w:szCs w:val="18"/>
                <w:rtl w:val="0"/>
              </w:rPr>
              <w:t xml:space="preserve">CON is the initial/default block type</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pageBreakBefore w:val="0"/>
              <w:widowControl w:val="0"/>
              <w:spacing w:line="240" w:lineRule="auto"/>
              <w:jc w:val="center"/>
              <w:rPr>
                <w:sz w:val="18"/>
                <w:szCs w:val="18"/>
              </w:rPr>
            </w:pPr>
            <w:r w:rsidDel="00000000" w:rsidR="00000000" w:rsidRPr="00000000">
              <w:rPr>
                <w:sz w:val="18"/>
                <w:szCs w:val="18"/>
                <w:rtl w:val="0"/>
              </w:rPr>
              <w:t xml:space="preserve">Permitted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240" w:lineRule="auto"/>
              <w:jc w:val="center"/>
              <w:rPr>
                <w:sz w:val="18"/>
                <w:szCs w:val="18"/>
              </w:rPr>
            </w:pPr>
            <w:r w:rsidDel="00000000" w:rsidR="00000000" w:rsidRPr="00000000">
              <w:rPr>
                <w:sz w:val="18"/>
                <w:szCs w:val="18"/>
                <w:rtl w:val="0"/>
              </w:rPr>
              <w:t xml:space="preserve">Permitted</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67">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pageBreakBefore w:val="0"/>
              <w:widowControl w:val="0"/>
              <w:spacing w:line="240" w:lineRule="auto"/>
              <w:rPr>
                <w:sz w:val="18"/>
                <w:szCs w:val="18"/>
              </w:rPr>
            </w:pPr>
            <w:r w:rsidDel="00000000" w:rsidR="00000000" w:rsidRPr="00000000">
              <w:rPr>
                <w:sz w:val="18"/>
                <w:szCs w:val="18"/>
                <w:rtl w:val="0"/>
              </w:rPr>
              <w:t xml:space="preserve">Child-object instantiations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pageBreakBefore w:val="0"/>
              <w:widowControl w:val="0"/>
              <w:spacing w:line="240" w:lineRule="auto"/>
              <w:jc w:val="center"/>
              <w:rPr>
                <w:sz w:val="18"/>
                <w:szCs w:val="18"/>
              </w:rPr>
            </w:pPr>
            <w:r w:rsidDel="00000000" w:rsidR="00000000" w:rsidRPr="00000000">
              <w:rPr>
                <w:sz w:val="18"/>
                <w:szCs w:val="18"/>
                <w:rtl w:val="0"/>
              </w:rPr>
              <w:t xml:space="preserve">Permitted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240" w:lineRule="auto"/>
              <w:jc w:val="center"/>
              <w:rPr>
                <w:sz w:val="18"/>
                <w:szCs w:val="18"/>
              </w:rPr>
            </w:pPr>
            <w:r w:rsidDel="00000000" w:rsidR="00000000" w:rsidRPr="00000000">
              <w:rPr>
                <w:sz w:val="18"/>
                <w:szCs w:val="18"/>
                <w:rtl w:val="0"/>
              </w:rPr>
              <w:t xml:space="preserve">Not Allowed</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spacing w:line="240" w:lineRule="auto"/>
              <w:rPr>
                <w:sz w:val="18"/>
                <w:szCs w:val="18"/>
              </w:rPr>
            </w:pPr>
            <w:r w:rsidDel="00000000" w:rsidR="00000000" w:rsidRPr="00000000">
              <w:rPr>
                <w:sz w:val="18"/>
                <w:szCs w:val="18"/>
                <w:rtl w:val="0"/>
              </w:rPr>
              <w:t xml:space="preserve">Variable declarations - each instance of this object will have its own VAR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spacing w:line="240" w:lineRule="auto"/>
              <w:jc w:val="center"/>
              <w:rPr>
                <w:sz w:val="18"/>
                <w:szCs w:val="18"/>
              </w:rPr>
            </w:pPr>
            <w:r w:rsidDel="00000000" w:rsidR="00000000" w:rsidRPr="00000000">
              <w:rPr>
                <w:sz w:val="18"/>
                <w:szCs w:val="18"/>
                <w:rtl w:val="0"/>
              </w:rPr>
              <w:t xml:space="preserve">Permitted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240" w:lineRule="auto"/>
              <w:jc w:val="center"/>
              <w:rPr>
                <w:sz w:val="18"/>
                <w:szCs w:val="18"/>
              </w:rPr>
            </w:pPr>
            <w:r w:rsidDel="00000000" w:rsidR="00000000" w:rsidRPr="00000000">
              <w:rPr>
                <w:sz w:val="18"/>
                <w:szCs w:val="18"/>
                <w:rtl w:val="0"/>
              </w:rPr>
              <w:t xml:space="preserve">Not Allowed</w:t>
            </w:r>
          </w:p>
        </w:tc>
      </w:tr>
      <w:tr>
        <w:trPr>
          <w:cantSplit w:val="0"/>
          <w:trHeight w:val="405" w:hRule="atLeast"/>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6F">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PUB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pageBreakBefore w:val="0"/>
              <w:widowControl w:val="0"/>
              <w:spacing w:line="240" w:lineRule="auto"/>
              <w:rPr>
                <w:sz w:val="18"/>
                <w:szCs w:val="18"/>
              </w:rPr>
            </w:pPr>
            <w:r w:rsidDel="00000000" w:rsidR="00000000" w:rsidRPr="00000000">
              <w:rPr>
                <w:sz w:val="18"/>
                <w:szCs w:val="18"/>
                <w:rtl w:val="0"/>
              </w:rPr>
              <w:t xml:space="preserve">Public method for use by the parent object and within this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jc w:val="cente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240" w:lineRule="auto"/>
              <w:jc w:val="center"/>
              <w:rPr>
                <w:sz w:val="18"/>
                <w:szCs w:val="18"/>
              </w:rPr>
            </w:pPr>
            <w:r w:rsidDel="00000000" w:rsidR="00000000" w:rsidRPr="00000000">
              <w:rPr>
                <w:sz w:val="18"/>
                <w:szCs w:val="18"/>
                <w:rtl w:val="0"/>
              </w:rPr>
              <w:t xml:space="preserve">Not Allowed</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PRI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spacing w:line="240" w:lineRule="auto"/>
              <w:rPr>
                <w:sz w:val="18"/>
                <w:szCs w:val="18"/>
              </w:rPr>
            </w:pPr>
            <w:r w:rsidDel="00000000" w:rsidR="00000000" w:rsidRPr="00000000">
              <w:rPr>
                <w:sz w:val="18"/>
                <w:szCs w:val="18"/>
                <w:rtl w:val="0"/>
              </w:rPr>
              <w:t xml:space="preserve">Private method for use within this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240" w:lineRule="auto"/>
              <w:jc w:val="center"/>
              <w:rPr>
                <w:sz w:val="18"/>
                <w:szCs w:val="18"/>
              </w:rPr>
            </w:pPr>
            <w:r w:rsidDel="00000000" w:rsidR="00000000" w:rsidRPr="00000000">
              <w:rPr>
                <w:sz w:val="18"/>
                <w:szCs w:val="18"/>
                <w:rtl w:val="0"/>
              </w:rPr>
              <w:t xml:space="preserve">Permitted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widowControl w:val="0"/>
              <w:spacing w:line="240" w:lineRule="auto"/>
              <w:jc w:val="center"/>
              <w:rPr>
                <w:sz w:val="18"/>
                <w:szCs w:val="18"/>
              </w:rPr>
            </w:pPr>
            <w:r w:rsidDel="00000000" w:rsidR="00000000" w:rsidRPr="00000000">
              <w:rPr>
                <w:sz w:val="18"/>
                <w:szCs w:val="18"/>
                <w:rtl w:val="0"/>
              </w:rPr>
              <w:t xml:space="preserve">Not Allowed</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spacing w:line="240" w:lineRule="auto"/>
              <w:jc w:val="center"/>
              <w:rPr>
                <w:rFonts w:ascii="Courier New" w:cs="Courier New" w:eastAsia="Courier New" w:hAnsi="Courier New"/>
                <w:b w:val="1"/>
                <w:color w:val="ffffff"/>
                <w:sz w:val="18"/>
                <w:szCs w:val="18"/>
              </w:rPr>
            </w:pPr>
            <w:r w:rsidDel="00000000" w:rsidR="00000000" w:rsidRPr="00000000">
              <w:rPr>
                <w:rFonts w:ascii="Courier New" w:cs="Courier New" w:eastAsia="Courier New" w:hAnsi="Courier New"/>
                <w:b w:val="1"/>
                <w:color w:val="ffffff"/>
                <w:sz w:val="18"/>
                <w:szCs w:val="18"/>
                <w:rtl w:val="0"/>
              </w:rPr>
              <w:t xml:space="preserv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sz w:val="18"/>
                <w:szCs w:val="18"/>
              </w:rPr>
            </w:pPr>
            <w:r w:rsidDel="00000000" w:rsidR="00000000" w:rsidRPr="00000000">
              <w:rPr>
                <w:sz w:val="18"/>
                <w:szCs w:val="18"/>
                <w:rtl w:val="0"/>
              </w:rPr>
              <w:t xml:space="preserve">Data declarations, including PASM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pageBreakBefore w:val="0"/>
              <w:widowControl w:val="0"/>
              <w:spacing w:line="240" w:lineRule="auto"/>
              <w:jc w:val="center"/>
              <w:rPr>
                <w:sz w:val="18"/>
                <w:szCs w:val="18"/>
              </w:rPr>
            </w:pPr>
            <w:r w:rsidDel="00000000" w:rsidR="00000000" w:rsidRPr="00000000">
              <w:rPr>
                <w:sz w:val="18"/>
                <w:szCs w:val="18"/>
                <w:rtl w:val="0"/>
              </w:rPr>
              <w:t xml:space="preserve">Permitted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widowControl w:val="0"/>
              <w:spacing w:line="240" w:lineRule="auto"/>
              <w:jc w:val="center"/>
              <w:rPr>
                <w:sz w:val="18"/>
                <w:szCs w:val="18"/>
              </w:rPr>
            </w:pPr>
            <w:r w:rsidDel="00000000" w:rsidR="00000000" w:rsidRPr="00000000">
              <w:rPr>
                <w:sz w:val="18"/>
                <w:szCs w:val="18"/>
                <w:rtl w:val="0"/>
              </w:rPr>
              <w:t xml:space="preserve">Required</w:t>
            </w:r>
            <w:r w:rsidDel="00000000" w:rsidR="00000000" w:rsidRPr="00000000">
              <w:rPr>
                <w:rtl w:val="0"/>
              </w:rPr>
            </w:r>
          </w:p>
        </w:tc>
      </w:tr>
    </w:tbl>
    <w:p w:rsidR="00000000" w:rsidDel="00000000" w:rsidP="00000000" w:rsidRDefault="00000000" w:rsidRPr="00000000" w14:paraId="0000027B">
      <w:pPr>
        <w:pageBreakBefore w:val="0"/>
        <w:rPr>
          <w:sz w:val="18"/>
          <w:szCs w:val="18"/>
        </w:rPr>
      </w:pPr>
      <w:r w:rsidDel="00000000" w:rsidR="00000000" w:rsidRPr="00000000">
        <w:rPr>
          <w:rtl w:val="0"/>
        </w:rPr>
      </w:r>
    </w:p>
    <w:p w:rsidR="00000000" w:rsidDel="00000000" w:rsidP="00000000" w:rsidRDefault="00000000" w:rsidRPr="00000000" w14:paraId="0000027C">
      <w:pPr>
        <w:pageBreakBefore w:val="0"/>
        <w:rPr>
          <w:sz w:val="18"/>
          <w:szCs w:val="18"/>
        </w:rPr>
      </w:pPr>
      <w:r w:rsidDel="00000000" w:rsidR="00000000" w:rsidRPr="00000000">
        <w:rPr>
          <w:rtl w:val="0"/>
        </w:rPr>
      </w:r>
    </w:p>
    <w:p w:rsidR="00000000" w:rsidDel="00000000" w:rsidP="00000000" w:rsidRDefault="00000000" w:rsidRPr="00000000" w14:paraId="0000027D">
      <w:pPr>
        <w:pageBreakBefore w:val="0"/>
        <w:rPr>
          <w:sz w:val="18"/>
          <w:szCs w:val="18"/>
        </w:rPr>
      </w:pPr>
      <w:r w:rsidDel="00000000" w:rsidR="00000000" w:rsidRPr="00000000">
        <w:rPr>
          <w:sz w:val="18"/>
          <w:szCs w:val="18"/>
          <w:rtl w:val="0"/>
        </w:rPr>
        <w:t xml:space="preserve">Here are some minimal Spin2 and PASM-only programs. If you copy and paste these into PNut.exe, you can hit F10 to run them.</w:t>
      </w:r>
    </w:p>
    <w:p w:rsidR="00000000" w:rsidDel="00000000" w:rsidP="00000000" w:rsidRDefault="00000000" w:rsidRPr="00000000" w14:paraId="0000027E">
      <w:pPr>
        <w:pageBreakBefore w:val="0"/>
        <w:rPr>
          <w:sz w:val="18"/>
          <w:szCs w:val="18"/>
        </w:rPr>
      </w:pPr>
      <w:r w:rsidDel="00000000" w:rsidR="00000000" w:rsidRPr="00000000">
        <w:rPr>
          <w:rtl w:val="0"/>
        </w:rPr>
      </w:r>
    </w:p>
    <w:tbl>
      <w:tblPr>
        <w:tblStyle w:val="Table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8640"/>
        <w:tblGridChange w:id="0">
          <w:tblGrid>
            <w:gridCol w:w="1440"/>
            <w:gridCol w:w="86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Minimal</w:t>
            </w:r>
          </w:p>
          <w:p w:rsidR="00000000" w:rsidDel="00000000" w:rsidP="00000000" w:rsidRDefault="00000000" w:rsidRPr="00000000" w14:paraId="00000280">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Spin2</w:t>
            </w:r>
          </w:p>
          <w:p w:rsidR="00000000" w:rsidDel="00000000" w:rsidP="00000000" w:rsidRDefault="00000000" w:rsidRPr="00000000" w14:paraId="00000281">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PUB MinimalSpin2Program()         </w:t>
            </w:r>
            <w:r w:rsidDel="00000000" w:rsidR="00000000" w:rsidRPr="00000000">
              <w:rPr>
                <w:rFonts w:ascii="Courier New" w:cs="Courier New" w:eastAsia="Courier New" w:hAnsi="Courier New"/>
                <w:b w:val="1"/>
                <w:color w:val="999999"/>
                <w:sz w:val="18"/>
                <w:szCs w:val="18"/>
                <w:rtl w:val="0"/>
              </w:rPr>
              <w:t xml:space="preserve">'first PUB method executes</w:t>
            </w:r>
            <w:r w:rsidDel="00000000" w:rsidR="00000000" w:rsidRPr="00000000">
              <w:rPr>
                <w:rtl w:val="0"/>
              </w:rPr>
            </w:r>
          </w:p>
          <w:p w:rsidR="00000000" w:rsidDel="00000000" w:rsidP="00000000" w:rsidRDefault="00000000" w:rsidRPr="00000000" w14:paraId="00000283">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8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REPEAT</w:t>
            </w:r>
          </w:p>
          <w:p w:rsidR="00000000" w:rsidDel="00000000" w:rsidP="00000000" w:rsidRDefault="00000000" w:rsidRPr="00000000" w14:paraId="00000285">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PINWRITE(7..0, </w:t>
            </w:r>
            <w:r w:rsidDel="00000000" w:rsidR="00000000" w:rsidRPr="00000000">
              <w:rPr>
                <w:rFonts w:ascii="Courier New" w:cs="Courier New" w:eastAsia="Courier New" w:hAnsi="Courier New"/>
                <w:b w:val="1"/>
                <w:sz w:val="18"/>
                <w:szCs w:val="18"/>
                <w:rtl w:val="0"/>
              </w:rPr>
              <w:t xml:space="preserve">GETRND</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'write a random pattern to P7..P0</w:t>
            </w:r>
          </w:p>
          <w:p w:rsidR="00000000" w:rsidDel="00000000" w:rsidP="00000000" w:rsidRDefault="00000000" w:rsidRPr="00000000" w14:paraId="0000028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WAITMS(100)                   </w:t>
            </w:r>
            <w:r w:rsidDel="00000000" w:rsidR="00000000" w:rsidRPr="00000000">
              <w:rPr>
                <w:rFonts w:ascii="Courier New" w:cs="Courier New" w:eastAsia="Courier New" w:hAnsi="Courier New"/>
                <w:b w:val="1"/>
                <w:color w:val="999999"/>
                <w:sz w:val="18"/>
                <w:szCs w:val="18"/>
                <w:rtl w:val="0"/>
              </w:rPr>
              <w:t xml:space="preserve">'wait 1/10th of a second, loop</w:t>
            </w:r>
          </w:p>
          <w:p w:rsidR="00000000" w:rsidDel="00000000" w:rsidP="00000000" w:rsidRDefault="00000000" w:rsidRPr="00000000" w14:paraId="00000287">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8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Minimal</w:t>
            </w:r>
          </w:p>
          <w:p w:rsidR="00000000" w:rsidDel="00000000" w:rsidP="00000000" w:rsidRDefault="00000000" w:rsidRPr="00000000" w14:paraId="0000028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PASM</w:t>
            </w:r>
          </w:p>
          <w:p w:rsidR="00000000" w:rsidDel="00000000" w:rsidP="00000000" w:rsidRDefault="00000000" w:rsidRPr="00000000" w14:paraId="0000028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Program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DAT     ORG                       </w:t>
            </w:r>
            <w:r w:rsidDel="00000000" w:rsidR="00000000" w:rsidRPr="00000000">
              <w:rPr>
                <w:rFonts w:ascii="Courier New" w:cs="Courier New" w:eastAsia="Courier New" w:hAnsi="Courier New"/>
                <w:b w:val="1"/>
                <w:color w:val="999999"/>
                <w:sz w:val="18"/>
                <w:szCs w:val="18"/>
                <w:rtl w:val="0"/>
              </w:rPr>
              <w:t xml:space="preserve">'start PASM at hub $00000 for cog $000</w:t>
            </w:r>
            <w:r w:rsidDel="00000000" w:rsidR="00000000" w:rsidRPr="00000000">
              <w:rPr>
                <w:rtl w:val="0"/>
              </w:rPr>
            </w:r>
          </w:p>
          <w:p w:rsidR="00000000" w:rsidDel="00000000" w:rsidP="00000000" w:rsidRDefault="00000000" w:rsidRPr="00000000" w14:paraId="0000028C">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8D">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loop    DRVRND  #0 </w:t>
            </w:r>
            <w:r w:rsidDel="00000000" w:rsidR="00000000" w:rsidRPr="00000000">
              <w:rPr>
                <w:rFonts w:ascii="Courier New" w:cs="Courier New" w:eastAsia="Courier New" w:hAnsi="Courier New"/>
                <w:b w:val="1"/>
                <w:sz w:val="18"/>
                <w:szCs w:val="18"/>
                <w:rtl w:val="0"/>
              </w:rPr>
              <w:t xml:space="preserve">ADDPINS</w:t>
            </w:r>
            <w:r w:rsidDel="00000000" w:rsidR="00000000" w:rsidRPr="00000000">
              <w:rPr>
                <w:rFonts w:ascii="Courier New" w:cs="Courier New" w:eastAsia="Courier New" w:hAnsi="Courier New"/>
                <w:b w:val="1"/>
                <w:sz w:val="18"/>
                <w:szCs w:val="18"/>
                <w:rtl w:val="0"/>
              </w:rPr>
              <w:t xml:space="preserve"> 7      </w:t>
            </w:r>
            <w:r w:rsidDel="00000000" w:rsidR="00000000" w:rsidRPr="00000000">
              <w:rPr>
                <w:rFonts w:ascii="Courier New" w:cs="Courier New" w:eastAsia="Courier New" w:hAnsi="Courier New"/>
                <w:b w:val="1"/>
                <w:color w:val="999999"/>
                <w:sz w:val="18"/>
                <w:szCs w:val="18"/>
                <w:rtl w:val="0"/>
              </w:rPr>
              <w:t xml:space="preserve">'write a random pattern to P7..P0</w:t>
            </w:r>
          </w:p>
          <w:p w:rsidR="00000000" w:rsidDel="00000000" w:rsidP="00000000" w:rsidRDefault="00000000" w:rsidRPr="00000000" w14:paraId="0000028E">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WAITX   ##clkfreq_/10     </w:t>
            </w:r>
            <w:r w:rsidDel="00000000" w:rsidR="00000000" w:rsidRPr="00000000">
              <w:rPr>
                <w:rFonts w:ascii="Courier New" w:cs="Courier New" w:eastAsia="Courier New" w:hAnsi="Courier New"/>
                <w:b w:val="1"/>
                <w:color w:val="999999"/>
                <w:sz w:val="18"/>
                <w:szCs w:val="18"/>
                <w:rtl w:val="0"/>
              </w:rPr>
              <w:t xml:space="preserve">'wait 1/10th of a second, loop</w:t>
            </w:r>
          </w:p>
          <w:p w:rsidR="00000000" w:rsidDel="00000000" w:rsidP="00000000" w:rsidRDefault="00000000" w:rsidRPr="00000000" w14:paraId="0000028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JMP     #loop</w:t>
            </w:r>
          </w:p>
        </w:tc>
      </w:tr>
    </w:tbl>
    <w:p w:rsidR="00000000" w:rsidDel="00000000" w:rsidP="00000000" w:rsidRDefault="00000000" w:rsidRPr="00000000" w14:paraId="00000290">
      <w:pPr>
        <w:rPr>
          <w:sz w:val="18"/>
          <w:szCs w:val="18"/>
        </w:rPr>
      </w:pPr>
      <w:r w:rsidDel="00000000" w:rsidR="00000000" w:rsidRPr="00000000">
        <w:rPr>
          <w:rtl w:val="0"/>
        </w:rPr>
      </w:r>
    </w:p>
    <w:p w:rsidR="00000000" w:rsidDel="00000000" w:rsidP="00000000" w:rsidRDefault="00000000" w:rsidRPr="00000000" w14:paraId="00000291">
      <w:pPr>
        <w:pageBreakBefore w:val="0"/>
        <w:rPr>
          <w:sz w:val="18"/>
          <w:szCs w:val="18"/>
        </w:rPr>
      </w:pPr>
      <w:r w:rsidDel="00000000" w:rsidR="00000000" w:rsidRPr="00000000">
        <w:rPr>
          <w:rtl w:val="0"/>
        </w:rPr>
      </w:r>
    </w:p>
    <w:p w:rsidR="00000000" w:rsidDel="00000000" w:rsidP="00000000" w:rsidRDefault="00000000" w:rsidRPr="00000000" w14:paraId="00000292">
      <w:pPr>
        <w:pageBreakBefore w:val="0"/>
        <w:rPr>
          <w:sz w:val="18"/>
          <w:szCs w:val="18"/>
        </w:rPr>
      </w:pPr>
      <w:r w:rsidDel="00000000" w:rsidR="00000000" w:rsidRPr="00000000">
        <w:rPr>
          <w:sz w:val="18"/>
          <w:szCs w:val="18"/>
          <w:rtl w:val="0"/>
        </w:rPr>
        <w:t xml:space="preserve">Here is a Spin2 program which contains every block type.</w:t>
      </w:r>
    </w:p>
    <w:p w:rsidR="00000000" w:rsidDel="00000000" w:rsidP="00000000" w:rsidRDefault="00000000" w:rsidRPr="00000000" w14:paraId="00000293">
      <w:pPr>
        <w:pageBreakBefore w:val="0"/>
        <w:rPr>
          <w:sz w:val="18"/>
          <w:szCs w:val="18"/>
        </w:rPr>
      </w:pPr>
      <w:r w:rsidDel="00000000" w:rsidR="00000000" w:rsidRPr="00000000">
        <w:rPr>
          <w:rtl w:val="0"/>
        </w:rPr>
      </w:r>
    </w:p>
    <w:tbl>
      <w:tblPr>
        <w:tblStyle w:val="Table8"/>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1520"/>
        <w:tblGridChange w:id="0">
          <w:tblGrid>
            <w:gridCol w:w="1440"/>
            <w:gridCol w:w="11520"/>
          </w:tblGrid>
        </w:tblGridChange>
      </w:tblGrid>
      <w:tr>
        <w:trPr>
          <w:cantSplit w:val="0"/>
          <w:tblHeader w:val="0"/>
        </w:trPr>
        <w:tc>
          <w:tcPr>
            <w:tcBorders>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9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All-Block</w:t>
            </w:r>
          </w:p>
          <w:p w:rsidR="00000000" w:rsidDel="00000000" w:rsidP="00000000" w:rsidRDefault="00000000" w:rsidRPr="00000000" w14:paraId="0000029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Spin2</w:t>
            </w:r>
          </w:p>
          <w:p w:rsidR="00000000" w:rsidDel="00000000" w:rsidP="00000000" w:rsidRDefault="00000000" w:rsidRPr="00000000" w14:paraId="0000029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Program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shd w:fill="cccccc" w:val="clear"/>
                <w:rtl w:val="0"/>
              </w:rPr>
              <w:t xml:space="preserve">CON</w:t>
            </w:r>
            <w:r w:rsidDel="00000000" w:rsidR="00000000" w:rsidRPr="00000000">
              <w:rPr>
                <w:rFonts w:ascii="Courier New" w:cs="Courier New" w:eastAsia="Courier New" w:hAnsi="Courier New"/>
                <w:b w:val="1"/>
                <w:sz w:val="18"/>
                <w:szCs w:val="18"/>
                <w:rtl w:val="0"/>
              </w:rPr>
              <w:t xml:space="preserve"> _clkfreq = 297_000_000                      </w:t>
            </w:r>
            <w:r w:rsidDel="00000000" w:rsidR="00000000" w:rsidRPr="00000000">
              <w:rPr>
                <w:rFonts w:ascii="Courier New" w:cs="Courier New" w:eastAsia="Courier New" w:hAnsi="Courier New"/>
                <w:b w:val="1"/>
                <w:color w:val="999999"/>
                <w:sz w:val="18"/>
                <w:szCs w:val="18"/>
                <w:rtl w:val="0"/>
              </w:rPr>
              <w:t xml:space="preserve">'set clock frequency</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shd w:fill="cccccc" w:val="clear"/>
                <w:rtl w:val="0"/>
              </w:rPr>
              <w:t xml:space="preserve">OBJ</w:t>
            </w:r>
            <w:r w:rsidDel="00000000" w:rsidR="00000000" w:rsidRPr="00000000">
              <w:rPr>
                <w:rFonts w:ascii="Courier New" w:cs="Courier New" w:eastAsia="Courier New" w:hAnsi="Courier New"/>
                <w:b w:val="1"/>
                <w:sz w:val="18"/>
                <w:szCs w:val="18"/>
                <w:rtl w:val="0"/>
              </w:rPr>
              <w:t xml:space="preserve"> vga : "VGA_640x480_text_80x40"              </w:t>
            </w:r>
            <w:r w:rsidDel="00000000" w:rsidR="00000000" w:rsidRPr="00000000">
              <w:rPr>
                <w:rFonts w:ascii="Courier New" w:cs="Courier New" w:eastAsia="Courier New" w:hAnsi="Courier New"/>
                <w:b w:val="1"/>
                <w:color w:val="999999"/>
                <w:sz w:val="18"/>
                <w:szCs w:val="18"/>
                <w:rtl w:val="0"/>
              </w:rPr>
              <w:t xml:space="preserve">'instantiate vga object</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shd w:fill="cccccc" w:val="clear"/>
                <w:rtl w:val="0"/>
              </w:rPr>
              <w:t xml:space="preserve">VAR</w:t>
            </w:r>
            <w:r w:rsidDel="00000000" w:rsidR="00000000" w:rsidRPr="00000000">
              <w:rPr>
                <w:rFonts w:ascii="Courier New" w:cs="Courier New" w:eastAsia="Courier New" w:hAnsi="Courier New"/>
                <w:b w:val="1"/>
                <w:sz w:val="18"/>
                <w:szCs w:val="18"/>
                <w:rtl w:val="0"/>
              </w:rPr>
              <w:t xml:space="preserve"> time, i                                     </w:t>
            </w:r>
            <w:r w:rsidDel="00000000" w:rsidR="00000000" w:rsidRPr="00000000">
              <w:rPr>
                <w:rFonts w:ascii="Courier New" w:cs="Courier New" w:eastAsia="Courier New" w:hAnsi="Courier New"/>
                <w:b w:val="1"/>
                <w:color w:val="999999"/>
                <w:sz w:val="18"/>
                <w:szCs w:val="18"/>
                <w:rtl w:val="0"/>
              </w:rPr>
              <w:t xml:space="preserve">'declare object-wide variables</w:t>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shd w:fill="cccccc" w:val="clear"/>
                <w:rtl w:val="0"/>
              </w:rPr>
              <w:t xml:space="preserve">PUB</w:t>
            </w:r>
            <w:r w:rsidDel="00000000" w:rsidR="00000000" w:rsidRPr="00000000">
              <w:rPr>
                <w:rFonts w:ascii="Courier New" w:cs="Courier New" w:eastAsia="Courier New" w:hAnsi="Courier New"/>
                <w:b w:val="1"/>
                <w:sz w:val="18"/>
                <w:szCs w:val="18"/>
                <w:rtl w:val="0"/>
              </w:rPr>
              <w:t xml:space="preserve"> go()                                        </w:t>
            </w:r>
            <w:r w:rsidDel="00000000" w:rsidR="00000000" w:rsidRPr="00000000">
              <w:rPr>
                <w:rFonts w:ascii="Courier New" w:cs="Courier New" w:eastAsia="Courier New" w:hAnsi="Courier New"/>
                <w:b w:val="1"/>
                <w:color w:val="999999"/>
                <w:sz w:val="18"/>
                <w:szCs w:val="18"/>
                <w:rtl w:val="0"/>
              </w:rPr>
              <w:t xml:space="preserve">'this first public method executes, cog stops after</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vga.start(8)                                  </w:t>
            </w:r>
            <w:r w:rsidDel="00000000" w:rsidR="00000000" w:rsidRPr="00000000">
              <w:rPr>
                <w:rFonts w:ascii="Courier New" w:cs="Courier New" w:eastAsia="Courier New" w:hAnsi="Courier New"/>
                <w:b w:val="1"/>
                <w:color w:val="999999"/>
                <w:sz w:val="18"/>
                <w:szCs w:val="18"/>
                <w:rtl w:val="0"/>
              </w:rPr>
              <w:t xml:space="preserve">'start vga on base pin 8</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SEND := @vga.print                            </w:t>
            </w:r>
            <w:r w:rsidDel="00000000" w:rsidR="00000000" w:rsidRPr="00000000">
              <w:rPr>
                <w:rFonts w:ascii="Courier New" w:cs="Courier New" w:eastAsia="Courier New" w:hAnsi="Courier New"/>
                <w:b w:val="1"/>
                <w:color w:val="999999"/>
                <w:sz w:val="18"/>
                <w:szCs w:val="18"/>
                <w:rtl w:val="0"/>
              </w:rPr>
              <w:t xml:space="preserve">'establish SEND pointer</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SEND(4, $004040, 5, $00FFFF)                  </w:t>
            </w:r>
            <w:r w:rsidDel="00000000" w:rsidR="00000000" w:rsidRPr="00000000">
              <w:rPr>
                <w:rFonts w:ascii="Courier New" w:cs="Courier New" w:eastAsia="Courier New" w:hAnsi="Courier New"/>
                <w:b w:val="1"/>
                <w:color w:val="999999"/>
                <w:sz w:val="18"/>
                <w:szCs w:val="18"/>
                <w:rtl w:val="0"/>
              </w:rPr>
              <w:t xml:space="preserve">'set light cyan on dark cyan</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time := GETCT()                               </w:t>
            </w:r>
            <w:r w:rsidDel="00000000" w:rsidR="00000000" w:rsidRPr="00000000">
              <w:rPr>
                <w:rFonts w:ascii="Courier New" w:cs="Courier New" w:eastAsia="Courier New" w:hAnsi="Courier New"/>
                <w:b w:val="1"/>
                <w:color w:val="999999"/>
                <w:sz w:val="18"/>
                <w:szCs w:val="18"/>
                <w:rtl w:val="0"/>
              </w:rPr>
              <w:t xml:space="preserve">'capture time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i := @text                                    </w:t>
            </w:r>
            <w:r w:rsidDel="00000000" w:rsidR="00000000" w:rsidRPr="00000000">
              <w:rPr>
                <w:rFonts w:ascii="Courier New" w:cs="Courier New" w:eastAsia="Courier New" w:hAnsi="Courier New"/>
                <w:b w:val="1"/>
                <w:color w:val="999999"/>
                <w:sz w:val="18"/>
                <w:szCs w:val="18"/>
                <w:rtl w:val="0"/>
              </w:rPr>
              <w:t xml:space="preserve">'print file to vga screen</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REPEAT @textend-i</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SEND(byte[i++])</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time := </w:t>
            </w:r>
            <w:r w:rsidDel="00000000" w:rsidR="00000000" w:rsidRPr="00000000">
              <w:rPr>
                <w:rFonts w:ascii="Courier New" w:cs="Courier New" w:eastAsia="Courier New" w:hAnsi="Courier New"/>
                <w:b w:val="1"/>
                <w:sz w:val="18"/>
                <w:szCs w:val="18"/>
                <w:rtl w:val="0"/>
              </w:rPr>
              <w:t xml:space="preserve">GETCT</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 time                        </w:t>
            </w:r>
            <w:r w:rsidDel="00000000" w:rsidR="00000000" w:rsidRPr="00000000">
              <w:rPr>
                <w:rFonts w:ascii="Courier New" w:cs="Courier New" w:eastAsia="Courier New" w:hAnsi="Courier New"/>
                <w:b w:val="1"/>
                <w:color w:val="999999"/>
                <w:sz w:val="18"/>
                <w:szCs w:val="18"/>
                <w:rtl w:val="0"/>
              </w:rPr>
              <w:t xml:space="preserve">'capture time delta in clock cycles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time := MULDIV64(time, 1_000_000, </w:t>
            </w:r>
            <w:r w:rsidDel="00000000" w:rsidR="00000000" w:rsidRPr="00000000">
              <w:rPr>
                <w:rFonts w:ascii="Courier New" w:cs="Courier New" w:eastAsia="Courier New" w:hAnsi="Courier New"/>
                <w:b w:val="1"/>
                <w:sz w:val="18"/>
                <w:szCs w:val="18"/>
                <w:rtl w:val="0"/>
              </w:rPr>
              <w:t xml:space="preserve">clkfreq</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'get time delta in microseconds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SEND(12, "Time elapsed during printing was ", dec(time), " microseconds.")  </w:t>
            </w:r>
            <w:r w:rsidDel="00000000" w:rsidR="00000000" w:rsidRPr="00000000">
              <w:rPr>
                <w:rFonts w:ascii="Courier New" w:cs="Courier New" w:eastAsia="Courier New" w:hAnsi="Courier New"/>
                <w:b w:val="1"/>
                <w:color w:val="999999"/>
                <w:sz w:val="18"/>
                <w:szCs w:val="18"/>
                <w:rtl w:val="0"/>
              </w:rPr>
              <w:t xml:space="preserve">'print time delta</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shd w:fill="cccccc" w:val="clear"/>
                <w:rtl w:val="0"/>
              </w:rPr>
              <w:t xml:space="preserve">PRI</w:t>
            </w:r>
            <w:r w:rsidDel="00000000" w:rsidR="00000000" w:rsidRPr="00000000">
              <w:rPr>
                <w:rFonts w:ascii="Courier New" w:cs="Courier New" w:eastAsia="Courier New" w:hAnsi="Courier New"/>
                <w:b w:val="1"/>
                <w:sz w:val="18"/>
                <w:szCs w:val="18"/>
                <w:rtl w:val="0"/>
              </w:rPr>
              <w:t xml:space="preserve"> dec(value) | flag, place, digit             </w:t>
            </w:r>
            <w:r w:rsidDel="00000000" w:rsidR="00000000" w:rsidRPr="00000000">
              <w:rPr>
                <w:rFonts w:ascii="Courier New" w:cs="Courier New" w:eastAsia="Courier New" w:hAnsi="Courier New"/>
                <w:b w:val="1"/>
                <w:color w:val="999999"/>
                <w:sz w:val="18"/>
                <w:szCs w:val="18"/>
                <w:rtl w:val="0"/>
              </w:rPr>
              <w:t xml:space="preserve">'private method prints decimals, three local variables</w:t>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flag~                                         </w:t>
            </w:r>
            <w:r w:rsidDel="00000000" w:rsidR="00000000" w:rsidRPr="00000000">
              <w:rPr>
                <w:rFonts w:ascii="Courier New" w:cs="Courier New" w:eastAsia="Courier New" w:hAnsi="Courier New"/>
                <w:b w:val="1"/>
                <w:color w:val="999999"/>
                <w:sz w:val="18"/>
                <w:szCs w:val="18"/>
                <w:rtl w:val="0"/>
              </w:rPr>
              <w:t xml:space="preserve">'reset digit-printed flag</w:t>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place := 1_000_000_000                        </w:t>
            </w:r>
            <w:r w:rsidDel="00000000" w:rsidR="00000000" w:rsidRPr="00000000">
              <w:rPr>
                <w:rFonts w:ascii="Courier New" w:cs="Courier New" w:eastAsia="Courier New" w:hAnsi="Courier New"/>
                <w:b w:val="1"/>
                <w:color w:val="999999"/>
                <w:sz w:val="18"/>
                <w:szCs w:val="18"/>
                <w:rtl w:val="0"/>
              </w:rPr>
              <w:t xml:space="preserve">'start at the one-billion's place and work downward</w:t>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REPEAT</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IF flag ||= (digit := value / place // 10) || place == 1      </w:t>
            </w:r>
            <w:r w:rsidDel="00000000" w:rsidR="00000000" w:rsidRPr="00000000">
              <w:rPr>
                <w:rFonts w:ascii="Courier New" w:cs="Courier New" w:eastAsia="Courier New" w:hAnsi="Courier New"/>
                <w:b w:val="1"/>
                <w:color w:val="999999"/>
                <w:sz w:val="18"/>
                <w:szCs w:val="18"/>
                <w:rtl w:val="0"/>
              </w:rPr>
              <w:t xml:space="preserve">'print a digit?</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SEND("0" + digit)                                           </w:t>
            </w:r>
            <w:r w:rsidDel="00000000" w:rsidR="00000000" w:rsidRPr="00000000">
              <w:rPr>
                <w:rFonts w:ascii="Courier New" w:cs="Courier New" w:eastAsia="Courier New" w:hAnsi="Courier New"/>
                <w:b w:val="1"/>
                <w:color w:val="999999"/>
                <w:sz w:val="18"/>
                <w:szCs w:val="18"/>
                <w:rtl w:val="0"/>
              </w:rPr>
              <w:t xml:space="preserve">'yes</w:t>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IF LOOKDOWN(place : 1_000_000_000, 1_000_000, 1_000)        </w:t>
            </w:r>
            <w:r w:rsidDel="00000000" w:rsidR="00000000" w:rsidRPr="00000000">
              <w:rPr>
                <w:rFonts w:ascii="Courier New" w:cs="Courier New" w:eastAsia="Courier New" w:hAnsi="Courier New"/>
                <w:b w:val="1"/>
                <w:color w:val="999999"/>
                <w:sz w:val="18"/>
                <w:szCs w:val="18"/>
                <w:rtl w:val="0"/>
              </w:rPr>
              <w:t xml:space="preserve">'also print a comma?</w: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SEND(",")                                                 </w:t>
            </w:r>
            <w:r w:rsidDel="00000000" w:rsidR="00000000" w:rsidRPr="00000000">
              <w:rPr>
                <w:rFonts w:ascii="Courier New" w:cs="Courier New" w:eastAsia="Courier New" w:hAnsi="Courier New"/>
                <w:b w:val="1"/>
                <w:color w:val="999999"/>
                <w:sz w:val="18"/>
                <w:szCs w:val="18"/>
                <w:rtl w:val="0"/>
              </w:rPr>
              <w:t xml:space="preserve">'yes</w:t>
            </w: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WHILE place /= 10                             </w:t>
            </w:r>
            <w:r w:rsidDel="00000000" w:rsidR="00000000" w:rsidRPr="00000000">
              <w:rPr>
                <w:rFonts w:ascii="Courier New" w:cs="Courier New" w:eastAsia="Courier New" w:hAnsi="Courier New"/>
                <w:b w:val="1"/>
                <w:color w:val="999999"/>
                <w:sz w:val="18"/>
                <w:szCs w:val="18"/>
                <w:rtl w:val="0"/>
              </w:rPr>
              <w:t xml:space="preserve">'next place, done?</w:t>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shd w:fill="cccccc" w:val="clear"/>
              </w:rPr>
            </w:pPr>
            <w:r w:rsidDel="00000000" w:rsidR="00000000" w:rsidRPr="00000000">
              <w:rPr>
                <w:rFonts w:ascii="Courier New" w:cs="Courier New" w:eastAsia="Courier New" w:hAnsi="Courier New"/>
                <w:b w:val="1"/>
                <w:sz w:val="18"/>
                <w:szCs w:val="18"/>
                <w:shd w:fill="cccccc" w:val="clear"/>
                <w:rtl w:val="0"/>
              </w:rPr>
              <w:t xml:space="preserve">DAT</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text</w:t>
              <w:tab/>
              <w:t xml:space="preserve">FILE</w:t>
              <w:tab/>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VGA_640x480_text_80x40.txt</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'include raw file data for printing</w: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textend</w:t>
            </w:r>
          </w:p>
        </w:tc>
      </w:tr>
    </w:tbl>
    <w:p w:rsidR="00000000" w:rsidDel="00000000" w:rsidP="00000000" w:rsidRDefault="00000000" w:rsidRPr="00000000" w14:paraId="000002C3">
      <w:pPr>
        <w:pageBreakBefore w:val="0"/>
        <w:rPr>
          <w:sz w:val="18"/>
          <w:szCs w:val="18"/>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sz w:val="18"/>
          <w:szCs w:val="18"/>
          <w:rtl w:val="0"/>
        </w:rPr>
        <w:t xml:space="preserve">A breakdown of each block type follows.</w:t>
      </w:r>
      <w:r w:rsidDel="00000000" w:rsidR="00000000" w:rsidRPr="00000000">
        <w:rPr>
          <w:rtl w:val="0"/>
        </w:rPr>
      </w:r>
    </w:p>
    <w:p w:rsidR="00000000" w:rsidDel="00000000" w:rsidP="00000000" w:rsidRDefault="00000000" w:rsidRPr="00000000" w14:paraId="000002C5">
      <w:pPr>
        <w:pStyle w:val="Heading2"/>
        <w:pageBreakBefore w:val="0"/>
        <w:rPr/>
      </w:pPr>
      <w:bookmarkStart w:colFirst="0" w:colLast="0" w:name="_nnnt3a3r8i4g" w:id="10"/>
      <w:bookmarkEnd w:id="10"/>
      <w:r w:rsidDel="00000000" w:rsidR="00000000" w:rsidRPr="00000000">
        <w:rPr>
          <w:rtl w:val="0"/>
        </w:rPr>
        <w:t xml:space="preserve">CON Blocks</w:t>
      </w:r>
    </w:p>
    <w:p w:rsidR="00000000" w:rsidDel="00000000" w:rsidP="00000000" w:rsidRDefault="00000000" w:rsidRPr="00000000" w14:paraId="000002C6">
      <w:pPr>
        <w:pageBreakBefore w:val="0"/>
        <w:rPr>
          <w:sz w:val="18"/>
          <w:szCs w:val="18"/>
        </w:rPr>
      </w:pPr>
      <w:r w:rsidDel="00000000" w:rsidR="00000000" w:rsidRPr="00000000">
        <w:rPr>
          <w:rtl w:val="0"/>
        </w:rPr>
      </w:r>
    </w:p>
    <w:p w:rsidR="00000000" w:rsidDel="00000000" w:rsidP="00000000" w:rsidRDefault="00000000" w:rsidRPr="00000000" w14:paraId="000002C7">
      <w:pPr>
        <w:pageBreakBefore w:val="0"/>
        <w:rPr>
          <w:sz w:val="18"/>
          <w:szCs w:val="18"/>
        </w:rPr>
      </w:pPr>
      <w:r w:rsidDel="00000000" w:rsidR="00000000" w:rsidRPr="00000000">
        <w:rPr>
          <w:sz w:val="18"/>
          <w:szCs w:val="18"/>
          <w:rtl w:val="0"/>
        </w:rPr>
        <w:t xml:space="preserve">CON blocks are used to declare symbolic constants and data structures which can be used throughout the object.</w:t>
      </w:r>
    </w:p>
    <w:p w:rsidR="00000000" w:rsidDel="00000000" w:rsidP="00000000" w:rsidRDefault="00000000" w:rsidRPr="00000000" w14:paraId="000002C8">
      <w:pPr>
        <w:pageBreakBefore w:val="0"/>
        <w:rPr>
          <w:sz w:val="18"/>
          <w:szCs w:val="18"/>
        </w:rPr>
      </w:pPr>
      <w:r w:rsidDel="00000000" w:rsidR="00000000" w:rsidRPr="00000000">
        <w:rPr>
          <w:rtl w:val="0"/>
        </w:rPr>
      </w:r>
    </w:p>
    <w:p w:rsidR="00000000" w:rsidDel="00000000" w:rsidP="00000000" w:rsidRDefault="00000000" w:rsidRPr="00000000" w14:paraId="000002C9">
      <w:pPr>
        <w:pageBreakBefore w:val="0"/>
        <w:rPr>
          <w:sz w:val="18"/>
          <w:szCs w:val="18"/>
        </w:rPr>
      </w:pPr>
      <w:r w:rsidDel="00000000" w:rsidR="00000000" w:rsidRPr="00000000">
        <w:rPr>
          <w:sz w:val="18"/>
          <w:szCs w:val="18"/>
          <w:rtl w:val="0"/>
        </w:rPr>
        <w:t xml:space="preserve">Symbolic constants:</w:t>
      </w:r>
    </w:p>
    <w:p w:rsidR="00000000" w:rsidDel="00000000" w:rsidP="00000000" w:rsidRDefault="00000000" w:rsidRPr="00000000" w14:paraId="000002CA">
      <w:pPr>
        <w:pageBreakBefore w:val="0"/>
        <w:rPr>
          <w:sz w:val="18"/>
          <w:szCs w:val="18"/>
        </w:rPr>
      </w:pPr>
      <w:r w:rsidDel="00000000" w:rsidR="00000000" w:rsidRPr="00000000">
        <w:rPr>
          <w:rtl w:val="0"/>
        </w:rPr>
      </w:r>
    </w:p>
    <w:p w:rsidR="00000000" w:rsidDel="00000000" w:rsidP="00000000" w:rsidRDefault="00000000" w:rsidRPr="00000000" w14:paraId="000002CB">
      <w:pPr>
        <w:pageBreakBefore w:val="0"/>
        <w:numPr>
          <w:ilvl w:val="0"/>
          <w:numId w:val="28"/>
        </w:numPr>
        <w:ind w:left="720" w:hanging="360"/>
        <w:rPr>
          <w:sz w:val="18"/>
          <w:szCs w:val="18"/>
          <w:u w:val="none"/>
        </w:rPr>
      </w:pPr>
      <w:r w:rsidDel="00000000" w:rsidR="00000000" w:rsidRPr="00000000">
        <w:rPr>
          <w:sz w:val="18"/>
          <w:szCs w:val="18"/>
          <w:rtl w:val="0"/>
        </w:rPr>
        <w:t xml:space="preserve">Symbolic constants resolve to 32-bit values.</w:t>
      </w:r>
    </w:p>
    <w:p w:rsidR="00000000" w:rsidDel="00000000" w:rsidP="00000000" w:rsidRDefault="00000000" w:rsidRPr="00000000" w14:paraId="000002CC">
      <w:pPr>
        <w:pageBreakBefore w:val="0"/>
        <w:numPr>
          <w:ilvl w:val="0"/>
          <w:numId w:val="28"/>
        </w:numPr>
        <w:ind w:left="720" w:hanging="360"/>
        <w:rPr>
          <w:sz w:val="18"/>
          <w:szCs w:val="18"/>
          <w:u w:val="none"/>
        </w:rPr>
      </w:pPr>
      <w:r w:rsidDel="00000000" w:rsidR="00000000" w:rsidRPr="00000000">
        <w:rPr>
          <w:sz w:val="18"/>
          <w:szCs w:val="18"/>
          <w:rtl w:val="0"/>
        </w:rPr>
        <w:t xml:space="preserve">Symbolic constants can be assigned using '=' or by just expressing their names in an enumeration list.</w:t>
      </w:r>
    </w:p>
    <w:p w:rsidR="00000000" w:rsidDel="00000000" w:rsidP="00000000" w:rsidRDefault="00000000" w:rsidRPr="00000000" w14:paraId="000002CD">
      <w:pPr>
        <w:pageBreakBefore w:val="0"/>
        <w:numPr>
          <w:ilvl w:val="0"/>
          <w:numId w:val="28"/>
        </w:numPr>
        <w:ind w:left="720" w:hanging="360"/>
        <w:rPr>
          <w:sz w:val="18"/>
          <w:szCs w:val="18"/>
          <w:u w:val="none"/>
        </w:rPr>
      </w:pPr>
      <w:r w:rsidDel="00000000" w:rsidR="00000000" w:rsidRPr="00000000">
        <w:rPr>
          <w:sz w:val="18"/>
          <w:szCs w:val="18"/>
          <w:rtl w:val="0"/>
        </w:rPr>
        <w:t xml:space="preserve">Symbolic constants can be referenced by every block within the file, including CON blocks.</w:t>
      </w:r>
    </w:p>
    <w:p w:rsidR="00000000" w:rsidDel="00000000" w:rsidP="00000000" w:rsidRDefault="00000000" w:rsidRPr="00000000" w14:paraId="000002CE">
      <w:pPr>
        <w:pageBreakBefore w:val="0"/>
        <w:numPr>
          <w:ilvl w:val="0"/>
          <w:numId w:val="28"/>
        </w:numPr>
        <w:ind w:left="720" w:hanging="360"/>
        <w:rPr>
          <w:sz w:val="18"/>
          <w:szCs w:val="18"/>
          <w:u w:val="none"/>
        </w:rPr>
      </w:pPr>
      <w:r w:rsidDel="00000000" w:rsidR="00000000" w:rsidRPr="00000000">
        <w:rPr>
          <w:sz w:val="18"/>
          <w:szCs w:val="18"/>
          <w:rtl w:val="0"/>
        </w:rPr>
        <w:t xml:space="preserve">Symbolic constants can be referenced by the parent object's methods via 'objectname.constantname' syntax.</w:t>
      </w:r>
    </w:p>
    <w:p w:rsidR="00000000" w:rsidDel="00000000" w:rsidP="00000000" w:rsidRDefault="00000000" w:rsidRPr="00000000" w14:paraId="000002CF">
      <w:pPr>
        <w:pageBreakBefore w:val="0"/>
        <w:numPr>
          <w:ilvl w:val="0"/>
          <w:numId w:val="28"/>
        </w:numPr>
        <w:ind w:left="720" w:hanging="360"/>
        <w:rPr>
          <w:sz w:val="18"/>
          <w:szCs w:val="18"/>
          <w:u w:val="none"/>
        </w:rPr>
      </w:pPr>
      <w:r w:rsidDel="00000000" w:rsidR="00000000" w:rsidRPr="00000000">
        <w:rPr>
          <w:sz w:val="18"/>
          <w:szCs w:val="18"/>
          <w:rtl w:val="0"/>
        </w:rPr>
        <w:t xml:space="preserve">If a "." or "e" is present among decimal digits, the value is encoded in IEEE-754 single-precision format.</w:t>
      </w:r>
    </w:p>
    <w:p w:rsidR="00000000" w:rsidDel="00000000" w:rsidP="00000000" w:rsidRDefault="00000000" w:rsidRPr="00000000" w14:paraId="000002D0">
      <w:pPr>
        <w:pageBreakBefore w:val="0"/>
        <w:rPr>
          <w:sz w:val="18"/>
          <w:szCs w:val="18"/>
        </w:rPr>
      </w:pPr>
      <w:r w:rsidDel="00000000" w:rsidR="00000000" w:rsidRPr="00000000">
        <w:rPr>
          <w:rtl w:val="0"/>
        </w:rPr>
      </w:r>
    </w:p>
    <w:p w:rsidR="00000000" w:rsidDel="00000000" w:rsidP="00000000" w:rsidRDefault="00000000" w:rsidRPr="00000000" w14:paraId="000002D1">
      <w:pPr>
        <w:pageBreakBefore w:val="0"/>
        <w:rPr>
          <w:sz w:val="18"/>
          <w:szCs w:val="18"/>
        </w:rPr>
      </w:pPr>
      <w:r w:rsidDel="00000000" w:rsidR="00000000" w:rsidRPr="00000000">
        <w:rPr>
          <w:rtl w:val="0"/>
        </w:rPr>
      </w:r>
    </w:p>
    <w:p w:rsidR="00000000" w:rsidDel="00000000" w:rsidP="00000000" w:rsidRDefault="00000000" w:rsidRPr="00000000" w14:paraId="000002D2">
      <w:pPr>
        <w:rPr>
          <w:sz w:val="18"/>
          <w:szCs w:val="18"/>
        </w:rPr>
      </w:pPr>
      <w:r w:rsidDel="00000000" w:rsidR="00000000" w:rsidRPr="00000000">
        <w:rPr>
          <w:sz w:val="18"/>
          <w:szCs w:val="18"/>
          <w:rtl w:val="0"/>
        </w:rPr>
        <w:t xml:space="preserve">Data structures:</w:t>
      </w:r>
    </w:p>
    <w:p w:rsidR="00000000" w:rsidDel="00000000" w:rsidP="00000000" w:rsidRDefault="00000000" w:rsidRPr="00000000" w14:paraId="000002D3">
      <w:pPr>
        <w:rPr>
          <w:sz w:val="18"/>
          <w:szCs w:val="18"/>
        </w:rPr>
      </w:pPr>
      <w:r w:rsidDel="00000000" w:rsidR="00000000" w:rsidRPr="00000000">
        <w:rPr>
          <w:rtl w:val="0"/>
        </w:rPr>
      </w:r>
    </w:p>
    <w:p w:rsidR="00000000" w:rsidDel="00000000" w:rsidP="00000000" w:rsidRDefault="00000000" w:rsidRPr="00000000" w14:paraId="000002D4">
      <w:pPr>
        <w:pageBreakBefore w:val="0"/>
        <w:numPr>
          <w:ilvl w:val="0"/>
          <w:numId w:val="57"/>
        </w:numPr>
        <w:ind w:left="720" w:hanging="360"/>
        <w:rPr>
          <w:sz w:val="18"/>
          <w:szCs w:val="18"/>
          <w:u w:val="none"/>
        </w:rPr>
      </w:pPr>
      <w:r w:rsidDel="00000000" w:rsidR="00000000" w:rsidRPr="00000000">
        <w:rPr>
          <w:sz w:val="18"/>
          <w:szCs w:val="18"/>
          <w:rtl w:val="0"/>
        </w:rPr>
        <w:t xml:space="preserve">A data structure declaration defines a packed group of bytes, words, longs, and substructures.</w:t>
      </w:r>
    </w:p>
    <w:p w:rsidR="00000000" w:rsidDel="00000000" w:rsidP="00000000" w:rsidRDefault="00000000" w:rsidRPr="00000000" w14:paraId="000002D5">
      <w:pPr>
        <w:pageBreakBefore w:val="0"/>
        <w:numPr>
          <w:ilvl w:val="0"/>
          <w:numId w:val="57"/>
        </w:numPr>
        <w:ind w:left="720" w:hanging="360"/>
        <w:rPr>
          <w:sz w:val="18"/>
          <w:szCs w:val="18"/>
          <w:u w:val="none"/>
        </w:rPr>
      </w:pPr>
      <w:r w:rsidDel="00000000" w:rsidR="00000000" w:rsidRPr="00000000">
        <w:rPr>
          <w:sz w:val="18"/>
          <w:szCs w:val="18"/>
          <w:rtl w:val="0"/>
        </w:rPr>
        <w:t xml:space="preserve">A structure definition begins with STRUCT, then a name, followed by a list of members enclosed in parentheses:</w:t>
      </w:r>
    </w:p>
    <w:p w:rsidR="00000000" w:rsidDel="00000000" w:rsidP="00000000" w:rsidRDefault="00000000" w:rsidRPr="00000000" w14:paraId="000002D6">
      <w:pPr>
        <w:numPr>
          <w:ilvl w:val="1"/>
          <w:numId w:val="57"/>
        </w:numPr>
        <w:ind w:left="1440" w:hanging="360"/>
        <w:rPr>
          <w:sz w:val="18"/>
          <w:szCs w:val="18"/>
        </w:rPr>
      </w:pPr>
      <w:r w:rsidDel="00000000" w:rsidR="00000000" w:rsidRPr="00000000">
        <w:rPr>
          <w:rFonts w:ascii="Courier New" w:cs="Courier New" w:eastAsia="Courier New" w:hAnsi="Courier New"/>
          <w:sz w:val="18"/>
          <w:szCs w:val="18"/>
          <w:rtl w:val="0"/>
        </w:rPr>
        <w:t xml:space="preserve">STRUCT structname(BYTE|WORD|LONG|substructname membername{[arraysize]}, …)</w:t>
      </w:r>
    </w:p>
    <w:p w:rsidR="00000000" w:rsidDel="00000000" w:rsidP="00000000" w:rsidRDefault="00000000" w:rsidRPr="00000000" w14:paraId="000002D7">
      <w:pPr>
        <w:pageBreakBefore w:val="0"/>
        <w:ind w:left="144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D8">
      <w:pPr>
        <w:numPr>
          <w:ilvl w:val="0"/>
          <w:numId w:val="16"/>
        </w:numPr>
        <w:ind w:left="720" w:hanging="360"/>
        <w:rPr>
          <w:sz w:val="18"/>
          <w:szCs w:val="18"/>
          <w:u w:val="none"/>
        </w:rPr>
      </w:pPr>
      <w:r w:rsidDel="00000000" w:rsidR="00000000" w:rsidRPr="00000000">
        <w:rPr>
          <w:sz w:val="18"/>
          <w:szCs w:val="18"/>
          <w:rtl w:val="0"/>
        </w:rPr>
        <w:t xml:space="preserve">Each member of a structure is a BYTE/WORD/LONG/STRUCT with a name. LONG is the default if just a name is given.</w:t>
      </w:r>
    </w:p>
    <w:p w:rsidR="00000000" w:rsidDel="00000000" w:rsidP="00000000" w:rsidRDefault="00000000" w:rsidRPr="00000000" w14:paraId="000002D9">
      <w:pPr>
        <w:numPr>
          <w:ilvl w:val="0"/>
          <w:numId w:val="16"/>
        </w:numPr>
        <w:ind w:left="720" w:hanging="360"/>
        <w:rPr>
          <w:sz w:val="18"/>
          <w:szCs w:val="18"/>
          <w:u w:val="none"/>
        </w:rPr>
      </w:pPr>
      <w:r w:rsidDel="00000000" w:rsidR="00000000" w:rsidRPr="00000000">
        <w:rPr>
          <w:sz w:val="18"/>
          <w:szCs w:val="18"/>
          <w:rtl w:val="0"/>
        </w:rPr>
        <w:t xml:space="preserve">Each member of a structure can be declared as an array by adding [arraysize] after the member name.</w:t>
      </w:r>
    </w:p>
    <w:p w:rsidR="00000000" w:rsidDel="00000000" w:rsidP="00000000" w:rsidRDefault="00000000" w:rsidRPr="00000000" w14:paraId="000002DA">
      <w:pPr>
        <w:numPr>
          <w:ilvl w:val="0"/>
          <w:numId w:val="16"/>
        </w:numPr>
        <w:ind w:left="720" w:hanging="360"/>
        <w:rPr>
          <w:sz w:val="18"/>
          <w:szCs w:val="18"/>
          <w:u w:val="none"/>
        </w:rPr>
      </w:pPr>
      <w:r w:rsidDel="00000000" w:rsidR="00000000" w:rsidRPr="00000000">
        <w:rPr>
          <w:sz w:val="18"/>
          <w:szCs w:val="18"/>
          <w:rtl w:val="0"/>
        </w:rPr>
        <w:t xml:space="preserve">Structure declarations can contain unlimited levels of nesting.</w:t>
      </w:r>
    </w:p>
    <w:p w:rsidR="00000000" w:rsidDel="00000000" w:rsidP="00000000" w:rsidRDefault="00000000" w:rsidRPr="00000000" w14:paraId="000002DB">
      <w:pPr>
        <w:widowControl w:val="0"/>
        <w:numPr>
          <w:ilvl w:val="0"/>
          <w:numId w:val="16"/>
        </w:numPr>
        <w:ind w:left="720" w:hanging="360"/>
        <w:rPr>
          <w:sz w:val="18"/>
          <w:szCs w:val="18"/>
        </w:rPr>
      </w:pPr>
      <w:r w:rsidDel="00000000" w:rsidR="00000000" w:rsidRPr="00000000">
        <w:rPr>
          <w:sz w:val="18"/>
          <w:szCs w:val="18"/>
          <w:highlight w:val="white"/>
          <w:rtl w:val="0"/>
        </w:rPr>
        <w:t xml:space="preserve">Structure member names are scoped to the structure itself, so there are no namespace conflicts.</w:t>
      </w:r>
      <w:r w:rsidDel="00000000" w:rsidR="00000000" w:rsidRPr="00000000">
        <w:rPr>
          <w:rtl w:val="0"/>
        </w:rPr>
      </w:r>
    </w:p>
    <w:p w:rsidR="00000000" w:rsidDel="00000000" w:rsidP="00000000" w:rsidRDefault="00000000" w:rsidRPr="00000000" w14:paraId="000002DC">
      <w:pPr>
        <w:numPr>
          <w:ilvl w:val="0"/>
          <w:numId w:val="16"/>
        </w:numPr>
        <w:ind w:left="720" w:hanging="360"/>
        <w:rPr>
          <w:sz w:val="18"/>
          <w:szCs w:val="18"/>
          <w:u w:val="none"/>
        </w:rPr>
      </w:pPr>
      <w:r w:rsidDel="00000000" w:rsidR="00000000" w:rsidRPr="00000000">
        <w:rPr>
          <w:sz w:val="18"/>
          <w:szCs w:val="18"/>
          <w:rtl w:val="0"/>
        </w:rPr>
        <w:t xml:space="preserve">Data structures are limited to $FFFF bytes, though arrays of up to $FFFF structures can be instantiated.</w:t>
      </w:r>
    </w:p>
    <w:p w:rsidR="00000000" w:rsidDel="00000000" w:rsidP="00000000" w:rsidRDefault="00000000" w:rsidRPr="00000000" w14:paraId="000002DD">
      <w:pPr>
        <w:pageBreakBefore w:val="0"/>
        <w:numPr>
          <w:ilvl w:val="0"/>
          <w:numId w:val="16"/>
        </w:numPr>
        <w:ind w:left="720" w:hanging="360"/>
        <w:rPr>
          <w:sz w:val="18"/>
          <w:szCs w:val="18"/>
          <w:u w:val="none"/>
        </w:rPr>
      </w:pPr>
      <w:r w:rsidDel="00000000" w:rsidR="00000000" w:rsidRPr="00000000">
        <w:rPr>
          <w:sz w:val="18"/>
          <w:szCs w:val="18"/>
          <w:rtl w:val="0"/>
        </w:rPr>
        <w:t xml:space="preserve">No storage space is allocated until a structure is instantiated as a variable within a VAR block or a PUB/PRI header.</w:t>
      </w:r>
    </w:p>
    <w:p w:rsidR="00000000" w:rsidDel="00000000" w:rsidP="00000000" w:rsidRDefault="00000000" w:rsidRPr="00000000" w14:paraId="000002DE">
      <w:pPr>
        <w:pageBreakBefore w:val="0"/>
        <w:numPr>
          <w:ilvl w:val="0"/>
          <w:numId w:val="16"/>
        </w:numPr>
        <w:ind w:left="720" w:hanging="360"/>
        <w:rPr>
          <w:sz w:val="18"/>
          <w:szCs w:val="18"/>
          <w:u w:val="none"/>
        </w:rPr>
      </w:pPr>
      <w:r w:rsidDel="00000000" w:rsidR="00000000" w:rsidRPr="00000000">
        <w:rPr>
          <w:sz w:val="18"/>
          <w:szCs w:val="18"/>
          <w:rtl w:val="0"/>
        </w:rPr>
        <w:t xml:space="preserve">Structure variables and structure pointer variables are accessed in Spin2 using the following syntax:</w:t>
      </w:r>
    </w:p>
    <w:p w:rsidR="00000000" w:rsidDel="00000000" w:rsidP="00000000" w:rsidRDefault="00000000" w:rsidRPr="00000000" w14:paraId="000002DF">
      <w:pPr>
        <w:pageBreakBefore w:val="0"/>
        <w:numPr>
          <w:ilvl w:val="1"/>
          <w:numId w:val="16"/>
        </w:numPr>
        <w:ind w:left="1440" w:hanging="360"/>
        <w:rPr>
          <w:sz w:val="18"/>
          <w:szCs w:val="18"/>
          <w:u w:val="none"/>
        </w:rPr>
      </w:pPr>
      <w:r w:rsidDel="00000000" w:rsidR="00000000" w:rsidRPr="00000000">
        <w:rPr>
          <w:rFonts w:ascii="Courier New" w:cs="Courier New" w:eastAsia="Courier New" w:hAnsi="Courier New"/>
          <w:sz w:val="18"/>
          <w:szCs w:val="18"/>
          <w:rtl w:val="0"/>
        </w:rPr>
        <w:t xml:space="preserve">structvar{[index]}{.substructure_name{[index]}...}{.byte_word_long_name{[index]}}</w:t>
      </w:r>
    </w:p>
    <w:p w:rsidR="00000000" w:rsidDel="00000000" w:rsidP="00000000" w:rsidRDefault="00000000" w:rsidRPr="00000000" w14:paraId="000002E0">
      <w:pPr>
        <w:pageBreakBefore w:val="0"/>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1">
      <w:pPr>
        <w:numPr>
          <w:ilvl w:val="0"/>
          <w:numId w:val="16"/>
        </w:numPr>
        <w:ind w:left="720" w:hanging="360"/>
        <w:rPr>
          <w:rFonts w:ascii="Courier New" w:cs="Courier New" w:eastAsia="Courier New" w:hAnsi="Courier New"/>
          <w:sz w:val="18"/>
          <w:szCs w:val="18"/>
        </w:rPr>
      </w:pPr>
      <w:r w:rsidDel="00000000" w:rsidR="00000000" w:rsidRPr="00000000">
        <w:rPr>
          <w:sz w:val="18"/>
          <w:szCs w:val="18"/>
          <w:rtl w:val="0"/>
        </w:rPr>
        <w:t xml:space="preserve">Structures can also be accessed by using the STRUCT name and an address:</w:t>
      </w:r>
      <w:r w:rsidDel="00000000" w:rsidR="00000000" w:rsidRPr="00000000">
        <w:rPr>
          <w:rtl w:val="0"/>
        </w:rPr>
      </w:r>
    </w:p>
    <w:p w:rsidR="00000000" w:rsidDel="00000000" w:rsidP="00000000" w:rsidRDefault="00000000" w:rsidRPr="00000000" w14:paraId="000002E2">
      <w:pPr>
        <w:pageBreakBefore w:val="0"/>
        <w:numPr>
          <w:ilvl w:val="1"/>
          <w:numId w:val="16"/>
        </w:numPr>
        <w:ind w:left="1440" w:hanging="360"/>
        <w:rPr>
          <w:sz w:val="18"/>
          <w:szCs w:val="18"/>
          <w:u w:val="none"/>
        </w:rPr>
      </w:pPr>
      <w:r w:rsidDel="00000000" w:rsidR="00000000" w:rsidRPr="00000000">
        <w:rPr>
          <w:rFonts w:ascii="Courier New" w:cs="Courier New" w:eastAsia="Courier New" w:hAnsi="Courier New"/>
          <w:sz w:val="18"/>
          <w:szCs w:val="18"/>
          <w:rtl w:val="0"/>
        </w:rPr>
        <w:t xml:space="preserve">structname[address]{[index]}{.substructure_name{[index]}...}{.byte_word_long_name{[index]}}</w:t>
      </w:r>
    </w:p>
    <w:p w:rsidR="00000000" w:rsidDel="00000000" w:rsidP="00000000" w:rsidRDefault="00000000" w:rsidRPr="00000000" w14:paraId="000002E3">
      <w:pPr>
        <w:pageBreakBefore w:val="0"/>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E4">
      <w:pPr>
        <w:pageBreakBefore w:val="0"/>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E5">
      <w:pPr>
        <w:pageBreakBefore w:val="0"/>
        <w:ind w:left="0" w:firstLine="0"/>
        <w:rPr>
          <w:sz w:val="18"/>
          <w:szCs w:val="18"/>
        </w:rPr>
      </w:pPr>
      <w:r w:rsidDel="00000000" w:rsidR="00000000" w:rsidRPr="00000000">
        <w:rPr>
          <w:rtl w:val="0"/>
        </w:rPr>
      </w:r>
    </w:p>
    <w:tbl>
      <w:tblPr>
        <w:tblStyle w:val="Table9"/>
        <w:tblW w:w="10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8920"/>
        <w:tblGridChange w:id="0">
          <w:tblGrid>
            <w:gridCol w:w="1440"/>
            <w:gridCol w:w="892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w:t>
            </w:r>
          </w:p>
          <w:p w:rsidR="00000000" w:rsidDel="00000000" w:rsidP="00000000" w:rsidRDefault="00000000" w:rsidRPr="00000000" w14:paraId="000002E7">
            <w:pPr>
              <w:pageBreakBefore w:val="0"/>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2E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Direct</w:t>
            </w:r>
          </w:p>
          <w:p w:rsidR="00000000" w:rsidDel="00000000" w:rsidP="00000000" w:rsidRDefault="00000000" w:rsidRPr="00000000" w14:paraId="000002E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Constant</w:t>
            </w:r>
          </w:p>
          <w:p w:rsidR="00000000" w:rsidDel="00000000" w:rsidP="00000000" w:rsidRDefault="00000000" w:rsidRPr="00000000" w14:paraId="000002E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CON  EnableFlow = 8                </w:t>
            </w:r>
            <w:r w:rsidDel="00000000" w:rsidR="00000000" w:rsidRPr="00000000">
              <w:rPr>
                <w:rFonts w:ascii="Courier New" w:cs="Courier New" w:eastAsia="Courier New" w:hAnsi="Courier New"/>
                <w:b w:val="1"/>
                <w:color w:val="999999"/>
                <w:sz w:val="18"/>
                <w:szCs w:val="18"/>
                <w:rtl w:val="0"/>
              </w:rPr>
              <w:t xml:space="preserve">'single assignments</w:t>
            </w:r>
          </w:p>
          <w:p w:rsidR="00000000" w:rsidDel="00000000" w:rsidP="00000000" w:rsidRDefault="00000000" w:rsidRPr="00000000" w14:paraId="000002E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DisableFlow = 4</w:t>
            </w:r>
          </w:p>
          <w:p w:rsidR="00000000" w:rsidDel="00000000" w:rsidP="00000000" w:rsidRDefault="00000000" w:rsidRPr="00000000" w14:paraId="000002E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ColorBurstFreq = 3_579_545</w:t>
            </w:r>
          </w:p>
          <w:p w:rsidR="00000000" w:rsidDel="00000000" w:rsidP="00000000" w:rsidRDefault="00000000" w:rsidRPr="00000000" w14:paraId="000002E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UpperNibs = $F0F0F0F0</w:t>
            </w:r>
          </w:p>
          <w:p w:rsidR="00000000" w:rsidDel="00000000" w:rsidP="00000000" w:rsidRDefault="00000000" w:rsidRPr="00000000" w14:paraId="000002EF">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PWM_base = 8</w:t>
            </w:r>
          </w:p>
          <w:p w:rsidR="00000000" w:rsidDel="00000000" w:rsidP="00000000" w:rsidRDefault="00000000" w:rsidRPr="00000000" w14:paraId="000002F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PWM_pins = PWM_base </w:t>
            </w:r>
            <w:r w:rsidDel="00000000" w:rsidR="00000000" w:rsidRPr="00000000">
              <w:rPr>
                <w:rFonts w:ascii="Courier New" w:cs="Courier New" w:eastAsia="Courier New" w:hAnsi="Courier New"/>
                <w:b w:val="1"/>
                <w:sz w:val="18"/>
                <w:szCs w:val="18"/>
                <w:rtl w:val="0"/>
              </w:rPr>
              <w:t xml:space="preserve">ADDPINS</w:t>
            </w:r>
            <w:r w:rsidDel="00000000" w:rsidR="00000000" w:rsidRPr="00000000">
              <w:rPr>
                <w:rFonts w:ascii="Courier New" w:cs="Courier New" w:eastAsia="Courier New" w:hAnsi="Courier New"/>
                <w:b w:val="1"/>
                <w:sz w:val="18"/>
                <w:szCs w:val="18"/>
                <w:rtl w:val="0"/>
              </w:rPr>
              <w:t xml:space="preserve"> 7</w:t>
            </w:r>
          </w:p>
          <w:p w:rsidR="00000000" w:rsidDel="00000000" w:rsidP="00000000" w:rsidRDefault="00000000" w:rsidRPr="00000000" w14:paraId="000002F2">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3">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x = 5, y = -5, z = 1          </w:t>
            </w:r>
            <w:r w:rsidDel="00000000" w:rsidR="00000000" w:rsidRPr="00000000">
              <w:rPr>
                <w:rFonts w:ascii="Courier New" w:cs="Courier New" w:eastAsia="Courier New" w:hAnsi="Courier New"/>
                <w:b w:val="1"/>
                <w:color w:val="999999"/>
                <w:sz w:val="18"/>
                <w:szCs w:val="18"/>
                <w:rtl w:val="0"/>
              </w:rPr>
              <w:t xml:space="preserve">'comma-separated assignments</w:t>
            </w:r>
          </w:p>
          <w:p w:rsidR="00000000" w:rsidDel="00000000" w:rsidP="00000000" w:rsidRDefault="00000000" w:rsidRPr="00000000" w14:paraId="000002F4">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5">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HalfPi = 1.5707963268         </w:t>
            </w:r>
            <w:r w:rsidDel="00000000" w:rsidR="00000000" w:rsidRPr="00000000">
              <w:rPr>
                <w:rFonts w:ascii="Courier New" w:cs="Courier New" w:eastAsia="Courier New" w:hAnsi="Courier New"/>
                <w:b w:val="1"/>
                <w:color w:val="999999"/>
                <w:sz w:val="18"/>
                <w:szCs w:val="18"/>
                <w:rtl w:val="0"/>
              </w:rPr>
              <w:t xml:space="preserve">'IEEE-754 single-precision float values</w:t>
            </w:r>
          </w:p>
          <w:p w:rsidR="00000000" w:rsidDel="00000000" w:rsidP="00000000" w:rsidRDefault="00000000" w:rsidRPr="00000000" w14:paraId="000002F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QuarPi = HalfPi / 2.0</w:t>
            </w:r>
          </w:p>
          <w:p w:rsidR="00000000" w:rsidDel="00000000" w:rsidP="00000000" w:rsidRDefault="00000000" w:rsidRPr="00000000" w14:paraId="000002F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NegG   = -1e9</w:t>
            </w:r>
          </w:p>
          <w:p w:rsidR="00000000" w:rsidDel="00000000" w:rsidP="00000000" w:rsidRDefault="00000000" w:rsidRPr="00000000" w14:paraId="000002F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Micro  = 1e-6</w:t>
            </w:r>
          </w:p>
          <w:p w:rsidR="00000000" w:rsidDel="00000000" w:rsidP="00000000" w:rsidRDefault="00000000" w:rsidRPr="00000000" w14:paraId="000002F9">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FA">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j = ROUND(4000.0 / QuarPi)    </w:t>
            </w:r>
            <w:r w:rsidDel="00000000" w:rsidR="00000000" w:rsidRPr="00000000">
              <w:rPr>
                <w:rFonts w:ascii="Courier New" w:cs="Courier New" w:eastAsia="Courier New" w:hAnsi="Courier New"/>
                <w:b w:val="1"/>
                <w:color w:val="999999"/>
                <w:sz w:val="18"/>
                <w:szCs w:val="18"/>
                <w:rtl w:val="0"/>
              </w:rPr>
              <w:t xml:space="preserve">'float to integer</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w:t>
            </w:r>
          </w:p>
          <w:p w:rsidR="00000000" w:rsidDel="00000000" w:rsidP="00000000" w:rsidRDefault="00000000" w:rsidRPr="00000000" w14:paraId="000002FC">
            <w:pPr>
              <w:pageBreakBefore w:val="0"/>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2FD">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Enumerated</w:t>
            </w:r>
          </w:p>
          <w:p w:rsidR="00000000" w:rsidDel="00000000" w:rsidP="00000000" w:rsidRDefault="00000000" w:rsidRPr="00000000" w14:paraId="000002FE">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Constant</w:t>
            </w:r>
          </w:p>
          <w:p w:rsidR="00000000" w:rsidDel="00000000" w:rsidP="00000000" w:rsidRDefault="00000000" w:rsidRPr="00000000" w14:paraId="000002F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CON  #0,a,b,c,d           </w:t>
            </w:r>
            <w:r w:rsidDel="00000000" w:rsidR="00000000" w:rsidRPr="00000000">
              <w:rPr>
                <w:rFonts w:ascii="Courier New" w:cs="Courier New" w:eastAsia="Courier New" w:hAnsi="Courier New"/>
                <w:b w:val="1"/>
                <w:color w:val="999999"/>
                <w:sz w:val="18"/>
                <w:szCs w:val="18"/>
                <w:rtl w:val="0"/>
              </w:rPr>
              <w:t xml:space="preserve">'a=0, b=1, c=2, d=3    (start=0, step=1)</w:t>
            </w:r>
          </w:p>
          <w:p w:rsidR="00000000" w:rsidDel="00000000" w:rsidP="00000000" w:rsidRDefault="00000000" w:rsidRPr="00000000" w14:paraId="00000301">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#1,e,f,g,h           </w:t>
            </w:r>
            <w:r w:rsidDel="00000000" w:rsidR="00000000" w:rsidRPr="00000000">
              <w:rPr>
                <w:rFonts w:ascii="Courier New" w:cs="Courier New" w:eastAsia="Courier New" w:hAnsi="Courier New"/>
                <w:b w:val="1"/>
                <w:color w:val="999999"/>
                <w:sz w:val="18"/>
                <w:szCs w:val="18"/>
                <w:rtl w:val="0"/>
              </w:rPr>
              <w:t xml:space="preserve">'e=1, f=2, g=3, h=4    (start=1, step=1)</w:t>
            </w:r>
          </w:p>
          <w:p w:rsidR="00000000" w:rsidDel="00000000" w:rsidP="00000000" w:rsidRDefault="00000000" w:rsidRPr="00000000" w14:paraId="00000302">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03">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#4[2],i,j,k,l        </w:t>
            </w:r>
            <w:r w:rsidDel="00000000" w:rsidR="00000000" w:rsidRPr="00000000">
              <w:rPr>
                <w:rFonts w:ascii="Courier New" w:cs="Courier New" w:eastAsia="Courier New" w:hAnsi="Courier New"/>
                <w:b w:val="1"/>
                <w:color w:val="999999"/>
                <w:sz w:val="18"/>
                <w:szCs w:val="18"/>
                <w:rtl w:val="0"/>
              </w:rPr>
              <w:t xml:space="preserve">'i=4, j=6, k=8, l=10   (start=4, step=2)</w:t>
            </w:r>
          </w:p>
          <w:p w:rsidR="00000000" w:rsidDel="00000000" w:rsidP="00000000" w:rsidRDefault="00000000" w:rsidRPr="00000000" w14:paraId="00000304">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#-1[-1],m,n,p        </w:t>
            </w:r>
            <w:r w:rsidDel="00000000" w:rsidR="00000000" w:rsidRPr="00000000">
              <w:rPr>
                <w:rFonts w:ascii="Courier New" w:cs="Courier New" w:eastAsia="Courier New" w:hAnsi="Courier New"/>
                <w:b w:val="1"/>
                <w:color w:val="999999"/>
                <w:sz w:val="18"/>
                <w:szCs w:val="18"/>
                <w:rtl w:val="0"/>
              </w:rPr>
              <w:t xml:space="preserve">'m=-1, n=-2, p=-3      (start=-1, step=-1)</w:t>
            </w:r>
          </w:p>
          <w:p w:rsidR="00000000" w:rsidDel="00000000" w:rsidP="00000000" w:rsidRDefault="00000000" w:rsidRPr="00000000" w14:paraId="00000305">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0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#16                  </w:t>
            </w:r>
            <w:r w:rsidDel="00000000" w:rsidR="00000000" w:rsidRPr="00000000">
              <w:rPr>
                <w:rFonts w:ascii="Courier New" w:cs="Courier New" w:eastAsia="Courier New" w:hAnsi="Courier New"/>
                <w:b w:val="1"/>
                <w:color w:val="999999"/>
                <w:sz w:val="18"/>
                <w:szCs w:val="18"/>
                <w:rtl w:val="0"/>
              </w:rPr>
              <w:t xml:space="preserve">'start=16, step=1</w:t>
            </w:r>
          </w:p>
          <w:p w:rsidR="00000000" w:rsidDel="00000000" w:rsidP="00000000" w:rsidRDefault="00000000" w:rsidRPr="00000000" w14:paraId="00000307">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q                    </w:t>
            </w:r>
            <w:r w:rsidDel="00000000" w:rsidR="00000000" w:rsidRPr="00000000">
              <w:rPr>
                <w:rFonts w:ascii="Courier New" w:cs="Courier New" w:eastAsia="Courier New" w:hAnsi="Courier New"/>
                <w:b w:val="1"/>
                <w:color w:val="999999"/>
                <w:sz w:val="18"/>
                <w:szCs w:val="18"/>
                <w:rtl w:val="0"/>
              </w:rPr>
              <w:t xml:space="preserve">'q=16</w:t>
            </w:r>
          </w:p>
          <w:p w:rsidR="00000000" w:rsidDel="00000000" w:rsidP="00000000" w:rsidRDefault="00000000" w:rsidRPr="00000000" w14:paraId="00000308">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r[0]                 </w:t>
            </w:r>
            <w:r w:rsidDel="00000000" w:rsidR="00000000" w:rsidRPr="00000000">
              <w:rPr>
                <w:rFonts w:ascii="Courier New" w:cs="Courier New" w:eastAsia="Courier New" w:hAnsi="Courier New"/>
                <w:b w:val="1"/>
                <w:color w:val="999999"/>
                <w:sz w:val="18"/>
                <w:szCs w:val="18"/>
                <w:rtl w:val="0"/>
              </w:rPr>
              <w:t xml:space="preserve">'r=17   ([0] is a step multiplier)</w:t>
            </w:r>
          </w:p>
          <w:p w:rsidR="00000000" w:rsidDel="00000000" w:rsidP="00000000" w:rsidRDefault="00000000" w:rsidRPr="00000000" w14:paraId="00000309">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                    </w:t>
            </w:r>
            <w:r w:rsidDel="00000000" w:rsidR="00000000" w:rsidRPr="00000000">
              <w:rPr>
                <w:rFonts w:ascii="Courier New" w:cs="Courier New" w:eastAsia="Courier New" w:hAnsi="Courier New"/>
                <w:b w:val="1"/>
                <w:color w:val="999999"/>
                <w:sz w:val="18"/>
                <w:szCs w:val="18"/>
                <w:rtl w:val="0"/>
              </w:rPr>
              <w:t xml:space="preserve">'s=17</w:t>
            </w:r>
          </w:p>
          <w:p w:rsidR="00000000" w:rsidDel="00000000" w:rsidP="00000000" w:rsidRDefault="00000000" w:rsidRPr="00000000" w14:paraId="0000030A">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t                    </w:t>
            </w:r>
            <w:r w:rsidDel="00000000" w:rsidR="00000000" w:rsidRPr="00000000">
              <w:rPr>
                <w:rFonts w:ascii="Courier New" w:cs="Courier New" w:eastAsia="Courier New" w:hAnsi="Courier New"/>
                <w:b w:val="1"/>
                <w:color w:val="999999"/>
                <w:sz w:val="18"/>
                <w:szCs w:val="18"/>
                <w:rtl w:val="0"/>
              </w:rPr>
              <w:t xml:space="preserve">'t=18</w:t>
            </w:r>
          </w:p>
          <w:p w:rsidR="00000000" w:rsidDel="00000000" w:rsidP="00000000" w:rsidRDefault="00000000" w:rsidRPr="00000000" w14:paraId="0000030B">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u[2]                 </w:t>
            </w:r>
            <w:r w:rsidDel="00000000" w:rsidR="00000000" w:rsidRPr="00000000">
              <w:rPr>
                <w:rFonts w:ascii="Courier New" w:cs="Courier New" w:eastAsia="Courier New" w:hAnsi="Courier New"/>
                <w:b w:val="1"/>
                <w:color w:val="999999"/>
                <w:sz w:val="18"/>
                <w:szCs w:val="18"/>
                <w:rtl w:val="0"/>
              </w:rPr>
              <w:t xml:space="preserve">'u=19   ([2] is a step multiplier)</w:t>
            </w:r>
          </w:p>
          <w:p w:rsidR="00000000" w:rsidDel="00000000" w:rsidP="00000000" w:rsidRDefault="00000000" w:rsidRPr="00000000" w14:paraId="0000030C">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v                    </w:t>
            </w:r>
            <w:r w:rsidDel="00000000" w:rsidR="00000000" w:rsidRPr="00000000">
              <w:rPr>
                <w:rFonts w:ascii="Courier New" w:cs="Courier New" w:eastAsia="Courier New" w:hAnsi="Courier New"/>
                <w:b w:val="1"/>
                <w:color w:val="999999"/>
                <w:sz w:val="18"/>
                <w:szCs w:val="18"/>
                <w:rtl w:val="0"/>
              </w:rPr>
              <w:t xml:space="preserve">'v=21</w:t>
            </w:r>
          </w:p>
          <w:p w:rsidR="00000000" w:rsidDel="00000000" w:rsidP="00000000" w:rsidRDefault="00000000" w:rsidRPr="00000000" w14:paraId="0000030D">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                    </w:t>
            </w:r>
            <w:r w:rsidDel="00000000" w:rsidR="00000000" w:rsidRPr="00000000">
              <w:rPr>
                <w:rFonts w:ascii="Courier New" w:cs="Courier New" w:eastAsia="Courier New" w:hAnsi="Courier New"/>
                <w:b w:val="1"/>
                <w:color w:val="999999"/>
                <w:sz w:val="18"/>
                <w:szCs w:val="18"/>
                <w:rtl w:val="0"/>
              </w:rPr>
              <w:t xml:space="preserve">'w=22</w:t>
            </w:r>
          </w:p>
          <w:p w:rsidR="00000000" w:rsidDel="00000000" w:rsidP="00000000" w:rsidRDefault="00000000" w:rsidRPr="00000000" w14:paraId="0000030E">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0F">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CON  e0,e1,e2             </w:t>
            </w:r>
            <w:r w:rsidDel="00000000" w:rsidR="00000000" w:rsidRPr="00000000">
              <w:rPr>
                <w:rFonts w:ascii="Courier New" w:cs="Courier New" w:eastAsia="Courier New" w:hAnsi="Courier New"/>
                <w:b w:val="1"/>
                <w:color w:val="999999"/>
                <w:sz w:val="18"/>
                <w:szCs w:val="18"/>
                <w:rtl w:val="0"/>
              </w:rPr>
              <w:t xml:space="preserve">'e0=0, e1=1, e2=2      (start=0, step=1)</w:t>
            </w:r>
          </w:p>
          <w:p w:rsidR="00000000" w:rsidDel="00000000" w:rsidP="00000000" w:rsidRDefault="00000000" w:rsidRPr="00000000" w14:paraId="00000310">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'..enumeration is reset at each CON</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color w:val="ffffff"/>
                <w:sz w:val="18"/>
                <w:szCs w:val="18"/>
              </w:rPr>
            </w:pPr>
            <w:r w:rsidDel="00000000" w:rsidR="00000000" w:rsidRPr="00000000">
              <w:rPr>
                <w:color w:val="ffffff"/>
                <w:sz w:val="18"/>
                <w:szCs w:val="18"/>
                <w:rtl w:val="0"/>
              </w:rPr>
              <w:t xml:space="preserve">CON</w:t>
            </w:r>
          </w:p>
          <w:p w:rsidR="00000000" w:rsidDel="00000000" w:rsidP="00000000" w:rsidRDefault="00000000" w:rsidRPr="00000000" w14:paraId="00000312">
            <w:pPr>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313">
            <w:pPr>
              <w:widowControl w:val="0"/>
              <w:spacing w:line="240" w:lineRule="auto"/>
              <w:jc w:val="center"/>
              <w:rPr>
                <w:color w:val="ffffff"/>
                <w:sz w:val="18"/>
                <w:szCs w:val="18"/>
              </w:rPr>
            </w:pPr>
            <w:r w:rsidDel="00000000" w:rsidR="00000000" w:rsidRPr="00000000">
              <w:rPr>
                <w:color w:val="ffffff"/>
                <w:sz w:val="18"/>
                <w:szCs w:val="18"/>
                <w:rtl w:val="0"/>
              </w:rPr>
              <w:t xml:space="preserve">Data</w:t>
            </w:r>
          </w:p>
          <w:p w:rsidR="00000000" w:rsidDel="00000000" w:rsidP="00000000" w:rsidRDefault="00000000" w:rsidRPr="00000000" w14:paraId="00000314">
            <w:pPr>
              <w:widowControl w:val="0"/>
              <w:spacing w:line="240" w:lineRule="auto"/>
              <w:jc w:val="center"/>
              <w:rPr>
                <w:color w:val="ffffff"/>
                <w:sz w:val="18"/>
                <w:szCs w:val="18"/>
              </w:rPr>
            </w:pPr>
            <w:r w:rsidDel="00000000" w:rsidR="00000000" w:rsidRPr="00000000">
              <w:rPr>
                <w:color w:val="ffffff"/>
                <w:sz w:val="18"/>
                <w:szCs w:val="18"/>
                <w:rtl w:val="0"/>
              </w:rPr>
              <w:t xml:space="preserve">Structure</w:t>
            </w:r>
          </w:p>
          <w:p w:rsidR="00000000" w:rsidDel="00000000" w:rsidP="00000000" w:rsidRDefault="00000000" w:rsidRPr="00000000" w14:paraId="00000315">
            <w:pPr>
              <w:widowControl w:val="0"/>
              <w:spacing w:line="240" w:lineRule="auto"/>
              <w:jc w:val="center"/>
              <w:rPr>
                <w:color w:val="ffffff"/>
                <w:sz w:val="18"/>
                <w:szCs w:val="18"/>
              </w:rPr>
            </w:pPr>
            <w:r w:rsidDel="00000000" w:rsidR="00000000" w:rsidRPr="00000000">
              <w:rPr>
                <w:color w:val="ffffff"/>
                <w:sz w:val="18"/>
                <w:szCs w:val="18"/>
                <w:rtl w:val="0"/>
              </w:rPr>
              <w:t xml:space="preserve">Definitions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w:t>
            </w:r>
          </w:p>
          <w:p w:rsidR="00000000" w:rsidDel="00000000" w:rsidP="00000000" w:rsidRDefault="00000000" w:rsidRPr="00000000" w14:paraId="00000317">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18">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STRUCT sPoint(x, y)</w:t>
            </w:r>
          </w:p>
          <w:p w:rsidR="00000000" w:rsidDel="00000000" w:rsidP="00000000" w:rsidRDefault="00000000" w:rsidRPr="00000000" w14:paraId="00000319">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'sPoint contains long x and long y.</w:t>
            </w:r>
          </w:p>
          <w:p w:rsidR="00000000" w:rsidDel="00000000" w:rsidP="00000000" w:rsidRDefault="00000000" w:rsidRPr="00000000" w14:paraId="0000031A">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'sPoint would generate this in memory if instantiated as "VAR sPoint point":</w:t>
            </w:r>
          </w:p>
          <w:p w:rsidR="00000000" w:rsidDel="00000000" w:rsidP="00000000" w:rsidRDefault="00000000" w:rsidRPr="00000000" w14:paraId="0000031B">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w:t>
            </w:r>
          </w:p>
          <w:p w:rsidR="00000000" w:rsidDel="00000000" w:rsidP="00000000" w:rsidRDefault="00000000" w:rsidRPr="00000000" w14:paraId="0000031C">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+00: long point.x</w:t>
            </w:r>
          </w:p>
          <w:p w:rsidR="00000000" w:rsidDel="00000000" w:rsidP="00000000" w:rsidRDefault="00000000" w:rsidRPr="00000000" w14:paraId="0000031D">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+04: long point.y</w:t>
            </w:r>
          </w:p>
          <w:p w:rsidR="00000000" w:rsidDel="00000000" w:rsidP="00000000" w:rsidRDefault="00000000" w:rsidRPr="00000000" w14:paraId="0000031E">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1F">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2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STRUCT sLine(sPoint a, sPoint b, BYTE color)</w:t>
            </w:r>
          </w:p>
          <w:p w:rsidR="00000000" w:rsidDel="00000000" w:rsidP="00000000" w:rsidRDefault="00000000" w:rsidRPr="00000000" w14:paraId="00000321">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'sLine contains sPoint a, sPoint b, and byte color.</w:t>
            </w:r>
          </w:p>
          <w:p w:rsidR="00000000" w:rsidDel="00000000" w:rsidP="00000000" w:rsidRDefault="00000000" w:rsidRPr="00000000" w14:paraId="00000322">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'sLine would allocate this in memory if instantiated as "VAR sLine line":</w:t>
            </w:r>
          </w:p>
          <w:p w:rsidR="00000000" w:rsidDel="00000000" w:rsidP="00000000" w:rsidRDefault="00000000" w:rsidRPr="00000000" w14:paraId="00000323">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w:t>
            </w:r>
          </w:p>
          <w:p w:rsidR="00000000" w:rsidDel="00000000" w:rsidP="00000000" w:rsidRDefault="00000000" w:rsidRPr="00000000" w14:paraId="00000324">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+00: long line.a.x</w:t>
            </w:r>
          </w:p>
          <w:p w:rsidR="00000000" w:rsidDel="00000000" w:rsidP="00000000" w:rsidRDefault="00000000" w:rsidRPr="00000000" w14:paraId="00000325">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+04: long line.a.y</w:t>
            </w:r>
          </w:p>
          <w:p w:rsidR="00000000" w:rsidDel="00000000" w:rsidP="00000000" w:rsidRDefault="00000000" w:rsidRPr="00000000" w14:paraId="00000326">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+08: long line.b.x</w:t>
            </w:r>
          </w:p>
          <w:p w:rsidR="00000000" w:rsidDel="00000000" w:rsidP="00000000" w:rsidRDefault="00000000" w:rsidRPr="00000000" w14:paraId="00000327">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+0C: long line.b.y</w:t>
            </w:r>
          </w:p>
          <w:p w:rsidR="00000000" w:rsidDel="00000000" w:rsidP="00000000" w:rsidRDefault="00000000" w:rsidRPr="00000000" w14:paraId="00000328">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+10: byte line.color</w:t>
            </w:r>
          </w:p>
          <w:p w:rsidR="00000000" w:rsidDel="00000000" w:rsidP="00000000" w:rsidRDefault="00000000" w:rsidRPr="00000000" w14:paraId="00000329">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w:t>
            </w:r>
          </w:p>
          <w:p w:rsidR="00000000" w:rsidDel="00000000" w:rsidP="00000000" w:rsidRDefault="00000000" w:rsidRPr="00000000" w14:paraId="0000032A">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'sLine would allocate this in memory if instantiated as "VAR sLine line[2]":</w:t>
            </w:r>
          </w:p>
          <w:p w:rsidR="00000000" w:rsidDel="00000000" w:rsidP="00000000" w:rsidRDefault="00000000" w:rsidRPr="00000000" w14:paraId="0000032B">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w:t>
            </w:r>
          </w:p>
          <w:p w:rsidR="00000000" w:rsidDel="00000000" w:rsidP="00000000" w:rsidRDefault="00000000" w:rsidRPr="00000000" w14:paraId="0000032C">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+00: long line[0].a.x</w:t>
            </w:r>
          </w:p>
          <w:p w:rsidR="00000000" w:rsidDel="00000000" w:rsidP="00000000" w:rsidRDefault="00000000" w:rsidRPr="00000000" w14:paraId="0000032D">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+04: long line[0].a.y</w:t>
            </w:r>
          </w:p>
          <w:p w:rsidR="00000000" w:rsidDel="00000000" w:rsidP="00000000" w:rsidRDefault="00000000" w:rsidRPr="00000000" w14:paraId="0000032E">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+08: long line[0].b.x</w:t>
            </w:r>
          </w:p>
          <w:p w:rsidR="00000000" w:rsidDel="00000000" w:rsidP="00000000" w:rsidRDefault="00000000" w:rsidRPr="00000000" w14:paraId="0000032F">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+0C: long line[0].b.y</w:t>
            </w:r>
          </w:p>
          <w:p w:rsidR="00000000" w:rsidDel="00000000" w:rsidP="00000000" w:rsidRDefault="00000000" w:rsidRPr="00000000" w14:paraId="00000330">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+10: byte line[0].color</w:t>
            </w:r>
          </w:p>
          <w:p w:rsidR="00000000" w:rsidDel="00000000" w:rsidP="00000000" w:rsidRDefault="00000000" w:rsidRPr="00000000" w14:paraId="00000331">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+11: long line[1].a.x</w:t>
            </w:r>
          </w:p>
          <w:p w:rsidR="00000000" w:rsidDel="00000000" w:rsidP="00000000" w:rsidRDefault="00000000" w:rsidRPr="00000000" w14:paraId="00000332">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+15: long line[1].a.y</w:t>
            </w:r>
          </w:p>
          <w:p w:rsidR="00000000" w:rsidDel="00000000" w:rsidP="00000000" w:rsidRDefault="00000000" w:rsidRPr="00000000" w14:paraId="00000333">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+19: long line[1].b.x</w:t>
            </w:r>
          </w:p>
          <w:p w:rsidR="00000000" w:rsidDel="00000000" w:rsidP="00000000" w:rsidRDefault="00000000" w:rsidRPr="00000000" w14:paraId="00000334">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+1D: long line[1].b.y</w:t>
            </w:r>
          </w:p>
          <w:p w:rsidR="00000000" w:rsidDel="00000000" w:rsidP="00000000" w:rsidRDefault="00000000" w:rsidRPr="00000000" w14:paraId="00000335">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 +21: byte line[1].color</w:t>
            </w:r>
          </w:p>
          <w:p w:rsidR="00000000" w:rsidDel="00000000" w:rsidP="00000000" w:rsidRDefault="00000000" w:rsidRPr="00000000" w14:paraId="00000336">
            <w:pPr>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337">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STRUCT sCopyA = sLine</w:t>
            </w:r>
          </w:p>
          <w:p w:rsidR="00000000" w:rsidDel="00000000" w:rsidP="00000000" w:rsidRDefault="00000000" w:rsidRPr="00000000" w14:paraId="00000338">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'sCopyA is a copy of the sLine structure</w:t>
            </w:r>
          </w:p>
          <w:p w:rsidR="00000000" w:rsidDel="00000000" w:rsidP="00000000" w:rsidRDefault="00000000" w:rsidRPr="00000000" w14:paraId="00000339">
            <w:pPr>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33A">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STRUCT sCopyB = object.structure</w:t>
            </w:r>
          </w:p>
          <w:p w:rsidR="00000000" w:rsidDel="00000000" w:rsidP="00000000" w:rsidRDefault="00000000" w:rsidRPr="00000000" w14:paraId="0000033B">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color w:val="999999"/>
                <w:sz w:val="18"/>
                <w:szCs w:val="18"/>
                <w:rtl w:val="0"/>
              </w:rPr>
              <w:t xml:space="preserve">  'sCopyB is a copy of a child object's structure</w:t>
            </w:r>
          </w:p>
        </w:tc>
      </w:tr>
    </w:tbl>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pageBreakBefore w:val="0"/>
        <w:rPr/>
      </w:pPr>
      <w:bookmarkStart w:colFirst="0" w:colLast="0" w:name="_o5ds7gzgsmme" w:id="11"/>
      <w:bookmarkEnd w:id="11"/>
      <w:r w:rsidDel="00000000" w:rsidR="00000000" w:rsidRPr="00000000">
        <w:rPr>
          <w:rtl w:val="0"/>
        </w:rPr>
        <w:t xml:space="preserve">OBJ Blocks</w:t>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sz w:val="18"/>
          <w:szCs w:val="18"/>
        </w:rPr>
      </w:pPr>
      <w:r w:rsidDel="00000000" w:rsidR="00000000" w:rsidRPr="00000000">
        <w:rPr>
          <w:sz w:val="18"/>
          <w:szCs w:val="18"/>
          <w:rtl w:val="0"/>
        </w:rPr>
        <w:t xml:space="preserve">OBJ blocks are used to instantiate child objects into the current (parent) object.</w:t>
      </w:r>
    </w:p>
    <w:p w:rsidR="00000000" w:rsidDel="00000000" w:rsidP="00000000" w:rsidRDefault="00000000" w:rsidRPr="00000000" w14:paraId="00000340">
      <w:pPr>
        <w:pageBreakBefore w:val="0"/>
        <w:rPr>
          <w:sz w:val="18"/>
          <w:szCs w:val="18"/>
        </w:rPr>
      </w:pPr>
      <w:r w:rsidDel="00000000" w:rsidR="00000000" w:rsidRPr="00000000">
        <w:rPr>
          <w:rtl w:val="0"/>
        </w:rPr>
      </w:r>
    </w:p>
    <w:p w:rsidR="00000000" w:rsidDel="00000000" w:rsidP="00000000" w:rsidRDefault="00000000" w:rsidRPr="00000000" w14:paraId="00000341">
      <w:pPr>
        <w:rPr>
          <w:sz w:val="18"/>
          <w:szCs w:val="18"/>
        </w:rPr>
      </w:pPr>
      <w:r w:rsidDel="00000000" w:rsidR="00000000" w:rsidRPr="00000000">
        <w:rPr>
          <w:sz w:val="18"/>
          <w:szCs w:val="18"/>
          <w:rtl w:val="0"/>
        </w:rPr>
        <w:t xml:space="preserve">Child objects can be instantiated with parameters which override CON symbols of the same name within the child object.</w:t>
      </w:r>
    </w:p>
    <w:p w:rsidR="00000000" w:rsidDel="00000000" w:rsidP="00000000" w:rsidRDefault="00000000" w:rsidRPr="00000000" w14:paraId="00000342">
      <w:pPr>
        <w:rPr>
          <w:sz w:val="18"/>
          <w:szCs w:val="18"/>
        </w:rPr>
      </w:pPr>
      <w:r w:rsidDel="00000000" w:rsidR="00000000" w:rsidRPr="00000000">
        <w:rPr>
          <w:rtl w:val="0"/>
        </w:rPr>
      </w:r>
    </w:p>
    <w:p w:rsidR="00000000" w:rsidDel="00000000" w:rsidP="00000000" w:rsidRDefault="00000000" w:rsidRPr="00000000" w14:paraId="00000343">
      <w:pPr>
        <w:numPr>
          <w:ilvl w:val="0"/>
          <w:numId w:val="27"/>
        </w:numPr>
        <w:ind w:left="720" w:hanging="360"/>
        <w:rPr>
          <w:sz w:val="18"/>
          <w:szCs w:val="18"/>
          <w:u w:val="none"/>
        </w:rPr>
      </w:pPr>
      <w:r w:rsidDel="00000000" w:rsidR="00000000" w:rsidRPr="00000000">
        <w:rPr>
          <w:sz w:val="18"/>
          <w:szCs w:val="18"/>
          <w:rtl w:val="0"/>
        </w:rPr>
        <w:t xml:space="preserve">Up to 16 parameters are allowed.</w:t>
      </w:r>
    </w:p>
    <w:p w:rsidR="00000000" w:rsidDel="00000000" w:rsidP="00000000" w:rsidRDefault="00000000" w:rsidRPr="00000000" w14:paraId="00000344">
      <w:pPr>
        <w:numPr>
          <w:ilvl w:val="0"/>
          <w:numId w:val="27"/>
        </w:numPr>
        <w:ind w:left="720" w:hanging="360"/>
        <w:rPr>
          <w:sz w:val="18"/>
          <w:szCs w:val="18"/>
          <w:u w:val="none"/>
        </w:rPr>
      </w:pPr>
      <w:r w:rsidDel="00000000" w:rsidR="00000000" w:rsidRPr="00000000">
        <w:rPr>
          <w:sz w:val="18"/>
          <w:szCs w:val="18"/>
          <w:rtl w:val="0"/>
        </w:rPr>
        <w:t xml:space="preserve">Useful for hard-coding buffer sizes, pins, etc.</w:t>
      </w:r>
    </w:p>
    <w:p w:rsidR="00000000" w:rsidDel="00000000" w:rsidP="00000000" w:rsidRDefault="00000000" w:rsidRPr="00000000" w14:paraId="00000345">
      <w:pPr>
        <w:rPr>
          <w:sz w:val="18"/>
          <w:szCs w:val="18"/>
        </w:rPr>
      </w:pPr>
      <w:r w:rsidDel="00000000" w:rsidR="00000000" w:rsidRPr="00000000">
        <w:rPr>
          <w:rtl w:val="0"/>
        </w:rPr>
      </w:r>
    </w:p>
    <w:p w:rsidR="00000000" w:rsidDel="00000000" w:rsidP="00000000" w:rsidRDefault="00000000" w:rsidRPr="00000000" w14:paraId="00000346">
      <w:pPr>
        <w:rPr>
          <w:sz w:val="18"/>
          <w:szCs w:val="18"/>
        </w:rPr>
      </w:pPr>
      <w:r w:rsidDel="00000000" w:rsidR="00000000" w:rsidRPr="00000000">
        <w:rPr>
          <w:sz w:val="18"/>
          <w:szCs w:val="18"/>
          <w:rtl w:val="0"/>
        </w:rPr>
        <w:t xml:space="preserve">Child objects' methods can be executed and their constants can be referenced by the parent object at run time.</w:t>
      </w:r>
    </w:p>
    <w:p w:rsidR="00000000" w:rsidDel="00000000" w:rsidP="00000000" w:rsidRDefault="00000000" w:rsidRPr="00000000" w14:paraId="00000347">
      <w:pPr>
        <w:rPr>
          <w:sz w:val="18"/>
          <w:szCs w:val="18"/>
        </w:rPr>
      </w:pPr>
      <w:r w:rsidDel="00000000" w:rsidR="00000000" w:rsidRPr="00000000">
        <w:rPr>
          <w:rtl w:val="0"/>
        </w:rPr>
      </w:r>
    </w:p>
    <w:p w:rsidR="00000000" w:rsidDel="00000000" w:rsidP="00000000" w:rsidRDefault="00000000" w:rsidRPr="00000000" w14:paraId="00000348">
      <w:pPr>
        <w:pageBreakBefore w:val="0"/>
        <w:numPr>
          <w:ilvl w:val="0"/>
          <w:numId w:val="24"/>
        </w:numPr>
        <w:ind w:left="720" w:hanging="360"/>
        <w:rPr>
          <w:sz w:val="18"/>
          <w:szCs w:val="18"/>
          <w:u w:val="none"/>
        </w:rPr>
      </w:pPr>
      <w:r w:rsidDel="00000000" w:rsidR="00000000" w:rsidRPr="00000000">
        <w:rPr>
          <w:sz w:val="18"/>
          <w:szCs w:val="18"/>
          <w:rtl w:val="0"/>
        </w:rPr>
        <w:t xml:space="preserve">Up to 32 different child objects can be incorporated into a parent object.</w:t>
      </w:r>
    </w:p>
    <w:p w:rsidR="00000000" w:rsidDel="00000000" w:rsidP="00000000" w:rsidRDefault="00000000" w:rsidRPr="00000000" w14:paraId="00000349">
      <w:pPr>
        <w:pageBreakBefore w:val="0"/>
        <w:numPr>
          <w:ilvl w:val="0"/>
          <w:numId w:val="24"/>
        </w:numPr>
        <w:ind w:left="720" w:hanging="360"/>
        <w:rPr>
          <w:sz w:val="18"/>
          <w:szCs w:val="18"/>
          <w:u w:val="none"/>
        </w:rPr>
      </w:pPr>
      <w:r w:rsidDel="00000000" w:rsidR="00000000" w:rsidRPr="00000000">
        <w:rPr>
          <w:sz w:val="18"/>
          <w:szCs w:val="18"/>
          <w:rtl w:val="0"/>
        </w:rPr>
        <w:t xml:space="preserve">Child objects can be instantiated singularly or in arrays of up to 255.</w:t>
      </w:r>
    </w:p>
    <w:p w:rsidR="00000000" w:rsidDel="00000000" w:rsidP="00000000" w:rsidRDefault="00000000" w:rsidRPr="00000000" w14:paraId="0000034A">
      <w:pPr>
        <w:pageBreakBefore w:val="0"/>
        <w:numPr>
          <w:ilvl w:val="0"/>
          <w:numId w:val="24"/>
        </w:numPr>
        <w:ind w:left="720" w:hanging="360"/>
        <w:rPr>
          <w:sz w:val="18"/>
          <w:szCs w:val="18"/>
          <w:u w:val="none"/>
        </w:rPr>
      </w:pPr>
      <w:r w:rsidDel="00000000" w:rsidR="00000000" w:rsidRPr="00000000">
        <w:rPr>
          <w:sz w:val="18"/>
          <w:szCs w:val="18"/>
          <w:rtl w:val="0"/>
        </w:rPr>
        <w:t xml:space="preserve">Up to 1024 child objects are allowed per parent object.</w:t>
      </w:r>
    </w:p>
    <w:p w:rsidR="00000000" w:rsidDel="00000000" w:rsidP="00000000" w:rsidRDefault="00000000" w:rsidRPr="00000000" w14:paraId="0000034B">
      <w:pPr>
        <w:pageBreakBefore w:val="0"/>
        <w:ind w:left="0" w:firstLine="0"/>
        <w:rPr>
          <w:sz w:val="18"/>
          <w:szCs w:val="18"/>
        </w:rPr>
      </w:pPr>
      <w:r w:rsidDel="00000000" w:rsidR="00000000" w:rsidRPr="00000000">
        <w:rPr>
          <w:rtl w:val="0"/>
        </w:rPr>
      </w:r>
    </w:p>
    <w:p w:rsidR="00000000" w:rsidDel="00000000" w:rsidP="00000000" w:rsidRDefault="00000000" w:rsidRPr="00000000" w14:paraId="0000034C">
      <w:pPr>
        <w:pageBreakBefore w:val="0"/>
        <w:ind w:left="0" w:firstLine="0"/>
        <w:rPr>
          <w:sz w:val="18"/>
          <w:szCs w:val="18"/>
        </w:rPr>
      </w:pPr>
      <w:r w:rsidDel="00000000" w:rsidR="00000000" w:rsidRPr="00000000">
        <w:rPr>
          <w:sz w:val="18"/>
          <w:szCs w:val="18"/>
          <w:rtl w:val="0"/>
        </w:rPr>
        <w:t xml:space="preserve">OBJ syntax is as follows:</w:t>
      </w:r>
    </w:p>
    <w:p w:rsidR="00000000" w:rsidDel="00000000" w:rsidP="00000000" w:rsidRDefault="00000000" w:rsidRPr="00000000" w14:paraId="0000034D">
      <w:pPr>
        <w:pageBreakBefore w:val="0"/>
        <w:ind w:left="0" w:firstLine="0"/>
        <w:rPr>
          <w:sz w:val="18"/>
          <w:szCs w:val="18"/>
        </w:rPr>
      </w:pPr>
      <w:r w:rsidDel="00000000" w:rsidR="00000000" w:rsidRPr="00000000">
        <w:rPr>
          <w:rtl w:val="0"/>
        </w:rPr>
      </w:r>
    </w:p>
    <w:p w:rsidR="00000000" w:rsidDel="00000000" w:rsidP="00000000" w:rsidRDefault="00000000" w:rsidRPr="00000000" w14:paraId="0000034E">
      <w:pPr>
        <w:pageBreakBefore w:val="0"/>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OBJ objectname{[instances]} : "</w:t>
      </w:r>
      <w:r w:rsidDel="00000000" w:rsidR="00000000" w:rsidRPr="00000000">
        <w:rPr>
          <w:rFonts w:ascii="Courier New" w:cs="Courier New" w:eastAsia="Courier New" w:hAnsi="Courier New"/>
          <w:b w:val="1"/>
          <w:sz w:val="18"/>
          <w:szCs w:val="18"/>
          <w:rtl w:val="0"/>
        </w:rPr>
        <w:t xml:space="preserve">objectfilename</w:t>
      </w:r>
      <w:r w:rsidDel="00000000" w:rsidR="00000000" w:rsidRPr="00000000">
        <w:rPr>
          <w:rFonts w:ascii="Courier New" w:cs="Courier New" w:eastAsia="Courier New" w:hAnsi="Courier New"/>
          <w:b w:val="1"/>
          <w:sz w:val="18"/>
          <w:szCs w:val="18"/>
          <w:rtl w:val="0"/>
        </w:rPr>
        <w:t xml:space="preserve">{.spin2}" {| parameter = value{, ...}}</w:t>
      </w:r>
      <w:r w:rsidDel="00000000" w:rsidR="00000000" w:rsidRPr="00000000">
        <w:rPr>
          <w:rtl w:val="0"/>
        </w:rPr>
      </w:r>
    </w:p>
    <w:p w:rsidR="00000000" w:rsidDel="00000000" w:rsidP="00000000" w:rsidRDefault="00000000" w:rsidRPr="00000000" w14:paraId="0000034F">
      <w:pPr>
        <w:pageBreakBefore w:val="0"/>
        <w:ind w:left="0" w:firstLine="0"/>
        <w:rPr>
          <w:sz w:val="18"/>
          <w:szCs w:val="18"/>
        </w:rPr>
      </w:pPr>
      <w:r w:rsidDel="00000000" w:rsidR="00000000" w:rsidRPr="00000000">
        <w:rPr>
          <w:rtl w:val="0"/>
        </w:rPr>
      </w:r>
    </w:p>
    <w:p w:rsidR="00000000" w:rsidDel="00000000" w:rsidP="00000000" w:rsidRDefault="00000000" w:rsidRPr="00000000" w14:paraId="00000350">
      <w:pPr>
        <w:pageBreakBefore w:val="0"/>
        <w:rPr>
          <w:sz w:val="18"/>
          <w:szCs w:val="18"/>
        </w:rPr>
      </w:pPr>
      <w:r w:rsidDel="00000000" w:rsidR="00000000" w:rsidRPr="00000000">
        <w:rPr>
          <w:rtl w:val="0"/>
        </w:rPr>
      </w:r>
    </w:p>
    <w:tbl>
      <w:tblPr>
        <w:tblStyle w:val="Table10"/>
        <w:tblW w:w="130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1590.000000000002"/>
        <w:tblGridChange w:id="0">
          <w:tblGrid>
            <w:gridCol w:w="1440"/>
            <w:gridCol w:w="11590.000000000002"/>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OBJ</w:t>
            </w:r>
          </w:p>
          <w:p w:rsidR="00000000" w:rsidDel="00000000" w:rsidP="00000000" w:rsidRDefault="00000000" w:rsidRPr="00000000" w14:paraId="00000352">
            <w:pPr>
              <w:pageBreakBefore w:val="0"/>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35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Child-Object</w:t>
            </w:r>
          </w:p>
          <w:p w:rsidR="00000000" w:rsidDel="00000000" w:rsidP="00000000" w:rsidRDefault="00000000" w:rsidRPr="00000000" w14:paraId="0000035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Instantiations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OBJ  vga       : "VGA_Driver"                 </w:t>
            </w:r>
            <w:r w:rsidDel="00000000" w:rsidR="00000000" w:rsidRPr="00000000">
              <w:rPr>
                <w:rFonts w:ascii="Courier New" w:cs="Courier New" w:eastAsia="Courier New" w:hAnsi="Courier New"/>
                <w:b w:val="1"/>
                <w:color w:val="999999"/>
                <w:sz w:val="18"/>
                <w:szCs w:val="18"/>
                <w:rtl w:val="0"/>
              </w:rPr>
              <w:t xml:space="preserve">'instantiate "VGA_Driver.spin2" as "vga"</w:t>
            </w:r>
          </w:p>
          <w:p w:rsidR="00000000" w:rsidDel="00000000" w:rsidP="00000000" w:rsidRDefault="00000000" w:rsidRPr="00000000" w14:paraId="00000356">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57">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mouse     : "USB_Mouse"                  </w:t>
            </w:r>
            <w:r w:rsidDel="00000000" w:rsidR="00000000" w:rsidRPr="00000000">
              <w:rPr>
                <w:rFonts w:ascii="Courier New" w:cs="Courier New" w:eastAsia="Courier New" w:hAnsi="Courier New"/>
                <w:b w:val="1"/>
                <w:color w:val="999999"/>
                <w:sz w:val="18"/>
                <w:szCs w:val="18"/>
                <w:rtl w:val="0"/>
              </w:rPr>
              <w:t xml:space="preserve">'instantiate "USB_Mouse.spin2" as "mouse"</w:t>
            </w:r>
          </w:p>
          <w:p w:rsidR="00000000" w:rsidDel="00000000" w:rsidP="00000000" w:rsidRDefault="00000000" w:rsidRPr="00000000" w14:paraId="00000358">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59">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pwm</w:t>
            </w:r>
            <w:r w:rsidDel="00000000" w:rsidR="00000000" w:rsidRPr="00000000">
              <w:rPr>
                <w:rFonts w:ascii="Courier New" w:cs="Courier New" w:eastAsia="Courier New" w:hAnsi="Courier New"/>
                <w:b w:val="1"/>
                <w:sz w:val="18"/>
                <w:szCs w:val="18"/>
                <w:rtl w:val="0"/>
              </w:rPr>
              <w:t xml:space="preserve">       : "PWM_Driver" | p = 8, w = 4  </w:t>
            </w:r>
            <w:r w:rsidDel="00000000" w:rsidR="00000000" w:rsidRPr="00000000">
              <w:rPr>
                <w:rFonts w:ascii="Courier New" w:cs="Courier New" w:eastAsia="Courier New" w:hAnsi="Courier New"/>
                <w:b w:val="1"/>
                <w:color w:val="999999"/>
                <w:sz w:val="18"/>
                <w:szCs w:val="18"/>
                <w:rtl w:val="0"/>
              </w:rPr>
              <w:t xml:space="preserve">'instantiate "PWM_Driver.spin2" as "pwm" with parameters</w:t>
            </w:r>
          </w:p>
          <w:p w:rsidR="00000000" w:rsidDel="00000000" w:rsidP="00000000" w:rsidRDefault="00000000" w:rsidRPr="00000000" w14:paraId="0000035A">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5B">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v[16]     : "VocalSynth"                 </w:t>
            </w:r>
            <w:r w:rsidDel="00000000" w:rsidR="00000000" w:rsidRPr="00000000">
              <w:rPr>
                <w:rFonts w:ascii="Courier New" w:cs="Courier New" w:eastAsia="Courier New" w:hAnsi="Courier New"/>
                <w:b w:val="1"/>
                <w:color w:val="999999"/>
                <w:sz w:val="18"/>
                <w:szCs w:val="18"/>
                <w:rtl w:val="0"/>
              </w:rPr>
              <w:t xml:space="preserve">'instantiate an array of 16 objects, v[0] through v[15]</w:t>
            </w:r>
          </w:p>
        </w:tc>
      </w:tr>
    </w:tbl>
    <w:p w:rsidR="00000000" w:rsidDel="00000000" w:rsidP="00000000" w:rsidRDefault="00000000" w:rsidRPr="00000000" w14:paraId="0000035C">
      <w:pPr>
        <w:pageBreakBefore w:val="0"/>
        <w:rPr>
          <w:sz w:val="18"/>
          <w:szCs w:val="18"/>
        </w:rPr>
      </w:pPr>
      <w:r w:rsidDel="00000000" w:rsidR="00000000" w:rsidRPr="00000000">
        <w:rPr>
          <w:rtl w:val="0"/>
        </w:rPr>
      </w:r>
    </w:p>
    <w:p w:rsidR="00000000" w:rsidDel="00000000" w:rsidP="00000000" w:rsidRDefault="00000000" w:rsidRPr="00000000" w14:paraId="0000035D">
      <w:pPr>
        <w:pageBreakBefore w:val="0"/>
        <w:rPr>
          <w:sz w:val="18"/>
          <w:szCs w:val="18"/>
        </w:rPr>
      </w:pPr>
      <w:r w:rsidDel="00000000" w:rsidR="00000000" w:rsidRPr="00000000">
        <w:rPr>
          <w:rtl w:val="0"/>
        </w:rPr>
      </w:r>
    </w:p>
    <w:p w:rsidR="00000000" w:rsidDel="00000000" w:rsidP="00000000" w:rsidRDefault="00000000" w:rsidRPr="00000000" w14:paraId="0000035E">
      <w:pPr>
        <w:pageBreakBefore w:val="0"/>
        <w:rPr>
          <w:sz w:val="18"/>
          <w:szCs w:val="18"/>
        </w:rPr>
      </w:pPr>
      <w:r w:rsidDel="00000000" w:rsidR="00000000" w:rsidRPr="00000000">
        <w:rPr>
          <w:sz w:val="18"/>
          <w:szCs w:val="18"/>
          <w:rtl w:val="0"/>
        </w:rPr>
        <w:t xml:space="preserve">From within a parent-object method, a child-object method can be called by using the syntax:</w:t>
      </w:r>
    </w:p>
    <w:p w:rsidR="00000000" w:rsidDel="00000000" w:rsidP="00000000" w:rsidRDefault="00000000" w:rsidRPr="00000000" w14:paraId="0000035F">
      <w:pPr>
        <w:pageBreakBefore w:val="0"/>
        <w:rPr>
          <w:sz w:val="18"/>
          <w:szCs w:val="18"/>
        </w:rPr>
      </w:pPr>
      <w:r w:rsidDel="00000000" w:rsidR="00000000" w:rsidRPr="00000000">
        <w:rPr>
          <w:rtl w:val="0"/>
        </w:rPr>
      </w:r>
    </w:p>
    <w:p w:rsidR="00000000" w:rsidDel="00000000" w:rsidP="00000000" w:rsidRDefault="00000000" w:rsidRPr="00000000" w14:paraId="00000360">
      <w:pPr>
        <w:pageBreakBefore w:val="0"/>
        <w:widowControl w:val="0"/>
        <w:spacing w:line="240" w:lineRule="auto"/>
        <w:rPr>
          <w:sz w:val="18"/>
          <w:szCs w:val="18"/>
        </w:rPr>
      </w:pPr>
      <w:r w:rsidDel="00000000" w:rsidR="00000000" w:rsidRPr="00000000">
        <w:rPr>
          <w:rFonts w:ascii="Courier New" w:cs="Courier New" w:eastAsia="Courier New" w:hAnsi="Courier New"/>
          <w:b w:val="1"/>
          <w:sz w:val="18"/>
          <w:szCs w:val="18"/>
          <w:rtl w:val="0"/>
        </w:rPr>
        <w:t xml:space="preserve">        object_name.method_name({any_parameters})</w:t>
      </w:r>
      <w:r w:rsidDel="00000000" w:rsidR="00000000" w:rsidRPr="00000000">
        <w:rPr>
          <w:rtl w:val="0"/>
        </w:rPr>
      </w:r>
    </w:p>
    <w:p w:rsidR="00000000" w:rsidDel="00000000" w:rsidP="00000000" w:rsidRDefault="00000000" w:rsidRPr="00000000" w14:paraId="00000361">
      <w:pPr>
        <w:pageBreakBefore w:val="0"/>
        <w:rPr>
          <w:sz w:val="18"/>
          <w:szCs w:val="18"/>
        </w:rPr>
      </w:pPr>
      <w:r w:rsidDel="00000000" w:rsidR="00000000" w:rsidRPr="00000000">
        <w:rPr>
          <w:rtl w:val="0"/>
        </w:rPr>
      </w:r>
    </w:p>
    <w:p w:rsidR="00000000" w:rsidDel="00000000" w:rsidP="00000000" w:rsidRDefault="00000000" w:rsidRPr="00000000" w14:paraId="00000362">
      <w:pPr>
        <w:pageBreakBefore w:val="0"/>
        <w:rPr>
          <w:sz w:val="18"/>
          <w:szCs w:val="18"/>
        </w:rPr>
      </w:pPr>
      <w:r w:rsidDel="00000000" w:rsidR="00000000" w:rsidRPr="00000000">
        <w:rPr>
          <w:rtl w:val="0"/>
        </w:rPr>
      </w:r>
    </w:p>
    <w:p w:rsidR="00000000" w:rsidDel="00000000" w:rsidP="00000000" w:rsidRDefault="00000000" w:rsidRPr="00000000" w14:paraId="00000363">
      <w:pPr>
        <w:pageBreakBefore w:val="0"/>
        <w:rPr>
          <w:sz w:val="18"/>
          <w:szCs w:val="18"/>
        </w:rPr>
      </w:pPr>
      <w:r w:rsidDel="00000000" w:rsidR="00000000" w:rsidRPr="00000000">
        <w:rPr>
          <w:sz w:val="18"/>
          <w:szCs w:val="18"/>
          <w:rtl w:val="0"/>
        </w:rPr>
        <w:t xml:space="preserve">From within a parent-object method, a child-object constant can be referenced by using the syntax:</w:t>
      </w:r>
    </w:p>
    <w:p w:rsidR="00000000" w:rsidDel="00000000" w:rsidP="00000000" w:rsidRDefault="00000000" w:rsidRPr="00000000" w14:paraId="00000364">
      <w:pPr>
        <w:pageBreakBefore w:val="0"/>
        <w:rPr>
          <w:sz w:val="18"/>
          <w:szCs w:val="18"/>
        </w:rPr>
      </w:pPr>
      <w:r w:rsidDel="00000000" w:rsidR="00000000" w:rsidRPr="00000000">
        <w:rPr>
          <w:rtl w:val="0"/>
        </w:rPr>
      </w:r>
    </w:p>
    <w:p w:rsidR="00000000" w:rsidDel="00000000" w:rsidP="00000000" w:rsidRDefault="00000000" w:rsidRPr="00000000" w14:paraId="00000365">
      <w:pPr>
        <w:pageBreakBefore w:val="0"/>
        <w:widowControl w:val="0"/>
        <w:spacing w:line="240" w:lineRule="auto"/>
        <w:rPr>
          <w:sz w:val="18"/>
          <w:szCs w:val="18"/>
        </w:rPr>
      </w:pPr>
      <w:r w:rsidDel="00000000" w:rsidR="00000000" w:rsidRPr="00000000">
        <w:rPr>
          <w:rFonts w:ascii="Courier New" w:cs="Courier New" w:eastAsia="Courier New" w:hAnsi="Courier New"/>
          <w:b w:val="1"/>
          <w:sz w:val="18"/>
          <w:szCs w:val="18"/>
          <w:rtl w:val="0"/>
        </w:rPr>
        <w:t xml:space="preserve">        object_name.constant_name</w:t>
      </w:r>
      <w:r w:rsidDel="00000000" w:rsidR="00000000" w:rsidRPr="00000000">
        <w:rPr>
          <w:rtl w:val="0"/>
        </w:rPr>
      </w:r>
    </w:p>
    <w:p w:rsidR="00000000" w:rsidDel="00000000" w:rsidP="00000000" w:rsidRDefault="00000000" w:rsidRPr="00000000" w14:paraId="00000366">
      <w:pPr>
        <w:widowControl w:val="0"/>
        <w:spacing w:line="240" w:lineRule="auto"/>
        <w:rPr/>
      </w:pPr>
      <w:r w:rsidDel="00000000" w:rsidR="00000000" w:rsidRPr="00000000">
        <w:rPr>
          <w:rtl w:val="0"/>
        </w:rPr>
      </w:r>
    </w:p>
    <w:p w:rsidR="00000000" w:rsidDel="00000000" w:rsidP="00000000" w:rsidRDefault="00000000" w:rsidRPr="00000000" w14:paraId="00000367">
      <w:pPr>
        <w:pStyle w:val="Heading2"/>
        <w:pageBreakBefore w:val="0"/>
        <w:widowControl w:val="0"/>
        <w:spacing w:line="240" w:lineRule="auto"/>
        <w:rPr/>
      </w:pPr>
      <w:bookmarkStart w:colFirst="0" w:colLast="0" w:name="_67f6wdht1b6h" w:id="12"/>
      <w:bookmarkEnd w:id="12"/>
      <w:r w:rsidDel="00000000" w:rsidR="00000000" w:rsidRPr="00000000">
        <w:rPr>
          <w:rtl w:val="0"/>
        </w:rPr>
        <w:t xml:space="preserve">VAR Blocks</w:t>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sz w:val="18"/>
          <w:szCs w:val="18"/>
        </w:rPr>
      </w:pPr>
      <w:r w:rsidDel="00000000" w:rsidR="00000000" w:rsidRPr="00000000">
        <w:rPr>
          <w:sz w:val="18"/>
          <w:szCs w:val="18"/>
          <w:rtl w:val="0"/>
        </w:rPr>
        <w:t xml:space="preserve">VAR blocks are used to declare symbolic variables which can be utilized by all methods within the object. Each instance of an object gets its own set of variables.</w:t>
      </w:r>
    </w:p>
    <w:p w:rsidR="00000000" w:rsidDel="00000000" w:rsidP="00000000" w:rsidRDefault="00000000" w:rsidRPr="00000000" w14:paraId="0000036A">
      <w:pPr>
        <w:pageBreakBefore w:val="0"/>
        <w:rPr>
          <w:sz w:val="18"/>
          <w:szCs w:val="18"/>
        </w:rPr>
      </w:pPr>
      <w:r w:rsidDel="00000000" w:rsidR="00000000" w:rsidRPr="00000000">
        <w:rPr>
          <w:rtl w:val="0"/>
        </w:rPr>
      </w:r>
    </w:p>
    <w:p w:rsidR="00000000" w:rsidDel="00000000" w:rsidP="00000000" w:rsidRDefault="00000000" w:rsidRPr="00000000" w14:paraId="0000036B">
      <w:pPr>
        <w:pageBreakBefore w:val="0"/>
        <w:numPr>
          <w:ilvl w:val="0"/>
          <w:numId w:val="26"/>
        </w:numPr>
        <w:ind w:left="720" w:hanging="360"/>
        <w:rPr>
          <w:sz w:val="18"/>
          <w:szCs w:val="18"/>
          <w:u w:val="none"/>
        </w:rPr>
      </w:pPr>
      <w:r w:rsidDel="00000000" w:rsidR="00000000" w:rsidRPr="00000000">
        <w:rPr>
          <w:sz w:val="18"/>
          <w:szCs w:val="18"/>
          <w:rtl w:val="0"/>
        </w:rPr>
        <w:t xml:space="preserve">Variables can be the following types:</w:t>
      </w:r>
    </w:p>
    <w:p w:rsidR="00000000" w:rsidDel="00000000" w:rsidP="00000000" w:rsidRDefault="00000000" w:rsidRPr="00000000" w14:paraId="0000036C">
      <w:pPr>
        <w:pageBreakBefore w:val="0"/>
        <w:ind w:left="0" w:firstLine="0"/>
        <w:rPr>
          <w:sz w:val="18"/>
          <w:szCs w:val="18"/>
        </w:rPr>
      </w:pPr>
      <w:r w:rsidDel="00000000" w:rsidR="00000000" w:rsidRPr="00000000">
        <w:rPr>
          <w:rtl w:val="0"/>
        </w:rPr>
      </w:r>
    </w:p>
    <w:p w:rsidR="00000000" w:rsidDel="00000000" w:rsidP="00000000" w:rsidRDefault="00000000" w:rsidRPr="00000000" w14:paraId="0000036D">
      <w:pPr>
        <w:pageBreakBefore w:val="0"/>
        <w:numPr>
          <w:ilvl w:val="1"/>
          <w:numId w:val="26"/>
        </w:numPr>
        <w:ind w:left="1440" w:hanging="360"/>
        <w:rPr>
          <w:sz w:val="18"/>
          <w:szCs w:val="18"/>
          <w:u w:val="none"/>
        </w:rPr>
      </w:pPr>
      <w:r w:rsidDel="00000000" w:rsidR="00000000" w:rsidRPr="00000000">
        <w:rPr>
          <w:sz w:val="18"/>
          <w:szCs w:val="18"/>
          <w:rtl w:val="0"/>
        </w:rPr>
        <w:t xml:space="preserve">BYTE (8 bits), can be declared as a single or array</w:t>
      </w:r>
    </w:p>
    <w:p w:rsidR="00000000" w:rsidDel="00000000" w:rsidP="00000000" w:rsidRDefault="00000000" w:rsidRPr="00000000" w14:paraId="0000036E">
      <w:pPr>
        <w:pageBreakBefore w:val="0"/>
        <w:numPr>
          <w:ilvl w:val="1"/>
          <w:numId w:val="26"/>
        </w:numPr>
        <w:ind w:left="1440" w:hanging="360"/>
        <w:rPr>
          <w:sz w:val="18"/>
          <w:szCs w:val="18"/>
          <w:u w:val="none"/>
        </w:rPr>
      </w:pPr>
      <w:r w:rsidDel="00000000" w:rsidR="00000000" w:rsidRPr="00000000">
        <w:rPr>
          <w:sz w:val="18"/>
          <w:szCs w:val="18"/>
          <w:rtl w:val="0"/>
        </w:rPr>
        <w:t xml:space="preserve">WORD (16 bits), can be declared as a single or array</w:t>
      </w:r>
    </w:p>
    <w:p w:rsidR="00000000" w:rsidDel="00000000" w:rsidP="00000000" w:rsidRDefault="00000000" w:rsidRPr="00000000" w14:paraId="0000036F">
      <w:pPr>
        <w:pageBreakBefore w:val="0"/>
        <w:numPr>
          <w:ilvl w:val="1"/>
          <w:numId w:val="26"/>
        </w:numPr>
        <w:ind w:left="1440" w:hanging="360"/>
        <w:rPr>
          <w:sz w:val="18"/>
          <w:szCs w:val="18"/>
          <w:u w:val="none"/>
        </w:rPr>
      </w:pPr>
      <w:r w:rsidDel="00000000" w:rsidR="00000000" w:rsidRPr="00000000">
        <w:rPr>
          <w:sz w:val="18"/>
          <w:szCs w:val="18"/>
          <w:rtl w:val="0"/>
        </w:rPr>
        <w:t xml:space="preserve">LONG (32 bits, default type), can be declared as a single or array</w:t>
      </w:r>
    </w:p>
    <w:p w:rsidR="00000000" w:rsidDel="00000000" w:rsidP="00000000" w:rsidRDefault="00000000" w:rsidRPr="00000000" w14:paraId="00000370">
      <w:pPr>
        <w:pageBreakBefore w:val="0"/>
        <w:numPr>
          <w:ilvl w:val="1"/>
          <w:numId w:val="26"/>
        </w:numPr>
        <w:ind w:left="1440" w:hanging="360"/>
        <w:rPr>
          <w:sz w:val="18"/>
          <w:szCs w:val="18"/>
          <w:u w:val="none"/>
        </w:rPr>
      </w:pPr>
      <w:r w:rsidDel="00000000" w:rsidR="00000000" w:rsidRPr="00000000">
        <w:rPr>
          <w:sz w:val="18"/>
          <w:szCs w:val="18"/>
          <w:rtl w:val="0"/>
        </w:rPr>
        <w:t xml:space="preserve">STRUCT (contains BYTE, WORD, LONG, and nested STRUCT types), can be declared as a single or array</w:t>
      </w:r>
    </w:p>
    <w:p w:rsidR="00000000" w:rsidDel="00000000" w:rsidP="00000000" w:rsidRDefault="00000000" w:rsidRPr="00000000" w14:paraId="00000371">
      <w:pPr>
        <w:pageBreakBefore w:val="0"/>
        <w:numPr>
          <w:ilvl w:val="1"/>
          <w:numId w:val="26"/>
        </w:numPr>
        <w:ind w:left="1440" w:hanging="360"/>
        <w:rPr>
          <w:sz w:val="18"/>
          <w:szCs w:val="18"/>
          <w:u w:val="none"/>
        </w:rPr>
      </w:pPr>
      <w:r w:rsidDel="00000000" w:rsidR="00000000" w:rsidRPr="00000000">
        <w:rPr>
          <w:sz w:val="18"/>
          <w:szCs w:val="18"/>
          <w:rtl w:val="0"/>
        </w:rPr>
        <w:t xml:space="preserve">^BYTE pointer (32 bits), can be stepped by +/-1 when referenced.</w:t>
      </w:r>
    </w:p>
    <w:p w:rsidR="00000000" w:rsidDel="00000000" w:rsidP="00000000" w:rsidRDefault="00000000" w:rsidRPr="00000000" w14:paraId="00000372">
      <w:pPr>
        <w:pageBreakBefore w:val="0"/>
        <w:numPr>
          <w:ilvl w:val="1"/>
          <w:numId w:val="26"/>
        </w:numPr>
        <w:ind w:left="1440" w:hanging="360"/>
        <w:rPr>
          <w:sz w:val="18"/>
          <w:szCs w:val="18"/>
          <w:u w:val="none"/>
        </w:rPr>
      </w:pPr>
      <w:r w:rsidDel="00000000" w:rsidR="00000000" w:rsidRPr="00000000">
        <w:rPr>
          <w:sz w:val="18"/>
          <w:szCs w:val="18"/>
          <w:rtl w:val="0"/>
        </w:rPr>
        <w:t xml:space="preserve">^WORD pointer (32 bits), can be stepped by +/-2 when referenced.</w:t>
      </w:r>
    </w:p>
    <w:p w:rsidR="00000000" w:rsidDel="00000000" w:rsidP="00000000" w:rsidRDefault="00000000" w:rsidRPr="00000000" w14:paraId="00000373">
      <w:pPr>
        <w:pageBreakBefore w:val="0"/>
        <w:numPr>
          <w:ilvl w:val="1"/>
          <w:numId w:val="26"/>
        </w:numPr>
        <w:ind w:left="1440" w:hanging="360"/>
        <w:rPr>
          <w:sz w:val="18"/>
          <w:szCs w:val="18"/>
          <w:u w:val="none"/>
        </w:rPr>
      </w:pPr>
      <w:r w:rsidDel="00000000" w:rsidR="00000000" w:rsidRPr="00000000">
        <w:rPr>
          <w:sz w:val="18"/>
          <w:szCs w:val="18"/>
          <w:rtl w:val="0"/>
        </w:rPr>
        <w:t xml:space="preserve">^LONG pointer (32 bits), can be stepped by +/-4 when referenced.</w:t>
      </w:r>
    </w:p>
    <w:p w:rsidR="00000000" w:rsidDel="00000000" w:rsidP="00000000" w:rsidRDefault="00000000" w:rsidRPr="00000000" w14:paraId="00000374">
      <w:pPr>
        <w:pageBreakBefore w:val="0"/>
        <w:numPr>
          <w:ilvl w:val="1"/>
          <w:numId w:val="26"/>
        </w:numPr>
        <w:ind w:left="1440" w:hanging="360"/>
        <w:rPr>
          <w:sz w:val="18"/>
          <w:szCs w:val="18"/>
          <w:u w:val="none"/>
        </w:rPr>
      </w:pPr>
      <w:r w:rsidDel="00000000" w:rsidR="00000000" w:rsidRPr="00000000">
        <w:rPr>
          <w:sz w:val="18"/>
          <w:szCs w:val="18"/>
          <w:rtl w:val="0"/>
        </w:rPr>
        <w:t xml:space="preserve">^STRUCT pointer (32 bits), can be stepped by +/-STRUCT size when referenced.</w:t>
      </w:r>
    </w:p>
    <w:p w:rsidR="00000000" w:rsidDel="00000000" w:rsidP="00000000" w:rsidRDefault="00000000" w:rsidRPr="00000000" w14:paraId="00000375">
      <w:pPr>
        <w:ind w:left="0" w:firstLine="0"/>
        <w:rPr>
          <w:sz w:val="18"/>
          <w:szCs w:val="18"/>
        </w:rPr>
      </w:pPr>
      <w:r w:rsidDel="00000000" w:rsidR="00000000" w:rsidRPr="00000000">
        <w:rPr>
          <w:rtl w:val="0"/>
        </w:rPr>
      </w:r>
    </w:p>
    <w:p w:rsidR="00000000" w:rsidDel="00000000" w:rsidP="00000000" w:rsidRDefault="00000000" w:rsidRPr="00000000" w14:paraId="00000376">
      <w:pPr>
        <w:numPr>
          <w:ilvl w:val="0"/>
          <w:numId w:val="30"/>
        </w:numPr>
        <w:ind w:left="720" w:hanging="360"/>
        <w:rPr>
          <w:sz w:val="18"/>
          <w:szCs w:val="18"/>
          <w:u w:val="none"/>
        </w:rPr>
      </w:pPr>
      <w:r w:rsidDel="00000000" w:rsidR="00000000" w:rsidRPr="00000000">
        <w:rPr>
          <w:sz w:val="18"/>
          <w:szCs w:val="18"/>
          <w:rtl w:val="0"/>
        </w:rPr>
        <w:t xml:space="preserve">Pointer variables are used with the same syntax as regular variables, including size overrides, indexes, and bitfields, but with some additional features.</w:t>
      </w:r>
    </w:p>
    <w:p w:rsidR="00000000" w:rsidDel="00000000" w:rsidP="00000000" w:rsidRDefault="00000000" w:rsidRPr="00000000" w14:paraId="00000377">
      <w:pPr>
        <w:ind w:left="0" w:firstLine="0"/>
        <w:rPr>
          <w:sz w:val="18"/>
          <w:szCs w:val="18"/>
        </w:rPr>
      </w:pPr>
      <w:r w:rsidDel="00000000" w:rsidR="00000000" w:rsidRPr="00000000">
        <w:rPr>
          <w:rtl w:val="0"/>
        </w:rPr>
      </w:r>
    </w:p>
    <w:p w:rsidR="00000000" w:rsidDel="00000000" w:rsidP="00000000" w:rsidRDefault="00000000" w:rsidRPr="00000000" w14:paraId="00000378">
      <w:pPr>
        <w:numPr>
          <w:ilvl w:val="1"/>
          <w:numId w:val="30"/>
        </w:numPr>
        <w:ind w:left="144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pointed-to-variable, same usage syntax as a regular variable</w:t>
      </w:r>
    </w:p>
    <w:p w:rsidR="00000000" w:rsidDel="00000000" w:rsidP="00000000" w:rsidRDefault="00000000" w:rsidRPr="00000000" w14:paraId="00000379">
      <w:pPr>
        <w:numPr>
          <w:ilvl w:val="1"/>
          <w:numId w:val="30"/>
        </w:numPr>
        <w:ind w:left="144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pointed-to-variable, post-inc the pointer by BYTE/WORD/LONG/STRUCT (1/2/4/?)</w:t>
      </w:r>
    </w:p>
    <w:p w:rsidR="00000000" w:rsidDel="00000000" w:rsidP="00000000" w:rsidRDefault="00000000" w:rsidRPr="00000000" w14:paraId="0000037A">
      <w:pPr>
        <w:numPr>
          <w:ilvl w:val="1"/>
          <w:numId w:val="30"/>
        </w:numPr>
        <w:ind w:left="144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pointed-to-variable, post-dec the pointer by BYTE/WORD/LONG/STRUCT (1/2/4/?)</w:t>
      </w:r>
    </w:p>
    <w:p w:rsidR="00000000" w:rsidDel="00000000" w:rsidP="00000000" w:rsidRDefault="00000000" w:rsidRPr="00000000" w14:paraId="0000037B">
      <w:pPr>
        <w:numPr>
          <w:ilvl w:val="1"/>
          <w:numId w:val="30"/>
        </w:numPr>
        <w:ind w:left="144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pointed-to-variable, pre-inc the pointer by BYTE/WORD/LONG/STRUCT (1/2/4/?)</w:t>
      </w:r>
    </w:p>
    <w:p w:rsidR="00000000" w:rsidDel="00000000" w:rsidP="00000000" w:rsidRDefault="00000000" w:rsidRPr="00000000" w14:paraId="0000037C">
      <w:pPr>
        <w:numPr>
          <w:ilvl w:val="1"/>
          <w:numId w:val="30"/>
        </w:numPr>
        <w:ind w:left="144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pointed-to-variable, pre-dec the pointer by BYTE/WORD/LONG/STRUCT (1/2/4/?)</w:t>
      </w:r>
    </w:p>
    <w:p w:rsidR="00000000" w:rsidDel="00000000" w:rsidP="00000000" w:rsidRDefault="00000000" w:rsidRPr="00000000" w14:paraId="0000037D">
      <w:pPr>
        <w:ind w:left="0" w:firstLine="0"/>
        <w:rPr>
          <w:sz w:val="18"/>
          <w:szCs w:val="18"/>
        </w:rPr>
      </w:pPr>
      <w:r w:rsidDel="00000000" w:rsidR="00000000" w:rsidRPr="00000000">
        <w:rPr>
          <w:rtl w:val="0"/>
        </w:rPr>
      </w:r>
    </w:p>
    <w:p w:rsidR="00000000" w:rsidDel="00000000" w:rsidP="00000000" w:rsidRDefault="00000000" w:rsidRPr="00000000" w14:paraId="0000037E">
      <w:pPr>
        <w:numPr>
          <w:ilvl w:val="1"/>
          <w:numId w:val="30"/>
        </w:numPr>
        <w:ind w:left="144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w:t>
      </w:r>
      <w:r w:rsidDel="00000000" w:rsidR="00000000" w:rsidRPr="00000000">
        <w:rPr>
          <w:sz w:val="18"/>
          <w:szCs w:val="18"/>
          <w:rtl w:val="0"/>
        </w:rPr>
        <w:t xml:space="preserve">'read/modify/write the pointer, itself</w:t>
      </w:r>
    </w:p>
    <w:p w:rsidR="00000000" w:rsidDel="00000000" w:rsidP="00000000" w:rsidRDefault="00000000" w:rsidRPr="00000000" w14:paraId="0000037F">
      <w:pPr>
        <w:ind w:left="0" w:firstLine="0"/>
        <w:rPr>
          <w:sz w:val="18"/>
          <w:szCs w:val="18"/>
        </w:rPr>
      </w:pPr>
      <w:r w:rsidDel="00000000" w:rsidR="00000000" w:rsidRPr="00000000">
        <w:rPr>
          <w:rtl w:val="0"/>
        </w:rPr>
      </w:r>
    </w:p>
    <w:p w:rsidR="00000000" w:rsidDel="00000000" w:rsidP="00000000" w:rsidRDefault="00000000" w:rsidRPr="00000000" w14:paraId="00000380">
      <w:pPr>
        <w:numPr>
          <w:ilvl w:val="2"/>
          <w:numId w:val="30"/>
        </w:numPr>
        <w:ind w:left="21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 @regvar     'point the pointer to a BYTE/WORD/LONG/STRUCT</w:t>
      </w:r>
    </w:p>
    <w:p w:rsidR="00000000" w:rsidDel="00000000" w:rsidP="00000000" w:rsidRDefault="00000000" w:rsidRPr="00000000" w14:paraId="00000381">
      <w:pPr>
        <w:numPr>
          <w:ilvl w:val="2"/>
          <w:numId w:val="30"/>
        </w:numPr>
        <w:ind w:left="21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'post-inc the pointer by BYTE/WORD/LONG/STRUCT (1/2/4/?)</w:t>
      </w:r>
    </w:p>
    <w:p w:rsidR="00000000" w:rsidDel="00000000" w:rsidP="00000000" w:rsidRDefault="00000000" w:rsidRPr="00000000" w14:paraId="00000382">
      <w:pPr>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83">
      <w:pPr>
        <w:numPr>
          <w:ilvl w:val="1"/>
          <w:numId w:val="30"/>
        </w:numPr>
        <w:ind w:left="1440" w:hanging="360"/>
        <w:rPr>
          <w:sz w:val="18"/>
          <w:szCs w:val="18"/>
        </w:rPr>
      </w:pPr>
      <w:r w:rsidDel="00000000" w:rsidR="00000000" w:rsidRPr="00000000">
        <w:rPr>
          <w:sz w:val="18"/>
          <w:szCs w:val="18"/>
          <w:rtl w:val="0"/>
        </w:rPr>
        <w:t xml:space="preserve">Pointers, from outside to inside:</w:t>
      </w:r>
    </w:p>
    <w:p w:rsidR="00000000" w:rsidDel="00000000" w:rsidP="00000000" w:rsidRDefault="00000000" w:rsidRPr="00000000" w14:paraId="00000384">
      <w:pPr>
        <w:ind w:left="0" w:firstLine="0"/>
        <w:rPr>
          <w:sz w:val="18"/>
          <w:szCs w:val="18"/>
        </w:rPr>
      </w:pPr>
      <w:r w:rsidDel="00000000" w:rsidR="00000000" w:rsidRPr="00000000">
        <w:rPr>
          <w:rtl w:val="0"/>
        </w:rPr>
      </w:r>
    </w:p>
    <w:p w:rsidR="00000000" w:rsidDel="00000000" w:rsidP="00000000" w:rsidRDefault="00000000" w:rsidRPr="00000000" w14:paraId="00000385">
      <w:pPr>
        <w:numPr>
          <w:ilvl w:val="2"/>
          <w:numId w:val="30"/>
        </w:numPr>
        <w:ind w:left="21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ptrvar                  'the pointed-to variable, has same usage syntax as a regular variable</w:t>
      </w:r>
    </w:p>
    <w:p w:rsidR="00000000" w:rsidDel="00000000" w:rsidP="00000000" w:rsidRDefault="00000000" w:rsidRPr="00000000" w14:paraId="00000386">
      <w:pPr>
        <w:numPr>
          <w:ilvl w:val="2"/>
          <w:numId w:val="30"/>
        </w:numPr>
        <w:ind w:left="216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@ptrvar                 'the address of the pointed-to variable, equals the pointer variable</w:t>
      </w:r>
    </w:p>
    <w:p w:rsidR="00000000" w:rsidDel="00000000" w:rsidP="00000000" w:rsidRDefault="00000000" w:rsidRPr="00000000" w14:paraId="00000387">
      <w:pPr>
        <w:numPr>
          <w:ilvl w:val="2"/>
          <w:numId w:val="30"/>
        </w:numPr>
        <w:ind w:left="216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[ptrvar]                'the pointer variable, equals the address of the pointed-to variable</w:t>
      </w:r>
    </w:p>
    <w:p w:rsidR="00000000" w:rsidDel="00000000" w:rsidP="00000000" w:rsidRDefault="00000000" w:rsidRPr="00000000" w14:paraId="00000388">
      <w:pPr>
        <w:numPr>
          <w:ilvl w:val="2"/>
          <w:numId w:val="30"/>
        </w:numPr>
        <w:ind w:left="216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@[ptrvar]               'the address of the pointer variable</w:t>
      </w:r>
    </w:p>
    <w:p w:rsidR="00000000" w:rsidDel="00000000" w:rsidP="00000000" w:rsidRDefault="00000000" w:rsidRPr="00000000" w14:paraId="00000389">
      <w:pPr>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8A">
      <w:pPr>
        <w:pageBreakBefore w:val="0"/>
        <w:numPr>
          <w:ilvl w:val="0"/>
          <w:numId w:val="42"/>
        </w:numPr>
        <w:ind w:left="720" w:hanging="360"/>
        <w:rPr>
          <w:sz w:val="18"/>
          <w:szCs w:val="18"/>
          <w:u w:val="none"/>
        </w:rPr>
      </w:pPr>
      <w:r w:rsidDel="00000000" w:rsidR="00000000" w:rsidRPr="00000000">
        <w:rPr>
          <w:sz w:val="18"/>
          <w:szCs w:val="18"/>
          <w:rtl w:val="0"/>
        </w:rPr>
        <w:t xml:space="preserve">Variables are packed in memory in the order they are declared, beginning at a long-aligned address.</w:t>
      </w:r>
    </w:p>
    <w:p w:rsidR="00000000" w:rsidDel="00000000" w:rsidP="00000000" w:rsidRDefault="00000000" w:rsidRPr="00000000" w14:paraId="0000038B">
      <w:pPr>
        <w:pageBreakBefore w:val="0"/>
        <w:numPr>
          <w:ilvl w:val="0"/>
          <w:numId w:val="42"/>
        </w:numPr>
        <w:ind w:left="720" w:hanging="360"/>
        <w:rPr>
          <w:sz w:val="18"/>
          <w:szCs w:val="18"/>
          <w:u w:val="none"/>
        </w:rPr>
      </w:pPr>
      <w:r w:rsidDel="00000000" w:rsidR="00000000" w:rsidRPr="00000000">
        <w:rPr>
          <w:sz w:val="18"/>
          <w:szCs w:val="18"/>
          <w:rtl w:val="0"/>
        </w:rPr>
        <w:t xml:space="preserve">Each object's first 15 longs of variable memory are accessed via special bytecodes for improved efficiency.</w:t>
      </w:r>
    </w:p>
    <w:p w:rsidR="00000000" w:rsidDel="00000000" w:rsidP="00000000" w:rsidRDefault="00000000" w:rsidRPr="00000000" w14:paraId="0000038C">
      <w:pPr>
        <w:pageBreakBefore w:val="0"/>
        <w:numPr>
          <w:ilvl w:val="0"/>
          <w:numId w:val="42"/>
        </w:numPr>
        <w:ind w:left="720" w:hanging="360"/>
        <w:rPr>
          <w:sz w:val="18"/>
          <w:szCs w:val="18"/>
          <w:u w:val="none"/>
        </w:rPr>
      </w:pPr>
      <w:r w:rsidDel="00000000" w:rsidR="00000000" w:rsidRPr="00000000">
        <w:rPr>
          <w:sz w:val="18"/>
          <w:szCs w:val="18"/>
          <w:rtl w:val="0"/>
        </w:rPr>
        <w:t xml:space="preserve">Each instance of an object will require one long, plus its amount of declared VAR space, plus 0..3 bytes to long-align to the next object's VAR space.</w:t>
      </w:r>
    </w:p>
    <w:p w:rsidR="00000000" w:rsidDel="00000000" w:rsidP="00000000" w:rsidRDefault="00000000" w:rsidRPr="00000000" w14:paraId="0000038D">
      <w:pPr>
        <w:numPr>
          <w:ilvl w:val="0"/>
          <w:numId w:val="42"/>
        </w:numPr>
        <w:ind w:left="720" w:hanging="360"/>
        <w:rPr>
          <w:sz w:val="18"/>
          <w:szCs w:val="18"/>
        </w:rPr>
      </w:pPr>
      <w:r w:rsidDel="00000000" w:rsidR="00000000" w:rsidRPr="00000000">
        <w:rPr>
          <w:sz w:val="18"/>
          <w:szCs w:val="18"/>
          <w:rtl w:val="0"/>
        </w:rPr>
        <w:t xml:space="preserve">Variables are initialized to zero at run time.</w:t>
      </w:r>
    </w:p>
    <w:p w:rsidR="00000000" w:rsidDel="00000000" w:rsidP="00000000" w:rsidRDefault="00000000" w:rsidRPr="00000000" w14:paraId="0000038E">
      <w:pPr>
        <w:rPr>
          <w:sz w:val="18"/>
          <w:szCs w:val="18"/>
        </w:rPr>
      </w:pPr>
      <w:r w:rsidDel="00000000" w:rsidR="00000000" w:rsidRPr="00000000">
        <w:rPr>
          <w:rtl w:val="0"/>
        </w:rPr>
      </w:r>
    </w:p>
    <w:p w:rsidR="00000000" w:rsidDel="00000000" w:rsidP="00000000" w:rsidRDefault="00000000" w:rsidRPr="00000000" w14:paraId="0000038F">
      <w:pPr>
        <w:rPr>
          <w:sz w:val="18"/>
          <w:szCs w:val="18"/>
        </w:rPr>
      </w:pPr>
      <w:r w:rsidDel="00000000" w:rsidR="00000000" w:rsidRPr="00000000">
        <w:rPr>
          <w:rtl w:val="0"/>
        </w:rPr>
      </w:r>
    </w:p>
    <w:p w:rsidR="00000000" w:rsidDel="00000000" w:rsidP="00000000" w:rsidRDefault="00000000" w:rsidRPr="00000000" w14:paraId="00000390">
      <w:pPr>
        <w:rPr>
          <w:sz w:val="18"/>
          <w:szCs w:val="18"/>
        </w:rPr>
      </w:pPr>
      <w:r w:rsidDel="00000000" w:rsidR="00000000" w:rsidRPr="00000000">
        <w:rPr>
          <w:sz w:val="18"/>
          <w:szCs w:val="18"/>
          <w:rtl w:val="0"/>
        </w:rPr>
        <w:t xml:space="preserve">VAR syntax is as follows:</w:t>
      </w:r>
    </w:p>
    <w:p w:rsidR="00000000" w:rsidDel="00000000" w:rsidP="00000000" w:rsidRDefault="00000000" w:rsidRPr="00000000" w14:paraId="00000391">
      <w:pPr>
        <w:rPr>
          <w:sz w:val="18"/>
          <w:szCs w:val="18"/>
        </w:rPr>
      </w:pPr>
      <w:r w:rsidDel="00000000" w:rsidR="00000000" w:rsidRPr="00000000">
        <w:rPr>
          <w:rtl w:val="0"/>
        </w:rPr>
      </w:r>
    </w:p>
    <w:p w:rsidR="00000000" w:rsidDel="00000000" w:rsidP="00000000" w:rsidRDefault="00000000" w:rsidRPr="00000000" w14:paraId="00000392">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{{^}BYTE|{^}WORD|{^}LONG|{^}StructName} VarName{[ArraySize]} {, VarName{[ArraySize]} {, ...}</w:t>
      </w:r>
    </w:p>
    <w:p w:rsidR="00000000" w:rsidDel="00000000" w:rsidP="00000000" w:rsidRDefault="00000000" w:rsidRPr="00000000" w14:paraId="00000393">
      <w:pPr>
        <w:rPr>
          <w:sz w:val="18"/>
          <w:szCs w:val="18"/>
        </w:rPr>
      </w:pPr>
      <w:r w:rsidDel="00000000" w:rsidR="00000000" w:rsidRPr="00000000">
        <w:rPr>
          <w:rtl w:val="0"/>
        </w:rPr>
      </w:r>
    </w:p>
    <w:p w:rsidR="00000000" w:rsidDel="00000000" w:rsidP="00000000" w:rsidRDefault="00000000" w:rsidRPr="00000000" w14:paraId="00000394">
      <w:pPr>
        <w:pageBreakBefore w:val="0"/>
        <w:ind w:left="0" w:firstLine="0"/>
        <w:rPr>
          <w:sz w:val="18"/>
          <w:szCs w:val="18"/>
        </w:rPr>
      </w:pPr>
      <w:r w:rsidDel="00000000" w:rsidR="00000000" w:rsidRPr="00000000">
        <w:rPr>
          <w:rtl w:val="0"/>
        </w:rPr>
      </w:r>
    </w:p>
    <w:p w:rsidR="00000000" w:rsidDel="00000000" w:rsidP="00000000" w:rsidRDefault="00000000" w:rsidRPr="00000000" w14:paraId="00000395">
      <w:pPr>
        <w:pageBreakBefore w:val="0"/>
        <w:ind w:left="0" w:firstLine="0"/>
        <w:rPr>
          <w:sz w:val="18"/>
          <w:szCs w:val="18"/>
        </w:rPr>
      </w:pPr>
      <w:r w:rsidDel="00000000" w:rsidR="00000000" w:rsidRPr="00000000">
        <w:rPr>
          <w:rtl w:val="0"/>
        </w:rPr>
      </w:r>
    </w:p>
    <w:tbl>
      <w:tblPr>
        <w:tblStyle w:val="Table1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1520"/>
        <w:tblGridChange w:id="0">
          <w:tblGrid>
            <w:gridCol w:w="1440"/>
            <w:gridCol w:w="1152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39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VAR</w:t>
            </w:r>
          </w:p>
          <w:p w:rsidR="00000000" w:rsidDel="00000000" w:rsidP="00000000" w:rsidRDefault="00000000" w:rsidRPr="00000000" w14:paraId="00000397">
            <w:pPr>
              <w:pageBreakBefore w:val="0"/>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39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Variable</w:t>
            </w:r>
          </w:p>
          <w:p w:rsidR="00000000" w:rsidDel="00000000" w:rsidP="00000000" w:rsidRDefault="00000000" w:rsidRPr="00000000" w14:paraId="0000039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Declarations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VAR</w:t>
            </w:r>
            <w:r w:rsidDel="00000000" w:rsidR="00000000" w:rsidRPr="00000000">
              <w:rPr>
                <w:rFonts w:ascii="Courier New" w:cs="Courier New" w:eastAsia="Courier New" w:hAnsi="Courier New"/>
                <w:b w:val="1"/>
                <w:sz w:val="18"/>
                <w:szCs w:val="18"/>
                <w:rtl w:val="0"/>
              </w:rPr>
              <w:t xml:space="preserve">  CogNum                     </w:t>
            </w:r>
            <w:r w:rsidDel="00000000" w:rsidR="00000000" w:rsidRPr="00000000">
              <w:rPr>
                <w:rFonts w:ascii="Courier New" w:cs="Courier New" w:eastAsia="Courier New" w:hAnsi="Courier New"/>
                <w:b w:val="1"/>
                <w:color w:val="999999"/>
                <w:sz w:val="18"/>
                <w:szCs w:val="18"/>
                <w:rtl w:val="0"/>
              </w:rPr>
              <w:t xml:space="preserve">'The default variable size is LONG (32 bits).</w:t>
            </w:r>
          </w:p>
          <w:p w:rsidR="00000000" w:rsidDel="00000000" w:rsidP="00000000" w:rsidRDefault="00000000" w:rsidRPr="00000000" w14:paraId="0000039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CursorMode</w:t>
            </w:r>
          </w:p>
          <w:p w:rsidR="00000000" w:rsidDel="00000000" w:rsidP="00000000" w:rsidRDefault="00000000" w:rsidRPr="00000000" w14:paraId="0000039C">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PosX                       </w:t>
            </w:r>
            <w:r w:rsidDel="00000000" w:rsidR="00000000" w:rsidRPr="00000000">
              <w:rPr>
                <w:rFonts w:ascii="Courier New" w:cs="Courier New" w:eastAsia="Courier New" w:hAnsi="Courier New"/>
                <w:b w:val="1"/>
                <w:color w:val="999999"/>
                <w:sz w:val="18"/>
                <w:szCs w:val="18"/>
                <w:rtl w:val="0"/>
              </w:rPr>
              <w:t xml:space="preserve">'The first 15 longs have special bytecodes for faster/smaller code.</w:t>
            </w:r>
          </w:p>
          <w:p w:rsidR="00000000" w:rsidDel="00000000" w:rsidP="00000000" w:rsidRDefault="00000000" w:rsidRPr="00000000" w14:paraId="0000039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Posy</w:t>
            </w:r>
          </w:p>
          <w:p w:rsidR="00000000" w:rsidDel="00000000" w:rsidP="00000000" w:rsidRDefault="00000000" w:rsidRPr="00000000" w14:paraId="0000039E">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SendPtr</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'So, declare your most common variables first, as longs.</w:t>
            </w:r>
          </w:p>
          <w:p w:rsidR="00000000" w:rsidDel="00000000" w:rsidP="00000000" w:rsidRDefault="00000000" w:rsidRPr="00000000" w14:paraId="0000039F">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A0">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StringChr             </w:t>
            </w:r>
            <w:r w:rsidDel="00000000" w:rsidR="00000000" w:rsidRPr="00000000">
              <w:rPr>
                <w:rFonts w:ascii="Courier New" w:cs="Courier New" w:eastAsia="Courier New" w:hAnsi="Courier New"/>
                <w:b w:val="1"/>
                <w:color w:val="999999"/>
                <w:sz w:val="18"/>
                <w:szCs w:val="18"/>
                <w:rtl w:val="0"/>
              </w:rPr>
              <w:t xml:space="preserve">'byte variable (8 bits)</w:t>
            </w:r>
          </w:p>
          <w:p w:rsidR="00000000" w:rsidDel="00000000" w:rsidP="00000000" w:rsidRDefault="00000000" w:rsidRPr="00000000" w14:paraId="000003A1">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StringBuff[64]        </w:t>
            </w:r>
            <w:r w:rsidDel="00000000" w:rsidR="00000000" w:rsidRPr="00000000">
              <w:rPr>
                <w:rFonts w:ascii="Courier New" w:cs="Courier New" w:eastAsia="Courier New" w:hAnsi="Courier New"/>
                <w:b w:val="1"/>
                <w:color w:val="999999"/>
                <w:sz w:val="18"/>
                <w:szCs w:val="18"/>
                <w:rtl w:val="0"/>
              </w:rPr>
              <w:t xml:space="preserve">'byte variable array (64 bytes)</w:t>
            </w:r>
          </w:p>
          <w:p w:rsidR="00000000" w:rsidDel="00000000" w:rsidP="00000000" w:rsidRDefault="00000000" w:rsidRPr="00000000" w14:paraId="000003A2">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a,b,c[1000],d         </w:t>
            </w:r>
            <w:r w:rsidDel="00000000" w:rsidR="00000000" w:rsidRPr="00000000">
              <w:rPr>
                <w:rFonts w:ascii="Courier New" w:cs="Courier New" w:eastAsia="Courier New" w:hAnsi="Courier New"/>
                <w:b w:val="1"/>
                <w:color w:val="999999"/>
                <w:sz w:val="18"/>
                <w:szCs w:val="18"/>
                <w:rtl w:val="0"/>
              </w:rPr>
              <w:t xml:space="preserve">'comma-separated declarations</w:t>
            </w:r>
          </w:p>
          <w:p w:rsidR="00000000" w:rsidDel="00000000" w:rsidP="00000000" w:rsidRDefault="00000000" w:rsidRPr="00000000" w14:paraId="000003A3">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A4">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 CurrentCycle          </w:t>
            </w:r>
            <w:r w:rsidDel="00000000" w:rsidR="00000000" w:rsidRPr="00000000">
              <w:rPr>
                <w:rFonts w:ascii="Courier New" w:cs="Courier New" w:eastAsia="Courier New" w:hAnsi="Courier New"/>
                <w:b w:val="1"/>
                <w:color w:val="999999"/>
                <w:sz w:val="18"/>
                <w:szCs w:val="18"/>
                <w:rtl w:val="0"/>
              </w:rPr>
              <w:t xml:space="preserve">'word variable (16 bits)</w:t>
            </w:r>
          </w:p>
          <w:p w:rsidR="00000000" w:rsidDel="00000000" w:rsidP="00000000" w:rsidRDefault="00000000" w:rsidRPr="00000000" w14:paraId="000003A5">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 Cycles[200]           </w:t>
            </w:r>
            <w:r w:rsidDel="00000000" w:rsidR="00000000" w:rsidRPr="00000000">
              <w:rPr>
                <w:rFonts w:ascii="Courier New" w:cs="Courier New" w:eastAsia="Courier New" w:hAnsi="Courier New"/>
                <w:b w:val="1"/>
                <w:color w:val="999999"/>
                <w:sz w:val="18"/>
                <w:szCs w:val="18"/>
                <w:rtl w:val="0"/>
              </w:rPr>
              <w:t xml:space="preserve">'word variable array (200 words)</w:t>
            </w:r>
          </w:p>
          <w:p w:rsidR="00000000" w:rsidDel="00000000" w:rsidP="00000000" w:rsidRDefault="00000000" w:rsidRPr="00000000" w14:paraId="000003A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 e,f[5],g,h[10]        </w:t>
            </w:r>
            <w:r w:rsidDel="00000000" w:rsidR="00000000" w:rsidRPr="00000000">
              <w:rPr>
                <w:rFonts w:ascii="Courier New" w:cs="Courier New" w:eastAsia="Courier New" w:hAnsi="Courier New"/>
                <w:b w:val="1"/>
                <w:color w:val="999999"/>
                <w:sz w:val="18"/>
                <w:szCs w:val="18"/>
                <w:rtl w:val="0"/>
              </w:rPr>
              <w:t xml:space="preserve">'comma-separated declarations</w:t>
            </w:r>
          </w:p>
          <w:p w:rsidR="00000000" w:rsidDel="00000000" w:rsidP="00000000" w:rsidRDefault="00000000" w:rsidRPr="00000000" w14:paraId="000003A7">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A8">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LONG Value                 </w:t>
            </w:r>
            <w:r w:rsidDel="00000000" w:rsidR="00000000" w:rsidRPr="00000000">
              <w:rPr>
                <w:rFonts w:ascii="Courier New" w:cs="Courier New" w:eastAsia="Courier New" w:hAnsi="Courier New"/>
                <w:b w:val="1"/>
                <w:color w:val="999999"/>
                <w:sz w:val="18"/>
                <w:szCs w:val="18"/>
                <w:rtl w:val="0"/>
              </w:rPr>
              <w:t xml:space="preserve">'long variable</w:t>
            </w:r>
          </w:p>
          <w:p w:rsidR="00000000" w:rsidDel="00000000" w:rsidP="00000000" w:rsidRDefault="00000000" w:rsidRPr="00000000" w14:paraId="000003A9">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LONG Values[15]            </w:t>
            </w:r>
            <w:r w:rsidDel="00000000" w:rsidR="00000000" w:rsidRPr="00000000">
              <w:rPr>
                <w:rFonts w:ascii="Courier New" w:cs="Courier New" w:eastAsia="Courier New" w:hAnsi="Courier New"/>
                <w:b w:val="1"/>
                <w:color w:val="999999"/>
                <w:sz w:val="18"/>
                <w:szCs w:val="18"/>
                <w:rtl w:val="0"/>
              </w:rPr>
              <w:t xml:space="preserve">'long variable array (15 longs)</w:t>
            </w:r>
          </w:p>
          <w:p w:rsidR="00000000" w:rsidDel="00000000" w:rsidP="00000000" w:rsidRDefault="00000000" w:rsidRPr="00000000" w14:paraId="000003AA">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LONG i[100],j,k,l          </w:t>
            </w:r>
            <w:r w:rsidDel="00000000" w:rsidR="00000000" w:rsidRPr="00000000">
              <w:rPr>
                <w:rFonts w:ascii="Courier New" w:cs="Courier New" w:eastAsia="Courier New" w:hAnsi="Courier New"/>
                <w:b w:val="1"/>
                <w:color w:val="999999"/>
                <w:sz w:val="18"/>
                <w:szCs w:val="18"/>
                <w:rtl w:val="0"/>
              </w:rPr>
              <w:t xml:space="preserve">'comma-separated declarations</w:t>
            </w:r>
          </w:p>
          <w:p w:rsidR="00000000" w:rsidDel="00000000" w:rsidP="00000000" w:rsidRDefault="00000000" w:rsidRPr="00000000" w14:paraId="000003AB">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AC">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StructTypeA sRecord        </w:t>
            </w:r>
            <w:r w:rsidDel="00000000" w:rsidR="00000000" w:rsidRPr="00000000">
              <w:rPr>
                <w:rFonts w:ascii="Courier New" w:cs="Courier New" w:eastAsia="Courier New" w:hAnsi="Courier New"/>
                <w:b w:val="1"/>
                <w:color w:val="999999"/>
                <w:sz w:val="18"/>
                <w:szCs w:val="18"/>
                <w:rtl w:val="0"/>
              </w:rPr>
              <w:t xml:space="preserve">'structure variable of StructTypeA</w:t>
            </w:r>
          </w:p>
          <w:p w:rsidR="00000000" w:rsidDel="00000000" w:rsidP="00000000" w:rsidRDefault="00000000" w:rsidRPr="00000000" w14:paraId="000003AD">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StructTypeB sRecord[20]    </w:t>
            </w:r>
            <w:r w:rsidDel="00000000" w:rsidR="00000000" w:rsidRPr="00000000">
              <w:rPr>
                <w:rFonts w:ascii="Courier New" w:cs="Courier New" w:eastAsia="Courier New" w:hAnsi="Courier New"/>
                <w:b w:val="1"/>
                <w:color w:val="999999"/>
                <w:sz w:val="18"/>
                <w:szCs w:val="18"/>
                <w:rtl w:val="0"/>
              </w:rPr>
              <w:t xml:space="preserve">'structure variable array of StructTypeB</w:t>
            </w:r>
          </w:p>
          <w:p w:rsidR="00000000" w:rsidDel="00000000" w:rsidP="00000000" w:rsidRDefault="00000000" w:rsidRPr="00000000" w14:paraId="000003AE">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A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^BYTE bytePtr              </w:t>
            </w:r>
            <w:r w:rsidDel="00000000" w:rsidR="00000000" w:rsidRPr="00000000">
              <w:rPr>
                <w:rFonts w:ascii="Courier New" w:cs="Courier New" w:eastAsia="Courier New" w:hAnsi="Courier New"/>
                <w:b w:val="1"/>
                <w:color w:val="999999"/>
                <w:sz w:val="18"/>
                <w:szCs w:val="18"/>
                <w:rtl w:val="0"/>
              </w:rPr>
              <w:t xml:space="preserve">'byte pointer variable (long)</w:t>
            </w:r>
            <w:r w:rsidDel="00000000" w:rsidR="00000000" w:rsidRPr="00000000">
              <w:rPr>
                <w:rtl w:val="0"/>
              </w:rPr>
            </w:r>
          </w:p>
          <w:p w:rsidR="00000000" w:rsidDel="00000000" w:rsidP="00000000" w:rsidRDefault="00000000" w:rsidRPr="00000000" w14:paraId="000003B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^WORD wordPtr              </w:t>
            </w:r>
            <w:r w:rsidDel="00000000" w:rsidR="00000000" w:rsidRPr="00000000">
              <w:rPr>
                <w:rFonts w:ascii="Courier New" w:cs="Courier New" w:eastAsia="Courier New" w:hAnsi="Courier New"/>
                <w:b w:val="1"/>
                <w:color w:val="999999"/>
                <w:sz w:val="18"/>
                <w:szCs w:val="18"/>
                <w:rtl w:val="0"/>
              </w:rPr>
              <w:t xml:space="preserve">'word pointer variable (long)</w:t>
            </w:r>
            <w:r w:rsidDel="00000000" w:rsidR="00000000" w:rsidRPr="00000000">
              <w:rPr>
                <w:rtl w:val="0"/>
              </w:rPr>
            </w:r>
          </w:p>
          <w:p w:rsidR="00000000" w:rsidDel="00000000" w:rsidP="00000000" w:rsidRDefault="00000000" w:rsidRPr="00000000" w14:paraId="000003B1">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^LONG longPtr              </w:t>
            </w:r>
            <w:r w:rsidDel="00000000" w:rsidR="00000000" w:rsidRPr="00000000">
              <w:rPr>
                <w:rFonts w:ascii="Courier New" w:cs="Courier New" w:eastAsia="Courier New" w:hAnsi="Courier New"/>
                <w:b w:val="1"/>
                <w:color w:val="999999"/>
                <w:sz w:val="18"/>
                <w:szCs w:val="18"/>
                <w:rtl w:val="0"/>
              </w:rPr>
              <w:t xml:space="preserve">'long pointer variable (long)</w:t>
            </w:r>
            <w:r w:rsidDel="00000000" w:rsidR="00000000" w:rsidRPr="00000000">
              <w:rPr>
                <w:rtl w:val="0"/>
              </w:rPr>
            </w:r>
          </w:p>
          <w:p w:rsidR="00000000" w:rsidDel="00000000" w:rsidP="00000000" w:rsidRDefault="00000000" w:rsidRPr="00000000" w14:paraId="000003B2">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^StructTypeC StructPtr     </w:t>
            </w:r>
            <w:r w:rsidDel="00000000" w:rsidR="00000000" w:rsidRPr="00000000">
              <w:rPr>
                <w:rFonts w:ascii="Courier New" w:cs="Courier New" w:eastAsia="Courier New" w:hAnsi="Courier New"/>
                <w:b w:val="1"/>
                <w:color w:val="999999"/>
                <w:sz w:val="18"/>
                <w:szCs w:val="18"/>
                <w:rtl w:val="0"/>
              </w:rPr>
              <w:t xml:space="preserve">'structure pointer variable of StructTypeC (long)</w:t>
            </w:r>
          </w:p>
          <w:p w:rsidR="00000000" w:rsidDel="00000000" w:rsidP="00000000" w:rsidRDefault="00000000" w:rsidRPr="00000000" w14:paraId="000003B3">
            <w:pPr>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3B4">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a,b,c, WORD d, LONG e </w:t>
            </w:r>
            <w:r w:rsidDel="00000000" w:rsidR="00000000" w:rsidRPr="00000000">
              <w:rPr>
                <w:rFonts w:ascii="Courier New" w:cs="Courier New" w:eastAsia="Courier New" w:hAnsi="Courier New"/>
                <w:b w:val="1"/>
                <w:color w:val="999999"/>
                <w:sz w:val="18"/>
                <w:szCs w:val="18"/>
                <w:rtl w:val="0"/>
              </w:rPr>
              <w:t xml:space="preserve">'Multiple types can be declared on the same line.</w:t>
            </w:r>
          </w:p>
          <w:p w:rsidR="00000000" w:rsidDel="00000000" w:rsidP="00000000" w:rsidRDefault="00000000" w:rsidRPr="00000000" w14:paraId="000003B5">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ALIGNW</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'word-align to hub memory, advances variable pointer as necessary</w:t>
            </w:r>
          </w:p>
          <w:p w:rsidR="00000000" w:rsidDel="00000000" w:rsidP="00000000" w:rsidRDefault="00000000" w:rsidRPr="00000000" w14:paraId="000003B7">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3B8">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ALIGNL                     </w:t>
            </w:r>
            <w:r w:rsidDel="00000000" w:rsidR="00000000" w:rsidRPr="00000000">
              <w:rPr>
                <w:rFonts w:ascii="Courier New" w:cs="Courier New" w:eastAsia="Courier New" w:hAnsi="Courier New"/>
                <w:b w:val="1"/>
                <w:color w:val="999999"/>
                <w:sz w:val="18"/>
                <w:szCs w:val="18"/>
                <w:rtl w:val="0"/>
              </w:rPr>
              <w:t xml:space="preserve">'long-align to hub memory, advances variable pointer as necessary</w:t>
            </w:r>
          </w:p>
          <w:p w:rsidR="00000000" w:rsidDel="00000000" w:rsidP="00000000" w:rsidRDefault="00000000" w:rsidRPr="00000000" w14:paraId="000003B9">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Bitmap[640*480]       </w:t>
            </w:r>
            <w:r w:rsidDel="00000000" w:rsidR="00000000" w:rsidRPr="00000000">
              <w:rPr>
                <w:rFonts w:ascii="Courier New" w:cs="Courier New" w:eastAsia="Courier New" w:hAnsi="Courier New"/>
                <w:b w:val="1"/>
                <w:color w:val="999999"/>
                <w:sz w:val="18"/>
                <w:szCs w:val="18"/>
                <w:rtl w:val="0"/>
              </w:rPr>
              <w:t xml:space="preserve">'..useful for making long-aligned buffers for FIFO-wrapping</w:t>
            </w:r>
          </w:p>
        </w:tc>
      </w:tr>
    </w:tbl>
    <w:p w:rsidR="00000000" w:rsidDel="00000000" w:rsidP="00000000" w:rsidRDefault="00000000" w:rsidRPr="00000000" w14:paraId="000003BA">
      <w:pPr>
        <w:pStyle w:val="Heading2"/>
        <w:pageBreakBefore w:val="0"/>
        <w:rPr/>
      </w:pPr>
      <w:bookmarkStart w:colFirst="0" w:colLast="0" w:name="_ydew4s6xmgqa" w:id="13"/>
      <w:bookmarkEnd w:id="13"/>
      <w:r w:rsidDel="00000000" w:rsidR="00000000" w:rsidRPr="00000000">
        <w:rPr>
          <w:rtl w:val="0"/>
        </w:rPr>
      </w:r>
    </w:p>
    <w:p w:rsidR="00000000" w:rsidDel="00000000" w:rsidP="00000000" w:rsidRDefault="00000000" w:rsidRPr="00000000" w14:paraId="000003BB">
      <w:pPr>
        <w:pStyle w:val="Heading2"/>
        <w:pageBreakBefore w:val="0"/>
        <w:rPr/>
      </w:pPr>
      <w:bookmarkStart w:colFirst="0" w:colLast="0" w:name="_nagbjtem5ytb" w:id="14"/>
      <w:bookmarkEnd w:id="14"/>
      <w:r w:rsidDel="00000000" w:rsidR="00000000" w:rsidRPr="00000000">
        <w:rPr>
          <w:rtl w:val="0"/>
        </w:rPr>
        <w:t xml:space="preserve">PUB and PRI Blocks</w:t>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ageBreakBefore w:val="0"/>
        <w:rPr>
          <w:sz w:val="18"/>
          <w:szCs w:val="18"/>
        </w:rPr>
      </w:pPr>
      <w:r w:rsidDel="00000000" w:rsidR="00000000" w:rsidRPr="00000000">
        <w:rPr>
          <w:sz w:val="18"/>
          <w:szCs w:val="18"/>
          <w:rtl w:val="0"/>
        </w:rPr>
        <w:t xml:space="preserve">PUB and PRI blocks are used to define public and private executable Spin2 methods.</w:t>
      </w:r>
    </w:p>
    <w:p w:rsidR="00000000" w:rsidDel="00000000" w:rsidP="00000000" w:rsidRDefault="00000000" w:rsidRPr="00000000" w14:paraId="000003BE">
      <w:pPr>
        <w:pageBreakBefore w:val="0"/>
        <w:rPr>
          <w:sz w:val="18"/>
          <w:szCs w:val="18"/>
        </w:rPr>
      </w:pPr>
      <w:r w:rsidDel="00000000" w:rsidR="00000000" w:rsidRPr="00000000">
        <w:rPr>
          <w:rtl w:val="0"/>
        </w:rPr>
      </w:r>
    </w:p>
    <w:p w:rsidR="00000000" w:rsidDel="00000000" w:rsidP="00000000" w:rsidRDefault="00000000" w:rsidRPr="00000000" w14:paraId="000003BF">
      <w:pPr>
        <w:pageBreakBefore w:val="0"/>
        <w:numPr>
          <w:ilvl w:val="0"/>
          <w:numId w:val="54"/>
        </w:numPr>
        <w:ind w:left="720" w:hanging="360"/>
        <w:rPr>
          <w:sz w:val="18"/>
          <w:szCs w:val="18"/>
          <w:u w:val="none"/>
        </w:rPr>
      </w:pPr>
      <w:r w:rsidDel="00000000" w:rsidR="00000000" w:rsidRPr="00000000">
        <w:rPr>
          <w:sz w:val="18"/>
          <w:szCs w:val="18"/>
          <w:rtl w:val="0"/>
        </w:rPr>
        <w:t xml:space="preserve">PUB methods are available to the parent object, as well as to the object they are defined in.</w:t>
      </w:r>
    </w:p>
    <w:p w:rsidR="00000000" w:rsidDel="00000000" w:rsidP="00000000" w:rsidRDefault="00000000" w:rsidRPr="00000000" w14:paraId="000003C0">
      <w:pPr>
        <w:pageBreakBefore w:val="0"/>
        <w:numPr>
          <w:ilvl w:val="0"/>
          <w:numId w:val="54"/>
        </w:numPr>
        <w:ind w:left="720" w:hanging="360"/>
        <w:rPr>
          <w:sz w:val="18"/>
          <w:szCs w:val="18"/>
          <w:u w:val="none"/>
        </w:rPr>
      </w:pPr>
      <w:r w:rsidDel="00000000" w:rsidR="00000000" w:rsidRPr="00000000">
        <w:rPr>
          <w:sz w:val="18"/>
          <w:szCs w:val="18"/>
          <w:rtl w:val="0"/>
        </w:rPr>
        <w:t xml:space="preserve">PRI methods are available only to the object they are defined in.</w:t>
      </w:r>
    </w:p>
    <w:p w:rsidR="00000000" w:rsidDel="00000000" w:rsidP="00000000" w:rsidRDefault="00000000" w:rsidRPr="00000000" w14:paraId="000003C1">
      <w:pPr>
        <w:pageBreakBefore w:val="0"/>
        <w:numPr>
          <w:ilvl w:val="0"/>
          <w:numId w:val="54"/>
        </w:numPr>
        <w:ind w:left="720" w:hanging="360"/>
        <w:rPr>
          <w:sz w:val="18"/>
          <w:szCs w:val="18"/>
          <w:u w:val="none"/>
        </w:rPr>
      </w:pPr>
      <w:r w:rsidDel="00000000" w:rsidR="00000000" w:rsidRPr="00000000">
        <w:rPr>
          <w:sz w:val="18"/>
          <w:szCs w:val="18"/>
          <w:rtl w:val="0"/>
        </w:rPr>
        <w:t xml:space="preserve">The first PUB method in an object is what executes when that object is run as the top-level object.</w:t>
      </w:r>
    </w:p>
    <w:p w:rsidR="00000000" w:rsidDel="00000000" w:rsidP="00000000" w:rsidRDefault="00000000" w:rsidRPr="00000000" w14:paraId="000003C2">
      <w:pPr>
        <w:pageBreakBefore w:val="0"/>
        <w:numPr>
          <w:ilvl w:val="0"/>
          <w:numId w:val="54"/>
        </w:numPr>
        <w:ind w:left="720" w:hanging="360"/>
        <w:rPr>
          <w:sz w:val="18"/>
          <w:szCs w:val="18"/>
          <w:u w:val="none"/>
        </w:rPr>
      </w:pPr>
      <w:r w:rsidDel="00000000" w:rsidR="00000000" w:rsidRPr="00000000">
        <w:rPr>
          <w:sz w:val="18"/>
          <w:szCs w:val="18"/>
          <w:rtl w:val="0"/>
        </w:rPr>
        <w:t xml:space="preserve">Methods can have from 0 to 127 input parameter longs, made up of individual longs and of structures up to 15 longs.</w:t>
      </w:r>
    </w:p>
    <w:p w:rsidR="00000000" w:rsidDel="00000000" w:rsidP="00000000" w:rsidRDefault="00000000" w:rsidRPr="00000000" w14:paraId="000003C3">
      <w:pPr>
        <w:pageBreakBefore w:val="0"/>
        <w:numPr>
          <w:ilvl w:val="1"/>
          <w:numId w:val="54"/>
        </w:numPr>
        <w:ind w:left="1440" w:hanging="360"/>
        <w:rPr>
          <w:sz w:val="18"/>
          <w:szCs w:val="18"/>
          <w:u w:val="none"/>
        </w:rPr>
      </w:pPr>
      <w:r w:rsidDel="00000000" w:rsidR="00000000" w:rsidRPr="00000000">
        <w:rPr>
          <w:sz w:val="18"/>
          <w:szCs w:val="18"/>
          <w:rtl w:val="0"/>
        </w:rPr>
        <w:t xml:space="preserve">^BYTE, ^WORD, ^LONG, and ^StructName overrides will cause parameters to become pointers, instead of longs.</w:t>
      </w:r>
    </w:p>
    <w:p w:rsidR="00000000" w:rsidDel="00000000" w:rsidP="00000000" w:rsidRDefault="00000000" w:rsidRPr="00000000" w14:paraId="000003C4">
      <w:pPr>
        <w:pageBreakBefore w:val="0"/>
        <w:numPr>
          <w:ilvl w:val="0"/>
          <w:numId w:val="47"/>
        </w:numPr>
        <w:ind w:left="720" w:hanging="360"/>
        <w:rPr>
          <w:sz w:val="18"/>
          <w:szCs w:val="18"/>
          <w:u w:val="none"/>
        </w:rPr>
      </w:pPr>
      <w:r w:rsidDel="00000000" w:rsidR="00000000" w:rsidRPr="00000000">
        <w:rPr>
          <w:sz w:val="18"/>
          <w:szCs w:val="18"/>
          <w:rtl w:val="0"/>
        </w:rPr>
        <w:t xml:space="preserve">Methods can have from 0 to 15 output result longs, made up of individual longs and of structures up to 15 longs.</w:t>
      </w:r>
    </w:p>
    <w:p w:rsidR="00000000" w:rsidDel="00000000" w:rsidP="00000000" w:rsidRDefault="00000000" w:rsidRPr="00000000" w14:paraId="000003C5">
      <w:pPr>
        <w:numPr>
          <w:ilvl w:val="1"/>
          <w:numId w:val="47"/>
        </w:numPr>
        <w:ind w:left="1440" w:hanging="360"/>
        <w:rPr>
          <w:sz w:val="18"/>
          <w:szCs w:val="18"/>
        </w:rPr>
      </w:pPr>
      <w:r w:rsidDel="00000000" w:rsidR="00000000" w:rsidRPr="00000000">
        <w:rPr>
          <w:sz w:val="18"/>
          <w:szCs w:val="18"/>
          <w:rtl w:val="0"/>
        </w:rPr>
        <w:t xml:space="preserve">^BYTE, ^WORD, ^LONG, and ^StructName overrides will cause results to become pointers, instead of longs.</w:t>
      </w:r>
    </w:p>
    <w:p w:rsidR="00000000" w:rsidDel="00000000" w:rsidP="00000000" w:rsidRDefault="00000000" w:rsidRPr="00000000" w14:paraId="000003C6">
      <w:pPr>
        <w:pageBreakBefore w:val="0"/>
        <w:numPr>
          <w:ilvl w:val="0"/>
          <w:numId w:val="47"/>
        </w:numPr>
        <w:ind w:left="720" w:hanging="360"/>
        <w:rPr>
          <w:sz w:val="18"/>
          <w:szCs w:val="18"/>
          <w:u w:val="none"/>
        </w:rPr>
      </w:pPr>
      <w:r w:rsidDel="00000000" w:rsidR="00000000" w:rsidRPr="00000000">
        <w:rPr>
          <w:sz w:val="18"/>
          <w:szCs w:val="18"/>
          <w:rtl w:val="0"/>
        </w:rPr>
        <w:t xml:space="preserve">Methods can have up to 64KB of local variables.</w:t>
      </w:r>
    </w:p>
    <w:p w:rsidR="00000000" w:rsidDel="00000000" w:rsidP="00000000" w:rsidRDefault="00000000" w:rsidRPr="00000000" w14:paraId="000003C7">
      <w:pPr>
        <w:pageBreakBefore w:val="0"/>
        <w:numPr>
          <w:ilvl w:val="1"/>
          <w:numId w:val="47"/>
        </w:numPr>
        <w:ind w:left="1440" w:hanging="360"/>
        <w:rPr>
          <w:sz w:val="18"/>
          <w:szCs w:val="18"/>
          <w:u w:val="none"/>
        </w:rPr>
      </w:pPr>
      <w:r w:rsidDel="00000000" w:rsidR="00000000" w:rsidRPr="00000000">
        <w:rPr>
          <w:sz w:val="18"/>
          <w:szCs w:val="18"/>
          <w:rtl w:val="0"/>
        </w:rPr>
        <w:t xml:space="preserve">BYTE, WORD, LONG, and StructName overrides can instantiate singular or array variables.</w:t>
      </w:r>
    </w:p>
    <w:p w:rsidR="00000000" w:rsidDel="00000000" w:rsidP="00000000" w:rsidRDefault="00000000" w:rsidRPr="00000000" w14:paraId="000003C8">
      <w:pPr>
        <w:numPr>
          <w:ilvl w:val="1"/>
          <w:numId w:val="47"/>
        </w:numPr>
        <w:ind w:left="1440" w:hanging="360"/>
        <w:rPr>
          <w:sz w:val="18"/>
          <w:szCs w:val="18"/>
        </w:rPr>
      </w:pPr>
      <w:r w:rsidDel="00000000" w:rsidR="00000000" w:rsidRPr="00000000">
        <w:rPr>
          <w:sz w:val="18"/>
          <w:szCs w:val="18"/>
          <w:rtl w:val="0"/>
        </w:rPr>
        <w:t xml:space="preserve">^BYTE, ^WORD, ^LONG, and ^StructName overrides will instantiate pointer variables.</w:t>
      </w:r>
    </w:p>
    <w:p w:rsidR="00000000" w:rsidDel="00000000" w:rsidP="00000000" w:rsidRDefault="00000000" w:rsidRPr="00000000" w14:paraId="000003C9">
      <w:pPr>
        <w:numPr>
          <w:ilvl w:val="1"/>
          <w:numId w:val="47"/>
        </w:numPr>
        <w:ind w:left="1440" w:hanging="360"/>
        <w:rPr>
          <w:sz w:val="18"/>
          <w:szCs w:val="18"/>
          <w:u w:val="none"/>
        </w:rPr>
      </w:pPr>
      <w:r w:rsidDel="00000000" w:rsidR="00000000" w:rsidRPr="00000000">
        <w:rPr>
          <w:sz w:val="18"/>
          <w:szCs w:val="18"/>
          <w:rtl w:val="0"/>
        </w:rPr>
        <w:t xml:space="preserve">No override will result in a long variable.</w:t>
      </w:r>
    </w:p>
    <w:p w:rsidR="00000000" w:rsidDel="00000000" w:rsidP="00000000" w:rsidRDefault="00000000" w:rsidRPr="00000000" w14:paraId="000003CA">
      <w:pPr>
        <w:pageBreakBefore w:val="0"/>
        <w:numPr>
          <w:ilvl w:val="0"/>
          <w:numId w:val="47"/>
        </w:numPr>
        <w:ind w:left="720" w:hanging="360"/>
        <w:rPr>
          <w:sz w:val="18"/>
          <w:szCs w:val="18"/>
          <w:u w:val="none"/>
        </w:rPr>
      </w:pPr>
      <w:r w:rsidDel="00000000" w:rsidR="00000000" w:rsidRPr="00000000">
        <w:rPr>
          <w:sz w:val="18"/>
          <w:szCs w:val="18"/>
          <w:rtl w:val="0"/>
        </w:rPr>
        <w:t xml:space="preserve">Overrides apply only to the variable being declared, not subsequent variables.</w:t>
      </w:r>
    </w:p>
    <w:p w:rsidR="00000000" w:rsidDel="00000000" w:rsidP="00000000" w:rsidRDefault="00000000" w:rsidRPr="00000000" w14:paraId="000003CB">
      <w:pPr>
        <w:pageBreakBefore w:val="0"/>
        <w:numPr>
          <w:ilvl w:val="0"/>
          <w:numId w:val="47"/>
        </w:numPr>
        <w:ind w:left="720" w:hanging="360"/>
        <w:rPr>
          <w:sz w:val="18"/>
          <w:szCs w:val="18"/>
          <w:u w:val="none"/>
        </w:rPr>
      </w:pPr>
      <w:r w:rsidDel="00000000" w:rsidR="00000000" w:rsidRPr="00000000">
        <w:rPr>
          <w:sz w:val="18"/>
          <w:szCs w:val="18"/>
          <w:rtl w:val="0"/>
        </w:rPr>
        <w:t xml:space="preserve">Parameters, then results, and then local variables are packed into stack memory in the order they are </w:t>
      </w:r>
      <w:r w:rsidDel="00000000" w:rsidR="00000000" w:rsidRPr="00000000">
        <w:rPr>
          <w:sz w:val="18"/>
          <w:szCs w:val="18"/>
          <w:rtl w:val="0"/>
        </w:rPr>
        <w:t xml:space="preserve">declared</w:t>
      </w:r>
      <w:r w:rsidDel="00000000" w:rsidR="00000000" w:rsidRPr="00000000">
        <w:rPr>
          <w:sz w:val="18"/>
          <w:szCs w:val="18"/>
          <w:rtl w:val="0"/>
        </w:rPr>
        <w:t xml:space="preserve">.</w:t>
      </w:r>
    </w:p>
    <w:p w:rsidR="00000000" w:rsidDel="00000000" w:rsidP="00000000" w:rsidRDefault="00000000" w:rsidRPr="00000000" w14:paraId="000003CC">
      <w:pPr>
        <w:pageBreakBefore w:val="0"/>
        <w:numPr>
          <w:ilvl w:val="0"/>
          <w:numId w:val="47"/>
        </w:numPr>
        <w:ind w:left="720" w:hanging="360"/>
        <w:rPr>
          <w:sz w:val="18"/>
          <w:szCs w:val="18"/>
          <w:u w:val="none"/>
        </w:rPr>
      </w:pPr>
      <w:r w:rsidDel="00000000" w:rsidR="00000000" w:rsidRPr="00000000">
        <w:rPr>
          <w:sz w:val="18"/>
          <w:szCs w:val="18"/>
          <w:rtl w:val="0"/>
        </w:rPr>
        <w:t xml:space="preserve">In-line PASM code can access the first 16 longs of parameters/results/locals via registers with the same symbolic names.</w:t>
      </w:r>
    </w:p>
    <w:p w:rsidR="00000000" w:rsidDel="00000000" w:rsidP="00000000" w:rsidRDefault="00000000" w:rsidRPr="00000000" w14:paraId="000003CD">
      <w:pPr>
        <w:numPr>
          <w:ilvl w:val="0"/>
          <w:numId w:val="47"/>
        </w:numPr>
        <w:ind w:left="720" w:hanging="360"/>
        <w:rPr>
          <w:sz w:val="18"/>
          <w:szCs w:val="18"/>
        </w:rPr>
      </w:pPr>
      <w:r w:rsidDel="00000000" w:rsidR="00000000" w:rsidRPr="00000000">
        <w:rPr>
          <w:sz w:val="18"/>
          <w:szCs w:val="18"/>
          <w:rtl w:val="0"/>
        </w:rPr>
        <w:t xml:space="preserve">Results and local variables are initialized to zero on method entry.</w:t>
      </w:r>
    </w:p>
    <w:p w:rsidR="00000000" w:rsidDel="00000000" w:rsidP="00000000" w:rsidRDefault="00000000" w:rsidRPr="00000000" w14:paraId="000003CE">
      <w:pPr>
        <w:ind w:left="0" w:firstLine="0"/>
        <w:rPr>
          <w:sz w:val="18"/>
          <w:szCs w:val="18"/>
        </w:rPr>
      </w:pPr>
      <w:r w:rsidDel="00000000" w:rsidR="00000000" w:rsidRPr="00000000">
        <w:rPr>
          <w:rtl w:val="0"/>
        </w:rPr>
      </w:r>
    </w:p>
    <w:p w:rsidR="00000000" w:rsidDel="00000000" w:rsidP="00000000" w:rsidRDefault="00000000" w:rsidRPr="00000000" w14:paraId="000003CF">
      <w:pPr>
        <w:pageBreakBefore w:val="0"/>
        <w:ind w:left="0" w:firstLine="0"/>
        <w:rPr>
          <w:sz w:val="18"/>
          <w:szCs w:val="18"/>
        </w:rPr>
      </w:pPr>
      <w:r w:rsidDel="00000000" w:rsidR="00000000" w:rsidRPr="00000000">
        <w:rPr>
          <w:rtl w:val="0"/>
        </w:rPr>
      </w:r>
    </w:p>
    <w:p w:rsidR="00000000" w:rsidDel="00000000" w:rsidP="00000000" w:rsidRDefault="00000000" w:rsidRPr="00000000" w14:paraId="000003D0">
      <w:pPr>
        <w:pageBreakBefore w:val="0"/>
        <w:ind w:left="0" w:firstLine="0"/>
        <w:rPr>
          <w:sz w:val="18"/>
          <w:szCs w:val="18"/>
        </w:rPr>
      </w:pPr>
      <w:r w:rsidDel="00000000" w:rsidR="00000000" w:rsidRPr="00000000">
        <w:rPr>
          <w:sz w:val="18"/>
          <w:szCs w:val="18"/>
          <w:rtl w:val="0"/>
        </w:rPr>
        <w:t xml:space="preserve">PUB/PRI syntax is as follows:</w:t>
      </w:r>
    </w:p>
    <w:p w:rsidR="00000000" w:rsidDel="00000000" w:rsidP="00000000" w:rsidRDefault="00000000" w:rsidRPr="00000000" w14:paraId="000003D1">
      <w:pPr>
        <w:pageBreakBefore w:val="0"/>
        <w:ind w:left="0" w:firstLine="0"/>
        <w:rPr>
          <w:sz w:val="18"/>
          <w:szCs w:val="18"/>
        </w:rPr>
      </w:pPr>
      <w:r w:rsidDel="00000000" w:rsidR="00000000" w:rsidRPr="00000000">
        <w:rPr>
          <w:rtl w:val="0"/>
        </w:rPr>
      </w:r>
    </w:p>
    <w:p w:rsidR="00000000" w:rsidDel="00000000" w:rsidP="00000000" w:rsidRDefault="00000000" w:rsidRPr="00000000" w14:paraId="000003D2">
      <w:pPr>
        <w:pageBreakBefore w:val="0"/>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PUB|PRI MethodName({{^BYTE|^WORD|^LONG|^StructName} Parameter{, ...}}) {: {^BYTE|^WORD|^LONG|^StructName} Result{, ...}} {| {</w:t>
      </w:r>
      <w:r w:rsidDel="00000000" w:rsidR="00000000" w:rsidRPr="00000000">
        <w:rPr>
          <w:rFonts w:ascii="Courier New" w:cs="Courier New" w:eastAsia="Courier New" w:hAnsi="Courier New"/>
          <w:b w:val="1"/>
          <w:sz w:val="18"/>
          <w:szCs w:val="18"/>
          <w:rtl w:val="0"/>
        </w:rPr>
        <w:t xml:space="preserve">ALIGNW</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sz w:val="18"/>
          <w:szCs w:val="18"/>
          <w:rtl w:val="0"/>
        </w:rPr>
        <w:t xml:space="preserve">ALIGNL</w:t>
      </w:r>
      <w:r w:rsidDel="00000000" w:rsidR="00000000" w:rsidRPr="00000000">
        <w:rPr>
          <w:rFonts w:ascii="Courier New" w:cs="Courier New" w:eastAsia="Courier New" w:hAnsi="Courier New"/>
          <w:b w:val="1"/>
          <w:sz w:val="18"/>
          <w:szCs w:val="18"/>
          <w:rtl w:val="0"/>
        </w:rPr>
        <w:t xml:space="preserve">} {{^}BYTE|{^}WORD|{^}LONG|{^}StructName} LocalVar{[ArraySize]}{, ...}}</w:t>
      </w:r>
    </w:p>
    <w:p w:rsidR="00000000" w:rsidDel="00000000" w:rsidP="00000000" w:rsidRDefault="00000000" w:rsidRPr="00000000" w14:paraId="000003D3">
      <w:pPr>
        <w:pageBreakBefore w:val="0"/>
        <w:rPr>
          <w:sz w:val="18"/>
          <w:szCs w:val="18"/>
        </w:rPr>
      </w:pPr>
      <w:r w:rsidDel="00000000" w:rsidR="00000000" w:rsidRPr="00000000">
        <w:rPr>
          <w:rtl w:val="0"/>
        </w:rPr>
      </w:r>
    </w:p>
    <w:p w:rsidR="00000000" w:rsidDel="00000000" w:rsidP="00000000" w:rsidRDefault="00000000" w:rsidRPr="00000000" w14:paraId="000003D4">
      <w:pPr>
        <w:pageBreakBefore w:val="0"/>
        <w:rPr>
          <w:sz w:val="18"/>
          <w:szCs w:val="18"/>
        </w:rPr>
      </w:pPr>
      <w:r w:rsidDel="00000000" w:rsidR="00000000" w:rsidRPr="00000000">
        <w:rPr>
          <w:rtl w:val="0"/>
        </w:rPr>
      </w:r>
    </w:p>
    <w:tbl>
      <w:tblPr>
        <w:tblStyle w:val="Table12"/>
        <w:tblW w:w="1206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gridCol w:w="1320"/>
        <w:gridCol w:w="1260"/>
        <w:gridCol w:w="3105"/>
        <w:tblGridChange w:id="0">
          <w:tblGrid>
            <w:gridCol w:w="6375"/>
            <w:gridCol w:w="1320"/>
            <w:gridCol w:w="1260"/>
            <w:gridCol w:w="310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PUB / PRI Declarations</w:t>
            </w:r>
          </w:p>
          <w:p w:rsidR="00000000" w:rsidDel="00000000" w:rsidP="00000000" w:rsidRDefault="00000000" w:rsidRPr="00000000" w14:paraId="000003D6">
            <w:pPr>
              <w:pageBreakBefore w:val="0"/>
              <w:widowControl w:val="0"/>
              <w:spacing w:line="240" w:lineRule="auto"/>
              <w:jc w:val="center"/>
              <w:rPr>
                <w:color w:val="ffffff"/>
                <w:sz w:val="18"/>
                <w:szCs w:val="18"/>
              </w:rPr>
            </w:pPr>
            <w:r w:rsidDel="00000000" w:rsidR="00000000" w:rsidRPr="00000000">
              <w:rPr>
                <w:rtl w:val="0"/>
              </w:rPr>
            </w:r>
          </w:p>
          <w:p w:rsidR="00000000" w:rsidDel="00000000" w:rsidP="00000000" w:rsidRDefault="00000000" w:rsidRPr="00000000" w14:paraId="000003D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(method code would go below each declaration)</w:t>
            </w:r>
          </w:p>
        </w:tc>
        <w:tc>
          <w:tcPr>
            <w:shd w:fill="666666" w:val="clear"/>
            <w:tcMar>
              <w:top w:w="100.0" w:type="dxa"/>
              <w:left w:w="100.0" w:type="dxa"/>
              <w:bottom w:w="100.0" w:type="dxa"/>
              <w:right w:w="100.0" w:type="dxa"/>
            </w:tcMar>
            <w:vAlign w:val="top"/>
          </w:tcPr>
          <w:p w:rsidR="00000000" w:rsidDel="00000000" w:rsidP="00000000" w:rsidRDefault="00000000" w:rsidRPr="00000000" w14:paraId="000003D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Input</w:t>
            </w:r>
          </w:p>
          <w:p w:rsidR="00000000" w:rsidDel="00000000" w:rsidP="00000000" w:rsidRDefault="00000000" w:rsidRPr="00000000" w14:paraId="000003D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Parameters</w:t>
            </w:r>
          </w:p>
          <w:p w:rsidR="00000000" w:rsidDel="00000000" w:rsidP="00000000" w:rsidRDefault="00000000" w:rsidRPr="00000000" w14:paraId="000003D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(longs)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Output</w:t>
            </w:r>
          </w:p>
          <w:p w:rsidR="00000000" w:rsidDel="00000000" w:rsidP="00000000" w:rsidRDefault="00000000" w:rsidRPr="00000000" w14:paraId="000003D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Results</w:t>
            </w:r>
          </w:p>
          <w:p w:rsidR="00000000" w:rsidDel="00000000" w:rsidP="00000000" w:rsidRDefault="00000000" w:rsidRPr="00000000" w14:paraId="000003DD">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(longs)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Local</w:t>
            </w:r>
          </w:p>
          <w:p w:rsidR="00000000" w:rsidDel="00000000" w:rsidP="00000000" w:rsidRDefault="00000000" w:rsidRPr="00000000" w14:paraId="000003D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Variables</w:t>
            </w:r>
          </w:p>
          <w:p w:rsidR="00000000" w:rsidDel="00000000" w:rsidP="00000000" w:rsidRDefault="00000000" w:rsidRPr="00000000" w14:paraId="000003E0">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(longs, words, bytes,</w:t>
            </w:r>
          </w:p>
          <w:p w:rsidR="00000000" w:rsidDel="00000000" w:rsidP="00000000" w:rsidRDefault="00000000" w:rsidRPr="00000000" w14:paraId="000003E1">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structures, structure pointers)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PUB go()</w:t>
            </w:r>
            <w:r w:rsidDel="00000000" w:rsidR="00000000" w:rsidRPr="00000000">
              <w:rPr>
                <w:rtl w:val="0"/>
              </w:rPr>
            </w:r>
          </w:p>
          <w:p w:rsidR="00000000" w:rsidDel="00000000" w:rsidP="00000000" w:rsidRDefault="00000000" w:rsidRPr="00000000" w14:paraId="000003E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PUB SetupADC(pins)</w:t>
            </w:r>
          </w:p>
          <w:p w:rsidR="00000000" w:rsidDel="00000000" w:rsidP="00000000" w:rsidRDefault="00000000" w:rsidRPr="00000000" w14:paraId="000003E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PUB StartTx(pin, baud) : Okay</w:t>
            </w:r>
          </w:p>
          <w:p w:rsidR="00000000" w:rsidDel="00000000" w:rsidP="00000000" w:rsidRDefault="00000000" w:rsidRPr="00000000" w14:paraId="000003E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RotateXY(X, Y, Angle) : NewX, NewY | p,q,r</w:t>
            </w:r>
          </w:p>
          <w:p w:rsidR="00000000" w:rsidDel="00000000" w:rsidP="00000000" w:rsidRDefault="00000000" w:rsidRPr="00000000" w14:paraId="000003E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Shuffle() | i, j</w:t>
            </w:r>
          </w:p>
          <w:p w:rsidR="00000000" w:rsidDel="00000000" w:rsidP="00000000" w:rsidRDefault="00000000" w:rsidRPr="00000000" w14:paraId="000003E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FFT1024(^LONG DataPtr) | a, b, x[1024], y[1024]</w:t>
            </w:r>
          </w:p>
          <w:p w:rsidR="00000000" w:rsidDel="00000000" w:rsidP="00000000" w:rsidRDefault="00000000" w:rsidRPr="00000000" w14:paraId="000003E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ReMix() : Length, SampleRate | WORD Buff[20000], k</w:t>
            </w:r>
          </w:p>
          <w:p w:rsidR="00000000" w:rsidDel="00000000" w:rsidP="00000000" w:rsidRDefault="00000000" w:rsidRPr="00000000" w14:paraId="000003E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StrCheck(StrPtrA, StrPtrB) : Pass | i, BYTE Str[64]</w:t>
            </w:r>
          </w:p>
          <w:p w:rsidR="00000000" w:rsidDel="00000000" w:rsidP="00000000" w:rsidRDefault="00000000" w:rsidRPr="00000000" w14:paraId="000003EA">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Analyze(^StructTypeX pX) | StructTypeX sX[10]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E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3E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w:t>
            </w:r>
          </w:p>
          <w:p w:rsidR="00000000" w:rsidDel="00000000" w:rsidP="00000000" w:rsidRDefault="00000000" w:rsidRPr="00000000" w14:paraId="000003E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w:t>
            </w:r>
          </w:p>
          <w:p w:rsidR="00000000" w:rsidDel="00000000" w:rsidP="00000000" w:rsidRDefault="00000000" w:rsidRPr="00000000" w14:paraId="000003EF">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3F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w:t>
            </w:r>
          </w:p>
          <w:p w:rsidR="00000000" w:rsidDel="00000000" w:rsidP="00000000" w:rsidRDefault="00000000" w:rsidRPr="00000000" w14:paraId="000003F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3F7">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w:t>
            </w:r>
          </w:p>
          <w:p w:rsidR="00000000" w:rsidDel="00000000" w:rsidP="00000000" w:rsidRDefault="00000000" w:rsidRPr="00000000" w14:paraId="000003F8">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w:t>
            </w:r>
          </w:p>
          <w:p w:rsidR="00000000" w:rsidDel="00000000" w:rsidP="00000000" w:rsidRDefault="00000000" w:rsidRPr="00000000" w14:paraId="000003F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3F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3FF">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p w:rsidR="00000000" w:rsidDel="00000000" w:rsidP="00000000" w:rsidRDefault="00000000" w:rsidRPr="00000000" w14:paraId="0000040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 longs</w:t>
            </w:r>
          </w:p>
          <w:p w:rsidR="00000000" w:rsidDel="00000000" w:rsidP="00000000" w:rsidRDefault="00000000" w:rsidRPr="00000000" w14:paraId="0000040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 longs</w:t>
            </w:r>
          </w:p>
          <w:p w:rsidR="00000000" w:rsidDel="00000000" w:rsidP="00000000" w:rsidRDefault="00000000" w:rsidRPr="00000000" w14:paraId="0000040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1+1+1024+1024 longs</w:t>
            </w:r>
          </w:p>
          <w:p w:rsidR="00000000" w:rsidDel="00000000" w:rsidP="00000000" w:rsidRDefault="00000000" w:rsidRPr="00000000" w14:paraId="0000040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20000 words + 1 long</w:t>
            </w:r>
          </w:p>
          <w:p w:rsidR="00000000" w:rsidDel="00000000" w:rsidP="00000000" w:rsidRDefault="00000000" w:rsidRPr="00000000" w14:paraId="0000040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long + 64 bytes</w:t>
            </w:r>
          </w:p>
          <w:p w:rsidR="00000000" w:rsidDel="00000000" w:rsidP="00000000" w:rsidRDefault="00000000" w:rsidRPr="00000000" w14:paraId="0000040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sizeof(StructTypeX) x 10</w:t>
            </w:r>
          </w:p>
        </w:tc>
      </w:tr>
    </w:tbl>
    <w:p w:rsidR="00000000" w:rsidDel="00000000" w:rsidP="00000000" w:rsidRDefault="00000000" w:rsidRPr="00000000" w14:paraId="00000406">
      <w:pPr>
        <w:pStyle w:val="Heading2"/>
        <w:pageBreakBefore w:val="0"/>
        <w:rPr/>
      </w:pPr>
      <w:bookmarkStart w:colFirst="0" w:colLast="0" w:name="_1w4oi0s092c8" w:id="15"/>
      <w:bookmarkEnd w:id="15"/>
      <w:r w:rsidDel="00000000" w:rsidR="00000000" w:rsidRPr="00000000">
        <w:rPr>
          <w:rtl w:val="0"/>
        </w:rPr>
      </w:r>
    </w:p>
    <w:p w:rsidR="00000000" w:rsidDel="00000000" w:rsidP="00000000" w:rsidRDefault="00000000" w:rsidRPr="00000000" w14:paraId="00000407">
      <w:pPr>
        <w:pStyle w:val="Heading2"/>
        <w:pageBreakBefore w:val="0"/>
        <w:rPr/>
      </w:pPr>
      <w:bookmarkStart w:colFirst="0" w:colLast="0" w:name="_8j5xg1pnod61" w:id="16"/>
      <w:bookmarkEnd w:id="16"/>
      <w:r w:rsidDel="00000000" w:rsidR="00000000" w:rsidRPr="00000000">
        <w:rPr>
          <w:rtl w:val="0"/>
        </w:rPr>
        <w:t xml:space="preserve">DAT Blocks</w:t>
      </w:r>
    </w:p>
    <w:p w:rsidR="00000000" w:rsidDel="00000000" w:rsidP="00000000" w:rsidRDefault="00000000" w:rsidRPr="00000000" w14:paraId="00000408">
      <w:pPr>
        <w:pageBreakBefore w:val="0"/>
        <w:rPr/>
      </w:pPr>
      <w:r w:rsidDel="00000000" w:rsidR="00000000" w:rsidRPr="00000000">
        <w:rPr>
          <w:rtl w:val="0"/>
        </w:rPr>
      </w:r>
    </w:p>
    <w:p w:rsidR="00000000" w:rsidDel="00000000" w:rsidP="00000000" w:rsidRDefault="00000000" w:rsidRPr="00000000" w14:paraId="00000409">
      <w:pPr>
        <w:pageBreakBefore w:val="0"/>
        <w:rPr>
          <w:sz w:val="18"/>
          <w:szCs w:val="18"/>
        </w:rPr>
      </w:pPr>
      <w:r w:rsidDel="00000000" w:rsidR="00000000" w:rsidRPr="00000000">
        <w:rPr>
          <w:sz w:val="18"/>
          <w:szCs w:val="18"/>
          <w:rtl w:val="0"/>
        </w:rPr>
        <w:t xml:space="preserve">DAT blocks are used to express data and PASM code.</w:t>
      </w:r>
    </w:p>
    <w:p w:rsidR="00000000" w:rsidDel="00000000" w:rsidP="00000000" w:rsidRDefault="00000000" w:rsidRPr="00000000" w14:paraId="0000040A">
      <w:pPr>
        <w:pageBreakBefore w:val="0"/>
        <w:rPr>
          <w:sz w:val="18"/>
          <w:szCs w:val="18"/>
        </w:rPr>
      </w:pPr>
      <w:r w:rsidDel="00000000" w:rsidR="00000000" w:rsidRPr="00000000">
        <w:rPr>
          <w:rtl w:val="0"/>
        </w:rPr>
      </w:r>
    </w:p>
    <w:p w:rsidR="00000000" w:rsidDel="00000000" w:rsidP="00000000" w:rsidRDefault="00000000" w:rsidRPr="00000000" w14:paraId="0000040B">
      <w:pPr>
        <w:pageBreakBefore w:val="0"/>
        <w:numPr>
          <w:ilvl w:val="0"/>
          <w:numId w:val="2"/>
        </w:numPr>
        <w:ind w:left="720" w:hanging="360"/>
        <w:rPr>
          <w:sz w:val="18"/>
          <w:szCs w:val="18"/>
          <w:u w:val="none"/>
        </w:rPr>
      </w:pPr>
      <w:r w:rsidDel="00000000" w:rsidR="00000000" w:rsidRPr="00000000">
        <w:rPr>
          <w:sz w:val="18"/>
          <w:szCs w:val="18"/>
          <w:rtl w:val="0"/>
        </w:rPr>
        <w:t xml:space="preserve">Data is packed in </w:t>
      </w:r>
      <w:r w:rsidDel="00000000" w:rsidR="00000000" w:rsidRPr="00000000">
        <w:rPr>
          <w:sz w:val="18"/>
          <w:szCs w:val="18"/>
          <w:rtl w:val="0"/>
        </w:rPr>
        <w:t xml:space="preserve">memory</w:t>
      </w:r>
      <w:r w:rsidDel="00000000" w:rsidR="00000000" w:rsidRPr="00000000">
        <w:rPr>
          <w:sz w:val="18"/>
          <w:szCs w:val="18"/>
          <w:rtl w:val="0"/>
        </w:rPr>
        <w:t xml:space="preserve"> in the order they are declared, beginning at a long-aligned address.</w:t>
      </w:r>
    </w:p>
    <w:p w:rsidR="00000000" w:rsidDel="00000000" w:rsidP="00000000" w:rsidRDefault="00000000" w:rsidRPr="00000000" w14:paraId="0000040C">
      <w:pPr>
        <w:pageBreakBefore w:val="0"/>
        <w:numPr>
          <w:ilvl w:val="0"/>
          <w:numId w:val="2"/>
        </w:numPr>
        <w:ind w:left="720" w:hanging="360"/>
        <w:rPr>
          <w:sz w:val="18"/>
          <w:szCs w:val="18"/>
          <w:u w:val="none"/>
        </w:rPr>
      </w:pPr>
      <w:r w:rsidDel="00000000" w:rsidR="00000000" w:rsidRPr="00000000">
        <w:rPr>
          <w:sz w:val="18"/>
          <w:szCs w:val="18"/>
          <w:rtl w:val="0"/>
        </w:rPr>
        <w:t xml:space="preserve">Data is expressed using the following syntax: {</w:t>
      </w:r>
      <w:r w:rsidDel="00000000" w:rsidR="00000000" w:rsidRPr="00000000">
        <w:rPr>
          <w:sz w:val="18"/>
          <w:szCs w:val="18"/>
          <w:rtl w:val="0"/>
        </w:rPr>
        <w:t xml:space="preserve">symbolname</w:t>
      </w:r>
      <w:r w:rsidDel="00000000" w:rsidR="00000000" w:rsidRPr="00000000">
        <w:rPr>
          <w:sz w:val="18"/>
          <w:szCs w:val="18"/>
          <w:rtl w:val="0"/>
        </w:rPr>
        <w:t xml:space="preserve">} </w:t>
      </w:r>
      <w:r w:rsidDel="00000000" w:rsidR="00000000" w:rsidRPr="00000000">
        <w:rPr>
          <w:rFonts w:ascii="Courier New" w:cs="Courier New" w:eastAsia="Courier New" w:hAnsi="Courier New"/>
          <w:b w:val="1"/>
          <w:sz w:val="18"/>
          <w:szCs w:val="18"/>
          <w:rtl w:val="0"/>
        </w:rPr>
        <w:t xml:space="preserve">BYTE/WORD/LONG data{[count]} {,data...}</w:t>
      </w:r>
    </w:p>
    <w:p w:rsidR="00000000" w:rsidDel="00000000" w:rsidP="00000000" w:rsidRDefault="00000000" w:rsidRPr="00000000" w14:paraId="0000040D">
      <w:pPr>
        <w:pageBreakBefore w:val="0"/>
        <w:numPr>
          <w:ilvl w:val="0"/>
          <w:numId w:val="2"/>
        </w:numPr>
        <w:ind w:left="720" w:hanging="360"/>
        <w:rPr>
          <w:sz w:val="18"/>
          <w:szCs w:val="18"/>
          <w:u w:val="none"/>
        </w:rPr>
      </w:pPr>
      <w:r w:rsidDel="00000000" w:rsidR="00000000" w:rsidRPr="00000000">
        <w:rPr>
          <w:sz w:val="18"/>
          <w:szCs w:val="18"/>
          <w:rtl w:val="0"/>
        </w:rPr>
        <w:t xml:space="preserve">Symbols that precede data and PASM instructions resolve to addresses</w:t>
      </w:r>
    </w:p>
    <w:p w:rsidR="00000000" w:rsidDel="00000000" w:rsidP="00000000" w:rsidRDefault="00000000" w:rsidRPr="00000000" w14:paraId="0000040E">
      <w:pPr>
        <w:pageBreakBefore w:val="0"/>
        <w:numPr>
          <w:ilvl w:val="1"/>
          <w:numId w:val="2"/>
        </w:numPr>
        <w:ind w:left="1440" w:hanging="360"/>
        <w:rPr>
          <w:sz w:val="18"/>
          <w:szCs w:val="18"/>
          <w:u w:val="none"/>
        </w:rPr>
      </w:pPr>
      <w:r w:rsidDel="00000000" w:rsidR="00000000" w:rsidRPr="00000000">
        <w:rPr>
          <w:sz w:val="18"/>
          <w:szCs w:val="18"/>
          <w:rtl w:val="0"/>
        </w:rPr>
        <w:t xml:space="preserve">In Spin2+PASM programs, hub addresses are relative to the start of the object and can be referenced as follows:</w:t>
      </w:r>
    </w:p>
    <w:p w:rsidR="00000000" w:rsidDel="00000000" w:rsidP="00000000" w:rsidRDefault="00000000" w:rsidRPr="00000000" w14:paraId="0000040F">
      <w:pPr>
        <w:pageBreakBefore w:val="0"/>
        <w:numPr>
          <w:ilvl w:val="2"/>
          <w:numId w:val="2"/>
        </w:numPr>
        <w:ind w:left="2160" w:hanging="360"/>
        <w:rPr>
          <w:sz w:val="18"/>
          <w:szCs w:val="18"/>
          <w:u w:val="none"/>
        </w:rPr>
      </w:pPr>
      <w:r w:rsidDel="00000000" w:rsidR="00000000" w:rsidRPr="00000000">
        <w:rPr>
          <w:sz w:val="18"/>
          <w:szCs w:val="18"/>
          <w:rtl w:val="0"/>
        </w:rPr>
        <w:t xml:space="preserve">'SymbolName' will return the data at the symbol, in accordance with its size (byte/word/long).</w:t>
      </w:r>
    </w:p>
    <w:p w:rsidR="00000000" w:rsidDel="00000000" w:rsidP="00000000" w:rsidRDefault="00000000" w:rsidRPr="00000000" w14:paraId="00000410">
      <w:pPr>
        <w:pageBreakBefore w:val="0"/>
        <w:numPr>
          <w:ilvl w:val="2"/>
          <w:numId w:val="2"/>
        </w:numPr>
        <w:ind w:left="2160" w:hanging="360"/>
        <w:rPr>
          <w:sz w:val="18"/>
          <w:szCs w:val="18"/>
          <w:u w:val="none"/>
        </w:rPr>
      </w:pPr>
      <w:r w:rsidDel="00000000" w:rsidR="00000000" w:rsidRPr="00000000">
        <w:rPr>
          <w:sz w:val="18"/>
          <w:szCs w:val="18"/>
          <w:rtl w:val="0"/>
        </w:rPr>
        <w:t xml:space="preserve">'@SymbolName' will return the address of the data.</w:t>
      </w:r>
    </w:p>
    <w:p w:rsidR="00000000" w:rsidDel="00000000" w:rsidP="00000000" w:rsidRDefault="00000000" w:rsidRPr="00000000" w14:paraId="00000411">
      <w:pPr>
        <w:pageBreakBefore w:val="0"/>
        <w:numPr>
          <w:ilvl w:val="2"/>
          <w:numId w:val="2"/>
        </w:numPr>
        <w:ind w:left="2160" w:hanging="360"/>
        <w:rPr>
          <w:sz w:val="18"/>
          <w:szCs w:val="18"/>
          <w:u w:val="none"/>
        </w:rPr>
      </w:pPr>
      <w:r w:rsidDel="00000000" w:rsidR="00000000" w:rsidRPr="00000000">
        <w:rPr>
          <w:sz w:val="18"/>
          <w:szCs w:val="18"/>
          <w:rtl w:val="0"/>
        </w:rPr>
        <w:t xml:space="preserve">'@@SymbolName' will convert an '@Symbol' in the data to an absolute address (see "</w:t>
      </w:r>
      <w:r w:rsidDel="00000000" w:rsidR="00000000" w:rsidRPr="00000000">
        <w:rPr>
          <w:sz w:val="18"/>
          <w:szCs w:val="18"/>
          <w:rtl w:val="0"/>
        </w:rPr>
        <w:t xml:space="preserve">DAT Data Pointers</w:t>
      </w:r>
      <w:r w:rsidDel="00000000" w:rsidR="00000000" w:rsidRPr="00000000">
        <w:rPr>
          <w:sz w:val="18"/>
          <w:szCs w:val="18"/>
          <w:rtl w:val="0"/>
        </w:rPr>
        <w:t xml:space="preserve">")</w:t>
      </w:r>
    </w:p>
    <w:p w:rsidR="00000000" w:rsidDel="00000000" w:rsidP="00000000" w:rsidRDefault="00000000" w:rsidRPr="00000000" w14:paraId="00000412">
      <w:pPr>
        <w:pageBreakBefore w:val="0"/>
        <w:numPr>
          <w:ilvl w:val="1"/>
          <w:numId w:val="5"/>
        </w:numPr>
        <w:ind w:left="1440" w:hanging="360"/>
        <w:rPr>
          <w:sz w:val="18"/>
          <w:szCs w:val="18"/>
          <w:u w:val="none"/>
        </w:rPr>
      </w:pPr>
      <w:r w:rsidDel="00000000" w:rsidR="00000000" w:rsidRPr="00000000">
        <w:rPr>
          <w:sz w:val="18"/>
          <w:szCs w:val="18"/>
          <w:rtl w:val="0"/>
        </w:rPr>
        <w:t xml:space="preserve">In PASM-only programs, hub addresses are absolute.</w:t>
      </w:r>
    </w:p>
    <w:p w:rsidR="00000000" w:rsidDel="00000000" w:rsidP="00000000" w:rsidRDefault="00000000" w:rsidRPr="00000000" w14:paraId="00000413">
      <w:pPr>
        <w:pStyle w:val="Heading2"/>
        <w:pageBreakBefore w:val="0"/>
        <w:rPr>
          <w:sz w:val="18"/>
          <w:szCs w:val="18"/>
        </w:rPr>
      </w:pPr>
      <w:bookmarkStart w:colFirst="0" w:colLast="0" w:name="_pnmlai9q0x74" w:id="17"/>
      <w:bookmarkEnd w:id="17"/>
      <w:r w:rsidDel="00000000" w:rsidR="00000000" w:rsidRPr="00000000">
        <w:rPr>
          <w:rtl w:val="0"/>
        </w:rPr>
      </w:r>
    </w:p>
    <w:tbl>
      <w:tblPr>
        <w:tblStyle w:val="Table13"/>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DAT</w:t>
            </w:r>
          </w:p>
          <w:p w:rsidR="00000000" w:rsidDel="00000000" w:rsidP="00000000" w:rsidRDefault="00000000" w:rsidRPr="00000000" w14:paraId="0000041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Symbols and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DAT                                               </w:t>
            </w:r>
            <w:r w:rsidDel="00000000" w:rsidR="00000000" w:rsidRPr="00000000">
              <w:rPr>
                <w:rFonts w:ascii="Courier New" w:cs="Courier New" w:eastAsia="Courier New" w:hAnsi="Courier New"/>
                <w:b w:val="1"/>
                <w:color w:val="999999"/>
                <w:sz w:val="18"/>
                <w:szCs w:val="18"/>
                <w:rtl w:val="0"/>
              </w:rPr>
              <w:t xml:space="preserve">'symbols without data take the size of the previous declaration</w:t>
            </w:r>
          </w:p>
          <w:p w:rsidR="00000000" w:rsidDel="00000000" w:rsidP="00000000" w:rsidRDefault="00000000" w:rsidRPr="00000000" w14:paraId="00000417">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18">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HexChrs         BYTE    "0123456789ABCDEF"        </w:t>
            </w:r>
            <w:r w:rsidDel="00000000" w:rsidR="00000000" w:rsidRPr="00000000">
              <w:rPr>
                <w:rFonts w:ascii="Courier New" w:cs="Courier New" w:eastAsia="Courier New" w:hAnsi="Courier New"/>
                <w:b w:val="1"/>
                <w:color w:val="999999"/>
                <w:sz w:val="18"/>
                <w:szCs w:val="18"/>
                <w:rtl w:val="0"/>
              </w:rPr>
              <w:t xml:space="preserve">'HexChrs</w:t>
            </w:r>
            <w:r w:rsidDel="00000000" w:rsidR="00000000" w:rsidRPr="00000000">
              <w:rPr>
                <w:rFonts w:ascii="Courier New" w:cs="Courier New" w:eastAsia="Courier New" w:hAnsi="Courier New"/>
                <w:b w:val="1"/>
                <w:color w:val="999999"/>
                <w:sz w:val="18"/>
                <w:szCs w:val="18"/>
                <w:rtl w:val="0"/>
              </w:rPr>
              <w:t xml:space="preserve"> is a byte symbol that points to the "0"</w:t>
            </w:r>
          </w:p>
          <w:p w:rsidR="00000000" w:rsidDel="00000000" w:rsidP="00000000" w:rsidRDefault="00000000" w:rsidRPr="00000000" w14:paraId="00000419">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symbol0</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'symbol0</w:t>
            </w:r>
            <w:r w:rsidDel="00000000" w:rsidR="00000000" w:rsidRPr="00000000">
              <w:rPr>
                <w:rFonts w:ascii="Courier New" w:cs="Courier New" w:eastAsia="Courier New" w:hAnsi="Courier New"/>
                <w:b w:val="1"/>
                <w:color w:val="999999"/>
                <w:sz w:val="18"/>
                <w:szCs w:val="18"/>
                <w:rtl w:val="0"/>
              </w:rPr>
              <w:t xml:space="preserve"> is a byte symbol that points after the "F"</w:t>
            </w:r>
          </w:p>
          <w:p w:rsidR="00000000" w:rsidDel="00000000" w:rsidP="00000000" w:rsidRDefault="00000000" w:rsidRPr="00000000" w14:paraId="0000041A">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1B">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Pattern         WORD    $CCCC,$3333,$AAAA,$5555   </w:t>
            </w:r>
            <w:r w:rsidDel="00000000" w:rsidR="00000000" w:rsidRPr="00000000">
              <w:rPr>
                <w:rFonts w:ascii="Courier New" w:cs="Courier New" w:eastAsia="Courier New" w:hAnsi="Courier New"/>
                <w:b w:val="1"/>
                <w:color w:val="999999"/>
                <w:sz w:val="18"/>
                <w:szCs w:val="18"/>
                <w:rtl w:val="0"/>
              </w:rPr>
              <w:t xml:space="preserve">'Pattern is word symbol that points to $CCCC</w:t>
            </w:r>
          </w:p>
          <w:p w:rsidR="00000000" w:rsidDel="00000000" w:rsidP="00000000" w:rsidRDefault="00000000" w:rsidRPr="00000000" w14:paraId="0000041C">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symbol1                                           </w:t>
            </w:r>
            <w:r w:rsidDel="00000000" w:rsidR="00000000" w:rsidRPr="00000000">
              <w:rPr>
                <w:rFonts w:ascii="Courier New" w:cs="Courier New" w:eastAsia="Courier New" w:hAnsi="Courier New"/>
                <w:b w:val="1"/>
                <w:color w:val="999999"/>
                <w:sz w:val="18"/>
                <w:szCs w:val="18"/>
                <w:rtl w:val="0"/>
              </w:rPr>
              <w:t xml:space="preserve">'symbol1 is a word symbol that points after</w:t>
            </w:r>
            <w:r w:rsidDel="00000000" w:rsidR="00000000" w:rsidRPr="00000000">
              <w:rPr>
                <w:rFonts w:ascii="Courier New" w:cs="Courier New" w:eastAsia="Courier New" w:hAnsi="Courier New"/>
                <w:b w:val="1"/>
                <w:color w:val="999999"/>
                <w:sz w:val="18"/>
                <w:szCs w:val="18"/>
                <w:rtl w:val="0"/>
              </w:rPr>
              <w:t xml:space="preserve"> $5555</w:t>
            </w:r>
            <w:r w:rsidDel="00000000" w:rsidR="00000000" w:rsidRPr="00000000">
              <w:rPr>
                <w:rtl w:val="0"/>
              </w:rPr>
            </w:r>
          </w:p>
          <w:p w:rsidR="00000000" w:rsidDel="00000000" w:rsidP="00000000" w:rsidRDefault="00000000" w:rsidRPr="00000000" w14:paraId="0000041D">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1E">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Billion         LONG    1_000_000_000             </w:t>
            </w:r>
            <w:r w:rsidDel="00000000" w:rsidR="00000000" w:rsidRPr="00000000">
              <w:rPr>
                <w:rFonts w:ascii="Courier New" w:cs="Courier New" w:eastAsia="Courier New" w:hAnsi="Courier New"/>
                <w:b w:val="1"/>
                <w:color w:val="999999"/>
                <w:sz w:val="18"/>
                <w:szCs w:val="18"/>
                <w:rtl w:val="0"/>
              </w:rPr>
              <w:t xml:space="preserve">'Billion is a long symbol that points to 1_000_000_000</w:t>
            </w:r>
          </w:p>
          <w:p w:rsidR="00000000" w:rsidDel="00000000" w:rsidP="00000000" w:rsidRDefault="00000000" w:rsidRPr="00000000" w14:paraId="0000041F">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symbol2                                           </w:t>
            </w:r>
            <w:r w:rsidDel="00000000" w:rsidR="00000000" w:rsidRPr="00000000">
              <w:rPr>
                <w:rFonts w:ascii="Courier New" w:cs="Courier New" w:eastAsia="Courier New" w:hAnsi="Courier New"/>
                <w:b w:val="1"/>
                <w:color w:val="999999"/>
                <w:sz w:val="18"/>
                <w:szCs w:val="18"/>
                <w:rtl w:val="0"/>
              </w:rPr>
              <w:t xml:space="preserve">'symbol2 is a long symbol that points after 1_000_000_000</w:t>
            </w:r>
          </w:p>
          <w:p w:rsidR="00000000" w:rsidDel="00000000" w:rsidP="00000000" w:rsidRDefault="00000000" w:rsidRPr="00000000" w14:paraId="00000420">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21">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DoNothing       NOP                               </w:t>
            </w:r>
            <w:r w:rsidDel="00000000" w:rsidR="00000000" w:rsidRPr="00000000">
              <w:rPr>
                <w:rFonts w:ascii="Courier New" w:cs="Courier New" w:eastAsia="Courier New" w:hAnsi="Courier New"/>
                <w:b w:val="1"/>
                <w:color w:val="999999"/>
                <w:sz w:val="18"/>
                <w:szCs w:val="18"/>
                <w:rtl w:val="0"/>
              </w:rPr>
              <w:t xml:space="preserve">'DoNothing is a long symbol that points to a NOP instruction</w:t>
            </w:r>
          </w:p>
          <w:p w:rsidR="00000000" w:rsidDel="00000000" w:rsidP="00000000" w:rsidRDefault="00000000" w:rsidRPr="00000000" w14:paraId="00000422">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symbol3                                           </w:t>
            </w:r>
            <w:r w:rsidDel="00000000" w:rsidR="00000000" w:rsidRPr="00000000">
              <w:rPr>
                <w:rFonts w:ascii="Courier New" w:cs="Courier New" w:eastAsia="Courier New" w:hAnsi="Courier New"/>
                <w:b w:val="1"/>
                <w:color w:val="999999"/>
                <w:sz w:val="18"/>
                <w:szCs w:val="18"/>
                <w:rtl w:val="0"/>
              </w:rPr>
              <w:t xml:space="preserve">'symbol3 is a long symbol that points after the NOP instruction</w:t>
            </w:r>
          </w:p>
          <w:p w:rsidR="00000000" w:rsidDel="00000000" w:rsidP="00000000" w:rsidRDefault="00000000" w:rsidRPr="00000000" w14:paraId="00000423">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2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symbol4         BYTE                              </w:t>
            </w:r>
            <w:r w:rsidDel="00000000" w:rsidR="00000000" w:rsidRPr="00000000">
              <w:rPr>
                <w:rFonts w:ascii="Courier New" w:cs="Courier New" w:eastAsia="Courier New" w:hAnsi="Courier New"/>
                <w:b w:val="1"/>
                <w:color w:val="999999"/>
                <w:sz w:val="18"/>
                <w:szCs w:val="18"/>
                <w:rtl w:val="0"/>
              </w:rPr>
              <w:t xml:space="preserve">'symbol4 is a byte symbol that points to $78</w:t>
            </w:r>
            <w:r w:rsidDel="00000000" w:rsidR="00000000" w:rsidRPr="00000000">
              <w:rPr>
                <w:rtl w:val="0"/>
              </w:rPr>
            </w:r>
          </w:p>
          <w:p w:rsidR="00000000" w:rsidDel="00000000" w:rsidP="00000000" w:rsidRDefault="00000000" w:rsidRPr="00000000" w14:paraId="0000042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symbol5         WORD                              </w:t>
            </w:r>
            <w:r w:rsidDel="00000000" w:rsidR="00000000" w:rsidRPr="00000000">
              <w:rPr>
                <w:rFonts w:ascii="Courier New" w:cs="Courier New" w:eastAsia="Courier New" w:hAnsi="Courier New"/>
                <w:b w:val="1"/>
                <w:color w:val="999999"/>
                <w:sz w:val="18"/>
                <w:szCs w:val="18"/>
                <w:rtl w:val="0"/>
              </w:rPr>
              <w:t xml:space="preserve">'symbol5</w:t>
            </w:r>
            <w:r w:rsidDel="00000000" w:rsidR="00000000" w:rsidRPr="00000000">
              <w:rPr>
                <w:rFonts w:ascii="Courier New" w:cs="Courier New" w:eastAsia="Courier New" w:hAnsi="Courier New"/>
                <w:b w:val="1"/>
                <w:color w:val="999999"/>
                <w:sz w:val="18"/>
                <w:szCs w:val="18"/>
                <w:rtl w:val="0"/>
              </w:rPr>
              <w:t xml:space="preserve"> is a word symbol that points to $5678</w:t>
            </w:r>
            <w:r w:rsidDel="00000000" w:rsidR="00000000" w:rsidRPr="00000000">
              <w:rPr>
                <w:rtl w:val="0"/>
              </w:rPr>
            </w:r>
          </w:p>
          <w:p w:rsidR="00000000" w:rsidDel="00000000" w:rsidP="00000000" w:rsidRDefault="00000000" w:rsidRPr="00000000" w14:paraId="0000042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symbol6         LONG                              </w:t>
            </w:r>
            <w:r w:rsidDel="00000000" w:rsidR="00000000" w:rsidRPr="00000000">
              <w:rPr>
                <w:rFonts w:ascii="Courier New" w:cs="Courier New" w:eastAsia="Courier New" w:hAnsi="Courier New"/>
                <w:b w:val="1"/>
                <w:color w:val="999999"/>
                <w:sz w:val="18"/>
                <w:szCs w:val="18"/>
                <w:rtl w:val="0"/>
              </w:rPr>
              <w:t xml:space="preserve">'symbol6 is a long symbol that points to $12345678</w:t>
            </w:r>
            <w:r w:rsidDel="00000000" w:rsidR="00000000" w:rsidRPr="00000000">
              <w:rPr>
                <w:rtl w:val="0"/>
              </w:rPr>
            </w:r>
          </w:p>
          <w:p w:rsidR="00000000" w:rsidDel="00000000" w:rsidP="00000000" w:rsidRDefault="00000000" w:rsidRPr="00000000" w14:paraId="00000427">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428">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LONG    $12345678                 </w:t>
            </w:r>
            <w:r w:rsidDel="00000000" w:rsidR="00000000" w:rsidRPr="00000000">
              <w:rPr>
                <w:rFonts w:ascii="Courier New" w:cs="Courier New" w:eastAsia="Courier New" w:hAnsi="Courier New"/>
                <w:b w:val="1"/>
                <w:color w:val="999999"/>
                <w:sz w:val="18"/>
                <w:szCs w:val="18"/>
                <w:rtl w:val="0"/>
              </w:rPr>
              <w:t xml:space="preserve">'long value $12345678</w:t>
            </w:r>
          </w:p>
          <w:p w:rsidR="00000000" w:rsidDel="00000000" w:rsidP="00000000" w:rsidRDefault="00000000" w:rsidRPr="00000000" w14:paraId="00000429">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2A">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LONG    1.0                       </w:t>
            </w:r>
            <w:r w:rsidDel="00000000" w:rsidR="00000000" w:rsidRPr="00000000">
              <w:rPr>
                <w:rFonts w:ascii="Courier New" w:cs="Courier New" w:eastAsia="Courier New" w:hAnsi="Courier New"/>
                <w:b w:val="1"/>
                <w:color w:val="999999"/>
                <w:sz w:val="18"/>
                <w:szCs w:val="18"/>
                <w:rtl w:val="0"/>
              </w:rPr>
              <w:t xml:space="preserve">'IEEE-754 1.0 is long value $3F800000</w:t>
            </w:r>
          </w:p>
          <w:p w:rsidR="00000000" w:rsidDel="00000000" w:rsidP="00000000" w:rsidRDefault="00000000" w:rsidRPr="00000000" w14:paraId="0000042B">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2C">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100[64]                   </w:t>
            </w:r>
            <w:r w:rsidDel="00000000" w:rsidR="00000000" w:rsidRPr="00000000">
              <w:rPr>
                <w:rFonts w:ascii="Courier New" w:cs="Courier New" w:eastAsia="Courier New" w:hAnsi="Courier New"/>
                <w:b w:val="1"/>
                <w:color w:val="999999"/>
                <w:sz w:val="18"/>
                <w:szCs w:val="18"/>
                <w:rtl w:val="0"/>
              </w:rPr>
              <w:t xml:space="preserve">'64 bytes of value 100</w:t>
            </w:r>
          </w:p>
          <w:p w:rsidR="00000000" w:rsidDel="00000000" w:rsidP="00000000" w:rsidRDefault="00000000" w:rsidRPr="00000000" w14:paraId="0000042D">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2E">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10, WORD 500, LONG $FC000 </w:t>
            </w:r>
            <w:r w:rsidDel="00000000" w:rsidR="00000000" w:rsidRPr="00000000">
              <w:rPr>
                <w:rFonts w:ascii="Courier New" w:cs="Courier New" w:eastAsia="Courier New" w:hAnsi="Courier New"/>
                <w:b w:val="1"/>
                <w:color w:val="999999"/>
                <w:sz w:val="18"/>
                <w:szCs w:val="18"/>
                <w:rtl w:val="0"/>
              </w:rPr>
              <w:t xml:space="preserve">'BYTE/WORD/LONG overrides allowed for single values</w:t>
            </w:r>
          </w:p>
          <w:p w:rsidR="00000000" w:rsidDel="00000000" w:rsidP="00000000" w:rsidRDefault="00000000" w:rsidRPr="00000000" w14:paraId="0000042F">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    FVAR 99, </w:t>
            </w:r>
            <w:r w:rsidDel="00000000" w:rsidR="00000000" w:rsidRPr="00000000">
              <w:rPr>
                <w:rFonts w:ascii="Courier New" w:cs="Courier New" w:eastAsia="Courier New" w:hAnsi="Courier New"/>
                <w:b w:val="1"/>
                <w:sz w:val="18"/>
                <w:szCs w:val="18"/>
                <w:rtl w:val="0"/>
              </w:rPr>
              <w:t xml:space="preserve">FVARS</w:t>
            </w:r>
            <w:r w:rsidDel="00000000" w:rsidR="00000000" w:rsidRPr="00000000">
              <w:rPr>
                <w:rFonts w:ascii="Courier New" w:cs="Courier New" w:eastAsia="Courier New" w:hAnsi="Courier New"/>
                <w:b w:val="1"/>
                <w:sz w:val="18"/>
                <w:szCs w:val="18"/>
                <w:rtl w:val="0"/>
              </w:rPr>
              <w:t xml:space="preserve"> -99        </w:t>
            </w:r>
            <w:r w:rsidDel="00000000" w:rsidR="00000000" w:rsidRPr="00000000">
              <w:rPr>
                <w:rFonts w:ascii="Courier New" w:cs="Courier New" w:eastAsia="Courier New" w:hAnsi="Courier New"/>
                <w:b w:val="1"/>
                <w:color w:val="999999"/>
                <w:sz w:val="18"/>
                <w:szCs w:val="18"/>
                <w:rtl w:val="0"/>
              </w:rPr>
              <w:t xml:space="preserve">'</w:t>
            </w:r>
            <w:r w:rsidDel="00000000" w:rsidR="00000000" w:rsidRPr="00000000">
              <w:rPr>
                <w:rFonts w:ascii="Courier New" w:cs="Courier New" w:eastAsia="Courier New" w:hAnsi="Courier New"/>
                <w:b w:val="1"/>
                <w:color w:val="999999"/>
                <w:sz w:val="18"/>
                <w:szCs w:val="18"/>
                <w:rtl w:val="0"/>
              </w:rPr>
              <w:t xml:space="preserve">FVAR</w:t>
            </w:r>
            <w:r w:rsidDel="00000000" w:rsidR="00000000" w:rsidRPr="00000000">
              <w:rPr>
                <w:rFonts w:ascii="Courier New" w:cs="Courier New" w:eastAsia="Courier New" w:hAnsi="Courier New"/>
                <w:b w:val="1"/>
                <w:color w:val="999999"/>
                <w:sz w:val="18"/>
                <w:szCs w:val="18"/>
                <w:rtl w:val="0"/>
              </w:rPr>
              <w:t xml:space="preserve">/</w:t>
            </w:r>
            <w:r w:rsidDel="00000000" w:rsidR="00000000" w:rsidRPr="00000000">
              <w:rPr>
                <w:rFonts w:ascii="Courier New" w:cs="Courier New" w:eastAsia="Courier New" w:hAnsi="Courier New"/>
                <w:b w:val="1"/>
                <w:color w:val="999999"/>
                <w:sz w:val="18"/>
                <w:szCs w:val="18"/>
                <w:rtl w:val="0"/>
              </w:rPr>
              <w:t xml:space="preserve">FVARS</w:t>
            </w:r>
            <w:r w:rsidDel="00000000" w:rsidR="00000000" w:rsidRPr="00000000">
              <w:rPr>
                <w:rFonts w:ascii="Courier New" w:cs="Courier New" w:eastAsia="Courier New" w:hAnsi="Courier New"/>
                <w:b w:val="1"/>
                <w:color w:val="999999"/>
                <w:sz w:val="18"/>
                <w:szCs w:val="18"/>
                <w:rtl w:val="0"/>
              </w:rPr>
              <w:t xml:space="preserve"> overrides allowed, can be read via </w:t>
            </w:r>
            <w:r w:rsidDel="00000000" w:rsidR="00000000" w:rsidRPr="00000000">
              <w:rPr>
                <w:rFonts w:ascii="Courier New" w:cs="Courier New" w:eastAsia="Courier New" w:hAnsi="Courier New"/>
                <w:b w:val="1"/>
                <w:color w:val="999999"/>
                <w:sz w:val="18"/>
                <w:szCs w:val="18"/>
                <w:rtl w:val="0"/>
              </w:rPr>
              <w:t xml:space="preserve">RFVAR</w:t>
            </w:r>
            <w:r w:rsidDel="00000000" w:rsidR="00000000" w:rsidRPr="00000000">
              <w:rPr>
                <w:rFonts w:ascii="Courier New" w:cs="Courier New" w:eastAsia="Courier New" w:hAnsi="Courier New"/>
                <w:b w:val="1"/>
                <w:color w:val="999999"/>
                <w:sz w:val="18"/>
                <w:szCs w:val="18"/>
                <w:rtl w:val="0"/>
              </w:rPr>
              <w:t xml:space="preserve">/</w:t>
            </w:r>
            <w:r w:rsidDel="00000000" w:rsidR="00000000" w:rsidRPr="00000000">
              <w:rPr>
                <w:rFonts w:ascii="Courier New" w:cs="Courier New" w:eastAsia="Courier New" w:hAnsi="Courier New"/>
                <w:b w:val="1"/>
                <w:color w:val="999999"/>
                <w:sz w:val="18"/>
                <w:szCs w:val="18"/>
                <w:rtl w:val="0"/>
              </w:rPr>
              <w:t xml:space="preserve">RFVARS</w:t>
            </w:r>
            <w:r w:rsidDel="00000000" w:rsidR="00000000" w:rsidRPr="00000000">
              <w:rPr>
                <w:rtl w:val="0"/>
              </w:rPr>
            </w:r>
          </w:p>
          <w:p w:rsidR="00000000" w:rsidDel="00000000" w:rsidP="00000000" w:rsidRDefault="00000000" w:rsidRPr="00000000" w14:paraId="00000430">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431">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BYTEFIT -$80,$FF                  </w:t>
            </w:r>
            <w:r w:rsidDel="00000000" w:rsidR="00000000" w:rsidRPr="00000000">
              <w:rPr>
                <w:rFonts w:ascii="Courier New" w:cs="Courier New" w:eastAsia="Courier New" w:hAnsi="Courier New"/>
                <w:b w:val="1"/>
                <w:color w:val="999999"/>
                <w:sz w:val="18"/>
                <w:szCs w:val="18"/>
                <w:rtl w:val="0"/>
              </w:rPr>
              <w:t xml:space="preserve">'size-check data, overrides allowed for single values</w:t>
            </w:r>
          </w:p>
          <w:p w:rsidR="00000000" w:rsidDel="00000000" w:rsidP="00000000" w:rsidRDefault="00000000" w:rsidRPr="00000000" w14:paraId="00000432">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WORDFIT -$8000,$FFFF              </w:t>
            </w:r>
            <w:r w:rsidDel="00000000" w:rsidR="00000000" w:rsidRPr="00000000">
              <w:rPr>
                <w:rFonts w:ascii="Courier New" w:cs="Courier New" w:eastAsia="Courier New" w:hAnsi="Courier New"/>
                <w:b w:val="1"/>
                <w:color w:val="999999"/>
                <w:sz w:val="18"/>
                <w:szCs w:val="18"/>
                <w:rtl w:val="0"/>
              </w:rPr>
              <w:t xml:space="preserve">'size-check data, overrides allowed for single values</w:t>
            </w:r>
          </w:p>
          <w:p w:rsidR="00000000" w:rsidDel="00000000" w:rsidP="00000000" w:rsidRDefault="00000000" w:rsidRPr="00000000" w14:paraId="00000433">
            <w:pPr>
              <w:widowControl w:val="0"/>
              <w:spacing w:line="240" w:lineRule="auto"/>
              <w:rPr>
                <w:rFonts w:ascii="Courier New" w:cs="Courier New" w:eastAsia="Courier New" w:hAnsi="Courier New"/>
                <w:b w:val="1"/>
                <w:color w:val="999999"/>
                <w:sz w:val="18"/>
                <w:szCs w:val="18"/>
              </w:rPr>
            </w:pPr>
            <w:r w:rsidDel="00000000" w:rsidR="00000000" w:rsidRPr="00000000">
              <w:rPr>
                <w:rtl w:val="0"/>
              </w:rPr>
            </w:r>
          </w:p>
          <w:p w:rsidR="00000000" w:rsidDel="00000000" w:rsidP="00000000" w:rsidRDefault="00000000" w:rsidRPr="00000000" w14:paraId="00000434">
            <w:pPr>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BaseLine     </w:t>
            </w:r>
            <w:r w:rsidDel="00000000" w:rsidR="00000000" w:rsidRPr="00000000">
              <w:rPr>
                <w:rFonts w:ascii="Courier New" w:cs="Courier New" w:eastAsia="Courier New" w:hAnsi="Courier New"/>
                <w:b w:val="1"/>
                <w:sz w:val="18"/>
                <w:szCs w:val="18"/>
                <w:rtl w:val="0"/>
              </w:rPr>
              <w:t xml:space="preserve">   line                              </w:t>
            </w:r>
            <w:r w:rsidDel="00000000" w:rsidR="00000000" w:rsidRPr="00000000">
              <w:rPr>
                <w:rFonts w:ascii="Courier New" w:cs="Courier New" w:eastAsia="Courier New" w:hAnsi="Courier New"/>
                <w:b w:val="1"/>
                <w:color w:val="999999"/>
                <w:sz w:val="18"/>
                <w:szCs w:val="18"/>
                <w:rtl w:val="0"/>
              </w:rPr>
              <w:t xml:space="preserve">'BaseLine is a symbol marking the start of a 'line' structure</w:t>
            </w:r>
            <w:r w:rsidDel="00000000" w:rsidR="00000000" w:rsidRPr="00000000">
              <w:rPr>
                <w:rtl w:val="0"/>
              </w:rPr>
            </w:r>
          </w:p>
          <w:p w:rsidR="00000000" w:rsidDel="00000000" w:rsidP="00000000" w:rsidRDefault="00000000" w:rsidRPr="00000000" w14:paraId="00000435">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   LONG    0,0,1919,1079             </w:t>
            </w:r>
            <w:r w:rsidDel="00000000" w:rsidR="00000000" w:rsidRPr="00000000">
              <w:rPr>
                <w:rFonts w:ascii="Courier New" w:cs="Courier New" w:eastAsia="Courier New" w:hAnsi="Courier New"/>
                <w:b w:val="1"/>
                <w:color w:val="999999"/>
                <w:sz w:val="18"/>
                <w:szCs w:val="18"/>
                <w:rtl w:val="0"/>
              </w:rPr>
              <w:t xml:space="preserve">'define the contents of the 'line' structure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FileDat         FILE    "Filename"                </w:t>
            </w:r>
            <w:r w:rsidDel="00000000" w:rsidR="00000000" w:rsidRPr="00000000">
              <w:rPr>
                <w:rFonts w:ascii="Courier New" w:cs="Courier New" w:eastAsia="Courier New" w:hAnsi="Courier New"/>
                <w:b w:val="1"/>
                <w:color w:val="999999"/>
                <w:sz w:val="18"/>
                <w:szCs w:val="18"/>
                <w:rtl w:val="0"/>
              </w:rPr>
              <w:t xml:space="preserve">'include binary file, FileDat is a byte symbol that points to file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ALIGNW</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'word-align to hub by emitting a zero byte, if necessary</w:t>
            </w:r>
          </w:p>
          <w:p w:rsidR="00000000" w:rsidDel="00000000" w:rsidP="00000000" w:rsidRDefault="00000000" w:rsidRPr="00000000" w14:paraId="0000043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ALIGNL                            </w:t>
            </w:r>
            <w:r w:rsidDel="00000000" w:rsidR="00000000" w:rsidRPr="00000000">
              <w:rPr>
                <w:rFonts w:ascii="Courier New" w:cs="Courier New" w:eastAsia="Courier New" w:hAnsi="Courier New"/>
                <w:b w:val="1"/>
                <w:color w:val="999999"/>
                <w:sz w:val="18"/>
                <w:szCs w:val="18"/>
                <w:rtl w:val="0"/>
              </w:rPr>
              <w:t xml:space="preserve">'long-align to hub by emitting 1 to 3 zero bytes, if necessary</w:t>
            </w:r>
            <w:r w:rsidDel="00000000" w:rsidR="00000000" w:rsidRPr="00000000">
              <w:rPr>
                <w:rtl w:val="0"/>
              </w:rPr>
            </w:r>
          </w:p>
        </w:tc>
      </w:tr>
    </w:tbl>
    <w:p w:rsidR="00000000" w:rsidDel="00000000" w:rsidP="00000000" w:rsidRDefault="00000000" w:rsidRPr="00000000" w14:paraId="00000439">
      <w:pPr>
        <w:pStyle w:val="Heading2"/>
        <w:pageBreakBefore w:val="0"/>
        <w:rPr>
          <w:sz w:val="18"/>
          <w:szCs w:val="18"/>
        </w:rPr>
      </w:pPr>
      <w:bookmarkStart w:colFirst="0" w:colLast="0" w:name="_x3bbrg9qbucd" w:id="18"/>
      <w:bookmarkEnd w:id="18"/>
      <w:r w:rsidDel="00000000" w:rsidR="00000000" w:rsidRPr="00000000">
        <w:rPr>
          <w:rtl w:val="0"/>
        </w:rPr>
      </w:r>
    </w:p>
    <w:tbl>
      <w:tblPr>
        <w:tblStyle w:val="Table14"/>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DAT</w:t>
            </w:r>
          </w:p>
          <w:p w:rsidR="00000000" w:rsidDel="00000000" w:rsidP="00000000" w:rsidRDefault="00000000" w:rsidRPr="00000000" w14:paraId="0000043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Data Pointers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DAT</w:t>
            </w:r>
          </w:p>
          <w:p w:rsidR="00000000" w:rsidDel="00000000" w:rsidP="00000000" w:rsidRDefault="00000000" w:rsidRPr="00000000" w14:paraId="0000043D">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3E">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Str0            BYTE    "Monkeys",0   </w:t>
            </w:r>
            <w:r w:rsidDel="00000000" w:rsidR="00000000" w:rsidRPr="00000000">
              <w:rPr>
                <w:rFonts w:ascii="Courier New" w:cs="Courier New" w:eastAsia="Courier New" w:hAnsi="Courier New"/>
                <w:b w:val="1"/>
                <w:color w:val="999999"/>
                <w:sz w:val="18"/>
                <w:szCs w:val="18"/>
                <w:rtl w:val="0"/>
              </w:rPr>
              <w:t xml:space="preserve">'strings with symbols</w:t>
            </w:r>
          </w:p>
          <w:p w:rsidR="00000000" w:rsidDel="00000000" w:rsidP="00000000" w:rsidRDefault="00000000" w:rsidRPr="00000000" w14:paraId="0000043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Str1            BYTE    "Gorillas",0</w:t>
            </w:r>
          </w:p>
          <w:p w:rsidR="00000000" w:rsidDel="00000000" w:rsidP="00000000" w:rsidRDefault="00000000" w:rsidRPr="00000000" w14:paraId="0000044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Str2            BYTE    "Chimpanzees",0</w:t>
            </w:r>
          </w:p>
          <w:p w:rsidR="00000000" w:rsidDel="00000000" w:rsidP="00000000" w:rsidRDefault="00000000" w:rsidRPr="00000000" w14:paraId="0000044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Str3            BYTE    "Humanzees",0</w:t>
            </w:r>
          </w:p>
          <w:p w:rsidR="00000000" w:rsidDel="00000000" w:rsidP="00000000" w:rsidRDefault="00000000" w:rsidRPr="00000000" w14:paraId="00000442">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43">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StrList         WORD    @Str0         </w:t>
            </w:r>
            <w:r w:rsidDel="00000000" w:rsidR="00000000" w:rsidRPr="00000000">
              <w:rPr>
                <w:rFonts w:ascii="Courier New" w:cs="Courier New" w:eastAsia="Courier New" w:hAnsi="Courier New"/>
                <w:b w:val="1"/>
                <w:color w:val="999999"/>
                <w:sz w:val="18"/>
                <w:szCs w:val="18"/>
                <w:rtl w:val="0"/>
              </w:rPr>
              <w:t xml:space="preserve">'in Spin2, these are offsets of strings relative to start of object</w:t>
            </w:r>
          </w:p>
          <w:p w:rsidR="00000000" w:rsidDel="00000000" w:rsidP="00000000" w:rsidRDefault="00000000" w:rsidRPr="00000000" w14:paraId="00000444">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    @Str1         </w:t>
            </w:r>
            <w:r w:rsidDel="00000000" w:rsidR="00000000" w:rsidRPr="00000000">
              <w:rPr>
                <w:rFonts w:ascii="Courier New" w:cs="Courier New" w:eastAsia="Courier New" w:hAnsi="Courier New"/>
                <w:b w:val="1"/>
                <w:color w:val="999999"/>
                <w:sz w:val="18"/>
                <w:szCs w:val="18"/>
                <w:rtl w:val="0"/>
              </w:rPr>
              <w:t xml:space="preserve">'in Spin2, </w:t>
            </w:r>
            <w:r w:rsidDel="00000000" w:rsidR="00000000" w:rsidRPr="00000000">
              <w:rPr>
                <w:rFonts w:ascii="Courier New" w:cs="Courier New" w:eastAsia="Courier New" w:hAnsi="Courier New"/>
                <w:b w:val="1"/>
                <w:color w:val="999999"/>
                <w:sz w:val="18"/>
                <w:szCs w:val="18"/>
                <w:rtl w:val="0"/>
              </w:rPr>
              <w:t xml:space="preserve">@@StrList[i]</w:t>
            </w:r>
            <w:r w:rsidDel="00000000" w:rsidR="00000000" w:rsidRPr="00000000">
              <w:rPr>
                <w:rFonts w:ascii="Courier New" w:cs="Courier New" w:eastAsia="Courier New" w:hAnsi="Courier New"/>
                <w:b w:val="1"/>
                <w:color w:val="999999"/>
                <w:sz w:val="18"/>
                <w:szCs w:val="18"/>
                <w:rtl w:val="0"/>
              </w:rPr>
              <w:t xml:space="preserve"> will return address of Str0..Str3 for i = 0..3</w:t>
            </w:r>
          </w:p>
          <w:p w:rsidR="00000000" w:rsidDel="00000000" w:rsidP="00000000" w:rsidRDefault="00000000" w:rsidRPr="00000000" w14:paraId="00000445">
            <w:pPr>
              <w:pageBreakBefore w:val="0"/>
              <w:widowControl w:val="0"/>
              <w:spacing w:line="240" w:lineRule="auto"/>
              <w:rPr>
                <w:rFonts w:ascii="Courier New" w:cs="Courier New" w:eastAsia="Courier New" w:hAnsi="Courier New"/>
                <w:color w:val="999999"/>
                <w:sz w:val="18"/>
                <w:szCs w:val="18"/>
              </w:rPr>
            </w:pPr>
            <w:r w:rsidDel="00000000" w:rsidR="00000000" w:rsidRPr="00000000">
              <w:rPr>
                <w:rFonts w:ascii="Courier New" w:cs="Courier New" w:eastAsia="Courier New" w:hAnsi="Courier New"/>
                <w:b w:val="1"/>
                <w:sz w:val="18"/>
                <w:szCs w:val="18"/>
                <w:rtl w:val="0"/>
              </w:rPr>
              <w:t xml:space="preserve">                WORD    @Str2         </w:t>
            </w:r>
            <w:r w:rsidDel="00000000" w:rsidR="00000000" w:rsidRPr="00000000">
              <w:rPr>
                <w:rFonts w:ascii="Courier New" w:cs="Courier New" w:eastAsia="Courier New" w:hAnsi="Courier New"/>
                <w:b w:val="1"/>
                <w:color w:val="999999"/>
                <w:sz w:val="18"/>
                <w:szCs w:val="18"/>
                <w:rtl w:val="0"/>
              </w:rPr>
              <w:t xml:space="preserve">'in PASM-only programs, these are absolute addresses of strings</w:t>
            </w:r>
            <w:r w:rsidDel="00000000" w:rsidR="00000000" w:rsidRPr="00000000">
              <w:rPr>
                <w:rtl w:val="0"/>
              </w:rPr>
            </w:r>
          </w:p>
          <w:p w:rsidR="00000000" w:rsidDel="00000000" w:rsidP="00000000" w:rsidRDefault="00000000" w:rsidRPr="00000000" w14:paraId="0000044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WORD    @Str3         </w:t>
            </w:r>
            <w:r w:rsidDel="00000000" w:rsidR="00000000" w:rsidRPr="00000000">
              <w:rPr>
                <w:rFonts w:ascii="Courier New" w:cs="Courier New" w:eastAsia="Courier New" w:hAnsi="Courier New"/>
                <w:b w:val="1"/>
                <w:color w:val="999999"/>
                <w:sz w:val="18"/>
                <w:szCs w:val="18"/>
                <w:rtl w:val="0"/>
              </w:rPr>
              <w:t xml:space="preserve">'(use of WORD supposes offsets/addresses are under 64KB)</w:t>
            </w:r>
          </w:p>
        </w:tc>
      </w:tr>
    </w:tbl>
    <w:p w:rsidR="00000000" w:rsidDel="00000000" w:rsidP="00000000" w:rsidRDefault="00000000" w:rsidRPr="00000000" w14:paraId="00000447">
      <w:pPr>
        <w:pStyle w:val="Heading2"/>
        <w:pageBreakBefore w:val="0"/>
        <w:rPr>
          <w:sz w:val="18"/>
          <w:szCs w:val="18"/>
        </w:rPr>
      </w:pPr>
      <w:bookmarkStart w:colFirst="0" w:colLast="0" w:name="_fc5ou983unl2" w:id="19"/>
      <w:bookmarkEnd w:id="19"/>
      <w:r w:rsidDel="00000000" w:rsidR="00000000" w:rsidRPr="00000000">
        <w:rPr>
          <w:rtl w:val="0"/>
        </w:rPr>
      </w:r>
    </w:p>
    <w:tbl>
      <w:tblPr>
        <w:tblStyle w:val="Table15"/>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DAT</w:t>
            </w:r>
          </w:p>
          <w:p w:rsidR="00000000" w:rsidDel="00000000" w:rsidP="00000000" w:rsidRDefault="00000000" w:rsidRPr="00000000" w14:paraId="0000044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Cog-exec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DAT             ORG                   </w:t>
            </w:r>
            <w:r w:rsidDel="00000000" w:rsidR="00000000" w:rsidRPr="00000000">
              <w:rPr>
                <w:rFonts w:ascii="Courier New" w:cs="Courier New" w:eastAsia="Courier New" w:hAnsi="Courier New"/>
                <w:b w:val="1"/>
                <w:color w:val="999999"/>
                <w:sz w:val="18"/>
                <w:szCs w:val="18"/>
                <w:rtl w:val="0"/>
              </w:rPr>
              <w:t xml:space="preserve">'begin a cog-exec program (no symbol allowed before ORG)</w:t>
            </w:r>
          </w:p>
          <w:p w:rsidR="00000000" w:rsidDel="00000000" w:rsidP="00000000" w:rsidRDefault="00000000" w:rsidRPr="00000000" w14:paraId="0000044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'COGINIT(16, @IncPins, 0) will launch this program in a free cog</w:t>
            </w:r>
            <w:r w:rsidDel="00000000" w:rsidR="00000000" w:rsidRPr="00000000">
              <w:rPr>
                <w:rtl w:val="0"/>
              </w:rPr>
            </w:r>
          </w:p>
          <w:p w:rsidR="00000000" w:rsidDel="00000000" w:rsidP="00000000" w:rsidRDefault="00000000" w:rsidRPr="00000000" w14:paraId="0000044C">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IncPins         </w:t>
            </w:r>
            <w:r w:rsidDel="00000000" w:rsidR="00000000" w:rsidRPr="00000000">
              <w:rPr>
                <w:rFonts w:ascii="Courier New" w:cs="Courier New" w:eastAsia="Courier New" w:hAnsi="Courier New"/>
                <w:b w:val="1"/>
                <w:sz w:val="18"/>
                <w:szCs w:val="18"/>
                <w:rtl w:val="0"/>
              </w:rPr>
              <w:t xml:space="preserve">MOV</w:t>
            </w:r>
            <w:r w:rsidDel="00000000" w:rsidR="00000000" w:rsidRPr="00000000">
              <w:rPr>
                <w:rFonts w:ascii="Courier New" w:cs="Courier New" w:eastAsia="Courier New" w:hAnsi="Courier New"/>
                <w:b w:val="1"/>
                <w:sz w:val="18"/>
                <w:szCs w:val="18"/>
                <w:rtl w:val="0"/>
              </w:rPr>
              <w:t xml:space="preserve">     DIRA,#$FF     </w:t>
            </w:r>
            <w:r w:rsidDel="00000000" w:rsidR="00000000" w:rsidRPr="00000000">
              <w:rPr>
                <w:rFonts w:ascii="Courier New" w:cs="Courier New" w:eastAsia="Courier New" w:hAnsi="Courier New"/>
                <w:b w:val="1"/>
                <w:color w:val="999999"/>
                <w:sz w:val="18"/>
                <w:szCs w:val="18"/>
                <w:rtl w:val="0"/>
              </w:rPr>
              <w:t xml:space="preserve">'to Spin2 code, IncPins</w:t>
            </w:r>
            <w:r w:rsidDel="00000000" w:rsidR="00000000" w:rsidRPr="00000000">
              <w:rPr>
                <w:rFonts w:ascii="Courier New" w:cs="Courier New" w:eastAsia="Courier New" w:hAnsi="Courier New"/>
                <w:b w:val="1"/>
                <w:color w:val="999999"/>
                <w:sz w:val="18"/>
                <w:szCs w:val="18"/>
                <w:rtl w:val="0"/>
              </w:rPr>
              <w:t xml:space="preserve"> is </w:t>
            </w:r>
            <w:r w:rsidDel="00000000" w:rsidR="00000000" w:rsidRPr="00000000">
              <w:rPr>
                <w:rFonts w:ascii="Courier New" w:cs="Courier New" w:eastAsia="Courier New" w:hAnsi="Courier New"/>
                <w:b w:val="1"/>
                <w:color w:val="999999"/>
                <w:sz w:val="18"/>
                <w:szCs w:val="18"/>
                <w:rtl w:val="0"/>
              </w:rPr>
              <w:t xml:space="preserve">the 'MOV' instruction (long)</w:t>
            </w:r>
          </w:p>
          <w:p w:rsidR="00000000" w:rsidDel="00000000" w:rsidP="00000000" w:rsidRDefault="00000000" w:rsidRPr="00000000" w14:paraId="0000044D">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            ADD     OUTA,#$01     </w:t>
            </w:r>
            <w:r w:rsidDel="00000000" w:rsidR="00000000" w:rsidRPr="00000000">
              <w:rPr>
                <w:rFonts w:ascii="Courier New" w:cs="Courier New" w:eastAsia="Courier New" w:hAnsi="Courier New"/>
                <w:b w:val="1"/>
                <w:color w:val="999999"/>
                <w:sz w:val="18"/>
                <w:szCs w:val="18"/>
                <w:rtl w:val="0"/>
              </w:rPr>
              <w:t xml:space="preserve">'to Spin2 code, @IncPins is the hub address of the 'MOV' instruction</w:t>
            </w:r>
            <w:r w:rsidDel="00000000" w:rsidR="00000000" w:rsidRPr="00000000">
              <w:rPr>
                <w:rtl w:val="0"/>
              </w:rPr>
            </w:r>
          </w:p>
          <w:p w:rsidR="00000000" w:rsidDel="00000000" w:rsidP="00000000" w:rsidRDefault="00000000" w:rsidRPr="00000000" w14:paraId="0000044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AND     OUTA,#$FF     </w:t>
            </w:r>
            <w:r w:rsidDel="00000000" w:rsidR="00000000" w:rsidRPr="00000000">
              <w:rPr>
                <w:rFonts w:ascii="Courier New" w:cs="Courier New" w:eastAsia="Courier New" w:hAnsi="Courier New"/>
                <w:b w:val="1"/>
                <w:color w:val="999999"/>
                <w:sz w:val="18"/>
                <w:szCs w:val="18"/>
                <w:rtl w:val="0"/>
              </w:rPr>
              <w:t xml:space="preserve">'to Spin2 code, #IncPins is the cog address of the 'MOV' instruction</w:t>
            </w:r>
            <w:r w:rsidDel="00000000" w:rsidR="00000000" w:rsidRPr="00000000">
              <w:rPr>
                <w:rtl w:val="0"/>
              </w:rPr>
            </w:r>
          </w:p>
          <w:p w:rsidR="00000000" w:rsidDel="00000000" w:rsidP="00000000" w:rsidRDefault="00000000" w:rsidRPr="00000000" w14:paraId="0000044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w:t>
            </w:r>
            <w:r w:rsidDel="00000000" w:rsidR="00000000" w:rsidRPr="00000000">
              <w:rPr>
                <w:rFonts w:ascii="Courier New" w:cs="Courier New" w:eastAsia="Courier New" w:hAnsi="Courier New"/>
                <w:b w:val="1"/>
                <w:color w:val="999999"/>
                <w:sz w:val="18"/>
                <w:szCs w:val="18"/>
                <w:rtl w:val="0"/>
              </w:rPr>
              <w:t xml:space="preserve">'to PASM code, #Loop is the cog address ($001) of the 'ADD' instruction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            </w:t>
            </w:r>
            <w:r w:rsidDel="00000000" w:rsidR="00000000" w:rsidRPr="00000000">
              <w:rPr>
                <w:rFonts w:ascii="Courier New" w:cs="Courier New" w:eastAsia="Courier New" w:hAnsi="Courier New"/>
                <w:b w:val="1"/>
                <w:color w:val="999999"/>
                <w:sz w:val="18"/>
                <w:szCs w:val="18"/>
                <w:rtl w:val="0"/>
              </w:rPr>
              <w:t xml:space="preserve">'$ is the current origin, which steps by 1 with each cog-exec instruction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                   </w:t>
            </w:r>
            <w:r w:rsidDel="00000000" w:rsidR="00000000" w:rsidRPr="00000000">
              <w:rPr>
                <w:rFonts w:ascii="Courier New" w:cs="Courier New" w:eastAsia="Courier New" w:hAnsi="Courier New"/>
                <w:b w:val="1"/>
                <w:color w:val="999999"/>
                <w:sz w:val="18"/>
                <w:szCs w:val="18"/>
                <w:rtl w:val="0"/>
              </w:rPr>
              <w:t xml:space="preserve">'set cog-exec mode, cog address = $000, </w:t>
            </w:r>
            <w:r w:rsidDel="00000000" w:rsidR="00000000" w:rsidRPr="00000000">
              <w:rPr>
                <w:rFonts w:ascii="Courier New" w:cs="Courier New" w:eastAsia="Courier New" w:hAnsi="Courier New"/>
                <w:b w:val="1"/>
                <w:color w:val="999999"/>
                <w:sz w:val="18"/>
                <w:szCs w:val="18"/>
                <w:rtl w:val="0"/>
              </w:rPr>
              <w:t xml:space="preserve">cog limit =</w:t>
            </w:r>
            <w:r w:rsidDel="00000000" w:rsidR="00000000" w:rsidRPr="00000000">
              <w:rPr>
                <w:rFonts w:ascii="Courier New" w:cs="Courier New" w:eastAsia="Courier New" w:hAnsi="Courier New"/>
                <w:b w:val="1"/>
                <w:color w:val="999999"/>
                <w:sz w:val="18"/>
                <w:szCs w:val="18"/>
                <w:rtl w:val="0"/>
              </w:rPr>
              <w:t xml:space="preserve"> $1F8 (reg, both defaults)</w:t>
            </w:r>
          </w:p>
          <w:p w:rsidR="00000000" w:rsidDel="00000000" w:rsidP="00000000" w:rsidRDefault="00000000" w:rsidRPr="00000000" w14:paraId="00000452">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     $100          </w:t>
            </w:r>
            <w:r w:rsidDel="00000000" w:rsidR="00000000" w:rsidRPr="00000000">
              <w:rPr>
                <w:rFonts w:ascii="Courier New" w:cs="Courier New" w:eastAsia="Courier New" w:hAnsi="Courier New"/>
                <w:b w:val="1"/>
                <w:color w:val="999999"/>
                <w:sz w:val="18"/>
                <w:szCs w:val="18"/>
                <w:rtl w:val="0"/>
              </w:rPr>
              <w:t xml:space="preserve">'set cog-exec mode, cog address = $100, cog limit = $1F8 (reg, default limit)</w:t>
            </w:r>
          </w:p>
          <w:p w:rsidR="00000000" w:rsidDel="00000000" w:rsidP="00000000" w:rsidRDefault="00000000" w:rsidRPr="00000000" w14:paraId="00000453">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     $100,$120     </w:t>
            </w:r>
            <w:r w:rsidDel="00000000" w:rsidR="00000000" w:rsidRPr="00000000">
              <w:rPr>
                <w:rFonts w:ascii="Courier New" w:cs="Courier New" w:eastAsia="Courier New" w:hAnsi="Courier New"/>
                <w:b w:val="1"/>
                <w:color w:val="999999"/>
                <w:sz w:val="18"/>
                <w:szCs w:val="18"/>
                <w:rtl w:val="0"/>
              </w:rPr>
              <w:t xml:space="preserve">'set cog-exec mode, cog address = $100, cog limit = $120 (reg)</w:t>
            </w:r>
          </w:p>
          <w:p w:rsidR="00000000" w:rsidDel="00000000" w:rsidP="00000000" w:rsidRDefault="00000000" w:rsidRPr="00000000" w14:paraId="00000454">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     $200          </w:t>
            </w:r>
            <w:r w:rsidDel="00000000" w:rsidR="00000000" w:rsidRPr="00000000">
              <w:rPr>
                <w:rFonts w:ascii="Courier New" w:cs="Courier New" w:eastAsia="Courier New" w:hAnsi="Courier New"/>
                <w:b w:val="1"/>
                <w:color w:val="999999"/>
                <w:sz w:val="18"/>
                <w:szCs w:val="18"/>
                <w:rtl w:val="0"/>
              </w:rPr>
              <w:t xml:space="preserve">'set cog-exec mode, cog address = $200, cog limit = $400 (LUT, default limit)</w:t>
            </w:r>
          </w:p>
          <w:p w:rsidR="00000000" w:rsidDel="00000000" w:rsidP="00000000" w:rsidRDefault="00000000" w:rsidRPr="00000000" w14:paraId="0000045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ORG     $300,$380     </w:t>
            </w:r>
            <w:r w:rsidDel="00000000" w:rsidR="00000000" w:rsidRPr="00000000">
              <w:rPr>
                <w:rFonts w:ascii="Courier New" w:cs="Courier New" w:eastAsia="Courier New" w:hAnsi="Courier New"/>
                <w:b w:val="1"/>
                <w:color w:val="999999"/>
                <w:sz w:val="18"/>
                <w:szCs w:val="18"/>
                <w:rtl w:val="0"/>
              </w:rPr>
              <w:t xml:space="preserve">'set cog-exec mode, cog address = $300, cog limit = $380 (LUT)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ADD     register,#1   </w:t>
            </w:r>
            <w:r w:rsidDel="00000000" w:rsidR="00000000" w:rsidRPr="00000000">
              <w:rPr>
                <w:rFonts w:ascii="Courier New" w:cs="Courier New" w:eastAsia="Courier New" w:hAnsi="Courier New"/>
                <w:b w:val="1"/>
                <w:color w:val="999999"/>
                <w:sz w:val="18"/>
                <w:szCs w:val="18"/>
                <w:rtl w:val="0"/>
              </w:rPr>
              <w:t xml:space="preserve">'in cog-exec mode, instructions force alignment to cog/LUT registers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ORGF    $040          </w:t>
            </w:r>
            <w:r w:rsidDel="00000000" w:rsidR="00000000" w:rsidRPr="00000000">
              <w:rPr>
                <w:rFonts w:ascii="Courier New" w:cs="Courier New" w:eastAsia="Courier New" w:hAnsi="Courier New"/>
                <w:b w:val="1"/>
                <w:color w:val="999999"/>
                <w:sz w:val="18"/>
                <w:szCs w:val="18"/>
                <w:rtl w:val="0"/>
              </w:rPr>
              <w:t xml:space="preserve">'fill to cog address $040 with zeros (no symbol allowed before ORGF)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FIT     $020          </w:t>
            </w:r>
            <w:r w:rsidDel="00000000" w:rsidR="00000000" w:rsidRPr="00000000">
              <w:rPr>
                <w:rFonts w:ascii="Courier New" w:cs="Courier New" w:eastAsia="Courier New" w:hAnsi="Courier New"/>
                <w:b w:val="1"/>
                <w:color w:val="999999"/>
                <w:sz w:val="18"/>
                <w:szCs w:val="18"/>
                <w:rtl w:val="0"/>
              </w:rPr>
              <w:t xml:space="preserve">'test to make sure cog address has not exceeded $020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x               RES     1             </w:t>
            </w:r>
            <w:r w:rsidDel="00000000" w:rsidR="00000000" w:rsidRPr="00000000">
              <w:rPr>
                <w:rFonts w:ascii="Courier New" w:cs="Courier New" w:eastAsia="Courier New" w:hAnsi="Courier New"/>
                <w:b w:val="1"/>
                <w:color w:val="999999"/>
                <w:sz w:val="18"/>
                <w:szCs w:val="18"/>
                <w:rtl w:val="0"/>
              </w:rPr>
              <w:t xml:space="preserve">'reserve 1 </w:t>
            </w:r>
            <w:r w:rsidDel="00000000" w:rsidR="00000000" w:rsidRPr="00000000">
              <w:rPr>
                <w:rFonts w:ascii="Courier New" w:cs="Courier New" w:eastAsia="Courier New" w:hAnsi="Courier New"/>
                <w:b w:val="1"/>
                <w:color w:val="999999"/>
                <w:sz w:val="18"/>
                <w:szCs w:val="18"/>
                <w:rtl w:val="0"/>
              </w:rPr>
              <w:t xml:space="preserve">register</w:t>
            </w:r>
            <w:r w:rsidDel="00000000" w:rsidR="00000000" w:rsidRPr="00000000">
              <w:rPr>
                <w:rFonts w:ascii="Courier New" w:cs="Courier New" w:eastAsia="Courier New" w:hAnsi="Courier New"/>
                <w:b w:val="1"/>
                <w:color w:val="999999"/>
                <w:sz w:val="18"/>
                <w:szCs w:val="18"/>
                <w:rtl w:val="0"/>
              </w:rPr>
              <w:t xml:space="preserve">, advance cog address by 1, don't advance hub address</w:t>
            </w:r>
          </w:p>
          <w:p w:rsidR="00000000" w:rsidDel="00000000" w:rsidP="00000000" w:rsidRDefault="00000000" w:rsidRPr="00000000" w14:paraId="0000045A">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y               RES     1             </w:t>
            </w:r>
            <w:r w:rsidDel="00000000" w:rsidR="00000000" w:rsidRPr="00000000">
              <w:rPr>
                <w:rFonts w:ascii="Courier New" w:cs="Courier New" w:eastAsia="Courier New" w:hAnsi="Courier New"/>
                <w:b w:val="1"/>
                <w:color w:val="999999"/>
                <w:sz w:val="18"/>
                <w:szCs w:val="18"/>
                <w:rtl w:val="0"/>
              </w:rPr>
              <w:t xml:space="preserve">'reserve 1 register, advance cog address by 1, don't advance hub address</w:t>
            </w:r>
          </w:p>
          <w:p w:rsidR="00000000" w:rsidDel="00000000" w:rsidP="00000000" w:rsidRDefault="00000000" w:rsidRPr="00000000" w14:paraId="0000045B">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z               RES     1             </w:t>
            </w:r>
            <w:r w:rsidDel="00000000" w:rsidR="00000000" w:rsidRPr="00000000">
              <w:rPr>
                <w:rFonts w:ascii="Courier New" w:cs="Courier New" w:eastAsia="Courier New" w:hAnsi="Courier New"/>
                <w:b w:val="1"/>
                <w:color w:val="999999"/>
                <w:sz w:val="18"/>
                <w:szCs w:val="18"/>
                <w:rtl w:val="0"/>
              </w:rPr>
              <w:t xml:space="preserve">'reserve 1 register, advance cog address by 1, don't advance hub address</w:t>
            </w:r>
          </w:p>
          <w:p w:rsidR="00000000" w:rsidDel="00000000" w:rsidP="00000000" w:rsidRDefault="00000000" w:rsidRPr="00000000" w14:paraId="0000045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buff            RES     16            </w:t>
            </w:r>
            <w:r w:rsidDel="00000000" w:rsidR="00000000" w:rsidRPr="00000000">
              <w:rPr>
                <w:rFonts w:ascii="Courier New" w:cs="Courier New" w:eastAsia="Courier New" w:hAnsi="Courier New"/>
                <w:b w:val="1"/>
                <w:color w:val="999999"/>
                <w:sz w:val="18"/>
                <w:szCs w:val="18"/>
                <w:rtl w:val="0"/>
              </w:rPr>
              <w:t xml:space="preserve">'reserve 16 registers, advance cog address by 16, don't advance hub address</w:t>
            </w:r>
            <w:r w:rsidDel="00000000" w:rsidR="00000000" w:rsidRPr="00000000">
              <w:rPr>
                <w:rtl w:val="0"/>
              </w:rPr>
            </w:r>
          </w:p>
        </w:tc>
      </w:tr>
    </w:tbl>
    <w:p w:rsidR="00000000" w:rsidDel="00000000" w:rsidP="00000000" w:rsidRDefault="00000000" w:rsidRPr="00000000" w14:paraId="0000045D">
      <w:pPr>
        <w:pStyle w:val="Heading2"/>
        <w:pageBreakBefore w:val="0"/>
        <w:rPr>
          <w:sz w:val="18"/>
          <w:szCs w:val="18"/>
        </w:rPr>
      </w:pPr>
      <w:bookmarkStart w:colFirst="0" w:colLast="0" w:name="_lq3ajdhurkp6" w:id="20"/>
      <w:bookmarkEnd w:id="20"/>
      <w:r w:rsidDel="00000000" w:rsidR="00000000" w:rsidRPr="00000000">
        <w:rPr>
          <w:rtl w:val="0"/>
        </w:rPr>
      </w:r>
    </w:p>
    <w:tbl>
      <w:tblPr>
        <w:tblStyle w:val="Table16"/>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DAT</w:t>
            </w:r>
          </w:p>
          <w:p w:rsidR="00000000" w:rsidDel="00000000" w:rsidP="00000000" w:rsidRDefault="00000000" w:rsidRPr="00000000" w14:paraId="0000045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Hub-exec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DAT             ORGH    $400          </w:t>
            </w:r>
            <w:r w:rsidDel="00000000" w:rsidR="00000000" w:rsidRPr="00000000">
              <w:rPr>
                <w:rFonts w:ascii="Courier New" w:cs="Courier New" w:eastAsia="Courier New" w:hAnsi="Courier New"/>
                <w:b w:val="1"/>
                <w:color w:val="999999"/>
                <w:sz w:val="18"/>
                <w:szCs w:val="18"/>
                <w:rtl w:val="0"/>
              </w:rPr>
              <w:t xml:space="preserve">'begin a hub-exec program at $400 (no symbol allowed before ORGH)</w:t>
            </w:r>
          </w:p>
          <w:p w:rsidR="00000000" w:rsidDel="00000000" w:rsidP="00000000" w:rsidRDefault="00000000" w:rsidRPr="00000000" w14:paraId="0000046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999999"/>
                <w:sz w:val="18"/>
                <w:szCs w:val="18"/>
                <w:rtl w:val="0"/>
              </w:rPr>
              <w:t xml:space="preserve">'COGINIT(32+16, @IncPins, 0) will launch this program in a free cog</w:t>
            </w:r>
            <w:r w:rsidDel="00000000" w:rsidR="00000000" w:rsidRPr="00000000">
              <w:rPr>
                <w:rtl w:val="0"/>
              </w:rPr>
            </w:r>
          </w:p>
          <w:p w:rsidR="00000000" w:rsidDel="00000000" w:rsidP="00000000" w:rsidRDefault="00000000" w:rsidRPr="00000000" w14:paraId="00000462">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IncPins         </w:t>
            </w:r>
            <w:r w:rsidDel="00000000" w:rsidR="00000000" w:rsidRPr="00000000">
              <w:rPr>
                <w:rFonts w:ascii="Courier New" w:cs="Courier New" w:eastAsia="Courier New" w:hAnsi="Courier New"/>
                <w:b w:val="1"/>
                <w:sz w:val="18"/>
                <w:szCs w:val="18"/>
                <w:rtl w:val="0"/>
              </w:rPr>
              <w:t xml:space="preserve">MOV</w:t>
            </w:r>
            <w:r w:rsidDel="00000000" w:rsidR="00000000" w:rsidRPr="00000000">
              <w:rPr>
                <w:rFonts w:ascii="Courier New" w:cs="Courier New" w:eastAsia="Courier New" w:hAnsi="Courier New"/>
                <w:b w:val="1"/>
                <w:sz w:val="18"/>
                <w:szCs w:val="18"/>
                <w:rtl w:val="0"/>
              </w:rPr>
              <w:t xml:space="preserve">     DIRA,#$FF     </w:t>
            </w:r>
            <w:r w:rsidDel="00000000" w:rsidR="00000000" w:rsidRPr="00000000">
              <w:rPr>
                <w:rFonts w:ascii="Courier New" w:cs="Courier New" w:eastAsia="Courier New" w:hAnsi="Courier New"/>
                <w:b w:val="1"/>
                <w:color w:val="999999"/>
                <w:sz w:val="18"/>
                <w:szCs w:val="18"/>
                <w:rtl w:val="0"/>
              </w:rPr>
              <w:t xml:space="preserve">'In Spin2, IncPins is the 'MOV' instruction (long)</w:t>
            </w:r>
          </w:p>
          <w:p w:rsidR="00000000" w:rsidDel="00000000" w:rsidP="00000000" w:rsidRDefault="00000000" w:rsidRPr="00000000" w14:paraId="0000046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Loop            ADD     OUTA,#1       </w:t>
            </w:r>
            <w:r w:rsidDel="00000000" w:rsidR="00000000" w:rsidRPr="00000000">
              <w:rPr>
                <w:rFonts w:ascii="Courier New" w:cs="Courier New" w:eastAsia="Courier New" w:hAnsi="Courier New"/>
                <w:b w:val="1"/>
                <w:color w:val="999999"/>
                <w:sz w:val="18"/>
                <w:szCs w:val="18"/>
                <w:rtl w:val="0"/>
              </w:rPr>
              <w:t xml:space="preserve">'In Spin2, @IncPins is the hub address of the 'MOV' instruction</w:t>
            </w:r>
            <w:r w:rsidDel="00000000" w:rsidR="00000000" w:rsidRPr="00000000">
              <w:rPr>
                <w:rtl w:val="0"/>
              </w:rPr>
            </w:r>
          </w:p>
          <w:p w:rsidR="00000000" w:rsidDel="00000000" w:rsidP="00000000" w:rsidRDefault="00000000" w:rsidRPr="00000000" w14:paraId="0000046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#Loop         </w:t>
            </w:r>
            <w:r w:rsidDel="00000000" w:rsidR="00000000" w:rsidRPr="00000000">
              <w:rPr>
                <w:rFonts w:ascii="Courier New" w:cs="Courier New" w:eastAsia="Courier New" w:hAnsi="Courier New"/>
                <w:b w:val="1"/>
                <w:color w:val="999999"/>
                <w:sz w:val="18"/>
                <w:szCs w:val="18"/>
                <w:rtl w:val="0"/>
              </w:rPr>
              <w:t xml:space="preserve">'In PASM, Loop is the hub address ($00404) of the 'ADD' instruction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JMP     #$            </w:t>
            </w:r>
            <w:r w:rsidDel="00000000" w:rsidR="00000000" w:rsidRPr="00000000">
              <w:rPr>
                <w:rFonts w:ascii="Courier New" w:cs="Courier New" w:eastAsia="Courier New" w:hAnsi="Courier New"/>
                <w:b w:val="1"/>
                <w:color w:val="999999"/>
                <w:sz w:val="18"/>
                <w:szCs w:val="18"/>
                <w:rtl w:val="0"/>
              </w:rPr>
              <w:t xml:space="preserve">'$ is the current origin, which steps by 4 with each hub-exec instruction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ORGH                  </w:t>
            </w:r>
            <w:r w:rsidDel="00000000" w:rsidR="00000000" w:rsidRPr="00000000">
              <w:rPr>
                <w:rFonts w:ascii="Courier New" w:cs="Courier New" w:eastAsia="Courier New" w:hAnsi="Courier New"/>
                <w:b w:val="1"/>
                <w:color w:val="999999"/>
                <w:sz w:val="18"/>
                <w:szCs w:val="18"/>
                <w:rtl w:val="0"/>
              </w:rPr>
              <w:t xml:space="preserve">'set hub-exec mode, hub origin = $00400, origin limit = $100000 (both defaults)</w:t>
            </w:r>
          </w:p>
          <w:p w:rsidR="00000000" w:rsidDel="00000000" w:rsidP="00000000" w:rsidRDefault="00000000" w:rsidRPr="00000000" w14:paraId="00000467">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                ORGH    $1000         </w:t>
            </w:r>
            <w:r w:rsidDel="00000000" w:rsidR="00000000" w:rsidRPr="00000000">
              <w:rPr>
                <w:rFonts w:ascii="Courier New" w:cs="Courier New" w:eastAsia="Courier New" w:hAnsi="Courier New"/>
                <w:b w:val="1"/>
                <w:color w:val="999999"/>
                <w:sz w:val="18"/>
                <w:szCs w:val="18"/>
                <w:rtl w:val="0"/>
              </w:rPr>
              <w:t xml:space="preserve">'set hub-exec mode, hub origin = $01000, origin limit = $100000 (default limit)</w:t>
            </w:r>
          </w:p>
          <w:p w:rsidR="00000000" w:rsidDel="00000000" w:rsidP="00000000" w:rsidRDefault="00000000" w:rsidRPr="00000000" w14:paraId="0000046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$FC000,$FC800 </w:t>
            </w:r>
            <w:r w:rsidDel="00000000" w:rsidR="00000000" w:rsidRPr="00000000">
              <w:rPr>
                <w:rFonts w:ascii="Courier New" w:cs="Courier New" w:eastAsia="Courier New" w:hAnsi="Courier New"/>
                <w:b w:val="1"/>
                <w:color w:val="999999"/>
                <w:sz w:val="18"/>
                <w:szCs w:val="18"/>
                <w:rtl w:val="0"/>
              </w:rPr>
              <w:t xml:space="preserve">'set hub-exec mode, hub origin = $FC000, origin limit = $FC800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FIT     $2000         </w:t>
            </w:r>
            <w:r w:rsidDel="00000000" w:rsidR="00000000" w:rsidRPr="00000000">
              <w:rPr>
                <w:rFonts w:ascii="Courier New" w:cs="Courier New" w:eastAsia="Courier New" w:hAnsi="Courier New"/>
                <w:b w:val="1"/>
                <w:color w:val="999999"/>
                <w:sz w:val="18"/>
                <w:szCs w:val="18"/>
                <w:rtl w:val="0"/>
              </w:rPr>
              <w:t xml:space="preserve">'test to make sure hub address has not exceeded $2000</w:t>
            </w:r>
            <w:r w:rsidDel="00000000" w:rsidR="00000000" w:rsidRPr="00000000">
              <w:rPr>
                <w:rtl w:val="0"/>
              </w:rPr>
            </w:r>
          </w:p>
        </w:tc>
      </w:tr>
    </w:tbl>
    <w:p w:rsidR="00000000" w:rsidDel="00000000" w:rsidP="00000000" w:rsidRDefault="00000000" w:rsidRPr="00000000" w14:paraId="0000046A">
      <w:pPr>
        <w:pageBreakBefore w:val="0"/>
        <w:rPr>
          <w:sz w:val="18"/>
          <w:szCs w:val="18"/>
        </w:rPr>
      </w:pPr>
      <w:r w:rsidDel="00000000" w:rsidR="00000000" w:rsidRPr="00000000">
        <w:rPr>
          <w:rtl w:val="0"/>
        </w:rPr>
      </w:r>
    </w:p>
    <w:p w:rsidR="00000000" w:rsidDel="00000000" w:rsidP="00000000" w:rsidRDefault="00000000" w:rsidRPr="00000000" w14:paraId="0000046B">
      <w:pPr>
        <w:pageBreakBefore w:val="0"/>
        <w:rPr>
          <w:sz w:val="18"/>
          <w:szCs w:val="18"/>
        </w:rPr>
      </w:pPr>
      <w:r w:rsidDel="00000000" w:rsidR="00000000" w:rsidRPr="00000000">
        <w:rPr>
          <w:rtl w:val="0"/>
        </w:rPr>
      </w:r>
    </w:p>
    <w:p w:rsidR="00000000" w:rsidDel="00000000" w:rsidP="00000000" w:rsidRDefault="00000000" w:rsidRPr="00000000" w14:paraId="0000046C">
      <w:pPr>
        <w:pageBreakBefore w:val="0"/>
        <w:rPr>
          <w:sz w:val="18"/>
          <w:szCs w:val="18"/>
        </w:rPr>
      </w:pPr>
      <w:r w:rsidDel="00000000" w:rsidR="00000000" w:rsidRPr="00000000">
        <w:rPr>
          <w:sz w:val="18"/>
          <w:szCs w:val="18"/>
          <w:rtl w:val="0"/>
        </w:rPr>
        <w:t xml:space="preserve">There are some differences between Spin2+PASM programs and PASM-only programs, when it comes to hub-exec code:</w:t>
      </w:r>
    </w:p>
    <w:p w:rsidR="00000000" w:rsidDel="00000000" w:rsidP="00000000" w:rsidRDefault="00000000" w:rsidRPr="00000000" w14:paraId="0000046D">
      <w:pPr>
        <w:pageBreakBefore w:val="0"/>
        <w:rPr>
          <w:sz w:val="18"/>
          <w:szCs w:val="18"/>
        </w:rPr>
      </w:pPr>
      <w:r w:rsidDel="00000000" w:rsidR="00000000" w:rsidRPr="00000000">
        <w:rPr>
          <w:rtl w:val="0"/>
        </w:rPr>
      </w:r>
    </w:p>
    <w:p w:rsidR="00000000" w:rsidDel="00000000" w:rsidP="00000000" w:rsidRDefault="00000000" w:rsidRPr="00000000" w14:paraId="0000046E">
      <w:pPr>
        <w:pageBreakBefore w:val="0"/>
        <w:rPr>
          <w:sz w:val="18"/>
          <w:szCs w:val="18"/>
        </w:rPr>
      </w:pPr>
      <w:r w:rsidDel="00000000" w:rsidR="00000000" w:rsidRPr="00000000">
        <w:rPr>
          <w:rtl w:val="0"/>
        </w:rPr>
      </w:r>
    </w:p>
    <w:tbl>
      <w:tblPr>
        <w:tblStyle w:val="Table17"/>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1520"/>
        <w:tblGridChange w:id="0">
          <w:tblGrid>
            <w:gridCol w:w="1440"/>
            <w:gridCol w:w="1152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Spin2+PASM</w:t>
            </w:r>
          </w:p>
          <w:p w:rsidR="00000000" w:rsidDel="00000000" w:rsidP="00000000" w:rsidRDefault="00000000" w:rsidRPr="00000000" w14:paraId="00000470">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numPr>
                <w:ilvl w:val="0"/>
                <w:numId w:val="5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Hub-exec code must use relative addressing, since it is not located at its place of origin.</w:t>
            </w:r>
          </w:p>
          <w:p w:rsidR="00000000" w:rsidDel="00000000" w:rsidP="00000000" w:rsidRDefault="00000000" w:rsidRPr="00000000" w14:paraId="00000472">
            <w:pPr>
              <w:pageBreakBefore w:val="0"/>
              <w:widowControl w:val="0"/>
              <w:numPr>
                <w:ilvl w:val="0"/>
                <w:numId w:val="5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The LOC instruction can be used to get addresses of data assets within relative hub-exec code.</w:t>
            </w:r>
          </w:p>
          <w:p w:rsidR="00000000" w:rsidDel="00000000" w:rsidP="00000000" w:rsidRDefault="00000000" w:rsidRPr="00000000" w14:paraId="00000473">
            <w:pPr>
              <w:pageBreakBefore w:val="0"/>
              <w:widowControl w:val="0"/>
              <w:numPr>
                <w:ilvl w:val="0"/>
                <w:numId w:val="5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ORGH must specify at least $400, so that pure hub-exec code will be assembled.</w:t>
            </w:r>
          </w:p>
          <w:p w:rsidR="00000000" w:rsidDel="00000000" w:rsidP="00000000" w:rsidRDefault="00000000" w:rsidRPr="00000000" w14:paraId="00000474">
            <w:pPr>
              <w:pageBreakBefore w:val="0"/>
              <w:widowControl w:val="0"/>
              <w:numPr>
                <w:ilvl w:val="0"/>
                <w:numId w:val="5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The default ORGH address of $400 is always appropriate, unless you are writing code which will be moved to its actual ORGH address at runtime, so that it can use absolute addressing.</w:t>
            </w:r>
          </w:p>
          <w:p w:rsidR="00000000" w:rsidDel="00000000" w:rsidP="00000000" w:rsidRDefault="00000000" w:rsidRPr="00000000" w14:paraId="00000475">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76">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DAT     ORGH             </w:t>
            </w:r>
            <w:r w:rsidDel="00000000" w:rsidR="00000000" w:rsidRPr="00000000">
              <w:rPr>
                <w:rFonts w:ascii="Courier New" w:cs="Courier New" w:eastAsia="Courier New" w:hAnsi="Courier New"/>
                <w:b w:val="1"/>
                <w:color w:val="999999"/>
                <w:sz w:val="18"/>
                <w:szCs w:val="18"/>
                <w:rtl w:val="0"/>
              </w:rPr>
              <w:t xml:space="preserve">'set hub-exec mode and set origin to $400</w:t>
            </w:r>
          </w:p>
          <w:p w:rsidR="00000000" w:rsidDel="00000000" w:rsidP="00000000" w:rsidRDefault="00000000" w:rsidRPr="00000000" w14:paraId="0000047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$FC000   </w:t>
            </w:r>
            <w:r w:rsidDel="00000000" w:rsidR="00000000" w:rsidRPr="00000000">
              <w:rPr>
                <w:rFonts w:ascii="Courier New" w:cs="Courier New" w:eastAsia="Courier New" w:hAnsi="Courier New"/>
                <w:b w:val="1"/>
                <w:color w:val="999999"/>
                <w:sz w:val="18"/>
                <w:szCs w:val="18"/>
                <w:rtl w:val="0"/>
              </w:rPr>
              <w:t xml:space="preserve">'set hub-exec mode and set origin to $FC000</w:t>
            </w:r>
            <w:r w:rsidDel="00000000" w:rsidR="00000000" w:rsidRPr="00000000">
              <w:rPr>
                <w:rtl w:val="0"/>
              </w:rPr>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PASM-Only</w:t>
            </w:r>
          </w:p>
          <w:p w:rsidR="00000000" w:rsidDel="00000000" w:rsidP="00000000" w:rsidRDefault="00000000" w:rsidRPr="00000000" w14:paraId="0000047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numPr>
                <w:ilvl w:val="0"/>
                <w:numId w:val="2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Hub-exec code may use absolute and relative addressing, since origin always matches hub address.</w:t>
            </w:r>
          </w:p>
          <w:p w:rsidR="00000000" w:rsidDel="00000000" w:rsidP="00000000" w:rsidRDefault="00000000" w:rsidRPr="00000000" w14:paraId="0000047B">
            <w:pPr>
              <w:pageBreakBefore w:val="0"/>
              <w:widowControl w:val="0"/>
              <w:numPr>
                <w:ilvl w:val="0"/>
                <w:numId w:val="20"/>
              </w:numPr>
              <w:spacing w:line="240" w:lineRule="auto"/>
              <w:ind w:left="720" w:hanging="360"/>
              <w:rPr>
                <w:rFonts w:ascii="Courier New" w:cs="Courier New" w:eastAsia="Courier New" w:hAnsi="Courier New"/>
                <w:b w:val="1"/>
                <w:color w:val="999999"/>
                <w:sz w:val="18"/>
                <w:szCs w:val="18"/>
                <w:u w:val="none"/>
              </w:rPr>
            </w:pPr>
            <w:r w:rsidDel="00000000" w:rsidR="00000000" w:rsidRPr="00000000">
              <w:rPr>
                <w:rFonts w:ascii="Courier New" w:cs="Courier New" w:eastAsia="Courier New" w:hAnsi="Courier New"/>
                <w:b w:val="1"/>
                <w:color w:val="999999"/>
                <w:sz w:val="18"/>
                <w:szCs w:val="18"/>
                <w:rtl w:val="0"/>
              </w:rPr>
              <w:t xml:space="preserve">ORGH fills hub memory with zeros, up to the specified address.</w:t>
            </w:r>
          </w:p>
          <w:p w:rsidR="00000000" w:rsidDel="00000000" w:rsidP="00000000" w:rsidRDefault="00000000" w:rsidRPr="00000000" w14:paraId="0000047C">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7D">
            <w:pPr>
              <w:pageBreakBefore w:val="0"/>
              <w:widowControl w:val="0"/>
              <w:spacing w:line="240" w:lineRule="auto"/>
              <w:rPr>
                <w:rFonts w:ascii="Courier New" w:cs="Courier New" w:eastAsia="Courier New" w:hAnsi="Courier New"/>
                <w:b w:val="1"/>
                <w:color w:val="999999"/>
                <w:sz w:val="18"/>
                <w:szCs w:val="18"/>
              </w:rPr>
            </w:pPr>
            <w:r w:rsidDel="00000000" w:rsidR="00000000" w:rsidRPr="00000000">
              <w:rPr>
                <w:rFonts w:ascii="Courier New" w:cs="Courier New" w:eastAsia="Courier New" w:hAnsi="Courier New"/>
                <w:b w:val="1"/>
                <w:sz w:val="18"/>
                <w:szCs w:val="18"/>
                <w:rtl w:val="0"/>
              </w:rPr>
              <w:t xml:space="preserve">DAT     ORGH             </w:t>
            </w:r>
            <w:r w:rsidDel="00000000" w:rsidR="00000000" w:rsidRPr="00000000">
              <w:rPr>
                <w:rFonts w:ascii="Courier New" w:cs="Courier New" w:eastAsia="Courier New" w:hAnsi="Courier New"/>
                <w:b w:val="1"/>
                <w:color w:val="999999"/>
                <w:sz w:val="18"/>
                <w:szCs w:val="18"/>
                <w:rtl w:val="0"/>
              </w:rPr>
              <w:t xml:space="preserve">'set hub-exec mode at current hub address</w:t>
            </w:r>
          </w:p>
          <w:p w:rsidR="00000000" w:rsidDel="00000000" w:rsidP="00000000" w:rsidRDefault="00000000" w:rsidRPr="00000000" w14:paraId="0000047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ORGH    $400     </w:t>
            </w:r>
            <w:r w:rsidDel="00000000" w:rsidR="00000000" w:rsidRPr="00000000">
              <w:rPr>
                <w:rFonts w:ascii="Courier New" w:cs="Courier New" w:eastAsia="Courier New" w:hAnsi="Courier New"/>
                <w:b w:val="1"/>
                <w:color w:val="999999"/>
                <w:sz w:val="18"/>
                <w:szCs w:val="18"/>
                <w:rtl w:val="0"/>
              </w:rPr>
              <w:t xml:space="preserve">'set hub-exec mode and fill hub memory with zeros to $400</w:t>
            </w:r>
            <w:r w:rsidDel="00000000" w:rsidR="00000000" w:rsidRPr="00000000">
              <w:rPr>
                <w:rtl w:val="0"/>
              </w:rPr>
            </w:r>
          </w:p>
        </w:tc>
      </w:tr>
    </w:tbl>
    <w:p w:rsidR="00000000" w:rsidDel="00000000" w:rsidP="00000000" w:rsidRDefault="00000000" w:rsidRPr="00000000" w14:paraId="0000047F">
      <w:pPr>
        <w:pageBreakBefore w:val="0"/>
        <w:rPr>
          <w:sz w:val="18"/>
          <w:szCs w:val="18"/>
        </w:rPr>
      </w:pPr>
      <w:r w:rsidDel="00000000" w:rsidR="00000000" w:rsidRPr="00000000">
        <w:rPr>
          <w:rtl w:val="0"/>
        </w:rPr>
      </w:r>
    </w:p>
    <w:p w:rsidR="00000000" w:rsidDel="00000000" w:rsidP="00000000" w:rsidRDefault="00000000" w:rsidRPr="00000000" w14:paraId="00000480">
      <w:pPr>
        <w:pStyle w:val="Heading1"/>
        <w:pageBreakBefore w:val="0"/>
        <w:rPr/>
      </w:pPr>
      <w:bookmarkStart w:colFirst="0" w:colLast="0" w:name="_2v76qinp4gjy" w:id="21"/>
      <w:bookmarkEnd w:id="21"/>
      <w:r w:rsidDel="00000000" w:rsidR="00000000" w:rsidRPr="00000000">
        <w:rPr>
          <w:rtl w:val="0"/>
        </w:rPr>
      </w:r>
    </w:p>
    <w:p w:rsidR="00000000" w:rsidDel="00000000" w:rsidP="00000000" w:rsidRDefault="00000000" w:rsidRPr="00000000" w14:paraId="00000481">
      <w:pPr>
        <w:pStyle w:val="Heading1"/>
        <w:pageBreakBefore w:val="0"/>
        <w:rPr/>
      </w:pPr>
      <w:bookmarkStart w:colFirst="0" w:colLast="0" w:name="_prw5yhufsbp1" w:id="22"/>
      <w:bookmarkEnd w:id="22"/>
      <w:r w:rsidDel="00000000" w:rsidR="00000000" w:rsidRPr="00000000">
        <w:rPr>
          <w:rtl w:val="0"/>
        </w:rPr>
        <w:t xml:space="preserve">Spin2 Language</w:t>
      </w:r>
    </w:p>
    <w:p w:rsidR="00000000" w:rsidDel="00000000" w:rsidP="00000000" w:rsidRDefault="00000000" w:rsidRPr="00000000" w14:paraId="00000482">
      <w:pPr>
        <w:pStyle w:val="Heading2"/>
        <w:pageBreakBefore w:val="0"/>
        <w:rPr/>
      </w:pPr>
      <w:bookmarkStart w:colFirst="0" w:colLast="0" w:name="_lcty4rb2rm1s" w:id="23"/>
      <w:bookmarkEnd w:id="23"/>
      <w:r w:rsidDel="00000000" w:rsidR="00000000" w:rsidRPr="00000000">
        <w:rPr>
          <w:rtl w:val="0"/>
        </w:rPr>
        <w:t xml:space="preserve">Comments</w:t>
      </w:r>
    </w:p>
    <w:p w:rsidR="00000000" w:rsidDel="00000000" w:rsidP="00000000" w:rsidRDefault="00000000" w:rsidRPr="00000000" w14:paraId="00000483">
      <w:pPr>
        <w:rPr>
          <w:sz w:val="18"/>
          <w:szCs w:val="18"/>
        </w:rPr>
      </w:pPr>
      <w:r w:rsidDel="00000000" w:rsidR="00000000" w:rsidRPr="00000000">
        <w:rPr>
          <w:rtl w:val="0"/>
        </w:rPr>
      </w:r>
    </w:p>
    <w:p w:rsidR="00000000" w:rsidDel="00000000" w:rsidP="00000000" w:rsidRDefault="00000000" w:rsidRPr="00000000" w14:paraId="00000484">
      <w:pPr>
        <w:rPr>
          <w:sz w:val="18"/>
          <w:szCs w:val="18"/>
        </w:rPr>
      </w:pPr>
      <w:r w:rsidDel="00000000" w:rsidR="00000000" w:rsidRPr="00000000">
        <w:rPr>
          <w:sz w:val="18"/>
          <w:szCs w:val="18"/>
          <w:rtl w:val="0"/>
        </w:rPr>
        <w:t xml:space="preserve">Comments can occur anywhere in Spin2 or PASM code and take several forms:</w:t>
      </w:r>
    </w:p>
    <w:p w:rsidR="00000000" w:rsidDel="00000000" w:rsidP="00000000" w:rsidRDefault="00000000" w:rsidRPr="00000000" w14:paraId="00000485">
      <w:pPr>
        <w:rPr>
          <w:sz w:val="18"/>
          <w:szCs w:val="18"/>
        </w:rPr>
      </w:pPr>
      <w:r w:rsidDel="00000000" w:rsidR="00000000" w:rsidRPr="00000000">
        <w:rPr>
          <w:rtl w:val="0"/>
        </w:rPr>
      </w:r>
    </w:p>
    <w:p w:rsidR="00000000" w:rsidDel="00000000" w:rsidP="00000000" w:rsidRDefault="00000000" w:rsidRPr="00000000" w14:paraId="00000486">
      <w:pPr>
        <w:rPr>
          <w:sz w:val="18"/>
          <w:szCs w:val="18"/>
        </w:rPr>
      </w:pPr>
      <w:r w:rsidDel="00000000" w:rsidR="00000000" w:rsidRPr="00000000">
        <w:rPr>
          <w:rtl w:val="0"/>
        </w:rPr>
      </w:r>
    </w:p>
    <w:tbl>
      <w:tblPr>
        <w:tblStyle w:val="Table18"/>
        <w:tblW w:w="12778.333333333336" w:type="dxa"/>
        <w:jc w:val="left"/>
        <w:tblInd w:w="-716.666666666666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3840"/>
        <w:gridCol w:w="6793.333333333334"/>
        <w:tblGridChange w:id="0">
          <w:tblGrid>
            <w:gridCol w:w="2145"/>
            <w:gridCol w:w="3840"/>
            <w:gridCol w:w="6793.333333333334"/>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Comment</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Examples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left="720" w:hanging="360"/>
              <w:jc w:val="center"/>
              <w:rPr>
                <w:b w:val="1"/>
                <w:color w:val="ffffff"/>
                <w:sz w:val="18"/>
                <w:szCs w:val="18"/>
              </w:rPr>
            </w:pPr>
            <w:r w:rsidDel="00000000" w:rsidR="00000000" w:rsidRPr="00000000">
              <w:rPr>
                <w:b w:val="1"/>
                <w:color w:val="ffffff"/>
                <w:sz w:val="18"/>
                <w:szCs w:val="18"/>
                <w:rtl w:val="0"/>
              </w:rPr>
              <w:t xml:space="preserve">Descriptions</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color w:val="ffffff"/>
                <w:sz w:val="18"/>
                <w:szCs w:val="18"/>
              </w:rPr>
            </w:pPr>
            <w:r w:rsidDel="00000000" w:rsidR="00000000" w:rsidRPr="00000000">
              <w:rPr>
                <w:color w:val="ffffff"/>
                <w:sz w:val="18"/>
                <w:szCs w:val="18"/>
                <w:rtl w:val="0"/>
              </w:rPr>
              <w:t xml:space="preserve">To end of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 := 0   'comment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numPr>
                <w:ilvl w:val="0"/>
                <w:numId w:val="52"/>
              </w:numPr>
              <w:spacing w:line="240" w:lineRule="auto"/>
              <w:ind w:left="720" w:hanging="360"/>
              <w:rPr>
                <w:sz w:val="18"/>
                <w:szCs w:val="18"/>
              </w:rPr>
            </w:pPr>
            <w:r w:rsidDel="00000000" w:rsidR="00000000" w:rsidRPr="00000000">
              <w:rPr>
                <w:sz w:val="18"/>
                <w:szCs w:val="18"/>
                <w:rtl w:val="0"/>
              </w:rPr>
              <w:t xml:space="preserve">initiated by apostrophe, rest of line is ignored</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color w:val="ffffff"/>
                <w:sz w:val="18"/>
                <w:szCs w:val="18"/>
              </w:rPr>
            </w:pPr>
            <w:r w:rsidDel="00000000" w:rsidR="00000000" w:rsidRPr="00000000">
              <w:rPr>
                <w:color w:val="ffffff"/>
                <w:sz w:val="18"/>
                <w:szCs w:val="18"/>
                <w:rtl w:val="0"/>
              </w:rPr>
              <w:t xml:space="preserve">To end of line</w:t>
            </w:r>
          </w:p>
          <w:p w:rsidR="00000000" w:rsidDel="00000000" w:rsidP="00000000" w:rsidRDefault="00000000" w:rsidRPr="00000000" w14:paraId="0000048E">
            <w:pPr>
              <w:widowControl w:val="0"/>
              <w:spacing w:line="240" w:lineRule="auto"/>
              <w:jc w:val="center"/>
              <w:rPr>
                <w:color w:val="ffffff"/>
                <w:sz w:val="18"/>
                <w:szCs w:val="18"/>
              </w:rPr>
            </w:pPr>
            <w:r w:rsidDel="00000000" w:rsidR="00000000" w:rsidRPr="00000000">
              <w:rPr>
                <w:color w:val="ffffff"/>
                <w:sz w:val="18"/>
                <w:szCs w:val="18"/>
                <w:rtl w:val="0"/>
              </w:rPr>
              <w:t xml:space="preserve">(documentation)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 := 1   ''comment here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numPr>
                <w:ilvl w:val="0"/>
                <w:numId w:val="17"/>
              </w:numPr>
              <w:spacing w:line="240" w:lineRule="auto"/>
              <w:ind w:left="720" w:hanging="360"/>
              <w:rPr>
                <w:sz w:val="18"/>
                <w:szCs w:val="18"/>
              </w:rPr>
            </w:pPr>
            <w:r w:rsidDel="00000000" w:rsidR="00000000" w:rsidRPr="00000000">
              <w:rPr>
                <w:sz w:val="18"/>
                <w:szCs w:val="18"/>
                <w:rtl w:val="0"/>
              </w:rPr>
              <w:t xml:space="preserve">initiated by two apostrophes, rest of line is ignored</w:t>
            </w:r>
          </w:p>
          <w:p w:rsidR="00000000" w:rsidDel="00000000" w:rsidP="00000000" w:rsidRDefault="00000000" w:rsidRPr="00000000" w14:paraId="00000491">
            <w:pPr>
              <w:widowControl w:val="0"/>
              <w:numPr>
                <w:ilvl w:val="0"/>
                <w:numId w:val="17"/>
              </w:numPr>
              <w:spacing w:line="240" w:lineRule="auto"/>
              <w:ind w:left="720" w:hanging="360"/>
              <w:rPr>
                <w:sz w:val="18"/>
                <w:szCs w:val="18"/>
                <w:u w:val="none"/>
              </w:rPr>
            </w:pPr>
            <w:r w:rsidDel="00000000" w:rsidR="00000000" w:rsidRPr="00000000">
              <w:rPr>
                <w:sz w:val="18"/>
                <w:szCs w:val="18"/>
                <w:rtl w:val="0"/>
              </w:rPr>
              <w:t xml:space="preserve">Comment text goes into the documentation file</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color w:val="ffffff"/>
                <w:sz w:val="18"/>
                <w:szCs w:val="18"/>
              </w:rPr>
            </w:pPr>
            <w:r w:rsidDel="00000000" w:rsidR="00000000" w:rsidRPr="00000000">
              <w:rPr>
                <w:color w:val="ffffff"/>
                <w:sz w:val="18"/>
                <w:szCs w:val="18"/>
                <w:rtl w:val="0"/>
              </w:rPr>
              <w:t xml:space="preserve">Intra-line</w:t>
            </w:r>
          </w:p>
          <w:p w:rsidR="00000000" w:rsidDel="00000000" w:rsidP="00000000" w:rsidRDefault="00000000" w:rsidRPr="00000000" w14:paraId="00000493">
            <w:pPr>
              <w:widowControl w:val="0"/>
              <w:spacing w:line="240" w:lineRule="auto"/>
              <w:jc w:val="center"/>
              <w:rPr>
                <w:color w:val="ffffff"/>
                <w:sz w:val="18"/>
                <w:szCs w:val="18"/>
              </w:rPr>
            </w:pPr>
            <w:r w:rsidDel="00000000" w:rsidR="00000000" w:rsidRPr="00000000">
              <w:rPr>
                <w:color w:val="ffffff"/>
                <w:sz w:val="18"/>
                <w:szCs w:val="18"/>
                <w:rtl w:val="0"/>
              </w:rPr>
              <w:t xml:space="preserve">or multi-line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4, {comment here} y := 5</w:t>
            </w:r>
          </w:p>
          <w:p w:rsidR="00000000" w:rsidDel="00000000" w:rsidP="00000000" w:rsidRDefault="00000000" w:rsidRPr="00000000" w14:paraId="00000495">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9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{comment here</w:t>
            </w:r>
          </w:p>
          <w:p w:rsidR="00000000" w:rsidDel="00000000" w:rsidP="00000000" w:rsidRDefault="00000000" w:rsidRPr="00000000" w14:paraId="00000497">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comment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numPr>
                <w:ilvl w:val="0"/>
                <w:numId w:val="32"/>
              </w:numPr>
              <w:spacing w:line="240" w:lineRule="auto"/>
              <w:ind w:left="720" w:hanging="360"/>
              <w:rPr>
                <w:sz w:val="18"/>
                <w:szCs w:val="18"/>
              </w:rPr>
            </w:pPr>
            <w:r w:rsidDel="00000000" w:rsidR="00000000" w:rsidRPr="00000000">
              <w:rPr>
                <w:sz w:val="18"/>
                <w:szCs w:val="18"/>
                <w:rtl w:val="0"/>
              </w:rPr>
              <w:t xml:space="preserve">Everything within braces is ignored, including end-of-</w:t>
            </w:r>
            <w:r w:rsidDel="00000000" w:rsidR="00000000" w:rsidRPr="00000000">
              <w:rPr>
                <w:sz w:val="18"/>
                <w:szCs w:val="18"/>
                <w:rtl w:val="0"/>
              </w:rPr>
              <w:t xml:space="preserve">lines</w:t>
            </w: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color w:val="ffffff"/>
                <w:sz w:val="18"/>
                <w:szCs w:val="18"/>
              </w:rPr>
            </w:pPr>
            <w:r w:rsidDel="00000000" w:rsidR="00000000" w:rsidRPr="00000000">
              <w:rPr>
                <w:color w:val="ffffff"/>
                <w:sz w:val="18"/>
                <w:szCs w:val="18"/>
                <w:rtl w:val="0"/>
              </w:rPr>
              <w:t xml:space="preserve">Intra-line</w:t>
            </w:r>
          </w:p>
          <w:p w:rsidR="00000000" w:rsidDel="00000000" w:rsidP="00000000" w:rsidRDefault="00000000" w:rsidRPr="00000000" w14:paraId="0000049A">
            <w:pPr>
              <w:widowControl w:val="0"/>
              <w:spacing w:line="240" w:lineRule="auto"/>
              <w:jc w:val="center"/>
              <w:rPr>
                <w:color w:val="ffffff"/>
                <w:sz w:val="18"/>
                <w:szCs w:val="18"/>
              </w:rPr>
            </w:pPr>
            <w:r w:rsidDel="00000000" w:rsidR="00000000" w:rsidRPr="00000000">
              <w:rPr>
                <w:color w:val="ffffff"/>
                <w:sz w:val="18"/>
                <w:szCs w:val="18"/>
                <w:rtl w:val="0"/>
              </w:rPr>
              <w:t xml:space="preserve">or multi-line</w:t>
            </w:r>
          </w:p>
          <w:p w:rsidR="00000000" w:rsidDel="00000000" w:rsidP="00000000" w:rsidRDefault="00000000" w:rsidRPr="00000000" w14:paraId="0000049B">
            <w:pPr>
              <w:widowControl w:val="0"/>
              <w:spacing w:line="240" w:lineRule="auto"/>
              <w:jc w:val="center"/>
              <w:rPr>
                <w:color w:val="ffffff"/>
                <w:sz w:val="18"/>
                <w:szCs w:val="18"/>
              </w:rPr>
            </w:pPr>
            <w:r w:rsidDel="00000000" w:rsidR="00000000" w:rsidRPr="00000000">
              <w:rPr>
                <w:color w:val="ffffff"/>
                <w:sz w:val="18"/>
                <w:szCs w:val="18"/>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4, {{comment here}} y := 5</w:t>
            </w:r>
          </w:p>
          <w:p w:rsidR="00000000" w:rsidDel="00000000" w:rsidP="00000000" w:rsidRDefault="00000000" w:rsidRPr="00000000" w14:paraId="0000049D">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49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{{comment here</w:t>
            </w:r>
          </w:p>
          <w:p w:rsidR="00000000" w:rsidDel="00000000" w:rsidP="00000000" w:rsidRDefault="00000000" w:rsidRPr="00000000" w14:paraId="0000049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comment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numPr>
                <w:ilvl w:val="0"/>
                <w:numId w:val="32"/>
              </w:numPr>
              <w:spacing w:line="240" w:lineRule="auto"/>
              <w:ind w:left="720" w:hanging="360"/>
              <w:rPr>
                <w:sz w:val="18"/>
                <w:szCs w:val="18"/>
              </w:rPr>
            </w:pPr>
            <w:r w:rsidDel="00000000" w:rsidR="00000000" w:rsidRPr="00000000">
              <w:rPr>
                <w:sz w:val="18"/>
                <w:szCs w:val="18"/>
                <w:rtl w:val="0"/>
              </w:rPr>
              <w:t xml:space="preserve">Everything within double braces is ignored, including end-of-lines</w:t>
            </w:r>
          </w:p>
          <w:p w:rsidR="00000000" w:rsidDel="00000000" w:rsidP="00000000" w:rsidRDefault="00000000" w:rsidRPr="00000000" w14:paraId="000004A1">
            <w:pPr>
              <w:widowControl w:val="0"/>
              <w:numPr>
                <w:ilvl w:val="0"/>
                <w:numId w:val="32"/>
              </w:numPr>
              <w:spacing w:line="240" w:lineRule="auto"/>
              <w:ind w:left="720" w:hanging="360"/>
              <w:rPr>
                <w:sz w:val="18"/>
                <w:szCs w:val="18"/>
                <w:u w:val="none"/>
              </w:rPr>
            </w:pPr>
            <w:r w:rsidDel="00000000" w:rsidR="00000000" w:rsidRPr="00000000">
              <w:rPr>
                <w:sz w:val="18"/>
                <w:szCs w:val="18"/>
                <w:rtl w:val="0"/>
              </w:rPr>
              <w:t xml:space="preserve">Comment text goes into the documentation file</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center"/>
              <w:rPr>
                <w:color w:val="ffffff"/>
                <w:sz w:val="18"/>
                <w:szCs w:val="18"/>
              </w:rPr>
            </w:pPr>
            <w:r w:rsidDel="00000000" w:rsidR="00000000" w:rsidRPr="00000000">
              <w:rPr>
                <w:color w:val="ffffff"/>
                <w:sz w:val="18"/>
                <w:szCs w:val="18"/>
                <w:rtl w:val="0"/>
              </w:rPr>
              <w:t xml:space="preserve">Continue code</w:t>
            </w:r>
          </w:p>
          <w:p w:rsidR="00000000" w:rsidDel="00000000" w:rsidP="00000000" w:rsidRDefault="00000000" w:rsidRPr="00000000" w14:paraId="000004A3">
            <w:pPr>
              <w:widowControl w:val="0"/>
              <w:spacing w:line="240" w:lineRule="auto"/>
              <w:jc w:val="center"/>
              <w:rPr>
                <w:color w:val="ffffff"/>
                <w:sz w:val="18"/>
                <w:szCs w:val="18"/>
              </w:rPr>
            </w:pPr>
            <w:r w:rsidDel="00000000" w:rsidR="00000000" w:rsidRPr="00000000">
              <w:rPr>
                <w:color w:val="ffffff"/>
                <w:sz w:val="18"/>
                <w:szCs w:val="18"/>
                <w:rtl w:val="0"/>
              </w:rPr>
              <w:t xml:space="preserve">on next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z := 100   ...  comment here</w:t>
            </w:r>
          </w:p>
          <w:p w:rsidR="00000000" w:rsidDel="00000000" w:rsidP="00000000" w:rsidRDefault="00000000" w:rsidRPr="00000000" w14:paraId="000004A5">
            <w:pPr>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 x   ...  comment here</w:t>
            </w:r>
          </w:p>
          <w:p w:rsidR="00000000" w:rsidDel="00000000" w:rsidP="00000000" w:rsidRDefault="00000000" w:rsidRPr="00000000" w14:paraId="000004A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 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numPr>
                <w:ilvl w:val="0"/>
                <w:numId w:val="23"/>
              </w:numPr>
              <w:spacing w:line="240" w:lineRule="auto"/>
              <w:ind w:left="720" w:hanging="360"/>
              <w:rPr>
                <w:sz w:val="18"/>
                <w:szCs w:val="18"/>
              </w:rPr>
            </w:pPr>
            <w:r w:rsidDel="00000000" w:rsidR="00000000" w:rsidRPr="00000000">
              <w:rPr>
                <w:sz w:val="18"/>
                <w:szCs w:val="18"/>
                <w:rtl w:val="0"/>
              </w:rPr>
              <w:t xml:space="preserve">Initiated by three periods, rest of line is ignored</w:t>
            </w:r>
          </w:p>
          <w:p w:rsidR="00000000" w:rsidDel="00000000" w:rsidP="00000000" w:rsidRDefault="00000000" w:rsidRPr="00000000" w14:paraId="000004A8">
            <w:pPr>
              <w:widowControl w:val="0"/>
              <w:numPr>
                <w:ilvl w:val="0"/>
                <w:numId w:val="23"/>
              </w:numPr>
              <w:spacing w:line="240" w:lineRule="auto"/>
              <w:ind w:left="720" w:hanging="360"/>
              <w:rPr>
                <w:sz w:val="18"/>
                <w:szCs w:val="18"/>
              </w:rPr>
            </w:pPr>
            <w:r w:rsidDel="00000000" w:rsidR="00000000" w:rsidRPr="00000000">
              <w:rPr>
                <w:sz w:val="18"/>
                <w:szCs w:val="18"/>
                <w:rtl w:val="0"/>
              </w:rPr>
              <w:t xml:space="preserve">parsing continues on next line, as if no end-of-line was encountered</w:t>
            </w:r>
          </w:p>
        </w:tc>
      </w:tr>
    </w:tbl>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2"/>
        <w:pageBreakBefore w:val="0"/>
        <w:rPr/>
      </w:pPr>
      <w:bookmarkStart w:colFirst="0" w:colLast="0" w:name="_fcg0b66mb4vs" w:id="24"/>
      <w:bookmarkEnd w:id="24"/>
      <w:r w:rsidDel="00000000" w:rsidR="00000000" w:rsidRPr="00000000">
        <w:rPr>
          <w:rtl w:val="0"/>
        </w:rPr>
        <w:t xml:space="preserve">Constants</w:t>
      </w:r>
      <w:r w:rsidDel="00000000" w:rsidR="00000000" w:rsidRPr="00000000">
        <w:rPr>
          <w:rtl w:val="0"/>
        </w:rPr>
      </w:r>
    </w:p>
    <w:p w:rsidR="00000000" w:rsidDel="00000000" w:rsidP="00000000" w:rsidRDefault="00000000" w:rsidRPr="00000000" w14:paraId="000004AB">
      <w:pPr>
        <w:pageBreakBefore w:val="0"/>
        <w:rPr>
          <w:sz w:val="18"/>
          <w:szCs w:val="18"/>
        </w:rPr>
      </w:pPr>
      <w:r w:rsidDel="00000000" w:rsidR="00000000" w:rsidRPr="00000000">
        <w:rPr>
          <w:rtl w:val="0"/>
        </w:rPr>
      </w:r>
    </w:p>
    <w:p w:rsidR="00000000" w:rsidDel="00000000" w:rsidP="00000000" w:rsidRDefault="00000000" w:rsidRPr="00000000" w14:paraId="000004AC">
      <w:pPr>
        <w:pageBreakBefore w:val="0"/>
        <w:rPr>
          <w:sz w:val="18"/>
          <w:szCs w:val="18"/>
        </w:rPr>
      </w:pPr>
      <w:r w:rsidDel="00000000" w:rsidR="00000000" w:rsidRPr="00000000">
        <w:rPr>
          <w:sz w:val="18"/>
          <w:szCs w:val="18"/>
          <w:rtl w:val="0"/>
        </w:rPr>
        <w:t xml:space="preserve">Constants resolve to 32-bit values and can be expressed as follows:</w:t>
      </w:r>
    </w:p>
    <w:p w:rsidR="00000000" w:rsidDel="00000000" w:rsidP="00000000" w:rsidRDefault="00000000" w:rsidRPr="00000000" w14:paraId="000004AD">
      <w:pPr>
        <w:pageBreakBefore w:val="0"/>
        <w:rPr>
          <w:sz w:val="18"/>
          <w:szCs w:val="18"/>
        </w:rPr>
      </w:pPr>
      <w:r w:rsidDel="00000000" w:rsidR="00000000" w:rsidRPr="00000000">
        <w:rPr>
          <w:rtl w:val="0"/>
        </w:rPr>
      </w:r>
    </w:p>
    <w:p w:rsidR="00000000" w:rsidDel="00000000" w:rsidP="00000000" w:rsidRDefault="00000000" w:rsidRPr="00000000" w14:paraId="000004AE">
      <w:pPr>
        <w:pageBreakBefore w:val="0"/>
        <w:rPr>
          <w:sz w:val="18"/>
          <w:szCs w:val="18"/>
        </w:rPr>
      </w:pPr>
      <w:r w:rsidDel="00000000" w:rsidR="00000000" w:rsidRPr="00000000">
        <w:rPr>
          <w:rtl w:val="0"/>
        </w:rPr>
      </w:r>
    </w:p>
    <w:tbl>
      <w:tblPr>
        <w:tblStyle w:val="Table19"/>
        <w:tblW w:w="1233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700"/>
        <w:gridCol w:w="7605"/>
        <w:tblGridChange w:id="0">
          <w:tblGrid>
            <w:gridCol w:w="2025"/>
            <w:gridCol w:w="2700"/>
            <w:gridCol w:w="760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Constants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Examples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240" w:lineRule="auto"/>
              <w:ind w:left="720" w:hanging="360"/>
              <w:jc w:val="center"/>
              <w:rPr>
                <w:b w:val="1"/>
                <w:color w:val="ffffff"/>
                <w:sz w:val="18"/>
                <w:szCs w:val="18"/>
              </w:rPr>
            </w:pPr>
            <w:r w:rsidDel="00000000" w:rsidR="00000000" w:rsidRPr="00000000">
              <w:rPr>
                <w:b w:val="1"/>
                <w:color w:val="ffffff"/>
                <w:sz w:val="18"/>
                <w:szCs w:val="18"/>
                <w:rtl w:val="0"/>
              </w:rPr>
              <w:t xml:space="preserve">Descriptions</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w:t>
            </w:r>
          </w:p>
          <w:p w:rsidR="00000000" w:rsidDel="00000000" w:rsidP="00000000" w:rsidRDefault="00000000" w:rsidRPr="00000000" w14:paraId="000004B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-150</w:t>
            </w:r>
          </w:p>
          <w:p w:rsidR="00000000" w:rsidDel="00000000" w:rsidP="00000000" w:rsidRDefault="00000000" w:rsidRPr="00000000" w14:paraId="000004B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3_000_000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numPr>
                <w:ilvl w:val="0"/>
                <w:numId w:val="52"/>
              </w:numPr>
              <w:spacing w:line="240" w:lineRule="auto"/>
              <w:ind w:left="720" w:hanging="360"/>
              <w:rPr>
                <w:sz w:val="18"/>
                <w:szCs w:val="18"/>
              </w:rPr>
            </w:pPr>
            <w:r w:rsidDel="00000000" w:rsidR="00000000" w:rsidRPr="00000000">
              <w:rPr>
                <w:sz w:val="18"/>
                <w:szCs w:val="18"/>
                <w:rtl w:val="0"/>
              </w:rPr>
              <w:t xml:space="preserve">Decimal values use digits '0'..'9'</w:t>
            </w:r>
          </w:p>
          <w:p w:rsidR="00000000" w:rsidDel="00000000" w:rsidP="00000000" w:rsidRDefault="00000000" w:rsidRPr="00000000" w14:paraId="000004B7">
            <w:pPr>
              <w:pageBreakBefore w:val="0"/>
              <w:widowControl w:val="0"/>
              <w:numPr>
                <w:ilvl w:val="0"/>
                <w:numId w:val="52"/>
              </w:numPr>
              <w:spacing w:line="240" w:lineRule="auto"/>
              <w:ind w:left="720" w:hanging="360"/>
              <w:rPr>
                <w:sz w:val="18"/>
                <w:szCs w:val="18"/>
              </w:rPr>
            </w:pPr>
            <w:r w:rsidDel="00000000" w:rsidR="00000000" w:rsidRPr="00000000">
              <w:rPr>
                <w:sz w:val="18"/>
                <w:szCs w:val="18"/>
                <w:rtl w:val="0"/>
              </w:rPr>
              <w:t xml:space="preserve">Underscores '_' are allowed after the first digit for placeholding</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B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Hexadecimal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$1B</w:t>
            </w:r>
          </w:p>
          <w:p w:rsidR="00000000" w:rsidDel="00000000" w:rsidP="00000000" w:rsidRDefault="00000000" w:rsidRPr="00000000" w14:paraId="000004BA">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$AA55</w:t>
            </w:r>
          </w:p>
          <w:p w:rsidR="00000000" w:rsidDel="00000000" w:rsidP="00000000" w:rsidRDefault="00000000" w:rsidRPr="00000000" w14:paraId="000004B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$FFFF_FFFF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numPr>
                <w:ilvl w:val="0"/>
                <w:numId w:val="17"/>
              </w:numPr>
              <w:spacing w:line="240" w:lineRule="auto"/>
              <w:ind w:left="720" w:hanging="360"/>
              <w:rPr>
                <w:sz w:val="18"/>
                <w:szCs w:val="18"/>
              </w:rPr>
            </w:pPr>
            <w:r w:rsidDel="00000000" w:rsidR="00000000" w:rsidRPr="00000000">
              <w:rPr>
                <w:sz w:val="18"/>
                <w:szCs w:val="18"/>
                <w:rtl w:val="0"/>
              </w:rPr>
              <w:t xml:space="preserve">Hex values start with '$' and use digits '0'..'9' and 'A'..'F'</w:t>
            </w:r>
          </w:p>
          <w:p w:rsidR="00000000" w:rsidDel="00000000" w:rsidP="00000000" w:rsidRDefault="00000000" w:rsidRPr="00000000" w14:paraId="000004BD">
            <w:pPr>
              <w:pageBreakBefore w:val="0"/>
              <w:widowControl w:val="0"/>
              <w:numPr>
                <w:ilvl w:val="0"/>
                <w:numId w:val="17"/>
              </w:numPr>
              <w:spacing w:line="240" w:lineRule="auto"/>
              <w:ind w:left="720" w:hanging="360"/>
              <w:rPr>
                <w:sz w:val="18"/>
                <w:szCs w:val="18"/>
              </w:rPr>
            </w:pPr>
            <w:r w:rsidDel="00000000" w:rsidR="00000000" w:rsidRPr="00000000">
              <w:rPr>
                <w:sz w:val="18"/>
                <w:szCs w:val="18"/>
                <w:rtl w:val="0"/>
              </w:rPr>
              <w:t xml:space="preserve">Underscores '_' are allowed after the first digit for placeholding</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BE">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Double 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%%21</w:t>
            </w:r>
          </w:p>
          <w:p w:rsidR="00000000" w:rsidDel="00000000" w:rsidP="00000000" w:rsidRDefault="00000000" w:rsidRPr="00000000" w14:paraId="000004C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%%01_23</w:t>
            </w:r>
          </w:p>
          <w:p w:rsidR="00000000" w:rsidDel="00000000" w:rsidP="00000000" w:rsidRDefault="00000000" w:rsidRPr="00000000" w14:paraId="000004C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%%3333_2222_1111_0000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pageBreakBefore w:val="0"/>
              <w:widowControl w:val="0"/>
              <w:numPr>
                <w:ilvl w:val="0"/>
                <w:numId w:val="32"/>
              </w:numPr>
              <w:spacing w:line="240" w:lineRule="auto"/>
              <w:ind w:left="720" w:hanging="360"/>
              <w:rPr>
                <w:sz w:val="18"/>
                <w:szCs w:val="18"/>
              </w:rPr>
            </w:pPr>
            <w:r w:rsidDel="00000000" w:rsidR="00000000" w:rsidRPr="00000000">
              <w:rPr>
                <w:sz w:val="18"/>
                <w:szCs w:val="18"/>
                <w:rtl w:val="0"/>
              </w:rPr>
              <w:t xml:space="preserve">Double binary values start with '%%' and use digits '0'..'3'</w:t>
            </w:r>
          </w:p>
          <w:p w:rsidR="00000000" w:rsidDel="00000000" w:rsidP="00000000" w:rsidRDefault="00000000" w:rsidRPr="00000000" w14:paraId="000004C3">
            <w:pPr>
              <w:pageBreakBefore w:val="0"/>
              <w:widowControl w:val="0"/>
              <w:numPr>
                <w:ilvl w:val="0"/>
                <w:numId w:val="32"/>
              </w:numPr>
              <w:spacing w:line="240" w:lineRule="auto"/>
              <w:ind w:left="720" w:hanging="360"/>
              <w:rPr>
                <w:sz w:val="18"/>
                <w:szCs w:val="18"/>
              </w:rPr>
            </w:pPr>
            <w:r w:rsidDel="00000000" w:rsidR="00000000" w:rsidRPr="00000000">
              <w:rPr>
                <w:sz w:val="18"/>
                <w:szCs w:val="18"/>
                <w:rtl w:val="0"/>
              </w:rPr>
              <w:t xml:space="preserve">Underscores '_' are allowed after the first digit for placeholding</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C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%0110</w:t>
            </w:r>
          </w:p>
          <w:p w:rsidR="00000000" w:rsidDel="00000000" w:rsidP="00000000" w:rsidRDefault="00000000" w:rsidRPr="00000000" w14:paraId="000004C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%1_1111_1000</w:t>
            </w:r>
          </w:p>
          <w:p w:rsidR="00000000" w:rsidDel="00000000" w:rsidP="00000000" w:rsidRDefault="00000000" w:rsidRPr="00000000" w14:paraId="000004C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%0001_0010_0011_0100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numPr>
                <w:ilvl w:val="0"/>
                <w:numId w:val="32"/>
              </w:numPr>
              <w:spacing w:line="240" w:lineRule="auto"/>
              <w:ind w:left="720" w:hanging="360"/>
              <w:rPr>
                <w:sz w:val="18"/>
                <w:szCs w:val="18"/>
              </w:rPr>
            </w:pPr>
            <w:r w:rsidDel="00000000" w:rsidR="00000000" w:rsidRPr="00000000">
              <w:rPr>
                <w:sz w:val="18"/>
                <w:szCs w:val="18"/>
                <w:rtl w:val="0"/>
              </w:rPr>
              <w:t xml:space="preserve">Binary values start with '%' and use digits '0' and '1'</w:t>
            </w:r>
          </w:p>
          <w:p w:rsidR="00000000" w:rsidDel="00000000" w:rsidP="00000000" w:rsidRDefault="00000000" w:rsidRPr="00000000" w14:paraId="000004C9">
            <w:pPr>
              <w:pageBreakBefore w:val="0"/>
              <w:widowControl w:val="0"/>
              <w:numPr>
                <w:ilvl w:val="0"/>
                <w:numId w:val="32"/>
              </w:numPr>
              <w:spacing w:line="240" w:lineRule="auto"/>
              <w:ind w:left="720" w:hanging="360"/>
              <w:rPr>
                <w:sz w:val="18"/>
                <w:szCs w:val="18"/>
              </w:rPr>
            </w:pPr>
            <w:r w:rsidDel="00000000" w:rsidR="00000000" w:rsidRPr="00000000">
              <w:rPr>
                <w:sz w:val="18"/>
                <w:szCs w:val="18"/>
                <w:rtl w:val="0"/>
              </w:rPr>
              <w:t xml:space="preserve">Underscores '_' are allowed after the first digit for placeholding</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C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Float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w:t>
            </w:r>
          </w:p>
          <w:p w:rsidR="00000000" w:rsidDel="00000000" w:rsidP="00000000" w:rsidRDefault="00000000" w:rsidRPr="00000000" w14:paraId="000004C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1_250_000.0</w:t>
            </w:r>
          </w:p>
          <w:p w:rsidR="00000000" w:rsidDel="00000000" w:rsidP="00000000" w:rsidRDefault="00000000" w:rsidRPr="00000000" w14:paraId="000004C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1e9</w:t>
            </w:r>
          </w:p>
          <w:p w:rsidR="00000000" w:rsidDel="00000000" w:rsidP="00000000" w:rsidRDefault="00000000" w:rsidRPr="00000000" w14:paraId="000004C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5e+6</w:t>
            </w:r>
          </w:p>
          <w:p w:rsidR="00000000" w:rsidDel="00000000" w:rsidP="00000000" w:rsidRDefault="00000000" w:rsidRPr="00000000" w14:paraId="000004C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-1.23456e-7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numPr>
                <w:ilvl w:val="0"/>
                <w:numId w:val="23"/>
              </w:numPr>
              <w:spacing w:line="240" w:lineRule="auto"/>
              <w:ind w:left="720" w:hanging="360"/>
              <w:rPr>
                <w:sz w:val="18"/>
                <w:szCs w:val="18"/>
              </w:rPr>
            </w:pPr>
            <w:r w:rsidDel="00000000" w:rsidR="00000000" w:rsidRPr="00000000">
              <w:rPr>
                <w:sz w:val="18"/>
                <w:szCs w:val="18"/>
                <w:rtl w:val="0"/>
              </w:rPr>
              <w:t xml:space="preserve">Float values use digits '0'..'9' and have a '.' and/or 'e' in them</w:t>
            </w:r>
          </w:p>
          <w:p w:rsidR="00000000" w:rsidDel="00000000" w:rsidP="00000000" w:rsidRDefault="00000000" w:rsidRPr="00000000" w14:paraId="000004D1">
            <w:pPr>
              <w:pageBreakBefore w:val="0"/>
              <w:widowControl w:val="0"/>
              <w:numPr>
                <w:ilvl w:val="0"/>
                <w:numId w:val="23"/>
              </w:numPr>
              <w:spacing w:line="240" w:lineRule="auto"/>
              <w:ind w:left="720" w:hanging="360"/>
              <w:rPr>
                <w:sz w:val="18"/>
                <w:szCs w:val="18"/>
              </w:rPr>
            </w:pPr>
            <w:r w:rsidDel="00000000" w:rsidR="00000000" w:rsidRPr="00000000">
              <w:rPr>
                <w:sz w:val="18"/>
                <w:szCs w:val="18"/>
                <w:rtl w:val="0"/>
              </w:rPr>
              <w:t xml:space="preserve">Floats are encoded in IEEE-754 single-precision 32-bit format</w:t>
            </w:r>
          </w:p>
          <w:p w:rsidR="00000000" w:rsidDel="00000000" w:rsidP="00000000" w:rsidRDefault="00000000" w:rsidRPr="00000000" w14:paraId="000004D2">
            <w:pPr>
              <w:pageBreakBefore w:val="0"/>
              <w:widowControl w:val="0"/>
              <w:numPr>
                <w:ilvl w:val="0"/>
                <w:numId w:val="23"/>
              </w:numPr>
              <w:spacing w:line="240" w:lineRule="auto"/>
              <w:ind w:left="720" w:hanging="360"/>
              <w:rPr>
                <w:sz w:val="18"/>
                <w:szCs w:val="18"/>
              </w:rPr>
            </w:pPr>
            <w:r w:rsidDel="00000000" w:rsidR="00000000" w:rsidRPr="00000000">
              <w:rPr>
                <w:sz w:val="18"/>
                <w:szCs w:val="18"/>
                <w:rtl w:val="0"/>
              </w:rPr>
              <w:t xml:space="preserve">Underscores '_' are allowed after the first digit for placeholding</w:t>
            </w:r>
          </w:p>
          <w:p w:rsidR="00000000" w:rsidDel="00000000" w:rsidP="00000000" w:rsidRDefault="00000000" w:rsidRPr="00000000" w14:paraId="000004D3">
            <w:pPr>
              <w:pageBreakBefore w:val="0"/>
              <w:widowControl w:val="0"/>
              <w:numPr>
                <w:ilvl w:val="0"/>
                <w:numId w:val="23"/>
              </w:numPr>
              <w:spacing w:line="240" w:lineRule="auto"/>
              <w:ind w:left="720" w:hanging="360"/>
              <w:rPr>
                <w:sz w:val="18"/>
                <w:szCs w:val="18"/>
                <w:u w:val="none"/>
              </w:rPr>
            </w:pPr>
            <w:r w:rsidDel="00000000" w:rsidR="00000000" w:rsidRPr="00000000">
              <w:rPr>
                <w:sz w:val="18"/>
                <w:szCs w:val="18"/>
                <w:rtl w:val="0"/>
              </w:rPr>
              <w:t xml:space="preserve">Special floating-point operators (+.  -.  *.  /.) treat long values as floats</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numPr>
                <w:ilvl w:val="0"/>
                <w:numId w:val="45"/>
              </w:numPr>
              <w:spacing w:line="240" w:lineRule="auto"/>
              <w:ind w:left="720" w:hanging="360"/>
              <w:rPr>
                <w:sz w:val="18"/>
                <w:szCs w:val="18"/>
              </w:rPr>
            </w:pPr>
            <w:r w:rsidDel="00000000" w:rsidR="00000000" w:rsidRPr="00000000">
              <w:rPr>
                <w:sz w:val="18"/>
                <w:szCs w:val="18"/>
                <w:rtl w:val="0"/>
              </w:rPr>
              <w:t xml:space="preserve">A single character in quotes resolves to an 8-bit ASCII value</w:t>
            </w:r>
          </w:p>
          <w:p w:rsidR="00000000" w:rsidDel="00000000" w:rsidP="00000000" w:rsidRDefault="00000000" w:rsidRPr="00000000" w14:paraId="000004D7">
            <w:pPr>
              <w:pageBreakBefore w:val="0"/>
              <w:widowControl w:val="0"/>
              <w:numPr>
                <w:ilvl w:val="0"/>
                <w:numId w:val="45"/>
              </w:numPr>
              <w:spacing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$41</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color w:val="ffffff"/>
                <w:sz w:val="18"/>
                <w:szCs w:val="18"/>
              </w:rPr>
            </w:pPr>
            <w:r w:rsidDel="00000000" w:rsidR="00000000" w:rsidRPr="00000000">
              <w:rPr>
                <w:color w:val="ffffff"/>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numPr>
                <w:ilvl w:val="0"/>
                <w:numId w:val="45"/>
              </w:numPr>
              <w:spacing w:line="240" w:lineRule="auto"/>
              <w:ind w:left="720" w:hanging="360"/>
              <w:rPr>
                <w:sz w:val="18"/>
                <w:szCs w:val="18"/>
              </w:rPr>
            </w:pPr>
            <w:r w:rsidDel="00000000" w:rsidR="00000000" w:rsidRPr="00000000">
              <w:rPr>
                <w:sz w:val="18"/>
                <w:szCs w:val="18"/>
                <w:rtl w:val="0"/>
              </w:rPr>
              <w:t xml:space="preserve">Multiple characters in quotes resolve to 8-bit ASCII values separated by commas</w:t>
            </w:r>
          </w:p>
          <w:p w:rsidR="00000000" w:rsidDel="00000000" w:rsidP="00000000" w:rsidRDefault="00000000" w:rsidRPr="00000000" w14:paraId="000004DB">
            <w:pPr>
              <w:widowControl w:val="0"/>
              <w:numPr>
                <w:ilvl w:val="0"/>
                <w:numId w:val="45"/>
              </w:numPr>
              <w:spacing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"Hello" → $48, $65, $6C, $6C, $6F</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color w:val="ffffff"/>
                <w:sz w:val="18"/>
                <w:szCs w:val="18"/>
              </w:rPr>
            </w:pPr>
            <w:r w:rsidDel="00000000" w:rsidR="00000000" w:rsidRPr="00000000">
              <w:rPr>
                <w:color w:val="ffffff"/>
                <w:sz w:val="18"/>
                <w:szCs w:val="18"/>
                <w:rtl w:val="0"/>
              </w:rPr>
              <w:t xml:space="preserve">Packed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%"ABCD"</w:t>
            </w:r>
          </w:p>
          <w:p w:rsidR="00000000" w:rsidDel="00000000" w:rsidP="00000000" w:rsidRDefault="00000000" w:rsidRPr="00000000" w14:paraId="000004D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numPr>
                <w:ilvl w:val="0"/>
                <w:numId w:val="45"/>
              </w:numPr>
              <w:spacing w:line="240" w:lineRule="auto"/>
              <w:ind w:left="720" w:hanging="360"/>
              <w:rPr>
                <w:sz w:val="18"/>
                <w:szCs w:val="18"/>
              </w:rPr>
            </w:pPr>
            <w:r w:rsidDel="00000000" w:rsidR="00000000" w:rsidRPr="00000000">
              <w:rPr>
                <w:sz w:val="18"/>
                <w:szCs w:val="18"/>
                <w:rtl w:val="0"/>
              </w:rPr>
              <w:t xml:space="preserve">Up to four 8-bit ASCII values packed into a long, little-endian, zero-padded</w:t>
            </w:r>
          </w:p>
          <w:p w:rsidR="00000000" w:rsidDel="00000000" w:rsidP="00000000" w:rsidRDefault="00000000" w:rsidRPr="00000000" w14:paraId="000004E0">
            <w:pPr>
              <w:widowControl w:val="0"/>
              <w:numPr>
                <w:ilvl w:val="0"/>
                <w:numId w:val="45"/>
              </w:numPr>
              <w:spacing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%"ABCD" → $44_43_42_41</w:t>
            </w:r>
          </w:p>
          <w:p w:rsidR="00000000" w:rsidDel="00000000" w:rsidP="00000000" w:rsidRDefault="00000000" w:rsidRPr="00000000" w14:paraId="000004E1">
            <w:pPr>
              <w:widowControl w:val="0"/>
              <w:numPr>
                <w:ilvl w:val="0"/>
                <w:numId w:val="45"/>
              </w:numPr>
              <w:spacing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%"123" → $00_33_32_31</w:t>
            </w:r>
          </w:p>
        </w:tc>
      </w:tr>
    </w:tbl>
    <w:p w:rsidR="00000000" w:rsidDel="00000000" w:rsidP="00000000" w:rsidRDefault="00000000" w:rsidRPr="00000000" w14:paraId="000004E2">
      <w:pPr>
        <w:pageBreakBefore w:val="0"/>
        <w:rPr>
          <w:sz w:val="18"/>
          <w:szCs w:val="18"/>
        </w:rPr>
      </w:pPr>
      <w:r w:rsidDel="00000000" w:rsidR="00000000" w:rsidRPr="00000000">
        <w:rPr>
          <w:rtl w:val="0"/>
        </w:rPr>
      </w:r>
    </w:p>
    <w:p w:rsidR="00000000" w:rsidDel="00000000" w:rsidP="00000000" w:rsidRDefault="00000000" w:rsidRPr="00000000" w14:paraId="000004E3">
      <w:pPr>
        <w:pStyle w:val="Heading2"/>
        <w:rPr/>
      </w:pPr>
      <w:bookmarkStart w:colFirst="0" w:colLast="0" w:name="_fi5l5s99u72d" w:id="25"/>
      <w:bookmarkEnd w:id="25"/>
      <w:r w:rsidDel="00000000" w:rsidR="00000000" w:rsidRPr="00000000">
        <w:rPr>
          <w:rtl w:val="0"/>
        </w:rPr>
        <w:t xml:space="preserve">Variables</w:t>
      </w:r>
    </w:p>
    <w:p w:rsidR="00000000" w:rsidDel="00000000" w:rsidP="00000000" w:rsidRDefault="00000000" w:rsidRPr="00000000" w14:paraId="000004E4">
      <w:pPr>
        <w:pageBreakBefore w:val="0"/>
        <w:rPr>
          <w:sz w:val="18"/>
          <w:szCs w:val="18"/>
        </w:rPr>
      </w:pPr>
      <w:r w:rsidDel="00000000" w:rsidR="00000000" w:rsidRPr="00000000">
        <w:rPr>
          <w:rtl w:val="0"/>
        </w:rPr>
      </w:r>
    </w:p>
    <w:p w:rsidR="00000000" w:rsidDel="00000000" w:rsidP="00000000" w:rsidRDefault="00000000" w:rsidRPr="00000000" w14:paraId="000004E5">
      <w:pPr>
        <w:pageBreakBefore w:val="0"/>
        <w:rPr>
          <w:sz w:val="18"/>
          <w:szCs w:val="18"/>
        </w:rPr>
      </w:pPr>
      <w:r w:rsidDel="00000000" w:rsidR="00000000" w:rsidRPr="00000000">
        <w:rPr>
          <w:sz w:val="18"/>
          <w:szCs w:val="18"/>
          <w:rtl w:val="0"/>
        </w:rPr>
        <w:t xml:space="preserve">In Spin2, there are both user-defined and permanent variables. The user-defined variable sources are listed below and the permanent variables are shown in the table.</w:t>
      </w:r>
      <w:r w:rsidDel="00000000" w:rsidR="00000000" w:rsidRPr="00000000">
        <w:rPr>
          <w:rtl w:val="0"/>
        </w:rPr>
      </w:r>
    </w:p>
    <w:p w:rsidR="00000000" w:rsidDel="00000000" w:rsidP="00000000" w:rsidRDefault="00000000" w:rsidRPr="00000000" w14:paraId="000004E6">
      <w:pPr>
        <w:pageBreakBefore w:val="0"/>
        <w:rPr>
          <w:sz w:val="18"/>
          <w:szCs w:val="18"/>
        </w:rPr>
      </w:pPr>
      <w:r w:rsidDel="00000000" w:rsidR="00000000" w:rsidRPr="00000000">
        <w:rPr>
          <w:rtl w:val="0"/>
        </w:rPr>
      </w:r>
    </w:p>
    <w:p w:rsidR="00000000" w:rsidDel="00000000" w:rsidP="00000000" w:rsidRDefault="00000000" w:rsidRPr="00000000" w14:paraId="000004E7">
      <w:pPr>
        <w:pageBreakBefore w:val="0"/>
        <w:numPr>
          <w:ilvl w:val="0"/>
          <w:numId w:val="9"/>
        </w:numPr>
        <w:ind w:left="720" w:hanging="360"/>
        <w:rPr>
          <w:sz w:val="18"/>
          <w:szCs w:val="18"/>
          <w:u w:val="none"/>
        </w:rPr>
      </w:pPr>
      <w:r w:rsidDel="00000000" w:rsidR="00000000" w:rsidRPr="00000000">
        <w:rPr>
          <w:sz w:val="18"/>
          <w:szCs w:val="18"/>
          <w:rtl w:val="0"/>
        </w:rPr>
        <w:t xml:space="preserve">VAR variables (hub)</w:t>
      </w:r>
    </w:p>
    <w:p w:rsidR="00000000" w:rsidDel="00000000" w:rsidP="00000000" w:rsidRDefault="00000000" w:rsidRPr="00000000" w14:paraId="000004E8">
      <w:pPr>
        <w:pageBreakBefore w:val="0"/>
        <w:numPr>
          <w:ilvl w:val="0"/>
          <w:numId w:val="9"/>
        </w:numPr>
        <w:ind w:left="720" w:hanging="360"/>
        <w:rPr>
          <w:sz w:val="18"/>
          <w:szCs w:val="18"/>
          <w:u w:val="none"/>
        </w:rPr>
      </w:pPr>
      <w:r w:rsidDel="00000000" w:rsidR="00000000" w:rsidRPr="00000000">
        <w:rPr>
          <w:sz w:val="18"/>
          <w:szCs w:val="18"/>
          <w:rtl w:val="0"/>
        </w:rPr>
        <w:t xml:space="preserve">PUB/PRI parameters, return values, and local variables (hub)</w:t>
      </w:r>
    </w:p>
    <w:p w:rsidR="00000000" w:rsidDel="00000000" w:rsidP="00000000" w:rsidRDefault="00000000" w:rsidRPr="00000000" w14:paraId="000004E9">
      <w:pPr>
        <w:pageBreakBefore w:val="0"/>
        <w:numPr>
          <w:ilvl w:val="0"/>
          <w:numId w:val="9"/>
        </w:numPr>
        <w:ind w:left="720" w:hanging="360"/>
        <w:rPr>
          <w:sz w:val="18"/>
          <w:szCs w:val="18"/>
          <w:u w:val="none"/>
        </w:rPr>
      </w:pPr>
      <w:r w:rsidDel="00000000" w:rsidR="00000000" w:rsidRPr="00000000">
        <w:rPr>
          <w:sz w:val="18"/>
          <w:szCs w:val="18"/>
          <w:rtl w:val="0"/>
        </w:rPr>
        <w:t xml:space="preserve">DAT symbols (hub)</w:t>
      </w:r>
    </w:p>
    <w:p w:rsidR="00000000" w:rsidDel="00000000" w:rsidP="00000000" w:rsidRDefault="00000000" w:rsidRPr="00000000" w14:paraId="000004EA">
      <w:pPr>
        <w:pageBreakBefore w:val="0"/>
        <w:numPr>
          <w:ilvl w:val="0"/>
          <w:numId w:val="9"/>
        </w:numPr>
        <w:ind w:left="720" w:hanging="360"/>
        <w:rPr>
          <w:sz w:val="18"/>
          <w:szCs w:val="18"/>
          <w:u w:val="none"/>
        </w:rPr>
      </w:pPr>
      <w:r w:rsidDel="00000000" w:rsidR="00000000" w:rsidRPr="00000000">
        <w:rPr>
          <w:sz w:val="18"/>
          <w:szCs w:val="18"/>
          <w:rtl w:val="0"/>
        </w:rPr>
        <w:t xml:space="preserve">Cog registers</w:t>
      </w:r>
    </w:p>
    <w:p w:rsidR="00000000" w:rsidDel="00000000" w:rsidP="00000000" w:rsidRDefault="00000000" w:rsidRPr="00000000" w14:paraId="000004EB">
      <w:pPr>
        <w:pageBreakBefore w:val="0"/>
        <w:widowControl w:val="0"/>
        <w:rPr>
          <w:sz w:val="18"/>
          <w:szCs w:val="18"/>
        </w:rPr>
      </w:pPr>
      <w:r w:rsidDel="00000000" w:rsidR="00000000" w:rsidRPr="00000000">
        <w:rPr>
          <w:rtl w:val="0"/>
        </w:rPr>
      </w:r>
    </w:p>
    <w:p w:rsidR="00000000" w:rsidDel="00000000" w:rsidP="00000000" w:rsidRDefault="00000000" w:rsidRPr="00000000" w14:paraId="000004EC">
      <w:pPr>
        <w:pageBreakBefore w:val="0"/>
        <w:widowControl w:val="0"/>
        <w:rPr>
          <w:sz w:val="18"/>
          <w:szCs w:val="18"/>
        </w:rPr>
      </w:pPr>
      <w:r w:rsidDel="00000000" w:rsidR="00000000" w:rsidRPr="00000000">
        <w:rPr>
          <w:rtl w:val="0"/>
        </w:rPr>
      </w:r>
    </w:p>
    <w:tbl>
      <w:tblPr>
        <w:tblStyle w:val="Table20"/>
        <w:tblW w:w="12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3600"/>
        <w:gridCol w:w="1440"/>
        <w:gridCol w:w="1440"/>
        <w:gridCol w:w="1440"/>
        <w:tblGridChange w:id="0">
          <w:tblGrid>
            <w:gridCol w:w="1440"/>
            <w:gridCol w:w="1440"/>
            <w:gridCol w:w="1440"/>
            <w:gridCol w:w="3600"/>
            <w:gridCol w:w="1440"/>
            <w:gridCol w:w="1440"/>
            <w:gridCol w:w="14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4ED">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Variables</w:t>
            </w:r>
          </w:p>
          <w:p w:rsidR="00000000" w:rsidDel="00000000" w:rsidP="00000000" w:rsidRDefault="00000000" w:rsidRPr="00000000" w14:paraId="000004EE">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(all LONG)</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EF">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Variable</w:t>
            </w:r>
          </w:p>
          <w:p w:rsidR="00000000" w:rsidDel="00000000" w:rsidP="00000000" w:rsidRDefault="00000000" w:rsidRPr="00000000" w14:paraId="000004F0">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F1">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Address</w:t>
            </w:r>
          </w:p>
          <w:p w:rsidR="00000000" w:rsidDel="00000000" w:rsidP="00000000" w:rsidRDefault="00000000" w:rsidRPr="00000000" w14:paraId="000004F2">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or Offset</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F3">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Description</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F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Useful in</w:t>
            </w:r>
          </w:p>
          <w:p w:rsidR="00000000" w:rsidDel="00000000" w:rsidP="00000000" w:rsidRDefault="00000000" w:rsidRPr="00000000" w14:paraId="000004F5">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Spin2</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F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Useful in</w:t>
            </w:r>
          </w:p>
          <w:p w:rsidR="00000000" w:rsidDel="00000000" w:rsidP="00000000" w:rsidRDefault="00000000" w:rsidRPr="00000000" w14:paraId="000004F7">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Spin2-PASM</w:t>
            </w:r>
          </w:p>
        </w:tc>
        <w:tc>
          <w:tcPr>
            <w:shd w:fill="666666" w:val="clear"/>
            <w:tcMar>
              <w:top w:w="100.0" w:type="dxa"/>
              <w:left w:w="100.0" w:type="dxa"/>
              <w:bottom w:w="100.0" w:type="dxa"/>
              <w:right w:w="100.0" w:type="dxa"/>
            </w:tcMar>
            <w:vAlign w:val="top"/>
          </w:tcPr>
          <w:p w:rsidR="00000000" w:rsidDel="00000000" w:rsidP="00000000" w:rsidRDefault="00000000" w:rsidRPr="00000000" w14:paraId="000004F8">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Useful in</w:t>
            </w:r>
          </w:p>
          <w:p w:rsidR="00000000" w:rsidDel="00000000" w:rsidP="00000000" w:rsidRDefault="00000000" w:rsidRPr="00000000" w14:paraId="000004F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PASM-Only</w:t>
            </w:r>
          </w:p>
        </w:tc>
      </w:tr>
      <w:tr>
        <w:trPr>
          <w:cantSplit w:val="0"/>
          <w:trHeight w:val="405"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FA">
            <w:pPr>
              <w:pageBreakBefore w:val="0"/>
              <w:spacing w:line="240" w:lineRule="auto"/>
              <w:jc w:val="center"/>
              <w:rPr>
                <w:color w:val="ffffff"/>
                <w:sz w:val="18"/>
                <w:szCs w:val="18"/>
              </w:rPr>
            </w:pPr>
            <w:r w:rsidDel="00000000" w:rsidR="00000000" w:rsidRPr="00000000">
              <w:rPr>
                <w:color w:val="ffffff"/>
                <w:sz w:val="18"/>
                <w:szCs w:val="18"/>
                <w:rtl w:val="0"/>
              </w:rPr>
              <w:t xml:space="preserve">Hub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CLKMODE</w:t>
            </w:r>
          </w:p>
          <w:p w:rsidR="00000000" w:rsidDel="00000000" w:rsidP="00000000" w:rsidRDefault="00000000" w:rsidRPr="00000000" w14:paraId="000004FC">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CLKFREQ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$00040</w:t>
            </w:r>
          </w:p>
          <w:p w:rsidR="00000000" w:rsidDel="00000000" w:rsidP="00000000" w:rsidRDefault="00000000" w:rsidRPr="00000000" w14:paraId="000004FE">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pageBreakBefore w:val="0"/>
              <w:spacing w:line="240" w:lineRule="auto"/>
              <w:rPr>
                <w:sz w:val="18"/>
                <w:szCs w:val="18"/>
              </w:rPr>
            </w:pPr>
            <w:r w:rsidDel="00000000" w:rsidR="00000000" w:rsidRPr="00000000">
              <w:rPr>
                <w:sz w:val="18"/>
                <w:szCs w:val="18"/>
                <w:rtl w:val="0"/>
              </w:rPr>
              <w:t xml:space="preserve">Clock mode value</w:t>
            </w:r>
          </w:p>
          <w:p w:rsidR="00000000" w:rsidDel="00000000" w:rsidP="00000000" w:rsidRDefault="00000000" w:rsidRPr="00000000" w14:paraId="00000500">
            <w:pPr>
              <w:pageBreakBefore w:val="0"/>
              <w:spacing w:line="240" w:lineRule="auto"/>
              <w:rPr>
                <w:sz w:val="18"/>
                <w:szCs w:val="18"/>
              </w:rPr>
            </w:pPr>
            <w:r w:rsidDel="00000000" w:rsidR="00000000" w:rsidRPr="00000000">
              <w:rPr>
                <w:sz w:val="18"/>
                <w:szCs w:val="18"/>
                <w:rtl w:val="0"/>
              </w:rPr>
              <w:t xml:space="preserve">Clock frequency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02">
            <w:pPr>
              <w:pageBreakBefore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04">
            <w:pPr>
              <w:pageBreakBefore w:val="0"/>
              <w:widowControl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06">
            <w:pPr>
              <w:pageBreakBefore w:val="0"/>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07">
            <w:pPr>
              <w:pageBreakBefore w:val="0"/>
              <w:spacing w:line="240" w:lineRule="auto"/>
              <w:jc w:val="center"/>
              <w:rPr>
                <w:color w:val="ffffff"/>
                <w:sz w:val="18"/>
                <w:szCs w:val="18"/>
              </w:rPr>
            </w:pPr>
            <w:r w:rsidDel="00000000" w:rsidR="00000000" w:rsidRPr="00000000">
              <w:rPr>
                <w:color w:val="ffffff"/>
                <w:sz w:val="18"/>
                <w:szCs w:val="18"/>
                <w:rtl w:val="0"/>
              </w:rPr>
              <w:t xml:space="preserve">Hub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pageBreakBefore w:val="0"/>
              <w:spacing w:line="240" w:lineRule="auto"/>
              <w:jc w:val="center"/>
              <w:rPr>
                <w:sz w:val="18"/>
                <w:szCs w:val="18"/>
              </w:rPr>
            </w:pPr>
            <w:r w:rsidDel="00000000" w:rsidR="00000000" w:rsidRPr="00000000">
              <w:rPr>
                <w:rFonts w:ascii="Courier New" w:cs="Courier New" w:eastAsia="Courier New" w:hAnsi="Courier New"/>
                <w:b w:val="1"/>
                <w:sz w:val="18"/>
                <w:szCs w:val="18"/>
                <w:rtl w:val="0"/>
              </w:rPr>
              <w:t xml:space="preserve">VARBASE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pageBreakBefore w:val="0"/>
              <w:spacing w:line="240" w:lineRule="auto"/>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pageBreakBefore w:val="0"/>
              <w:spacing w:line="240" w:lineRule="auto"/>
              <w:rPr>
                <w:sz w:val="18"/>
                <w:szCs w:val="18"/>
              </w:rPr>
            </w:pPr>
            <w:r w:rsidDel="00000000" w:rsidR="00000000" w:rsidRPr="00000000">
              <w:rPr>
                <w:sz w:val="18"/>
                <w:szCs w:val="18"/>
                <w:rtl w:val="0"/>
              </w:rPr>
              <w:t xml:space="preserve">Object base pointer, @VARBASE is VAR base, used by method-pointer 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pageBreakBefore w:val="0"/>
              <w:spacing w:line="240" w:lineRule="auto"/>
              <w:jc w:val="center"/>
              <w:rPr>
                <w:sz w:val="18"/>
                <w:szCs w:val="18"/>
              </w:rPr>
            </w:pPr>
            <w:r w:rsidDel="00000000" w:rsidR="00000000" w:rsidRPr="00000000">
              <w:rPr>
                <w:sz w:val="18"/>
                <w:szCs w:val="18"/>
                <w:rtl w:val="0"/>
              </w:rPr>
              <w:t xml:space="preserve">Maybe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pageBreakBefore w:val="0"/>
              <w:spacing w:line="240" w:lineRule="auto"/>
              <w:jc w:val="center"/>
              <w:rPr>
                <w:sz w:val="18"/>
                <w:szCs w:val="18"/>
              </w:rPr>
            </w:pPr>
            <w:r w:rsidDel="00000000" w:rsidR="00000000" w:rsidRPr="00000000">
              <w:rPr>
                <w:sz w:val="18"/>
                <w:szCs w:val="1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pageBreakBefore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0E">
            <w:pPr>
              <w:pageBreakBefore w:val="0"/>
              <w:spacing w:line="240" w:lineRule="auto"/>
              <w:jc w:val="center"/>
              <w:rPr>
                <w:color w:val="ffffff"/>
                <w:sz w:val="18"/>
                <w:szCs w:val="18"/>
              </w:rPr>
            </w:pPr>
            <w:r w:rsidDel="00000000" w:rsidR="00000000" w:rsidRPr="00000000">
              <w:rPr>
                <w:color w:val="ffffff"/>
                <w:sz w:val="18"/>
                <w:szCs w:val="18"/>
                <w:rtl w:val="0"/>
              </w:rPr>
              <w:t xml:space="preserve">Cog Registers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PR0</w:t>
            </w:r>
          </w:p>
          <w:p w:rsidR="00000000" w:rsidDel="00000000" w:rsidP="00000000" w:rsidRDefault="00000000" w:rsidRPr="00000000" w14:paraId="00000510">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PR1</w:t>
            </w:r>
          </w:p>
          <w:p w:rsidR="00000000" w:rsidDel="00000000" w:rsidP="00000000" w:rsidRDefault="00000000" w:rsidRPr="00000000" w14:paraId="0000051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PR2</w:t>
            </w:r>
          </w:p>
          <w:p w:rsidR="00000000" w:rsidDel="00000000" w:rsidP="00000000" w:rsidRDefault="00000000" w:rsidRPr="00000000" w14:paraId="00000512">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PR3</w:t>
            </w:r>
          </w:p>
          <w:p w:rsidR="00000000" w:rsidDel="00000000" w:rsidP="00000000" w:rsidRDefault="00000000" w:rsidRPr="00000000" w14:paraId="00000513">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PR4</w:t>
            </w:r>
          </w:p>
          <w:p w:rsidR="00000000" w:rsidDel="00000000" w:rsidP="00000000" w:rsidRDefault="00000000" w:rsidRPr="00000000" w14:paraId="0000051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PR5</w:t>
            </w:r>
          </w:p>
          <w:p w:rsidR="00000000" w:rsidDel="00000000" w:rsidP="00000000" w:rsidRDefault="00000000" w:rsidRPr="00000000" w14:paraId="00000515">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PR6</w:t>
            </w:r>
          </w:p>
          <w:p w:rsidR="00000000" w:rsidDel="00000000" w:rsidP="00000000" w:rsidRDefault="00000000" w:rsidRPr="00000000" w14:paraId="00000516">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PR7</w:t>
            </w:r>
          </w:p>
          <w:p w:rsidR="00000000" w:rsidDel="00000000" w:rsidP="00000000" w:rsidRDefault="00000000" w:rsidRPr="00000000" w14:paraId="00000517">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18">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IJMP3</w:t>
            </w:r>
          </w:p>
          <w:p w:rsidR="00000000" w:rsidDel="00000000" w:rsidP="00000000" w:rsidRDefault="00000000" w:rsidRPr="00000000" w14:paraId="00000519">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IRET3</w:t>
            </w:r>
          </w:p>
          <w:p w:rsidR="00000000" w:rsidDel="00000000" w:rsidP="00000000" w:rsidRDefault="00000000" w:rsidRPr="00000000" w14:paraId="0000051A">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IJMP2</w:t>
            </w:r>
          </w:p>
          <w:p w:rsidR="00000000" w:rsidDel="00000000" w:rsidP="00000000" w:rsidRDefault="00000000" w:rsidRPr="00000000" w14:paraId="0000051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IRET2</w:t>
            </w:r>
          </w:p>
          <w:p w:rsidR="00000000" w:rsidDel="00000000" w:rsidP="00000000" w:rsidRDefault="00000000" w:rsidRPr="00000000" w14:paraId="0000051C">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IJMP1</w:t>
            </w:r>
          </w:p>
          <w:p w:rsidR="00000000" w:rsidDel="00000000" w:rsidP="00000000" w:rsidRDefault="00000000" w:rsidRPr="00000000" w14:paraId="0000051D">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IRET1</w:t>
            </w:r>
          </w:p>
          <w:p w:rsidR="00000000" w:rsidDel="00000000" w:rsidP="00000000" w:rsidRDefault="00000000" w:rsidRPr="00000000" w14:paraId="0000051E">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1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PA</w:t>
            </w:r>
          </w:p>
          <w:p w:rsidR="00000000" w:rsidDel="00000000" w:rsidP="00000000" w:rsidRDefault="00000000" w:rsidRPr="00000000" w14:paraId="00000520">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PB</w:t>
            </w:r>
          </w:p>
          <w:p w:rsidR="00000000" w:rsidDel="00000000" w:rsidP="00000000" w:rsidRDefault="00000000" w:rsidRPr="00000000" w14:paraId="0000052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PTRA</w:t>
            </w:r>
          </w:p>
          <w:p w:rsidR="00000000" w:rsidDel="00000000" w:rsidP="00000000" w:rsidRDefault="00000000" w:rsidRPr="00000000" w14:paraId="00000522">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PTRB</w:t>
            </w:r>
            <w:r w:rsidDel="00000000" w:rsidR="00000000" w:rsidRPr="00000000">
              <w:rPr>
                <w:rtl w:val="0"/>
              </w:rPr>
            </w:r>
          </w:p>
          <w:p w:rsidR="00000000" w:rsidDel="00000000" w:rsidP="00000000" w:rsidRDefault="00000000" w:rsidRPr="00000000" w14:paraId="00000523">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2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DIRA</w:t>
            </w:r>
          </w:p>
          <w:p w:rsidR="00000000" w:rsidDel="00000000" w:rsidP="00000000" w:rsidRDefault="00000000" w:rsidRPr="00000000" w14:paraId="00000525">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DIRB</w:t>
            </w:r>
          </w:p>
          <w:p w:rsidR="00000000" w:rsidDel="00000000" w:rsidP="00000000" w:rsidRDefault="00000000" w:rsidRPr="00000000" w14:paraId="00000526">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OUTA</w:t>
            </w:r>
          </w:p>
          <w:p w:rsidR="00000000" w:rsidDel="00000000" w:rsidP="00000000" w:rsidRDefault="00000000" w:rsidRPr="00000000" w14:paraId="00000527">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OUTB</w:t>
            </w:r>
          </w:p>
          <w:p w:rsidR="00000000" w:rsidDel="00000000" w:rsidP="00000000" w:rsidRDefault="00000000" w:rsidRPr="00000000" w14:paraId="00000528">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INA</w:t>
            </w:r>
          </w:p>
          <w:p w:rsidR="00000000" w:rsidDel="00000000" w:rsidP="00000000" w:rsidRDefault="00000000" w:rsidRPr="00000000" w14:paraId="00000529">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INB</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$1D8</w:t>
            </w:r>
          </w:p>
          <w:p w:rsidR="00000000" w:rsidDel="00000000" w:rsidP="00000000" w:rsidRDefault="00000000" w:rsidRPr="00000000" w14:paraId="0000052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$1D9</w:t>
            </w:r>
          </w:p>
          <w:p w:rsidR="00000000" w:rsidDel="00000000" w:rsidP="00000000" w:rsidRDefault="00000000" w:rsidRPr="00000000" w14:paraId="0000052C">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$1DA</w:t>
            </w:r>
          </w:p>
          <w:p w:rsidR="00000000" w:rsidDel="00000000" w:rsidP="00000000" w:rsidRDefault="00000000" w:rsidRPr="00000000" w14:paraId="0000052D">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$1DB</w:t>
            </w:r>
          </w:p>
          <w:p w:rsidR="00000000" w:rsidDel="00000000" w:rsidP="00000000" w:rsidRDefault="00000000" w:rsidRPr="00000000" w14:paraId="0000052E">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$1DC</w:t>
            </w:r>
          </w:p>
          <w:p w:rsidR="00000000" w:rsidDel="00000000" w:rsidP="00000000" w:rsidRDefault="00000000" w:rsidRPr="00000000" w14:paraId="0000052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$1DD</w:t>
            </w:r>
          </w:p>
          <w:p w:rsidR="00000000" w:rsidDel="00000000" w:rsidP="00000000" w:rsidRDefault="00000000" w:rsidRPr="00000000" w14:paraId="00000530">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$1DE</w:t>
            </w:r>
          </w:p>
          <w:p w:rsidR="00000000" w:rsidDel="00000000" w:rsidP="00000000" w:rsidRDefault="00000000" w:rsidRPr="00000000" w14:paraId="0000053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$1DF</w:t>
            </w:r>
          </w:p>
          <w:p w:rsidR="00000000" w:rsidDel="00000000" w:rsidP="00000000" w:rsidRDefault="00000000" w:rsidRPr="00000000" w14:paraId="00000532">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33">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$1F0</w:t>
            </w:r>
          </w:p>
          <w:p w:rsidR="00000000" w:rsidDel="00000000" w:rsidP="00000000" w:rsidRDefault="00000000" w:rsidRPr="00000000" w14:paraId="0000053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$1F1</w:t>
            </w:r>
          </w:p>
          <w:p w:rsidR="00000000" w:rsidDel="00000000" w:rsidP="00000000" w:rsidRDefault="00000000" w:rsidRPr="00000000" w14:paraId="00000535">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$1F2</w:t>
            </w:r>
          </w:p>
          <w:p w:rsidR="00000000" w:rsidDel="00000000" w:rsidP="00000000" w:rsidRDefault="00000000" w:rsidRPr="00000000" w14:paraId="00000536">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$1F3</w:t>
            </w:r>
          </w:p>
          <w:p w:rsidR="00000000" w:rsidDel="00000000" w:rsidP="00000000" w:rsidRDefault="00000000" w:rsidRPr="00000000" w14:paraId="00000537">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$1F4</w:t>
            </w:r>
          </w:p>
          <w:p w:rsidR="00000000" w:rsidDel="00000000" w:rsidP="00000000" w:rsidRDefault="00000000" w:rsidRPr="00000000" w14:paraId="00000538">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$1F5</w:t>
            </w:r>
          </w:p>
          <w:p w:rsidR="00000000" w:rsidDel="00000000" w:rsidP="00000000" w:rsidRDefault="00000000" w:rsidRPr="00000000" w14:paraId="00000539">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3A">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$1F6</w:t>
            </w:r>
          </w:p>
          <w:p w:rsidR="00000000" w:rsidDel="00000000" w:rsidP="00000000" w:rsidRDefault="00000000" w:rsidRPr="00000000" w14:paraId="0000053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$1F7</w:t>
            </w:r>
          </w:p>
          <w:p w:rsidR="00000000" w:rsidDel="00000000" w:rsidP="00000000" w:rsidRDefault="00000000" w:rsidRPr="00000000" w14:paraId="0000053C">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$1F8</w:t>
            </w:r>
          </w:p>
          <w:p w:rsidR="00000000" w:rsidDel="00000000" w:rsidP="00000000" w:rsidRDefault="00000000" w:rsidRPr="00000000" w14:paraId="0000053D">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$1F9</w:t>
            </w:r>
          </w:p>
          <w:p w:rsidR="00000000" w:rsidDel="00000000" w:rsidP="00000000" w:rsidRDefault="00000000" w:rsidRPr="00000000" w14:paraId="0000053E">
            <w:pPr>
              <w:pageBreakBefore w:val="0"/>
              <w:spacing w:line="240" w:lineRule="auto"/>
              <w:jc w:val="center"/>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53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$1FA</w:t>
            </w:r>
          </w:p>
          <w:p w:rsidR="00000000" w:rsidDel="00000000" w:rsidP="00000000" w:rsidRDefault="00000000" w:rsidRPr="00000000" w14:paraId="00000540">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$1FB</w:t>
            </w:r>
          </w:p>
          <w:p w:rsidR="00000000" w:rsidDel="00000000" w:rsidP="00000000" w:rsidRDefault="00000000" w:rsidRPr="00000000" w14:paraId="0000054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$1FC</w:t>
            </w:r>
          </w:p>
          <w:p w:rsidR="00000000" w:rsidDel="00000000" w:rsidP="00000000" w:rsidRDefault="00000000" w:rsidRPr="00000000" w14:paraId="00000542">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$1FD</w:t>
            </w:r>
          </w:p>
          <w:p w:rsidR="00000000" w:rsidDel="00000000" w:rsidP="00000000" w:rsidRDefault="00000000" w:rsidRPr="00000000" w14:paraId="00000543">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$1FE</w:t>
            </w:r>
          </w:p>
          <w:p w:rsidR="00000000" w:rsidDel="00000000" w:rsidP="00000000" w:rsidRDefault="00000000" w:rsidRPr="00000000" w14:paraId="0000054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pageBreakBefore w:val="0"/>
              <w:spacing w:line="240" w:lineRule="auto"/>
              <w:rPr>
                <w:sz w:val="18"/>
                <w:szCs w:val="18"/>
              </w:rPr>
            </w:pPr>
            <w:r w:rsidDel="00000000" w:rsidR="00000000" w:rsidRPr="00000000">
              <w:rPr>
                <w:sz w:val="18"/>
                <w:szCs w:val="18"/>
                <w:rtl w:val="0"/>
              </w:rPr>
              <w:t xml:space="preserve">Spin2 &lt;-&gt; PASM communication</w:t>
            </w:r>
          </w:p>
          <w:p w:rsidR="00000000" w:rsidDel="00000000" w:rsidP="00000000" w:rsidRDefault="00000000" w:rsidRPr="00000000" w14:paraId="00000546">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7">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8">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9">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A">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B">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C">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D">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4E">
            <w:pPr>
              <w:pageBreakBefore w:val="0"/>
              <w:spacing w:line="240" w:lineRule="auto"/>
              <w:rPr>
                <w:sz w:val="18"/>
                <w:szCs w:val="18"/>
              </w:rPr>
            </w:pPr>
            <w:r w:rsidDel="00000000" w:rsidR="00000000" w:rsidRPr="00000000">
              <w:rPr>
                <w:sz w:val="18"/>
                <w:szCs w:val="18"/>
                <w:rtl w:val="0"/>
              </w:rPr>
              <w:t xml:space="preserve">Interrupt JMP's and RET's</w:t>
            </w:r>
          </w:p>
          <w:p w:rsidR="00000000" w:rsidDel="00000000" w:rsidP="00000000" w:rsidRDefault="00000000" w:rsidRPr="00000000" w14:paraId="0000054F">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0">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1">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2">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3">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4">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5">
            <w:pPr>
              <w:pageBreakBefore w:val="0"/>
              <w:spacing w:line="240" w:lineRule="auto"/>
              <w:rPr>
                <w:sz w:val="18"/>
                <w:szCs w:val="18"/>
              </w:rPr>
            </w:pPr>
            <w:r w:rsidDel="00000000" w:rsidR="00000000" w:rsidRPr="00000000">
              <w:rPr>
                <w:sz w:val="18"/>
                <w:szCs w:val="18"/>
                <w:rtl w:val="0"/>
              </w:rPr>
              <w:t xml:space="preserve">Pointer registers</w:t>
            </w:r>
          </w:p>
          <w:p w:rsidR="00000000" w:rsidDel="00000000" w:rsidP="00000000" w:rsidRDefault="00000000" w:rsidRPr="00000000" w14:paraId="00000556">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7">
            <w:pPr>
              <w:pageBreakBefore w:val="0"/>
              <w:spacing w:line="240" w:lineRule="auto"/>
              <w:rPr>
                <w:sz w:val="18"/>
                <w:szCs w:val="18"/>
              </w:rPr>
            </w:pPr>
            <w:r w:rsidDel="00000000" w:rsidR="00000000" w:rsidRPr="00000000">
              <w:rPr>
                <w:sz w:val="18"/>
                <w:szCs w:val="18"/>
                <w:rtl w:val="0"/>
              </w:rPr>
              <w:t xml:space="preserve">Data pointer passed from COGINIT</w:t>
            </w:r>
            <w:r w:rsidDel="00000000" w:rsidR="00000000" w:rsidRPr="00000000">
              <w:rPr>
                <w:rtl w:val="0"/>
              </w:rPr>
            </w:r>
          </w:p>
          <w:p w:rsidR="00000000" w:rsidDel="00000000" w:rsidP="00000000" w:rsidRDefault="00000000" w:rsidRPr="00000000" w14:paraId="00000558">
            <w:pPr>
              <w:pageBreakBefore w:val="0"/>
              <w:spacing w:line="240" w:lineRule="auto"/>
              <w:rPr>
                <w:sz w:val="18"/>
                <w:szCs w:val="18"/>
              </w:rPr>
            </w:pPr>
            <w:r w:rsidDel="00000000" w:rsidR="00000000" w:rsidRPr="00000000">
              <w:rPr>
                <w:sz w:val="18"/>
                <w:szCs w:val="18"/>
                <w:rtl w:val="0"/>
              </w:rPr>
              <w:t xml:space="preserve">Code pointer passed from COGINIT</w:t>
            </w:r>
          </w:p>
          <w:p w:rsidR="00000000" w:rsidDel="00000000" w:rsidP="00000000" w:rsidRDefault="00000000" w:rsidRPr="00000000" w14:paraId="00000559">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55A">
            <w:pPr>
              <w:pageBreakBefore w:val="0"/>
              <w:spacing w:line="240" w:lineRule="auto"/>
              <w:rPr>
                <w:sz w:val="18"/>
                <w:szCs w:val="18"/>
              </w:rPr>
            </w:pPr>
            <w:r w:rsidDel="00000000" w:rsidR="00000000" w:rsidRPr="00000000">
              <w:rPr>
                <w:sz w:val="18"/>
                <w:szCs w:val="18"/>
                <w:rtl w:val="0"/>
              </w:rPr>
              <w:t xml:space="preserve">Output enables for P31..P0</w:t>
            </w:r>
          </w:p>
          <w:p w:rsidR="00000000" w:rsidDel="00000000" w:rsidP="00000000" w:rsidRDefault="00000000" w:rsidRPr="00000000" w14:paraId="0000055B">
            <w:pPr>
              <w:pageBreakBefore w:val="0"/>
              <w:spacing w:line="240" w:lineRule="auto"/>
              <w:rPr>
                <w:sz w:val="18"/>
                <w:szCs w:val="18"/>
              </w:rPr>
            </w:pPr>
            <w:r w:rsidDel="00000000" w:rsidR="00000000" w:rsidRPr="00000000">
              <w:rPr>
                <w:sz w:val="18"/>
                <w:szCs w:val="18"/>
                <w:rtl w:val="0"/>
              </w:rPr>
              <w:t xml:space="preserve">Output enables for P63..P32</w:t>
            </w:r>
          </w:p>
          <w:p w:rsidR="00000000" w:rsidDel="00000000" w:rsidP="00000000" w:rsidRDefault="00000000" w:rsidRPr="00000000" w14:paraId="0000055C">
            <w:pPr>
              <w:pageBreakBefore w:val="0"/>
              <w:spacing w:line="240" w:lineRule="auto"/>
              <w:rPr>
                <w:sz w:val="18"/>
                <w:szCs w:val="18"/>
              </w:rPr>
            </w:pPr>
            <w:r w:rsidDel="00000000" w:rsidR="00000000" w:rsidRPr="00000000">
              <w:rPr>
                <w:sz w:val="18"/>
                <w:szCs w:val="18"/>
                <w:rtl w:val="0"/>
              </w:rPr>
              <w:t xml:space="preserve">Output states for P31..P0</w:t>
            </w:r>
          </w:p>
          <w:p w:rsidR="00000000" w:rsidDel="00000000" w:rsidP="00000000" w:rsidRDefault="00000000" w:rsidRPr="00000000" w14:paraId="0000055D">
            <w:pPr>
              <w:pageBreakBefore w:val="0"/>
              <w:spacing w:line="240" w:lineRule="auto"/>
              <w:rPr>
                <w:sz w:val="18"/>
                <w:szCs w:val="18"/>
              </w:rPr>
            </w:pPr>
            <w:r w:rsidDel="00000000" w:rsidR="00000000" w:rsidRPr="00000000">
              <w:rPr>
                <w:sz w:val="18"/>
                <w:szCs w:val="18"/>
                <w:rtl w:val="0"/>
              </w:rPr>
              <w:t xml:space="preserve">Output states for P63..P32</w:t>
            </w:r>
          </w:p>
          <w:p w:rsidR="00000000" w:rsidDel="00000000" w:rsidP="00000000" w:rsidRDefault="00000000" w:rsidRPr="00000000" w14:paraId="0000055E">
            <w:pPr>
              <w:pageBreakBefore w:val="0"/>
              <w:spacing w:line="240" w:lineRule="auto"/>
              <w:rPr>
                <w:sz w:val="18"/>
                <w:szCs w:val="18"/>
              </w:rPr>
            </w:pPr>
            <w:r w:rsidDel="00000000" w:rsidR="00000000" w:rsidRPr="00000000">
              <w:rPr>
                <w:sz w:val="18"/>
                <w:szCs w:val="18"/>
                <w:rtl w:val="0"/>
              </w:rPr>
              <w:t xml:space="preserve">Input states from P31..P0</w:t>
            </w:r>
          </w:p>
          <w:p w:rsidR="00000000" w:rsidDel="00000000" w:rsidP="00000000" w:rsidRDefault="00000000" w:rsidRPr="00000000" w14:paraId="0000055F">
            <w:pPr>
              <w:pageBreakBefore w:val="0"/>
              <w:spacing w:line="240" w:lineRule="auto"/>
              <w:rPr>
                <w:sz w:val="18"/>
                <w:szCs w:val="18"/>
              </w:rPr>
            </w:pPr>
            <w:r w:rsidDel="00000000" w:rsidR="00000000" w:rsidRPr="00000000">
              <w:rPr>
                <w:sz w:val="18"/>
                <w:szCs w:val="18"/>
                <w:rtl w:val="0"/>
              </w:rPr>
              <w:t xml:space="preserve">Input states from P63..P32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1">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2">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3">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4">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5">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6">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7">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68">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69">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A">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B">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C">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D">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E">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6F">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70">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71">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72">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73">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74">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75">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6">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7">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8">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9">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A">
            <w:pPr>
              <w:pageBreakBefore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C">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D">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E">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7F">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0">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1">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2">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3">
            <w:pPr>
              <w:pageBreakBefore w:val="0"/>
              <w:spacing w:line="240" w:lineRule="auto"/>
              <w:jc w:val="center"/>
              <w:rPr>
                <w:sz w:val="18"/>
                <w:szCs w:val="18"/>
              </w:rPr>
            </w:pPr>
            <w:r w:rsidDel="00000000" w:rsidR="00000000" w:rsidRPr="00000000">
              <w:rPr>
                <w:rtl w:val="0"/>
              </w:rPr>
            </w:r>
          </w:p>
          <w:p w:rsidR="00000000" w:rsidDel="00000000" w:rsidP="00000000" w:rsidRDefault="00000000" w:rsidRPr="00000000" w14:paraId="00000584">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5">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6">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7">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8">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9">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A">
            <w:pPr>
              <w:pageBreakBefore w:val="0"/>
              <w:spacing w:line="240" w:lineRule="auto"/>
              <w:jc w:val="center"/>
              <w:rPr>
                <w:sz w:val="18"/>
                <w:szCs w:val="18"/>
              </w:rPr>
            </w:pPr>
            <w:r w:rsidDel="00000000" w:rsidR="00000000" w:rsidRPr="00000000">
              <w:rPr>
                <w:rtl w:val="0"/>
              </w:rPr>
            </w:r>
          </w:p>
          <w:p w:rsidR="00000000" w:rsidDel="00000000" w:rsidP="00000000" w:rsidRDefault="00000000" w:rsidRPr="00000000" w14:paraId="0000058B">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C">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D">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E">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8F">
            <w:pPr>
              <w:pageBreakBefore w:val="0"/>
              <w:spacing w:line="240" w:lineRule="auto"/>
              <w:jc w:val="center"/>
              <w:rPr>
                <w:sz w:val="18"/>
                <w:szCs w:val="18"/>
              </w:rPr>
            </w:pPr>
            <w:r w:rsidDel="00000000" w:rsidR="00000000" w:rsidRPr="00000000">
              <w:rPr>
                <w:rtl w:val="0"/>
              </w:rPr>
            </w:r>
          </w:p>
          <w:p w:rsidR="00000000" w:rsidDel="00000000" w:rsidP="00000000" w:rsidRDefault="00000000" w:rsidRPr="00000000" w14:paraId="00000590">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91">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92">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93">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94">
            <w:pPr>
              <w:pageBreakBefore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95">
            <w:pPr>
              <w:pageBreakBefore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7">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8">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9">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A">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B">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C">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D">
            <w:pPr>
              <w:pageBreakBefore w:val="0"/>
              <w:widowControl w:val="0"/>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59E">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9F">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0">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1">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2">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3">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4">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5">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A6">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7">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8">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9">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A">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5AB">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C">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D">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E">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AF">
            <w:pPr>
              <w:pageBreakBefore w:val="0"/>
              <w:widowControl w:val="0"/>
              <w:spacing w:line="240" w:lineRule="auto"/>
              <w:jc w:val="center"/>
              <w:rPr>
                <w:sz w:val="18"/>
                <w:szCs w:val="18"/>
              </w:rPr>
            </w:pPr>
            <w:r w:rsidDel="00000000" w:rsidR="00000000" w:rsidRPr="00000000">
              <w:rPr>
                <w:sz w:val="18"/>
                <w:szCs w:val="18"/>
                <w:rtl w:val="0"/>
              </w:rPr>
              <w:t xml:space="preserve">Yes</w:t>
            </w:r>
          </w:p>
          <w:p w:rsidR="00000000" w:rsidDel="00000000" w:rsidP="00000000" w:rsidRDefault="00000000" w:rsidRPr="00000000" w14:paraId="000005B0">
            <w:pPr>
              <w:pageBreakBefore w:val="0"/>
              <w:widowControl w:val="0"/>
              <w:spacing w:line="240" w:lineRule="auto"/>
              <w:jc w:val="center"/>
              <w:rPr>
                <w:sz w:val="18"/>
                <w:szCs w:val="18"/>
              </w:rPr>
            </w:pPr>
            <w:r w:rsidDel="00000000" w:rsidR="00000000" w:rsidRPr="00000000">
              <w:rPr>
                <w:sz w:val="18"/>
                <w:szCs w:val="18"/>
                <w:rtl w:val="0"/>
              </w:rPr>
              <w:t xml:space="preserve">Yes</w:t>
            </w:r>
          </w:p>
        </w:tc>
      </w:tr>
    </w:tbl>
    <w:p w:rsidR="00000000" w:rsidDel="00000000" w:rsidP="00000000" w:rsidRDefault="00000000" w:rsidRPr="00000000" w14:paraId="000005B1">
      <w:pPr>
        <w:pageBreakBefore w:val="0"/>
        <w:rPr>
          <w:sz w:val="18"/>
          <w:szCs w:val="18"/>
        </w:rPr>
      </w:pPr>
      <w:r w:rsidDel="00000000" w:rsidR="00000000" w:rsidRPr="00000000">
        <w:rPr>
          <w:rtl w:val="0"/>
        </w:rPr>
      </w:r>
    </w:p>
    <w:p w:rsidR="00000000" w:rsidDel="00000000" w:rsidP="00000000" w:rsidRDefault="00000000" w:rsidRPr="00000000" w14:paraId="000005B2">
      <w:pPr>
        <w:pageBreakBefore w:val="0"/>
        <w:rPr>
          <w:sz w:val="18"/>
          <w:szCs w:val="18"/>
        </w:rPr>
      </w:pPr>
      <w:r w:rsidDel="00000000" w:rsidR="00000000" w:rsidRPr="00000000">
        <w:rPr>
          <w:rtl w:val="0"/>
        </w:rPr>
      </w:r>
    </w:p>
    <w:p w:rsidR="00000000" w:rsidDel="00000000" w:rsidP="00000000" w:rsidRDefault="00000000" w:rsidRPr="00000000" w14:paraId="000005B3">
      <w:pPr>
        <w:pageBreakBefore w:val="0"/>
        <w:rPr>
          <w:sz w:val="18"/>
          <w:szCs w:val="18"/>
        </w:rPr>
      </w:pPr>
      <w:r w:rsidDel="00000000" w:rsidR="00000000" w:rsidRPr="00000000">
        <w:rPr>
          <w:sz w:val="18"/>
          <w:szCs w:val="18"/>
          <w:rtl w:val="0"/>
        </w:rPr>
        <w:t xml:space="preserve">In Spin2, all variables can be indexed and accessed as bitfields. Additionally, symbolic hub variables can have BYTE/WORD/LONG size overrides:</w:t>
      </w:r>
    </w:p>
    <w:p w:rsidR="00000000" w:rsidDel="00000000" w:rsidP="00000000" w:rsidRDefault="00000000" w:rsidRPr="00000000" w14:paraId="000005B4">
      <w:pPr>
        <w:pageBreakBefore w:val="0"/>
        <w:rPr>
          <w:sz w:val="18"/>
          <w:szCs w:val="18"/>
        </w:rPr>
      </w:pPr>
      <w:r w:rsidDel="00000000" w:rsidR="00000000" w:rsidRPr="00000000">
        <w:rPr>
          <w:rtl w:val="0"/>
        </w:rPr>
      </w:r>
    </w:p>
    <w:p w:rsidR="00000000" w:rsidDel="00000000" w:rsidP="00000000" w:rsidRDefault="00000000" w:rsidRPr="00000000" w14:paraId="000005B5">
      <w:pPr>
        <w:pageBreakBefore w:val="0"/>
        <w:rPr>
          <w:sz w:val="18"/>
          <w:szCs w:val="18"/>
        </w:rPr>
      </w:pPr>
      <w:r w:rsidDel="00000000" w:rsidR="00000000" w:rsidRPr="00000000">
        <w:rPr>
          <w:rtl w:val="0"/>
        </w:rPr>
      </w:r>
    </w:p>
    <w:tbl>
      <w:tblPr>
        <w:tblStyle w:val="Table21"/>
        <w:tblW w:w="12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20"/>
        <w:gridCol w:w="5760"/>
        <w:tblGridChange w:id="0">
          <w:tblGrid>
            <w:gridCol w:w="2160"/>
            <w:gridCol w:w="4320"/>
            <w:gridCol w:w="57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5B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Variable Usage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5B7">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Example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5B8">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Description</w:t>
            </w:r>
          </w:p>
        </w:tc>
      </w:tr>
      <w:tr>
        <w:trPr>
          <w:cantSplit w:val="0"/>
          <w:trHeight w:val="405"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B9">
            <w:pPr>
              <w:pageBreakBefore w:val="0"/>
              <w:spacing w:line="240" w:lineRule="auto"/>
              <w:jc w:val="center"/>
              <w:rPr>
                <w:color w:val="ffffff"/>
                <w:sz w:val="18"/>
                <w:szCs w:val="18"/>
              </w:rPr>
            </w:pPr>
            <w:r w:rsidDel="00000000" w:rsidR="00000000" w:rsidRPr="00000000">
              <w:rPr>
                <w:color w:val="ffffff"/>
                <w:sz w:val="18"/>
                <w:szCs w:val="18"/>
                <w:rtl w:val="0"/>
              </w:rPr>
              <w:t xml:space="preserve">Plain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AnyVar</w:t>
            </w:r>
          </w:p>
          <w:p w:rsidR="00000000" w:rsidDel="00000000" w:rsidP="00000000" w:rsidRDefault="00000000" w:rsidRPr="00000000" w14:paraId="000005BB">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HubVar.WORD</w:t>
            </w:r>
          </w:p>
          <w:p w:rsidR="00000000" w:rsidDel="00000000" w:rsidP="00000000" w:rsidRDefault="00000000" w:rsidRPr="00000000" w14:paraId="000005BC">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BYTE[address]</w:t>
            </w:r>
          </w:p>
          <w:p w:rsidR="00000000" w:rsidDel="00000000" w:rsidP="00000000" w:rsidRDefault="00000000" w:rsidRPr="00000000" w14:paraId="000005BD">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spacing w:line="240" w:lineRule="auto"/>
              <w:rPr>
                <w:sz w:val="18"/>
                <w:szCs w:val="18"/>
              </w:rPr>
            </w:pPr>
            <w:r w:rsidDel="00000000" w:rsidR="00000000" w:rsidRPr="00000000">
              <w:rPr>
                <w:sz w:val="18"/>
                <w:szCs w:val="18"/>
                <w:rtl w:val="0"/>
              </w:rPr>
              <w:t xml:space="preserve">Hub or permanent register variable</w:t>
            </w:r>
          </w:p>
          <w:p w:rsidR="00000000" w:rsidDel="00000000" w:rsidP="00000000" w:rsidRDefault="00000000" w:rsidRPr="00000000" w14:paraId="000005BF">
            <w:pPr>
              <w:pageBreakBefore w:val="0"/>
              <w:spacing w:line="240" w:lineRule="auto"/>
              <w:rPr>
                <w:sz w:val="18"/>
                <w:szCs w:val="18"/>
              </w:rPr>
            </w:pPr>
            <w:r w:rsidDel="00000000" w:rsidR="00000000" w:rsidRPr="00000000">
              <w:rPr>
                <w:sz w:val="18"/>
                <w:szCs w:val="18"/>
                <w:rtl w:val="0"/>
              </w:rPr>
              <w:t xml:space="preserve">Hub variable with BYTE/WORD/LONG size override</w:t>
            </w:r>
          </w:p>
          <w:p w:rsidR="00000000" w:rsidDel="00000000" w:rsidP="00000000" w:rsidRDefault="00000000" w:rsidRPr="00000000" w14:paraId="000005C0">
            <w:pPr>
              <w:pageBreakBefore w:val="0"/>
              <w:spacing w:line="240" w:lineRule="auto"/>
              <w:rPr>
                <w:sz w:val="18"/>
                <w:szCs w:val="18"/>
              </w:rPr>
            </w:pPr>
            <w:r w:rsidDel="00000000" w:rsidR="00000000" w:rsidRPr="00000000">
              <w:rPr>
                <w:sz w:val="18"/>
                <w:szCs w:val="18"/>
                <w:rtl w:val="0"/>
              </w:rPr>
              <w:t xml:space="preserve">Hub BYTE/WORD/LONG by address</w:t>
            </w:r>
          </w:p>
          <w:p w:rsidR="00000000" w:rsidDel="00000000" w:rsidP="00000000" w:rsidRDefault="00000000" w:rsidRPr="00000000" w14:paraId="000005C1">
            <w:pPr>
              <w:pageBreakBefore w:val="0"/>
              <w:spacing w:line="240" w:lineRule="auto"/>
              <w:rPr>
                <w:sz w:val="18"/>
                <w:szCs w:val="18"/>
              </w:rPr>
            </w:pPr>
            <w:r w:rsidDel="00000000" w:rsidR="00000000" w:rsidRPr="00000000">
              <w:rPr>
                <w:sz w:val="18"/>
                <w:szCs w:val="18"/>
                <w:rtl w:val="0"/>
              </w:rPr>
              <w:t xml:space="preserve">Register, 'register' may be symbol declared in ORG section</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C2">
            <w:pPr>
              <w:pageBreakBefore w:val="0"/>
              <w:spacing w:line="240" w:lineRule="auto"/>
              <w:jc w:val="center"/>
              <w:rPr>
                <w:color w:val="ffffff"/>
                <w:sz w:val="18"/>
                <w:szCs w:val="18"/>
              </w:rPr>
            </w:pPr>
            <w:r w:rsidDel="00000000" w:rsidR="00000000" w:rsidRPr="00000000">
              <w:rPr>
                <w:color w:val="ffffff"/>
                <w:sz w:val="18"/>
                <w:szCs w:val="18"/>
                <w:rtl w:val="0"/>
              </w:rPr>
              <w:t xml:space="preserve">With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AnyVar[index]</w:t>
            </w:r>
          </w:p>
          <w:p w:rsidR="00000000" w:rsidDel="00000000" w:rsidP="00000000" w:rsidRDefault="00000000" w:rsidRPr="00000000" w14:paraId="000005C4">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HubVar.BYTE[index]</w:t>
            </w:r>
          </w:p>
          <w:p w:rsidR="00000000" w:rsidDel="00000000" w:rsidP="00000000" w:rsidRDefault="00000000" w:rsidRPr="00000000" w14:paraId="000005C5">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LONG[address][index]</w:t>
            </w:r>
          </w:p>
          <w:p w:rsidR="00000000" w:rsidDel="00000000" w:rsidP="00000000" w:rsidRDefault="00000000" w:rsidRPr="00000000" w14:paraId="000005C6">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REG[register][index]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spacing w:line="240" w:lineRule="auto"/>
              <w:rPr>
                <w:sz w:val="18"/>
                <w:szCs w:val="18"/>
              </w:rPr>
            </w:pPr>
            <w:r w:rsidDel="00000000" w:rsidR="00000000" w:rsidRPr="00000000">
              <w:rPr>
                <w:sz w:val="18"/>
                <w:szCs w:val="18"/>
                <w:rtl w:val="0"/>
              </w:rPr>
              <w:t xml:space="preserve">Hub or permanent register variable with index</w:t>
            </w:r>
          </w:p>
          <w:p w:rsidR="00000000" w:rsidDel="00000000" w:rsidP="00000000" w:rsidRDefault="00000000" w:rsidRPr="00000000" w14:paraId="000005C8">
            <w:pPr>
              <w:pageBreakBefore w:val="0"/>
              <w:spacing w:line="240" w:lineRule="auto"/>
              <w:rPr>
                <w:sz w:val="18"/>
                <w:szCs w:val="18"/>
              </w:rPr>
            </w:pPr>
            <w:r w:rsidDel="00000000" w:rsidR="00000000" w:rsidRPr="00000000">
              <w:rPr>
                <w:sz w:val="18"/>
                <w:szCs w:val="18"/>
                <w:rtl w:val="0"/>
              </w:rPr>
              <w:t xml:space="preserve">Hub variable with size override and index</w:t>
            </w:r>
          </w:p>
          <w:p w:rsidR="00000000" w:rsidDel="00000000" w:rsidP="00000000" w:rsidRDefault="00000000" w:rsidRPr="00000000" w14:paraId="000005C9">
            <w:pPr>
              <w:pageBreakBefore w:val="0"/>
              <w:spacing w:line="240" w:lineRule="auto"/>
              <w:rPr>
                <w:sz w:val="18"/>
                <w:szCs w:val="18"/>
              </w:rPr>
            </w:pPr>
            <w:r w:rsidDel="00000000" w:rsidR="00000000" w:rsidRPr="00000000">
              <w:rPr>
                <w:sz w:val="18"/>
                <w:szCs w:val="18"/>
                <w:rtl w:val="0"/>
              </w:rPr>
              <w:t xml:space="preserve">Hub BYTE/WORD/LONG by address with index</w:t>
            </w:r>
          </w:p>
          <w:p w:rsidR="00000000" w:rsidDel="00000000" w:rsidP="00000000" w:rsidRDefault="00000000" w:rsidRPr="00000000" w14:paraId="000005CA">
            <w:pPr>
              <w:pageBreakBefore w:val="0"/>
              <w:spacing w:line="240" w:lineRule="auto"/>
              <w:rPr>
                <w:sz w:val="18"/>
                <w:szCs w:val="18"/>
              </w:rPr>
            </w:pPr>
            <w:r w:rsidDel="00000000" w:rsidR="00000000" w:rsidRPr="00000000">
              <w:rPr>
                <w:sz w:val="18"/>
                <w:szCs w:val="18"/>
                <w:rtl w:val="0"/>
              </w:rPr>
              <w:t xml:space="preserve">Register with index</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CB">
            <w:pPr>
              <w:pageBreakBefore w:val="0"/>
              <w:spacing w:line="240" w:lineRule="auto"/>
              <w:jc w:val="center"/>
              <w:rPr>
                <w:color w:val="ffffff"/>
                <w:sz w:val="18"/>
                <w:szCs w:val="18"/>
              </w:rPr>
            </w:pPr>
            <w:r w:rsidDel="00000000" w:rsidR="00000000" w:rsidRPr="00000000">
              <w:rPr>
                <w:color w:val="ffffff"/>
                <w:sz w:val="18"/>
                <w:szCs w:val="18"/>
                <w:rtl w:val="0"/>
              </w:rPr>
              <w:t xml:space="preserve">With Bitfield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AnyVar.[bitfield]</w:t>
            </w:r>
          </w:p>
          <w:p w:rsidR="00000000" w:rsidDel="00000000" w:rsidP="00000000" w:rsidRDefault="00000000" w:rsidRPr="00000000" w14:paraId="000005CD">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HubVar.LONG.[bitfield]</w:t>
            </w:r>
          </w:p>
          <w:p w:rsidR="00000000" w:rsidDel="00000000" w:rsidP="00000000" w:rsidRDefault="00000000" w:rsidRPr="00000000" w14:paraId="000005CE">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WORD[address].[bitfield]</w:t>
            </w:r>
          </w:p>
          <w:p w:rsidR="00000000" w:rsidDel="00000000" w:rsidP="00000000" w:rsidRDefault="00000000" w:rsidRPr="00000000" w14:paraId="000005CF">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REG[register].[bitfield]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spacing w:line="240" w:lineRule="auto"/>
              <w:rPr>
                <w:sz w:val="18"/>
                <w:szCs w:val="18"/>
              </w:rPr>
            </w:pPr>
            <w:r w:rsidDel="00000000" w:rsidR="00000000" w:rsidRPr="00000000">
              <w:rPr>
                <w:sz w:val="18"/>
                <w:szCs w:val="18"/>
                <w:rtl w:val="0"/>
              </w:rPr>
              <w:t xml:space="preserve">Hub or permanent register variable with bitfield</w:t>
            </w:r>
          </w:p>
          <w:p w:rsidR="00000000" w:rsidDel="00000000" w:rsidP="00000000" w:rsidRDefault="00000000" w:rsidRPr="00000000" w14:paraId="000005D1">
            <w:pPr>
              <w:pageBreakBefore w:val="0"/>
              <w:spacing w:line="240" w:lineRule="auto"/>
              <w:rPr>
                <w:sz w:val="18"/>
                <w:szCs w:val="18"/>
              </w:rPr>
            </w:pPr>
            <w:r w:rsidDel="00000000" w:rsidR="00000000" w:rsidRPr="00000000">
              <w:rPr>
                <w:sz w:val="18"/>
                <w:szCs w:val="18"/>
                <w:rtl w:val="0"/>
              </w:rPr>
              <w:t xml:space="preserve">Hub variable with size override and bitfield</w:t>
            </w:r>
          </w:p>
          <w:p w:rsidR="00000000" w:rsidDel="00000000" w:rsidP="00000000" w:rsidRDefault="00000000" w:rsidRPr="00000000" w14:paraId="000005D2">
            <w:pPr>
              <w:pageBreakBefore w:val="0"/>
              <w:spacing w:line="240" w:lineRule="auto"/>
              <w:rPr>
                <w:sz w:val="18"/>
                <w:szCs w:val="18"/>
              </w:rPr>
            </w:pPr>
            <w:r w:rsidDel="00000000" w:rsidR="00000000" w:rsidRPr="00000000">
              <w:rPr>
                <w:sz w:val="18"/>
                <w:szCs w:val="18"/>
                <w:rtl w:val="0"/>
              </w:rPr>
              <w:t xml:space="preserve">Hub BYTE/WORD/LONG by address with bitfield</w:t>
            </w:r>
          </w:p>
          <w:p w:rsidR="00000000" w:rsidDel="00000000" w:rsidP="00000000" w:rsidRDefault="00000000" w:rsidRPr="00000000" w14:paraId="000005D3">
            <w:pPr>
              <w:pageBreakBefore w:val="0"/>
              <w:spacing w:line="240" w:lineRule="auto"/>
              <w:rPr>
                <w:sz w:val="18"/>
                <w:szCs w:val="18"/>
              </w:rPr>
            </w:pPr>
            <w:r w:rsidDel="00000000" w:rsidR="00000000" w:rsidRPr="00000000">
              <w:rPr>
                <w:sz w:val="18"/>
                <w:szCs w:val="18"/>
                <w:rtl w:val="0"/>
              </w:rPr>
              <w:t xml:space="preserve">Register with bitfield</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D4">
            <w:pPr>
              <w:pageBreakBefore w:val="0"/>
              <w:spacing w:line="240" w:lineRule="auto"/>
              <w:jc w:val="center"/>
              <w:rPr>
                <w:color w:val="ffffff"/>
                <w:sz w:val="18"/>
                <w:szCs w:val="18"/>
              </w:rPr>
            </w:pPr>
            <w:r w:rsidDel="00000000" w:rsidR="00000000" w:rsidRPr="00000000">
              <w:rPr>
                <w:color w:val="ffffff"/>
                <w:sz w:val="18"/>
                <w:szCs w:val="18"/>
                <w:rtl w:val="0"/>
              </w:rPr>
              <w:t xml:space="preserve">With Index and Bitfield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AnyVar[index].[bitfield]</w:t>
            </w:r>
          </w:p>
          <w:p w:rsidR="00000000" w:rsidDel="00000000" w:rsidP="00000000" w:rsidRDefault="00000000" w:rsidRPr="00000000" w14:paraId="000005D6">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HubVar.BYTE[index].[bitfield]</w:t>
            </w:r>
          </w:p>
          <w:p w:rsidR="00000000" w:rsidDel="00000000" w:rsidP="00000000" w:rsidRDefault="00000000" w:rsidRPr="00000000" w14:paraId="000005D7">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LONG[address][index].[bitfield]</w:t>
            </w:r>
          </w:p>
          <w:p w:rsidR="00000000" w:rsidDel="00000000" w:rsidP="00000000" w:rsidRDefault="00000000" w:rsidRPr="00000000" w14:paraId="000005D8">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REG[register][index].[bitfield]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spacing w:line="240" w:lineRule="auto"/>
              <w:rPr>
                <w:sz w:val="18"/>
                <w:szCs w:val="18"/>
              </w:rPr>
            </w:pPr>
            <w:r w:rsidDel="00000000" w:rsidR="00000000" w:rsidRPr="00000000">
              <w:rPr>
                <w:sz w:val="18"/>
                <w:szCs w:val="18"/>
                <w:rtl w:val="0"/>
              </w:rPr>
              <w:t xml:space="preserve">Hub or permanent register variable with index and bitfield</w:t>
            </w:r>
          </w:p>
          <w:p w:rsidR="00000000" w:rsidDel="00000000" w:rsidP="00000000" w:rsidRDefault="00000000" w:rsidRPr="00000000" w14:paraId="000005DA">
            <w:pPr>
              <w:pageBreakBefore w:val="0"/>
              <w:spacing w:line="240" w:lineRule="auto"/>
              <w:rPr>
                <w:sz w:val="18"/>
                <w:szCs w:val="18"/>
              </w:rPr>
            </w:pPr>
            <w:r w:rsidDel="00000000" w:rsidR="00000000" w:rsidRPr="00000000">
              <w:rPr>
                <w:sz w:val="18"/>
                <w:szCs w:val="18"/>
                <w:rtl w:val="0"/>
              </w:rPr>
              <w:t xml:space="preserve">Hub variable with size override, index, and bitfield</w:t>
            </w:r>
          </w:p>
          <w:p w:rsidR="00000000" w:rsidDel="00000000" w:rsidP="00000000" w:rsidRDefault="00000000" w:rsidRPr="00000000" w14:paraId="000005DB">
            <w:pPr>
              <w:pageBreakBefore w:val="0"/>
              <w:spacing w:line="240" w:lineRule="auto"/>
              <w:rPr>
                <w:sz w:val="18"/>
                <w:szCs w:val="18"/>
              </w:rPr>
            </w:pPr>
            <w:r w:rsidDel="00000000" w:rsidR="00000000" w:rsidRPr="00000000">
              <w:rPr>
                <w:sz w:val="18"/>
                <w:szCs w:val="18"/>
                <w:rtl w:val="0"/>
              </w:rPr>
              <w:t xml:space="preserve">Hub BYTE/WORD/LONG by address with index and bitfield</w:t>
            </w:r>
          </w:p>
          <w:p w:rsidR="00000000" w:rsidDel="00000000" w:rsidP="00000000" w:rsidRDefault="00000000" w:rsidRPr="00000000" w14:paraId="000005DC">
            <w:pPr>
              <w:pageBreakBefore w:val="0"/>
              <w:spacing w:line="240" w:lineRule="auto"/>
              <w:rPr>
                <w:sz w:val="18"/>
                <w:szCs w:val="18"/>
              </w:rPr>
            </w:pPr>
            <w:r w:rsidDel="00000000" w:rsidR="00000000" w:rsidRPr="00000000">
              <w:rPr>
                <w:sz w:val="18"/>
                <w:szCs w:val="18"/>
                <w:rtl w:val="0"/>
              </w:rPr>
              <w:t xml:space="preserve">Register with index and bitfield</w:t>
            </w:r>
          </w:p>
        </w:tc>
      </w:tr>
    </w:tbl>
    <w:p w:rsidR="00000000" w:rsidDel="00000000" w:rsidP="00000000" w:rsidRDefault="00000000" w:rsidRPr="00000000" w14:paraId="000005DD">
      <w:pPr>
        <w:pageBreakBefore w:val="0"/>
        <w:rPr>
          <w:sz w:val="18"/>
          <w:szCs w:val="18"/>
        </w:rPr>
      </w:pPr>
      <w:r w:rsidDel="00000000" w:rsidR="00000000" w:rsidRPr="00000000">
        <w:rPr>
          <w:rtl w:val="0"/>
        </w:rPr>
      </w:r>
    </w:p>
    <w:p w:rsidR="00000000" w:rsidDel="00000000" w:rsidP="00000000" w:rsidRDefault="00000000" w:rsidRPr="00000000" w14:paraId="000005DE">
      <w:pPr>
        <w:pageBreakBefore w:val="0"/>
        <w:rPr>
          <w:sz w:val="18"/>
          <w:szCs w:val="18"/>
        </w:rPr>
      </w:pPr>
      <w:r w:rsidDel="00000000" w:rsidR="00000000" w:rsidRPr="00000000">
        <w:rPr>
          <w:rtl w:val="0"/>
        </w:rPr>
      </w:r>
    </w:p>
    <w:p w:rsidR="00000000" w:rsidDel="00000000" w:rsidP="00000000" w:rsidRDefault="00000000" w:rsidRPr="00000000" w14:paraId="000005DF">
      <w:pPr>
        <w:pageBreakBefore w:val="0"/>
        <w:rPr>
          <w:sz w:val="18"/>
          <w:szCs w:val="18"/>
        </w:rPr>
      </w:pPr>
      <w:r w:rsidDel="00000000" w:rsidR="00000000" w:rsidRPr="00000000">
        <w:rPr>
          <w:sz w:val="18"/>
          <w:szCs w:val="18"/>
          <w:rtl w:val="0"/>
        </w:rPr>
        <w:t xml:space="preserve">A bitfield is a 10-bit value which contains a base-bit number in bits 4..0 and an additional-bits number in bits 9..5. Bitfields can be defined in a few different ways:</w:t>
      </w:r>
    </w:p>
    <w:p w:rsidR="00000000" w:rsidDel="00000000" w:rsidP="00000000" w:rsidRDefault="00000000" w:rsidRPr="00000000" w14:paraId="000005E0">
      <w:pPr>
        <w:pageBreakBefore w:val="0"/>
        <w:widowControl w:val="0"/>
        <w:rPr>
          <w:sz w:val="18"/>
          <w:szCs w:val="18"/>
        </w:rPr>
      </w:pPr>
      <w:r w:rsidDel="00000000" w:rsidR="00000000" w:rsidRPr="00000000">
        <w:rPr>
          <w:rtl w:val="0"/>
        </w:rPr>
      </w:r>
    </w:p>
    <w:p w:rsidR="00000000" w:rsidDel="00000000" w:rsidP="00000000" w:rsidRDefault="00000000" w:rsidRPr="00000000" w14:paraId="000005E1">
      <w:pPr>
        <w:pageBreakBefore w:val="0"/>
        <w:widowControl w:val="0"/>
        <w:rPr>
          <w:sz w:val="18"/>
          <w:szCs w:val="18"/>
        </w:rPr>
      </w:pPr>
      <w:r w:rsidDel="00000000" w:rsidR="00000000" w:rsidRPr="00000000">
        <w:rPr>
          <w:rtl w:val="0"/>
        </w:rPr>
      </w:r>
    </w:p>
    <w:tbl>
      <w:tblPr>
        <w:tblStyle w:val="Table22"/>
        <w:tblW w:w="12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00"/>
        <w:gridCol w:w="8640"/>
        <w:tblGridChange w:id="0">
          <w:tblGrid>
            <w:gridCol w:w="2160"/>
            <w:gridCol w:w="1800"/>
            <w:gridCol w:w="86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5E2">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Bitfield</w:t>
            </w:r>
          </w:p>
        </w:tc>
        <w:tc>
          <w:tcPr>
            <w:shd w:fill="666666" w:val="clear"/>
            <w:tcMar>
              <w:top w:w="100.0" w:type="dxa"/>
              <w:left w:w="100.0" w:type="dxa"/>
              <w:bottom w:w="100.0" w:type="dxa"/>
              <w:right w:w="100.0" w:type="dxa"/>
            </w:tcMar>
            <w:vAlign w:val="top"/>
          </w:tcPr>
          <w:p w:rsidR="00000000" w:rsidDel="00000000" w:rsidP="00000000" w:rsidRDefault="00000000" w:rsidRPr="00000000" w14:paraId="000005E3">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Bit Range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5E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.[%00000_00000]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spacing w:line="240" w:lineRule="auto"/>
              <w:rPr>
                <w:sz w:val="18"/>
                <w:szCs w:val="18"/>
              </w:rPr>
            </w:pPr>
            <w:r w:rsidDel="00000000" w:rsidR="00000000" w:rsidRPr="00000000">
              <w:rPr>
                <w:sz w:val="18"/>
                <w:szCs w:val="18"/>
                <w:rtl w:val="0"/>
              </w:rPr>
              <w:t xml:space="preserve">0 additional bits above the base bit 0, a single-bit bitfield</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.[%00000_11111]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spacing w:line="240" w:lineRule="auto"/>
              <w:rPr>
                <w:sz w:val="18"/>
                <w:szCs w:val="18"/>
              </w:rPr>
            </w:pPr>
            <w:r w:rsidDel="00000000" w:rsidR="00000000" w:rsidRPr="00000000">
              <w:rPr>
                <w:sz w:val="18"/>
                <w:szCs w:val="18"/>
                <w:rtl w:val="0"/>
              </w:rPr>
              <w:t xml:space="preserve">0 additional bits above the base bit 31, a single-bit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.[%00010_01111]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spacing w:line="240" w:lineRule="auto"/>
              <w:rPr>
                <w:sz w:val="18"/>
                <w:szCs w:val="18"/>
              </w:rPr>
            </w:pPr>
            <w:r w:rsidDel="00000000" w:rsidR="00000000" w:rsidRPr="00000000">
              <w:rPr>
                <w:sz w:val="18"/>
                <w:szCs w:val="18"/>
                <w:rtl w:val="0"/>
              </w:rPr>
              <w:t xml:space="preserve">2 additional bits above the base bit 15, a three-bit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.[%11110_00000]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spacing w:line="240" w:lineRule="auto"/>
              <w:rPr>
                <w:sz w:val="18"/>
                <w:szCs w:val="18"/>
              </w:rPr>
            </w:pPr>
            <w:r w:rsidDel="00000000" w:rsidR="00000000" w:rsidRPr="00000000">
              <w:rPr>
                <w:sz w:val="18"/>
                <w:szCs w:val="18"/>
                <w:rtl w:val="0"/>
              </w:rPr>
              <w:t xml:space="preserve">30 additional bits above the base bit 0, a 31-bit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.[%11111_10000]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15..0, 31..16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spacing w:line="240" w:lineRule="auto"/>
              <w:rPr>
                <w:sz w:val="18"/>
                <w:szCs w:val="18"/>
              </w:rPr>
            </w:pPr>
            <w:r w:rsidDel="00000000" w:rsidR="00000000" w:rsidRPr="00000000">
              <w:rPr>
                <w:sz w:val="18"/>
                <w:szCs w:val="18"/>
                <w:rtl w:val="0"/>
              </w:rPr>
              <w:t xml:space="preserve">31 additional bits above the base bit 16, wraps around, a 32-bit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.[%00001_11111]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spacing w:line="240" w:lineRule="auto"/>
              <w:rPr>
                <w:sz w:val="18"/>
                <w:szCs w:val="18"/>
              </w:rPr>
            </w:pPr>
            <w:r w:rsidDel="00000000" w:rsidR="00000000" w:rsidRPr="00000000">
              <w:rPr>
                <w:sz w:val="18"/>
                <w:szCs w:val="18"/>
                <w:rtl w:val="0"/>
              </w:rPr>
              <w:t xml:space="preserve">1 additional bit above the base bit 31, wraps around, a 2-bit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pageBreakBefore w:val="0"/>
              <w:spacing w:line="240" w:lineRule="auto"/>
              <w:rPr>
                <w:sz w:val="18"/>
                <w:szCs w:val="18"/>
              </w:rPr>
            </w:pPr>
            <w:r w:rsidDel="00000000" w:rsidR="00000000" w:rsidRPr="00000000">
              <w:rPr>
                <w:sz w:val="18"/>
                <w:szCs w:val="18"/>
                <w:rtl w:val="0"/>
              </w:rPr>
              <w:t xml:space="preserve">Just the base bit, adds no extra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spacing w:line="240" w:lineRule="auto"/>
              <w:rPr>
                <w:sz w:val="18"/>
                <w:szCs w:val="18"/>
              </w:rPr>
            </w:pPr>
            <w:r w:rsidDel="00000000" w:rsidR="00000000" w:rsidRPr="00000000">
              <w:rPr>
                <w:sz w:val="18"/>
                <w:szCs w:val="18"/>
                <w:rtl w:val="0"/>
              </w:rPr>
              <w:t xml:space="preserve">'Top..Bottom' syntax allowed within '</w:t>
            </w:r>
            <w:r w:rsidDel="00000000" w:rsidR="00000000" w:rsidRPr="00000000">
              <w:rPr>
                <w:rFonts w:ascii="Courier New" w:cs="Courier New" w:eastAsia="Courier New" w:hAnsi="Courier New"/>
                <w:b w:val="1"/>
                <w:sz w:val="18"/>
                <w:szCs w:val="18"/>
                <w:rtl w:val="0"/>
              </w:rPr>
              <w:t xml:space="preserve">.[]</w:t>
            </w:r>
            <w:r w:rsidDel="00000000" w:rsidR="00000000" w:rsidRPr="00000000">
              <w:rPr>
                <w:sz w:val="18"/>
                <w:szCs w:val="18"/>
                <w:rtl w:val="0"/>
              </w:rPr>
              <w:t xml:space="preserve">', wraps if Top &lt;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.[5 ADDBITS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spacing w:line="240" w:lineRule="auto"/>
              <w:rPr>
                <w:sz w:val="18"/>
                <w:szCs w:val="18"/>
              </w:rPr>
            </w:pPr>
            <w:r w:rsidDel="00000000" w:rsidR="00000000" w:rsidRPr="00000000">
              <w:rPr>
                <w:sz w:val="18"/>
                <w:szCs w:val="18"/>
                <w:rtl w:val="0"/>
              </w:rPr>
              <w:t xml:space="preserve">ADDBITS</w:t>
            </w:r>
            <w:r w:rsidDel="00000000" w:rsidR="00000000" w:rsidRPr="00000000">
              <w:rPr>
                <w:sz w:val="18"/>
                <w:szCs w:val="18"/>
                <w:rtl w:val="0"/>
              </w:rPr>
              <w:t xml:space="preserve"> can be used to compute the bitfield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.[BitfieldCon]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 BitfieldCon = 9 </w:t>
            </w:r>
            <w:r w:rsidDel="00000000" w:rsidR="00000000" w:rsidRPr="00000000">
              <w:rPr>
                <w:rFonts w:ascii="Courier New" w:cs="Courier New" w:eastAsia="Courier New" w:hAnsi="Courier New"/>
                <w:b w:val="1"/>
                <w:sz w:val="18"/>
                <w:szCs w:val="18"/>
                <w:rtl w:val="0"/>
              </w:rPr>
              <w:t xml:space="preserve">ADDBITS</w:t>
            </w:r>
            <w:r w:rsidDel="00000000" w:rsidR="00000000" w:rsidRPr="00000000">
              <w:rPr>
                <w:rFonts w:ascii="Courier New" w:cs="Courier New" w:eastAsia="Courier New" w:hAnsi="Courier New"/>
                <w:b w:val="1"/>
                <w:sz w:val="18"/>
                <w:szCs w:val="18"/>
                <w:rtl w:val="0"/>
              </w:rPr>
              <w:t xml:space="preserve"> 4             'BitfieldCon useful in PASM, too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.[BitfieldVar]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BitfieldVar := BaseBit </w:t>
            </w:r>
            <w:r w:rsidDel="00000000" w:rsidR="00000000" w:rsidRPr="00000000">
              <w:rPr>
                <w:rFonts w:ascii="Courier New" w:cs="Courier New" w:eastAsia="Courier New" w:hAnsi="Courier New"/>
                <w:b w:val="1"/>
                <w:sz w:val="18"/>
                <w:szCs w:val="18"/>
                <w:rtl w:val="0"/>
              </w:rPr>
              <w:t xml:space="preserve">ADDBITS</w:t>
            </w:r>
            <w:r w:rsidDel="00000000" w:rsidR="00000000" w:rsidRPr="00000000">
              <w:rPr>
                <w:rFonts w:ascii="Courier New" w:cs="Courier New" w:eastAsia="Courier New" w:hAnsi="Courier New"/>
                <w:b w:val="1"/>
                <w:sz w:val="18"/>
                <w:szCs w:val="18"/>
                <w:rtl w:val="0"/>
              </w:rPr>
              <w:t xml:space="preserve"> ExtraBits  'wraps if BaseBit + ExtraBits &gt; 31</w:t>
            </w:r>
          </w:p>
        </w:tc>
      </w:tr>
    </w:tbl>
    <w:p w:rsidR="00000000" w:rsidDel="00000000" w:rsidP="00000000" w:rsidRDefault="00000000" w:rsidRPr="00000000" w14:paraId="00000606">
      <w:pPr>
        <w:pageBreakBefore w:val="0"/>
        <w:rPr>
          <w:sz w:val="18"/>
          <w:szCs w:val="18"/>
        </w:rPr>
      </w:pPr>
      <w:r w:rsidDel="00000000" w:rsidR="00000000" w:rsidRPr="00000000">
        <w:rPr>
          <w:rtl w:val="0"/>
        </w:rPr>
      </w:r>
    </w:p>
    <w:p w:rsidR="00000000" w:rsidDel="00000000" w:rsidP="00000000" w:rsidRDefault="00000000" w:rsidRPr="00000000" w14:paraId="00000607">
      <w:pPr>
        <w:pageBreakBefore w:val="0"/>
        <w:rPr>
          <w:sz w:val="18"/>
          <w:szCs w:val="18"/>
        </w:rPr>
      </w:pPr>
      <w:r w:rsidDel="00000000" w:rsidR="00000000" w:rsidRPr="00000000">
        <w:rPr>
          <w:rtl w:val="0"/>
        </w:rPr>
      </w:r>
    </w:p>
    <w:p w:rsidR="00000000" w:rsidDel="00000000" w:rsidP="00000000" w:rsidRDefault="00000000" w:rsidRPr="00000000" w14:paraId="00000608">
      <w:pPr>
        <w:pageBreakBefore w:val="0"/>
        <w:rPr>
          <w:sz w:val="18"/>
          <w:szCs w:val="18"/>
        </w:rPr>
      </w:pPr>
      <w:r w:rsidDel="00000000" w:rsidR="00000000" w:rsidRPr="00000000">
        <w:rPr>
          <w:sz w:val="18"/>
          <w:szCs w:val="18"/>
          <w:rtl w:val="0"/>
        </w:rPr>
        <w:t xml:space="preserve">In addition to bitfields, there are also pinfields, which are used to select a range of I/O pins within the same 32-pin block (P63..P32 or P31..P0). Pinfields are 11-bit values which contain a base-pin number in bits 5..0 and an additional-pins number in bits 10..6. Pinfields are used by instructions which interface to pins.</w:t>
      </w:r>
    </w:p>
    <w:p w:rsidR="00000000" w:rsidDel="00000000" w:rsidP="00000000" w:rsidRDefault="00000000" w:rsidRPr="00000000" w14:paraId="00000609">
      <w:pPr>
        <w:pageBreakBefore w:val="0"/>
        <w:widowControl w:val="0"/>
        <w:rPr>
          <w:sz w:val="18"/>
          <w:szCs w:val="18"/>
        </w:rPr>
      </w:pPr>
      <w:r w:rsidDel="00000000" w:rsidR="00000000" w:rsidRPr="00000000">
        <w:rPr>
          <w:rtl w:val="0"/>
        </w:rPr>
      </w:r>
    </w:p>
    <w:p w:rsidR="00000000" w:rsidDel="00000000" w:rsidP="00000000" w:rsidRDefault="00000000" w:rsidRPr="00000000" w14:paraId="0000060A">
      <w:pPr>
        <w:pageBreakBefore w:val="0"/>
        <w:widowControl w:val="0"/>
        <w:rPr>
          <w:sz w:val="18"/>
          <w:szCs w:val="18"/>
        </w:rPr>
      </w:pPr>
      <w:r w:rsidDel="00000000" w:rsidR="00000000" w:rsidRPr="00000000">
        <w:rPr>
          <w:rtl w:val="0"/>
        </w:rPr>
      </w:r>
    </w:p>
    <w:tbl>
      <w:tblPr>
        <w:tblStyle w:val="Table23"/>
        <w:tblW w:w="13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800"/>
        <w:gridCol w:w="8640"/>
        <w:tblGridChange w:id="0">
          <w:tblGrid>
            <w:gridCol w:w="2880"/>
            <w:gridCol w:w="1800"/>
            <w:gridCol w:w="86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60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Pinfield</w:t>
            </w:r>
          </w:p>
        </w:tc>
        <w:tc>
          <w:tcPr>
            <w:shd w:fill="666666" w:val="clear"/>
            <w:tcMar>
              <w:top w:w="100.0" w:type="dxa"/>
              <w:left w:w="100.0" w:type="dxa"/>
              <w:bottom w:w="100.0" w:type="dxa"/>
              <w:right w:w="100.0" w:type="dxa"/>
            </w:tcMar>
            <w:vAlign w:val="top"/>
          </w:tcPr>
          <w:p w:rsidR="00000000" w:rsidDel="00000000" w:rsidP="00000000" w:rsidRDefault="00000000" w:rsidRPr="00000000" w14:paraId="0000060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Pin Range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60D">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(%00000_000000)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pageBreakBefore w:val="0"/>
              <w:spacing w:line="240" w:lineRule="auto"/>
              <w:rPr>
                <w:sz w:val="18"/>
                <w:szCs w:val="18"/>
              </w:rPr>
            </w:pPr>
            <w:r w:rsidDel="00000000" w:rsidR="00000000" w:rsidRPr="00000000">
              <w:rPr>
                <w:sz w:val="18"/>
                <w:szCs w:val="18"/>
                <w:rtl w:val="0"/>
              </w:rPr>
              <w:t xml:space="preserve">0 additional pins above the base pin 0, a single-pin pinfield</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(%00000_111111)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pageBreakBefore w:val="0"/>
              <w:spacing w:line="240" w:lineRule="auto"/>
              <w:rPr>
                <w:sz w:val="18"/>
                <w:szCs w:val="18"/>
              </w:rPr>
            </w:pPr>
            <w:r w:rsidDel="00000000" w:rsidR="00000000" w:rsidRPr="00000000">
              <w:rPr>
                <w:sz w:val="18"/>
                <w:szCs w:val="18"/>
                <w:rtl w:val="0"/>
              </w:rPr>
              <w:t xml:space="preserve">0 additional pins above the base pin 63, a single-pin pinfield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(%00011_100000)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pageBreakBefore w:val="0"/>
              <w:spacing w:line="240" w:lineRule="auto"/>
              <w:rPr>
                <w:sz w:val="18"/>
                <w:szCs w:val="18"/>
              </w:rPr>
            </w:pPr>
            <w:r w:rsidDel="00000000" w:rsidR="00000000" w:rsidRPr="00000000">
              <w:rPr>
                <w:sz w:val="18"/>
                <w:szCs w:val="18"/>
                <w:rtl w:val="0"/>
              </w:rPr>
              <w:t xml:space="preserve">3 additional pins above the base pin 32, a four-pin pinfield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(%11111_001000)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7..0, 31..8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pageBreakBefore w:val="0"/>
              <w:spacing w:line="240" w:lineRule="auto"/>
              <w:rPr>
                <w:sz w:val="18"/>
                <w:szCs w:val="18"/>
              </w:rPr>
            </w:pPr>
            <w:r w:rsidDel="00000000" w:rsidR="00000000" w:rsidRPr="00000000">
              <w:rPr>
                <w:sz w:val="18"/>
                <w:szCs w:val="18"/>
                <w:rtl w:val="0"/>
              </w:rPr>
              <w:t xml:space="preserve">31 additional pins above the base pin 8, wraps around, a 32-pin pinfield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pageBreakBefore w:val="0"/>
              <w:spacing w:line="240" w:lineRule="auto"/>
              <w:rPr>
                <w:sz w:val="18"/>
                <w:szCs w:val="18"/>
              </w:rPr>
            </w:pPr>
            <w:r w:rsidDel="00000000" w:rsidR="00000000" w:rsidRPr="00000000">
              <w:rPr>
                <w:sz w:val="18"/>
                <w:szCs w:val="18"/>
                <w:rtl w:val="0"/>
              </w:rPr>
              <w:t xml:space="preserve">Just the base pin, adds no extra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(49..40)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49..40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pageBreakBefore w:val="0"/>
              <w:spacing w:line="240" w:lineRule="auto"/>
              <w:rPr>
                <w:sz w:val="18"/>
                <w:szCs w:val="18"/>
              </w:rPr>
            </w:pPr>
            <w:r w:rsidDel="00000000" w:rsidR="00000000" w:rsidRPr="00000000">
              <w:rPr>
                <w:sz w:val="18"/>
                <w:szCs w:val="18"/>
                <w:rtl w:val="0"/>
              </w:rPr>
              <w:t xml:space="preserve">'Top..Bottom' syntax allowed within '</w:t>
            </w:r>
            <w:r w:rsidDel="00000000" w:rsidR="00000000" w:rsidRPr="00000000">
              <w:rPr>
                <w:rFonts w:ascii="Courier New" w:cs="Courier New" w:eastAsia="Courier New" w:hAnsi="Courier New"/>
                <w:b w:val="1"/>
                <w:sz w:val="18"/>
                <w:szCs w:val="18"/>
                <w:rtl w:val="0"/>
              </w:rPr>
              <w:t xml:space="preserve">.[]</w:t>
            </w:r>
            <w:r w:rsidDel="00000000" w:rsidR="00000000" w:rsidRPr="00000000">
              <w:rPr>
                <w:sz w:val="18"/>
                <w:szCs w:val="18"/>
                <w:rtl w:val="0"/>
              </w:rPr>
              <w:t xml:space="preserve">', wraps if Top &lt;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(11 ADDPINS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15..11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pageBreakBefore w:val="0"/>
              <w:spacing w:line="240" w:lineRule="auto"/>
              <w:rPr>
                <w:sz w:val="18"/>
                <w:szCs w:val="18"/>
              </w:rPr>
            </w:pPr>
            <w:r w:rsidDel="00000000" w:rsidR="00000000" w:rsidRPr="00000000">
              <w:rPr>
                <w:sz w:val="18"/>
                <w:szCs w:val="18"/>
                <w:rtl w:val="0"/>
              </w:rPr>
              <w:t xml:space="preserve">ADDPINS</w:t>
            </w:r>
            <w:r w:rsidDel="00000000" w:rsidR="00000000" w:rsidRPr="00000000">
              <w:rPr>
                <w:sz w:val="18"/>
                <w:szCs w:val="18"/>
                <w:rtl w:val="0"/>
              </w:rPr>
              <w:t xml:space="preserve"> can be used to compute the pinfield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(PinfieldCon)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53..50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CON PinfieldCon = 50 </w:t>
            </w:r>
            <w:r w:rsidDel="00000000" w:rsidR="00000000" w:rsidRPr="00000000">
              <w:rPr>
                <w:rFonts w:ascii="Courier New" w:cs="Courier New" w:eastAsia="Courier New" w:hAnsi="Courier New"/>
                <w:b w:val="1"/>
                <w:sz w:val="18"/>
                <w:szCs w:val="18"/>
                <w:rtl w:val="0"/>
              </w:rPr>
              <w:t xml:space="preserve">ADDPINS</w:t>
            </w:r>
            <w:r w:rsidDel="00000000" w:rsidR="00000000" w:rsidRPr="00000000">
              <w:rPr>
                <w:rFonts w:ascii="Courier New" w:cs="Courier New" w:eastAsia="Courier New" w:hAnsi="Courier New"/>
                <w:b w:val="1"/>
                <w:sz w:val="18"/>
                <w:szCs w:val="18"/>
                <w:rtl w:val="0"/>
              </w:rPr>
              <w:t xml:space="preserve"> 3            'PinfieldCon useful in PASM, too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(PinfieldVar)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pageBreakBefore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pageBreakBefore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PinfieldVar := BasePin ADDPINS ExtraPins  'wraps if BasePin + ExtraPins &gt; 31</w:t>
            </w:r>
          </w:p>
        </w:tc>
      </w:tr>
    </w:tbl>
    <w:p w:rsidR="00000000" w:rsidDel="00000000" w:rsidP="00000000" w:rsidRDefault="00000000" w:rsidRPr="00000000" w14:paraId="00000629">
      <w:pPr>
        <w:pageBreakBefore w:val="0"/>
        <w:rPr>
          <w:rFonts w:ascii="Trebuchet MS" w:cs="Trebuchet MS" w:eastAsia="Trebuchet MS" w:hAnsi="Trebuchet MS"/>
          <w:b w:val="1"/>
          <w:sz w:val="18"/>
          <w:szCs w:val="18"/>
        </w:rPr>
      </w:pPr>
      <w:r w:rsidDel="00000000" w:rsidR="00000000" w:rsidRPr="00000000">
        <w:rPr>
          <w:rtl w:val="0"/>
        </w:rPr>
      </w:r>
    </w:p>
    <w:p w:rsidR="00000000" w:rsidDel="00000000" w:rsidP="00000000" w:rsidRDefault="00000000" w:rsidRPr="00000000" w14:paraId="0000062A">
      <w:pPr>
        <w:pStyle w:val="Heading2"/>
        <w:rPr/>
      </w:pPr>
      <w:bookmarkStart w:colFirst="0" w:colLast="0" w:name="_pzmcelly5ccd" w:id="26"/>
      <w:bookmarkEnd w:id="26"/>
      <w:r w:rsidDel="00000000" w:rsidR="00000000" w:rsidRPr="00000000">
        <w:rPr>
          <w:rtl w:val="0"/>
        </w:rPr>
        <w:t xml:space="preserve">Expressions</w:t>
      </w:r>
    </w:p>
    <w:p w:rsidR="00000000" w:rsidDel="00000000" w:rsidP="00000000" w:rsidRDefault="00000000" w:rsidRPr="00000000" w14:paraId="0000062B">
      <w:pPr>
        <w:pageBreakBefore w:val="0"/>
        <w:rPr>
          <w:sz w:val="18"/>
          <w:szCs w:val="18"/>
        </w:rPr>
      </w:pPr>
      <w:r w:rsidDel="00000000" w:rsidR="00000000" w:rsidRPr="00000000">
        <w:rPr>
          <w:rtl w:val="0"/>
        </w:rPr>
      </w:r>
    </w:p>
    <w:p w:rsidR="00000000" w:rsidDel="00000000" w:rsidP="00000000" w:rsidRDefault="00000000" w:rsidRPr="00000000" w14:paraId="0000062C">
      <w:pPr>
        <w:pageBreakBefore w:val="0"/>
        <w:numPr>
          <w:ilvl w:val="0"/>
          <w:numId w:val="34"/>
        </w:numPr>
        <w:ind w:left="720" w:hanging="360"/>
        <w:rPr>
          <w:sz w:val="18"/>
          <w:szCs w:val="18"/>
          <w:u w:val="none"/>
        </w:rPr>
      </w:pPr>
      <w:r w:rsidDel="00000000" w:rsidR="00000000" w:rsidRPr="00000000">
        <w:rPr>
          <w:sz w:val="18"/>
          <w:szCs w:val="18"/>
          <w:rtl w:val="0"/>
        </w:rPr>
        <w:t xml:space="preserve">Run-time expressions can incorporate constants, variables, and methods' return values</w:t>
      </w:r>
    </w:p>
    <w:p w:rsidR="00000000" w:rsidDel="00000000" w:rsidP="00000000" w:rsidRDefault="00000000" w:rsidRPr="00000000" w14:paraId="0000062D">
      <w:pPr>
        <w:pageBreakBefore w:val="0"/>
        <w:numPr>
          <w:ilvl w:val="0"/>
          <w:numId w:val="34"/>
        </w:numPr>
        <w:ind w:left="720" w:hanging="360"/>
        <w:rPr>
          <w:sz w:val="18"/>
          <w:szCs w:val="18"/>
          <w:u w:val="none"/>
        </w:rPr>
      </w:pPr>
      <w:r w:rsidDel="00000000" w:rsidR="00000000" w:rsidRPr="00000000">
        <w:rPr>
          <w:sz w:val="18"/>
          <w:szCs w:val="18"/>
          <w:rtl w:val="0"/>
        </w:rPr>
        <w:t xml:space="preserve">Compile-time expressions can use only constants.</w:t>
      </w:r>
    </w:p>
    <w:p w:rsidR="00000000" w:rsidDel="00000000" w:rsidP="00000000" w:rsidRDefault="00000000" w:rsidRPr="00000000" w14:paraId="0000062E">
      <w:pPr>
        <w:pageBreakBefore w:val="0"/>
        <w:numPr>
          <w:ilvl w:val="0"/>
          <w:numId w:val="34"/>
        </w:numPr>
        <w:ind w:left="720" w:hanging="360"/>
        <w:rPr>
          <w:sz w:val="18"/>
          <w:szCs w:val="18"/>
          <w:u w:val="none"/>
        </w:rPr>
      </w:pPr>
      <w:r w:rsidDel="00000000" w:rsidR="00000000" w:rsidRPr="00000000">
        <w:rPr>
          <w:sz w:val="18"/>
          <w:szCs w:val="18"/>
          <w:rtl w:val="0"/>
        </w:rPr>
        <w:t xml:space="preserve">All expressions can use operators.</w:t>
      </w:r>
    </w:p>
    <w:p w:rsidR="00000000" w:rsidDel="00000000" w:rsidP="00000000" w:rsidRDefault="00000000" w:rsidRPr="00000000" w14:paraId="0000062F">
      <w:pPr>
        <w:pageBreakBefore w:val="0"/>
        <w:ind w:left="0" w:firstLine="0"/>
        <w:rPr>
          <w:sz w:val="18"/>
          <w:szCs w:val="18"/>
        </w:rPr>
      </w:pPr>
      <w:r w:rsidDel="00000000" w:rsidR="00000000" w:rsidRPr="00000000">
        <w:rPr>
          <w:rtl w:val="0"/>
        </w:rPr>
      </w:r>
    </w:p>
    <w:p w:rsidR="00000000" w:rsidDel="00000000" w:rsidP="00000000" w:rsidRDefault="00000000" w:rsidRPr="00000000" w14:paraId="00000630">
      <w:pPr>
        <w:pageBreakBefore w:val="0"/>
        <w:ind w:left="0" w:firstLine="0"/>
        <w:rPr>
          <w:sz w:val="18"/>
          <w:szCs w:val="18"/>
        </w:rPr>
      </w:pPr>
      <w:r w:rsidDel="00000000" w:rsidR="00000000" w:rsidRPr="00000000">
        <w:rPr>
          <w:sz w:val="18"/>
          <w:szCs w:val="18"/>
          <w:rtl w:val="0"/>
        </w:rPr>
        <w:t xml:space="preserve">Here are some examples of expressions:</w:t>
      </w:r>
    </w:p>
    <w:p w:rsidR="00000000" w:rsidDel="00000000" w:rsidP="00000000" w:rsidRDefault="00000000" w:rsidRPr="00000000" w14:paraId="00000631">
      <w:pPr>
        <w:pageBreakBefore w:val="0"/>
        <w:rPr>
          <w:sz w:val="18"/>
          <w:szCs w:val="18"/>
        </w:rPr>
      </w:pPr>
      <w:r w:rsidDel="00000000" w:rsidR="00000000" w:rsidRPr="00000000">
        <w:rPr>
          <w:rtl w:val="0"/>
        </w:rPr>
      </w:r>
    </w:p>
    <w:p w:rsidR="00000000" w:rsidDel="00000000" w:rsidP="00000000" w:rsidRDefault="00000000" w:rsidRPr="00000000" w14:paraId="00000632">
      <w:pPr>
        <w:pageBreakBefore w:val="0"/>
        <w:rPr>
          <w:sz w:val="18"/>
          <w:szCs w:val="18"/>
        </w:rPr>
      </w:pPr>
      <w:r w:rsidDel="00000000" w:rsidR="00000000" w:rsidRPr="00000000">
        <w:rPr>
          <w:rtl w:val="0"/>
        </w:rPr>
      </w:r>
    </w:p>
    <w:tbl>
      <w:tblPr>
        <w:tblStyle w:val="Table2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4320"/>
        <w:tblGridChange w:id="0">
          <w:tblGrid>
            <w:gridCol w:w="5760"/>
            <w:gridCol w:w="432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633">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Expression</w:t>
            </w:r>
          </w:p>
        </w:tc>
        <w:tc>
          <w:tcPr>
            <w:shd w:fill="666666" w:val="clear"/>
            <w:tcMar>
              <w:top w:w="100.0" w:type="dxa"/>
              <w:left w:w="100.0" w:type="dxa"/>
              <w:bottom w:w="100.0" w:type="dxa"/>
              <w:right w:w="100.0" w:type="dxa"/>
            </w:tcMar>
            <w:vAlign w:val="top"/>
          </w:tcPr>
          <w:p w:rsidR="00000000" w:rsidDel="00000000" w:rsidP="00000000" w:rsidRDefault="00000000" w:rsidRPr="00000000" w14:paraId="0000063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BYTE[i++]</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pageBreakBefore w:val="0"/>
              <w:widowControl w:val="0"/>
              <w:spacing w:line="240" w:lineRule="auto"/>
              <w:rPr>
                <w:sz w:val="18"/>
                <w:szCs w:val="18"/>
              </w:rPr>
            </w:pPr>
            <w:r w:rsidDel="00000000" w:rsidR="00000000" w:rsidRPr="00000000">
              <w:rPr>
                <w:sz w:val="18"/>
                <w:szCs w:val="18"/>
                <w:rtl w:val="0"/>
              </w:rPr>
              <w:t xml:space="preserve">Byte pointed to by 'i', post-increment 'i'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(digit := value / place // 10) OR place ==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pageBreakBefore w:val="0"/>
              <w:widowControl w:val="0"/>
              <w:spacing w:line="240" w:lineRule="auto"/>
              <w:rPr>
                <w:sz w:val="18"/>
                <w:szCs w:val="18"/>
              </w:rPr>
            </w:pPr>
            <w:r w:rsidDel="00000000" w:rsidR="00000000" w:rsidRPr="00000000">
              <w:rPr>
                <w:sz w:val="18"/>
                <w:szCs w:val="18"/>
                <w:rtl w:val="0"/>
              </w:rPr>
              <w:t xml:space="preserve">Boolean with buried 'digit' assignment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place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pageBreakBefore w:val="0"/>
              <w:widowControl w:val="0"/>
              <w:spacing w:line="240" w:lineRule="auto"/>
              <w:rPr>
                <w:sz w:val="18"/>
                <w:szCs w:val="18"/>
              </w:rPr>
            </w:pPr>
            <w:r w:rsidDel="00000000" w:rsidR="00000000" w:rsidRPr="00000000">
              <w:rPr>
                <w:sz w:val="18"/>
                <w:szCs w:val="18"/>
                <w:rtl w:val="0"/>
              </w:rPr>
              <w:t xml:space="preserve">Divide 'place' by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 + digit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spacing w:line="240" w:lineRule="auto"/>
              <w:rPr>
                <w:sz w:val="18"/>
                <w:szCs w:val="18"/>
              </w:rPr>
            </w:pPr>
            <w:r w:rsidDel="00000000" w:rsidR="00000000" w:rsidRPr="00000000">
              <w:rPr>
                <w:sz w:val="18"/>
                <w:szCs w:val="18"/>
                <w:rtl w:val="0"/>
              </w:rPr>
              <w:t xml:space="preserve">Get 'digit' </w:t>
            </w:r>
            <w:commentRangeStart w:id="0"/>
            <w:r w:rsidDel="00000000" w:rsidR="00000000" w:rsidRPr="00000000">
              <w:rPr>
                <w:sz w:val="18"/>
                <w:szCs w:val="18"/>
                <w:rtl w:val="0"/>
              </w:rPr>
              <w:t xml:space="preserve">character</w:t>
            </w:r>
            <w:commentRangeEnd w:id="0"/>
            <w:r w:rsidDel="00000000" w:rsidR="00000000" w:rsidRPr="00000000">
              <w:commentReference w:id="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PINREAD(17..12)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pageBreakBefore w:val="0"/>
              <w:widowControl w:val="0"/>
              <w:spacing w:line="240" w:lineRule="auto"/>
              <w:rPr>
                <w:sz w:val="18"/>
                <w:szCs w:val="18"/>
              </w:rPr>
            </w:pPr>
            <w:r w:rsidDel="00000000" w:rsidR="00000000" w:rsidRPr="00000000">
              <w:rPr>
                <w:sz w:val="18"/>
                <w:szCs w:val="18"/>
                <w:rtl w:val="0"/>
              </w:rPr>
              <w:t xml:space="preserve">Read pins 17..12</w:t>
            </w:r>
          </w:p>
        </w:tc>
      </w:tr>
    </w:tbl>
    <w:p w:rsidR="00000000" w:rsidDel="00000000" w:rsidP="00000000" w:rsidRDefault="00000000" w:rsidRPr="00000000" w14:paraId="0000063F">
      <w:pPr>
        <w:pageBreakBefore w:val="0"/>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0640">
      <w:pPr>
        <w:pStyle w:val="Heading2"/>
        <w:rPr/>
      </w:pPr>
      <w:bookmarkStart w:colFirst="0" w:colLast="0" w:name="_tztltoskeb64" w:id="27"/>
      <w:bookmarkEnd w:id="27"/>
      <w:r w:rsidDel="00000000" w:rsidR="00000000" w:rsidRPr="00000000">
        <w:rPr>
          <w:rtl w:val="0"/>
        </w:rPr>
        <w:t xml:space="preserve">Operators</w:t>
      </w:r>
      <w:r w:rsidDel="00000000" w:rsidR="00000000" w:rsidRPr="00000000">
        <w:rPr>
          <w:rtl w:val="0"/>
        </w:rPr>
      </w:r>
    </w:p>
    <w:p w:rsidR="00000000" w:rsidDel="00000000" w:rsidP="00000000" w:rsidRDefault="00000000" w:rsidRPr="00000000" w14:paraId="00000641">
      <w:pPr>
        <w:pageBreakBefore w:val="0"/>
        <w:rPr>
          <w:sz w:val="18"/>
          <w:szCs w:val="18"/>
        </w:rPr>
      </w:pPr>
      <w:r w:rsidDel="00000000" w:rsidR="00000000" w:rsidRPr="00000000">
        <w:rPr>
          <w:rtl w:val="0"/>
        </w:rPr>
      </w:r>
    </w:p>
    <w:p w:rsidR="00000000" w:rsidDel="00000000" w:rsidP="00000000" w:rsidRDefault="00000000" w:rsidRPr="00000000" w14:paraId="00000642">
      <w:pPr>
        <w:pageBreakBefore w:val="0"/>
        <w:rPr>
          <w:sz w:val="18"/>
          <w:szCs w:val="18"/>
        </w:rPr>
      </w:pPr>
      <w:r w:rsidDel="00000000" w:rsidR="00000000" w:rsidRPr="00000000">
        <w:rPr>
          <w:sz w:val="18"/>
          <w:szCs w:val="18"/>
          <w:rtl w:val="0"/>
        </w:rPr>
        <w:t xml:space="preserve">Below is a table of all the operators available for use in Spin2. Compile-time expressions can use the unary, binary, ternary, and float operators.</w:t>
      </w:r>
    </w:p>
    <w:p w:rsidR="00000000" w:rsidDel="00000000" w:rsidP="00000000" w:rsidRDefault="00000000" w:rsidRPr="00000000" w14:paraId="00000643">
      <w:pPr>
        <w:pageBreakBefore w:val="0"/>
        <w:rPr>
          <w:sz w:val="18"/>
          <w:szCs w:val="18"/>
        </w:rPr>
      </w:pPr>
      <w:r w:rsidDel="00000000" w:rsidR="00000000" w:rsidRPr="00000000">
        <w:rPr>
          <w:rtl w:val="0"/>
        </w:rPr>
      </w:r>
    </w:p>
    <w:p w:rsidR="00000000" w:rsidDel="00000000" w:rsidP="00000000" w:rsidRDefault="00000000" w:rsidRPr="00000000" w14:paraId="00000644">
      <w:pPr>
        <w:pageBreakBefore w:val="0"/>
        <w:rPr>
          <w:sz w:val="18"/>
          <w:szCs w:val="18"/>
        </w:rPr>
      </w:pPr>
      <w:r w:rsidDel="00000000" w:rsidR="00000000" w:rsidRPr="00000000">
        <w:rPr>
          <w:rtl w:val="0"/>
        </w:rPr>
      </w:r>
    </w:p>
    <w:tbl>
      <w:tblPr>
        <w:tblStyle w:val="Table25"/>
        <w:tblW w:w="13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800"/>
        <w:gridCol w:w="1005"/>
        <w:gridCol w:w="1800"/>
        <w:gridCol w:w="1005"/>
        <w:gridCol w:w="5145"/>
        <w:gridCol w:w="1434.9999999999995"/>
        <w:tblGridChange w:id="0">
          <w:tblGrid>
            <w:gridCol w:w="1545"/>
            <w:gridCol w:w="1800"/>
            <w:gridCol w:w="1005"/>
            <w:gridCol w:w="1800"/>
            <w:gridCol w:w="1005"/>
            <w:gridCol w:w="5145"/>
            <w:gridCol w:w="1434.9999999999995"/>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Var-Prefix</w:t>
            </w:r>
          </w:p>
          <w:p w:rsidR="00000000" w:rsidDel="00000000" w:rsidP="00000000" w:rsidRDefault="00000000" w:rsidRPr="00000000" w14:paraId="0000064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4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4A">
            <w:pPr>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4C">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4E">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4F">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50">
            <w:pPr>
              <w:pageBreakBefore w:val="0"/>
              <w:widowControl w:val="0"/>
              <w:spacing w:line="240" w:lineRule="auto"/>
              <w:jc w:val="center"/>
              <w:rPr>
                <w:color w:val="ffffff"/>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51">
            <w:pPr>
              <w:pageBreakBefore w:val="0"/>
              <w:widowControl w:val="0"/>
              <w:spacing w:line="120" w:lineRule="auto"/>
              <w:jc w:val="righ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5">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6">
            <w:pPr>
              <w:pageBreakBefore w:val="0"/>
              <w:widowControl w:val="0"/>
              <w:spacing w:line="120" w:lineRule="auto"/>
              <w:rPr>
                <w:sz w:val="18"/>
                <w:szCs w:val="18"/>
              </w:rPr>
            </w:pPr>
            <w:r w:rsidDel="00000000" w:rsidR="00000000" w:rsidRPr="00000000">
              <w:rPr>
                <w:sz w:val="18"/>
                <w:szCs w:val="18"/>
                <w:rtl w:val="0"/>
              </w:rPr>
              <w:t xml:space="preserve">Pre-increment var, return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7">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58">
            <w:pPr>
              <w:pageBreakBefore w:val="0"/>
              <w:widowControl w:val="0"/>
              <w:spacing w:line="120" w:lineRule="auto"/>
              <w:jc w:val="righ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A">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C">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D">
            <w:pPr>
              <w:pageBreakBefore w:val="0"/>
              <w:widowControl w:val="0"/>
              <w:spacing w:line="120" w:lineRule="auto"/>
              <w:rPr>
                <w:sz w:val="18"/>
                <w:szCs w:val="18"/>
              </w:rPr>
            </w:pPr>
            <w:r w:rsidDel="00000000" w:rsidR="00000000" w:rsidRPr="00000000">
              <w:rPr>
                <w:sz w:val="18"/>
                <w:szCs w:val="18"/>
                <w:rtl w:val="0"/>
              </w:rPr>
              <w:t xml:space="preserve">Pre-decrement var, return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E">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5F">
            <w:pPr>
              <w:pageBreakBefore w:val="0"/>
              <w:widowControl w:val="0"/>
              <w:spacing w:line="120" w:lineRule="auto"/>
              <w:jc w:val="right"/>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1">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3">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4">
            <w:pPr>
              <w:pageBreakBefore w:val="0"/>
              <w:widowControl w:val="0"/>
              <w:spacing w:line="120" w:lineRule="auto"/>
              <w:rPr>
                <w:sz w:val="18"/>
                <w:szCs w:val="18"/>
              </w:rPr>
            </w:pPr>
            <w:r w:rsidDel="00000000" w:rsidR="00000000" w:rsidRPr="00000000">
              <w:rPr>
                <w:sz w:val="18"/>
                <w:szCs w:val="18"/>
                <w:rtl w:val="0"/>
              </w:rPr>
              <w:t xml:space="preserve">Iterate long var per XORO32, return pseudo-random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5">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66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Var-Postfix</w:t>
            </w:r>
          </w:p>
          <w:p w:rsidR="00000000" w:rsidDel="00000000" w:rsidP="00000000" w:rsidRDefault="00000000" w:rsidRPr="00000000" w14:paraId="0000066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6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69">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6B">
            <w:pPr>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6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6D">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6F">
            <w:pPr>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70">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center"/>
              <w:rPr>
                <w:color w:val="ffffff"/>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72">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4">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6">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7">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ost-increment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8">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79">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B">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D">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ost-decrement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F">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80">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2">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4">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5">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rFonts w:ascii="Arial Unicode MS" w:cs="Arial Unicode MS" w:eastAsia="Arial Unicode MS" w:hAnsi="Arial Unicode MS"/>
                <w:sz w:val="18"/>
                <w:szCs w:val="18"/>
                <w:rtl w:val="0"/>
              </w:rPr>
              <w:t xml:space="preserve">ost-logical-NOT var (0 → -1, non-0 → 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6">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B">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ost-bitwise-NOT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D">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8E">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0">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2">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3">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ost-assign x to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95">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7">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9">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A">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ost-clear all bits in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120" w:lineRule="auto"/>
              <w:jc w:val="center"/>
              <w:rPr>
                <w:sz w:val="18"/>
                <w:szCs w:val="18"/>
              </w:rPr>
            </w:pPr>
            <w:r w:rsidDel="00000000" w:rsidR="00000000" w:rsidRPr="00000000">
              <w:rPr>
                <w:rtl w:val="0"/>
              </w:rPr>
            </w:r>
          </w:p>
        </w:tc>
      </w:tr>
      <w:tr>
        <w:trPr>
          <w:cantSplit w:val="0"/>
          <w:trHeight w:val="36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9C">
            <w:pPr>
              <w:pageBreakBefore w:val="0"/>
              <w:widowControl w:val="0"/>
              <w:spacing w:line="12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E">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A0">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spacing w:line="120" w:lineRule="auto"/>
              <w:rPr>
                <w:sz w:val="18"/>
                <w:szCs w:val="18"/>
              </w:rPr>
            </w:pPr>
            <w:r w:rsidDel="00000000" w:rsidR="00000000" w:rsidRPr="00000000">
              <w:rPr>
                <w:sz w:val="18"/>
                <w:szCs w:val="18"/>
                <w:rtl w:val="0"/>
              </w:rPr>
              <w:t xml:space="preserve">Return var, p</w:t>
            </w:r>
            <w:r w:rsidDel="00000000" w:rsidR="00000000" w:rsidRPr="00000000">
              <w:rPr>
                <w:sz w:val="18"/>
                <w:szCs w:val="18"/>
                <w:rtl w:val="0"/>
              </w:rPr>
              <w:t xml:space="preserve">ost-set all bits in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Address</w:t>
            </w:r>
          </w:p>
          <w:p w:rsidR="00000000" w:rsidDel="00000000" w:rsidP="00000000" w:rsidRDefault="00000000" w:rsidRPr="00000000" w14:paraId="000006A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A6">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A8">
            <w:pPr>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A9">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6AA">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color w:val="ffffff"/>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A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^@anyvar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B2">
            <w:pPr>
              <w:pageBreakBefore w:val="0"/>
              <w:widowControl w:val="0"/>
              <w:spacing w:line="120" w:lineRule="auto"/>
              <w:rPr>
                <w:sz w:val="18"/>
                <w:szCs w:val="18"/>
              </w:rPr>
            </w:pPr>
            <w:r w:rsidDel="00000000" w:rsidR="00000000" w:rsidRPr="00000000">
              <w:rPr>
                <w:sz w:val="18"/>
                <w:szCs w:val="18"/>
                <w:rtl w:val="0"/>
              </w:rPr>
              <w:t xml:space="preserve">Field pointer to any hub or register variable, including bitfield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3">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120" w:lineRule="auto"/>
              <w:rPr>
                <w:sz w:val="18"/>
                <w:szCs w:val="18"/>
              </w:rPr>
            </w:pPr>
            <w:r w:rsidDel="00000000" w:rsidR="00000000" w:rsidRPr="00000000">
              <w:rPr>
                <w:sz w:val="18"/>
                <w:szCs w:val="18"/>
                <w:rtl w:val="0"/>
              </w:rPr>
              <w:t xml:space="preserve">Hub address of VAR/PUB/PRI/DAT variable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@method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spacing w:line="120" w:lineRule="auto"/>
              <w:rPr>
                <w:sz w:val="18"/>
                <w:szCs w:val="18"/>
              </w:rPr>
            </w:pPr>
            <w:r w:rsidDel="00000000" w:rsidR="00000000" w:rsidRPr="00000000">
              <w:rPr>
                <w:sz w:val="18"/>
                <w:szCs w:val="18"/>
                <w:rtl w:val="0"/>
              </w:rPr>
              <w:t xml:space="preserve">Pointer to method, may be  @object{[i]}.method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C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C6">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120" w:lineRule="auto"/>
              <w:rPr>
                <w:sz w:val="18"/>
                <w:szCs w:val="18"/>
              </w:rPr>
            </w:pPr>
            <w:r w:rsidDel="00000000" w:rsidR="00000000" w:rsidRPr="00000000">
              <w:rPr>
                <w:sz w:val="18"/>
                <w:szCs w:val="18"/>
                <w:rtl w:val="0"/>
              </w:rPr>
              <w:t xml:space="preserve">Hub address of this object + x,  'DAT x long @dat_symbol'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#reg_symbol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CD">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120" w:lineRule="auto"/>
              <w:rPr>
                <w:sz w:val="18"/>
                <w:szCs w:val="18"/>
              </w:rPr>
            </w:pPr>
            <w:r w:rsidDel="00000000" w:rsidR="00000000" w:rsidRPr="00000000">
              <w:rPr>
                <w:sz w:val="18"/>
                <w:szCs w:val="18"/>
                <w:rtl w:val="0"/>
              </w:rPr>
              <w:t xml:space="preserve">Register address of cog/LUT symbol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Unary</w:t>
            </w:r>
          </w:p>
          <w:p w:rsidR="00000000" w:rsidDel="00000000" w:rsidP="00000000" w:rsidRDefault="00000000" w:rsidRPr="00000000" w14:paraId="000006D1">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D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(All blocks)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6D5">
            <w:pPr>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D7">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6D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A">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color w:val="ffffff"/>
                <w:sz w:val="18"/>
                <w:szCs w:val="18"/>
              </w:rPr>
            </w:pPr>
            <w:r w:rsidDel="00000000" w:rsidR="00000000" w:rsidRPr="00000000">
              <w:rPr>
                <w:color w:val="ffffff"/>
                <w:sz w:val="18"/>
                <w:szCs w:val="18"/>
                <w:rtl w:val="0"/>
              </w:rPr>
              <w:t xml:space="preserve">Floating-Point</w:t>
            </w:r>
          </w:p>
          <w:p w:rsidR="00000000" w:rsidDel="00000000" w:rsidP="00000000" w:rsidRDefault="00000000" w:rsidRPr="00000000" w14:paraId="000006DC">
            <w:pPr>
              <w:widowControl w:val="0"/>
              <w:spacing w:line="240" w:lineRule="auto"/>
              <w:jc w:val="center"/>
              <w:rPr>
                <w:color w:val="ffffff"/>
                <w:sz w:val="18"/>
                <w:szCs w:val="18"/>
              </w:rPr>
            </w:pPr>
            <w:r w:rsidDel="00000000" w:rsidR="00000000" w:rsidRPr="00000000">
              <w:rPr>
                <w:color w:val="ffffff"/>
                <w:sz w:val="18"/>
                <w:szCs w:val="18"/>
                <w:rtl w:val="0"/>
              </w:rPr>
              <w:t xml:space="preserve"> Operator</w:t>
            </w:r>
          </w:p>
        </w:tc>
      </w:tr>
      <w:tr>
        <w:trPr>
          <w:cantSplit w:val="0"/>
          <w:trHeight w:val="28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NOT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120" w:lineRule="auto"/>
              <w:jc w:val="center"/>
              <w:rPr>
                <w:sz w:val="18"/>
                <w:szCs w:val="18"/>
              </w:rPr>
            </w:pPr>
            <w:r w:rsidDel="00000000" w:rsidR="00000000" w:rsidRPr="00000000">
              <w:rPr>
                <w:sz w:val="18"/>
                <w:szCs w:val="18"/>
                <w:rtl w:val="0"/>
              </w:rPr>
              <w:t xml:space="preserve">12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1">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120" w:lineRule="auto"/>
              <w:rPr>
                <w:sz w:val="18"/>
                <w:szCs w:val="18"/>
              </w:rPr>
            </w:pPr>
            <w:r w:rsidDel="00000000" w:rsidR="00000000" w:rsidRPr="00000000">
              <w:rPr>
                <w:rFonts w:ascii="Arial Unicode MS" w:cs="Arial Unicode MS" w:eastAsia="Arial Unicode MS" w:hAnsi="Arial Unicode MS"/>
                <w:sz w:val="18"/>
                <w:szCs w:val="18"/>
                <w:rtl w:val="0"/>
              </w:rPr>
              <w:t xml:space="preserve">Logical NOT (0 → -1, non-0 → 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3">
            <w:pPr>
              <w:pageBreakBefore w:val="0"/>
              <w:widowControl w:val="0"/>
              <w:spacing w:line="120" w:lineRule="auto"/>
              <w:jc w:val="center"/>
              <w:rPr>
                <w:sz w:val="18"/>
                <w:szCs w:val="18"/>
              </w:rPr>
            </w:pPr>
            <w:r w:rsidDel="00000000" w:rsidR="00000000" w:rsidRPr="00000000">
              <w:rPr>
                <w:rtl w:val="0"/>
              </w:rPr>
            </w:r>
          </w:p>
        </w:tc>
      </w:tr>
      <w:tr>
        <w:trPr>
          <w:cantSplit w:val="0"/>
          <w:trHeight w:val="30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E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6">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8">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9">
            <w:pPr>
              <w:pageBreakBefore w:val="0"/>
              <w:widowControl w:val="0"/>
              <w:spacing w:line="120" w:lineRule="auto"/>
              <w:rPr>
                <w:sz w:val="18"/>
                <w:szCs w:val="18"/>
              </w:rPr>
            </w:pPr>
            <w:r w:rsidDel="00000000" w:rsidR="00000000" w:rsidRPr="00000000">
              <w:rPr>
                <w:sz w:val="18"/>
                <w:szCs w:val="18"/>
                <w:rtl w:val="0"/>
              </w:rPr>
              <w:t xml:space="preserve">Bitwise NOT (1's complement)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A">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E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D">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120" w:lineRule="auto"/>
              <w:rPr>
                <w:sz w:val="18"/>
                <w:szCs w:val="18"/>
              </w:rPr>
            </w:pPr>
            <w:r w:rsidDel="00000000" w:rsidR="00000000" w:rsidRPr="00000000">
              <w:rPr>
                <w:sz w:val="18"/>
                <w:szCs w:val="18"/>
                <w:rtl w:val="0"/>
              </w:rPr>
              <w:t xml:space="preserve">Negate (2's complement)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F6">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F7">
            <w:pPr>
              <w:pageBreakBefore w:val="0"/>
              <w:widowControl w:val="0"/>
              <w:spacing w:line="120" w:lineRule="auto"/>
              <w:rPr>
                <w:sz w:val="18"/>
                <w:szCs w:val="18"/>
              </w:rPr>
            </w:pPr>
            <w:r w:rsidDel="00000000" w:rsidR="00000000" w:rsidRPr="00000000">
              <w:rPr>
                <w:sz w:val="18"/>
                <w:szCs w:val="18"/>
                <w:rtl w:val="0"/>
              </w:rPr>
              <w:t xml:space="preserve">Floating-point negate (toggles MSB)</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F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ABS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ABS=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spacing w:line="120" w:lineRule="auto"/>
              <w:rPr>
                <w:sz w:val="18"/>
                <w:szCs w:val="18"/>
              </w:rPr>
            </w:pPr>
            <w:r w:rsidDel="00000000" w:rsidR="00000000" w:rsidRPr="00000000">
              <w:rPr>
                <w:sz w:val="18"/>
                <w:szCs w:val="18"/>
                <w:rtl w:val="0"/>
              </w:rPr>
              <w:t xml:space="preserve">Absolute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0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FABS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FABS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04">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120" w:lineRule="auto"/>
              <w:rPr>
                <w:sz w:val="18"/>
                <w:szCs w:val="18"/>
              </w:rPr>
            </w:pPr>
            <w:r w:rsidDel="00000000" w:rsidR="00000000" w:rsidRPr="00000000">
              <w:rPr>
                <w:sz w:val="18"/>
                <w:szCs w:val="18"/>
                <w:rtl w:val="0"/>
              </w:rPr>
              <w:t xml:space="preserve">Floating-point absolute value (clears MSB)</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0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ENCOD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ENCOD</w:t>
            </w:r>
            <w:r w:rsidDel="00000000" w:rsidR="00000000" w:rsidRPr="00000000">
              <w:rPr>
                <w:rFonts w:ascii="Courier New" w:cs="Courier New" w:eastAsia="Courier New" w:hAnsi="Courier New"/>
                <w:b w:val="1"/>
                <w:sz w:val="18"/>
                <w:szCs w:val="18"/>
                <w:rtl w:val="0"/>
              </w:rPr>
              <w:t xml:space="preserve">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9">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ENCOD</w:t>
            </w:r>
            <w:r w:rsidDel="00000000" w:rsidR="00000000" w:rsidRPr="00000000">
              <w:rPr>
                <w:rFonts w:ascii="Courier New" w:cs="Courier New" w:eastAsia="Courier New" w:hAnsi="Courier New"/>
                <w:b w:val="1"/>
                <w:sz w:val="18"/>
                <w:szCs w:val="18"/>
                <w:rtl w:val="0"/>
              </w:rPr>
              <w:t xml:space="preserve">=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B">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C">
            <w:pPr>
              <w:pageBreakBefore w:val="0"/>
              <w:widowControl w:val="0"/>
              <w:spacing w:line="120" w:lineRule="auto"/>
              <w:rPr>
                <w:sz w:val="18"/>
                <w:szCs w:val="18"/>
              </w:rPr>
            </w:pPr>
            <w:r w:rsidDel="00000000" w:rsidR="00000000" w:rsidRPr="00000000">
              <w:rPr>
                <w:sz w:val="18"/>
                <w:szCs w:val="18"/>
                <w:rtl w:val="0"/>
              </w:rPr>
              <w:t xml:space="preserve">Encode MSB, 0..31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D">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DECOD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DECOD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0">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DECOD=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2">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3">
            <w:pPr>
              <w:pageBreakBefore w:val="0"/>
              <w:widowControl w:val="0"/>
              <w:spacing w:line="120" w:lineRule="auto"/>
              <w:rPr>
                <w:sz w:val="18"/>
                <w:szCs w:val="18"/>
              </w:rPr>
            </w:pPr>
            <w:r w:rsidDel="00000000" w:rsidR="00000000" w:rsidRPr="00000000">
              <w:rPr>
                <w:sz w:val="18"/>
                <w:szCs w:val="18"/>
                <w:rtl w:val="0"/>
              </w:rPr>
              <w:t xml:space="preserve">Decode, 1 &lt;&lt; (x &amp; $1F)</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4">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1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BMASK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BMASK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7">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BMASK=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9">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spacing w:line="120" w:lineRule="auto"/>
              <w:rPr>
                <w:sz w:val="18"/>
                <w:szCs w:val="18"/>
              </w:rPr>
            </w:pPr>
            <w:r w:rsidDel="00000000" w:rsidR="00000000" w:rsidRPr="00000000">
              <w:rPr>
                <w:sz w:val="18"/>
                <w:szCs w:val="18"/>
                <w:rtl w:val="0"/>
              </w:rPr>
              <w:t xml:space="preserve">Bitmask, (2 &lt;&lt; (x &amp; $1F)) - 1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B">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ONES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ONES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E">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ONES=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0">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spacing w:line="120" w:lineRule="auto"/>
              <w:rPr>
                <w:sz w:val="18"/>
                <w:szCs w:val="18"/>
              </w:rPr>
            </w:pPr>
            <w:r w:rsidDel="00000000" w:rsidR="00000000" w:rsidRPr="00000000">
              <w:rPr>
                <w:sz w:val="18"/>
                <w:szCs w:val="18"/>
                <w:rtl w:val="0"/>
              </w:rPr>
              <w:t xml:space="preserve">Sum all</w:t>
            </w:r>
            <w:r w:rsidDel="00000000" w:rsidR="00000000" w:rsidRPr="00000000">
              <w:rPr>
                <w:sz w:val="18"/>
                <w:szCs w:val="18"/>
                <w:rtl w:val="0"/>
              </w:rPr>
              <w:t xml:space="preserve"> '1' bits, 0..32</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22">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2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SQRT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SQRT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5">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SQRT=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7">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8">
            <w:pPr>
              <w:pageBreakBefore w:val="0"/>
              <w:widowControl w:val="0"/>
              <w:spacing w:line="120" w:lineRule="auto"/>
              <w:rPr>
                <w:sz w:val="18"/>
                <w:szCs w:val="18"/>
              </w:rPr>
            </w:pPr>
            <w:r w:rsidDel="00000000" w:rsidR="00000000" w:rsidRPr="00000000">
              <w:rPr>
                <w:sz w:val="18"/>
                <w:szCs w:val="18"/>
                <w:rtl w:val="0"/>
              </w:rPr>
              <w:t xml:space="preserve">Square root of unsigned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9">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2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FSQRT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FSQRT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C">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2E">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2F">
            <w:pPr>
              <w:pageBreakBefore w:val="0"/>
              <w:widowControl w:val="0"/>
              <w:spacing w:line="120" w:lineRule="auto"/>
              <w:rPr>
                <w:sz w:val="18"/>
                <w:szCs w:val="18"/>
              </w:rPr>
            </w:pPr>
            <w:r w:rsidDel="00000000" w:rsidR="00000000" w:rsidRPr="00000000">
              <w:rPr>
                <w:sz w:val="18"/>
                <w:szCs w:val="18"/>
                <w:rtl w:val="0"/>
              </w:rPr>
              <w:t xml:space="preserve">Floating-point square root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3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QLOG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QLOG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3">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QLOG=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5">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6">
            <w:pPr>
              <w:pageBreakBefore w:val="0"/>
              <w:widowControl w:val="0"/>
              <w:spacing w:line="120" w:lineRule="auto"/>
              <w:rPr>
                <w:sz w:val="18"/>
                <w:szCs w:val="18"/>
              </w:rPr>
            </w:pPr>
            <w:r w:rsidDel="00000000" w:rsidR="00000000" w:rsidRPr="00000000">
              <w:rPr>
                <w:sz w:val="18"/>
                <w:szCs w:val="18"/>
                <w:rtl w:val="0"/>
              </w:rPr>
              <w:t xml:space="preserve">Unsigned value to logarithm {</w:t>
            </w:r>
            <w:r w:rsidDel="00000000" w:rsidR="00000000" w:rsidRPr="00000000">
              <w:rPr>
                <w:sz w:val="18"/>
                <w:szCs w:val="18"/>
                <w:rtl w:val="0"/>
              </w:rPr>
              <w:t xml:space="preserve">5'whole</w:t>
            </w:r>
            <w:r w:rsidDel="00000000" w:rsidR="00000000" w:rsidRPr="00000000">
              <w:rPr>
                <w:sz w:val="18"/>
                <w:szCs w:val="18"/>
                <w:rtl w:val="0"/>
              </w:rPr>
              <w:t xml:space="preserve">, </w:t>
            </w:r>
            <w:r w:rsidDel="00000000" w:rsidR="00000000" w:rsidRPr="00000000">
              <w:rPr>
                <w:sz w:val="18"/>
                <w:szCs w:val="18"/>
                <w:rtl w:val="0"/>
              </w:rPr>
              <w:t xml:space="preserve">27'fraction</w:t>
            </w:r>
            <w:r w:rsidDel="00000000" w:rsidR="00000000" w:rsidRPr="00000000">
              <w:rPr>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7">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3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QEXP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QEXP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A">
            <w:pPr>
              <w:pageBreakBefore w:val="0"/>
              <w:widowControl w:val="0"/>
              <w:spacing w:line="120" w:lineRule="auto"/>
              <w:jc w:val="center"/>
              <w:rPr>
                <w:sz w:val="18"/>
                <w:szCs w:val="18"/>
              </w:rPr>
            </w:pPr>
            <w:r w:rsidDel="00000000" w:rsidR="00000000" w:rsidRPr="00000000">
              <w:rPr>
                <w:sz w:val="18"/>
                <w:szCs w:val="18"/>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QEXP= var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C">
            <w:pPr>
              <w:pageBreakBefore w:val="0"/>
              <w:widowControl w:val="0"/>
              <w:spacing w:line="120" w:lineRule="auto"/>
              <w:jc w:val="center"/>
              <w:rPr>
                <w:sz w:val="18"/>
                <w:szCs w:val="18"/>
              </w:rPr>
            </w:pPr>
            <w:r w:rsidDel="00000000" w:rsidR="00000000" w:rsidRPr="00000000">
              <w:rPr>
                <w:sz w:val="18"/>
                <w:szCs w:val="18"/>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spacing w:line="120" w:lineRule="auto"/>
              <w:rPr>
                <w:sz w:val="18"/>
                <w:szCs w:val="18"/>
              </w:rPr>
            </w:pPr>
            <w:r w:rsidDel="00000000" w:rsidR="00000000" w:rsidRPr="00000000">
              <w:rPr>
                <w:sz w:val="18"/>
                <w:szCs w:val="18"/>
                <w:rtl w:val="0"/>
              </w:rPr>
              <w:t xml:space="preserve">Logarithm to unsigned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E">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73F">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Binary</w:t>
            </w:r>
          </w:p>
          <w:p w:rsidR="00000000" w:rsidDel="00000000" w:rsidP="00000000" w:rsidRDefault="00000000" w:rsidRPr="00000000" w14:paraId="00000740">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1">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742">
            <w:pPr>
              <w:widowControl w:val="0"/>
              <w:spacing w:line="240" w:lineRule="auto"/>
              <w:jc w:val="center"/>
              <w:rPr>
                <w:color w:val="ffffff"/>
                <w:sz w:val="18"/>
                <w:szCs w:val="18"/>
              </w:rPr>
            </w:pPr>
            <w:r w:rsidDel="00000000" w:rsidR="00000000" w:rsidRPr="00000000">
              <w:rPr>
                <w:color w:val="ffffff"/>
                <w:sz w:val="18"/>
                <w:szCs w:val="18"/>
                <w:rtl w:val="0"/>
              </w:rPr>
              <w:t xml:space="preserve">(All blocks)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74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746">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74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9">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color w:val="ffffff"/>
                <w:sz w:val="18"/>
                <w:szCs w:val="18"/>
              </w:rPr>
            </w:pPr>
            <w:r w:rsidDel="00000000" w:rsidR="00000000" w:rsidRPr="00000000">
              <w:rPr>
                <w:color w:val="ffffff"/>
                <w:sz w:val="18"/>
                <w:szCs w:val="18"/>
                <w:rtl w:val="0"/>
              </w:rPr>
              <w:t xml:space="preserve">Floating-Point</w:t>
            </w:r>
          </w:p>
          <w:p w:rsidR="00000000" w:rsidDel="00000000" w:rsidP="00000000" w:rsidRDefault="00000000" w:rsidRPr="00000000" w14:paraId="0000074B">
            <w:pPr>
              <w:widowControl w:val="0"/>
              <w:spacing w:line="240" w:lineRule="auto"/>
              <w:jc w:val="center"/>
              <w:rPr>
                <w:color w:val="ffffff"/>
                <w:sz w:val="18"/>
                <w:szCs w:val="18"/>
              </w:rPr>
            </w:pPr>
            <w:r w:rsidDel="00000000" w:rsidR="00000000" w:rsidRPr="00000000">
              <w:rPr>
                <w:color w:val="ffffff"/>
                <w:sz w:val="18"/>
                <w:szCs w:val="18"/>
                <w:rtl w:val="0"/>
              </w:rPr>
              <w:t xml:space="preserve"> Operator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4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&gt;&gt;=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0">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1">
            <w:pPr>
              <w:pageBreakBefore w:val="0"/>
              <w:widowControl w:val="0"/>
              <w:spacing w:line="120" w:lineRule="auto"/>
              <w:rPr>
                <w:sz w:val="18"/>
                <w:szCs w:val="18"/>
              </w:rPr>
            </w:pPr>
            <w:r w:rsidDel="00000000" w:rsidR="00000000" w:rsidRPr="00000000">
              <w:rPr>
                <w:sz w:val="18"/>
                <w:szCs w:val="18"/>
                <w:rtl w:val="0"/>
              </w:rPr>
              <w:t xml:space="preserve">Shift x right by y bits, insert 0's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2">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5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5">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&lt;&lt;=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7">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8">
            <w:pPr>
              <w:pageBreakBefore w:val="0"/>
              <w:widowControl w:val="0"/>
              <w:spacing w:line="120" w:lineRule="auto"/>
              <w:rPr>
                <w:sz w:val="18"/>
                <w:szCs w:val="18"/>
              </w:rPr>
            </w:pPr>
            <w:r w:rsidDel="00000000" w:rsidR="00000000" w:rsidRPr="00000000">
              <w:rPr>
                <w:sz w:val="18"/>
                <w:szCs w:val="18"/>
                <w:rtl w:val="0"/>
              </w:rPr>
              <w:t xml:space="preserve">Shift x left by y bits, insert 0's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5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SAR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C">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SAR=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0"/>
              <w:spacing w:line="120" w:lineRule="auto"/>
              <w:rPr>
                <w:sz w:val="18"/>
                <w:szCs w:val="18"/>
              </w:rPr>
            </w:pPr>
            <w:r w:rsidDel="00000000" w:rsidR="00000000" w:rsidRPr="00000000">
              <w:rPr>
                <w:sz w:val="18"/>
                <w:szCs w:val="18"/>
                <w:rtl w:val="0"/>
              </w:rPr>
              <w:t xml:space="preserve">Shift x right by y bits, insert MSB's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6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ROR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ROR=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5">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120" w:lineRule="auto"/>
              <w:rPr>
                <w:sz w:val="18"/>
                <w:szCs w:val="18"/>
              </w:rPr>
            </w:pPr>
            <w:r w:rsidDel="00000000" w:rsidR="00000000" w:rsidRPr="00000000">
              <w:rPr>
                <w:sz w:val="18"/>
                <w:szCs w:val="18"/>
                <w:rtl w:val="0"/>
              </w:rPr>
              <w:t xml:space="preserve">Rotate x right by y bits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ROL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ROL=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120" w:lineRule="auto"/>
              <w:rPr>
                <w:sz w:val="18"/>
                <w:szCs w:val="18"/>
              </w:rPr>
            </w:pPr>
            <w:r w:rsidDel="00000000" w:rsidR="00000000" w:rsidRPr="00000000">
              <w:rPr>
                <w:sz w:val="18"/>
                <w:szCs w:val="18"/>
                <w:rtl w:val="0"/>
              </w:rPr>
              <w:t xml:space="preserve">Rotate x left by y bits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REV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1">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REV=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120" w:lineRule="auto"/>
              <w:rPr>
                <w:sz w:val="18"/>
                <w:szCs w:val="18"/>
              </w:rPr>
            </w:pPr>
            <w:r w:rsidDel="00000000" w:rsidR="00000000" w:rsidRPr="00000000">
              <w:rPr>
                <w:sz w:val="18"/>
                <w:szCs w:val="18"/>
                <w:rtl w:val="0"/>
              </w:rPr>
              <w:t xml:space="preserve">Reverse order of bits 0..y of x and zero-extend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7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ZEROX</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ZEROX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ZEROX=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120" w:lineRule="auto"/>
              <w:rPr>
                <w:sz w:val="18"/>
                <w:szCs w:val="18"/>
              </w:rPr>
            </w:pPr>
            <w:r w:rsidDel="00000000" w:rsidR="00000000" w:rsidRPr="00000000">
              <w:rPr>
                <w:sz w:val="18"/>
                <w:szCs w:val="18"/>
                <w:rtl w:val="0"/>
              </w:rPr>
              <w:t xml:space="preserve">Zero-extend above bit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SIGNX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w:t>
            </w:r>
            <w:r w:rsidDel="00000000" w:rsidR="00000000" w:rsidRPr="00000000">
              <w:rPr>
                <w:rFonts w:ascii="Courier New" w:cs="Courier New" w:eastAsia="Courier New" w:hAnsi="Courier New"/>
                <w:b w:val="1"/>
                <w:sz w:val="18"/>
                <w:szCs w:val="18"/>
                <w:rtl w:val="0"/>
              </w:rPr>
              <w:t xml:space="preserve">SIGNX</w:t>
            </w:r>
            <w:r w:rsidDel="00000000" w:rsidR="00000000" w:rsidRPr="00000000">
              <w:rPr>
                <w:rFonts w:ascii="Courier New" w:cs="Courier New" w:eastAsia="Courier New" w:hAnsi="Courier New"/>
                <w:b w:val="1"/>
                <w:sz w:val="18"/>
                <w:szCs w:val="18"/>
                <w:rtl w:val="0"/>
              </w:rPr>
              <w:t xml:space="preserve">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120" w:lineRule="auto"/>
              <w:jc w:val="center"/>
              <w:rPr>
                <w:sz w:val="18"/>
                <w:szCs w:val="18"/>
              </w:rPr>
            </w:pPr>
            <w:r w:rsidDel="00000000" w:rsidR="00000000" w:rsidRPr="00000000">
              <w:rPr>
                <w:sz w:val="18"/>
                <w:szCs w:val="18"/>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SIGNX=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120" w:lineRule="auto"/>
              <w:rPr>
                <w:sz w:val="18"/>
                <w:szCs w:val="18"/>
              </w:rPr>
            </w:pPr>
            <w:r w:rsidDel="00000000" w:rsidR="00000000" w:rsidRPr="00000000">
              <w:rPr>
                <w:sz w:val="18"/>
                <w:szCs w:val="18"/>
                <w:rtl w:val="0"/>
              </w:rPr>
              <w:t xml:space="preserve">Sign-extend from bit y</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&amp;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&amp;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120" w:lineRule="auto"/>
              <w:jc w:val="center"/>
              <w:rPr>
                <w:sz w:val="18"/>
                <w:szCs w:val="18"/>
              </w:rPr>
            </w:pPr>
            <w:r w:rsidDel="00000000" w:rsidR="00000000" w:rsidRPr="00000000">
              <w:rPr>
                <w:sz w:val="18"/>
                <w:szCs w:val="18"/>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&amp;=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120" w:lineRule="auto"/>
              <w:rPr>
                <w:sz w:val="18"/>
                <w:szCs w:val="18"/>
              </w:rPr>
            </w:pPr>
            <w:r w:rsidDel="00000000" w:rsidR="00000000" w:rsidRPr="00000000">
              <w:rPr>
                <w:sz w:val="18"/>
                <w:szCs w:val="18"/>
                <w:rtl w:val="0"/>
              </w:rPr>
              <w:t xml:space="preserve">Bitwise AND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120" w:lineRule="auto"/>
              <w:jc w:val="center"/>
              <w:rPr>
                <w:sz w:val="18"/>
                <w:szCs w:val="18"/>
              </w:rPr>
            </w:pPr>
            <w:r w:rsidDel="00000000" w:rsidR="00000000" w:rsidRPr="00000000">
              <w:rPr>
                <w:sz w:val="18"/>
                <w:szCs w:val="18"/>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120" w:lineRule="auto"/>
              <w:rPr>
                <w:sz w:val="18"/>
                <w:szCs w:val="18"/>
              </w:rPr>
            </w:pPr>
            <w:r w:rsidDel="00000000" w:rsidR="00000000" w:rsidRPr="00000000">
              <w:rPr>
                <w:sz w:val="18"/>
                <w:szCs w:val="18"/>
                <w:rtl w:val="0"/>
              </w:rPr>
              <w:t xml:space="preserve">Bitwise XOR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120" w:lineRule="auto"/>
              <w:jc w:val="center"/>
              <w:rPr>
                <w:sz w:val="18"/>
                <w:szCs w:val="18"/>
              </w:rPr>
            </w:pPr>
            <w:r w:rsidDel="00000000" w:rsidR="00000000" w:rsidRPr="00000000">
              <w:rPr>
                <w:sz w:val="18"/>
                <w:szCs w:val="18"/>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120" w:lineRule="auto"/>
              <w:rPr>
                <w:sz w:val="18"/>
                <w:szCs w:val="18"/>
              </w:rPr>
            </w:pPr>
            <w:r w:rsidDel="00000000" w:rsidR="00000000" w:rsidRPr="00000000">
              <w:rPr>
                <w:sz w:val="18"/>
                <w:szCs w:val="18"/>
                <w:rtl w:val="0"/>
              </w:rPr>
              <w:t xml:space="preserve">Bitwise 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120" w:lineRule="auto"/>
              <w:rPr>
                <w:sz w:val="18"/>
                <w:szCs w:val="18"/>
              </w:rPr>
            </w:pPr>
            <w:r w:rsidDel="00000000" w:rsidR="00000000" w:rsidRPr="00000000">
              <w:rPr>
                <w:sz w:val="18"/>
                <w:szCs w:val="18"/>
                <w:rtl w:val="0"/>
              </w:rPr>
              <w:t xml:space="preserve">Signed multiply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120" w:lineRule="auto"/>
              <w:rPr>
                <w:sz w:val="18"/>
                <w:szCs w:val="18"/>
              </w:rPr>
            </w:pPr>
            <w:r w:rsidDel="00000000" w:rsidR="00000000" w:rsidRPr="00000000">
              <w:rPr>
                <w:sz w:val="18"/>
                <w:szCs w:val="18"/>
                <w:rtl w:val="0"/>
              </w:rPr>
              <w:t xml:space="preserve">Floating-point multiply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rHeight w:val="13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120" w:lineRule="auto"/>
              <w:rPr>
                <w:sz w:val="18"/>
                <w:szCs w:val="18"/>
              </w:rPr>
            </w:pPr>
            <w:r w:rsidDel="00000000" w:rsidR="00000000" w:rsidRPr="00000000">
              <w:rPr>
                <w:sz w:val="18"/>
                <w:szCs w:val="18"/>
                <w:rtl w:val="0"/>
              </w:rPr>
              <w:t xml:space="preserve">Signed divide, return quotient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rHeight w:val="13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120" w:lineRule="auto"/>
              <w:rPr>
                <w:sz w:val="18"/>
                <w:szCs w:val="18"/>
              </w:rPr>
            </w:pPr>
            <w:r w:rsidDel="00000000" w:rsidR="00000000" w:rsidRPr="00000000">
              <w:rPr>
                <w:sz w:val="18"/>
                <w:szCs w:val="18"/>
                <w:rtl w:val="0"/>
              </w:rPr>
              <w:t xml:space="preserve">Floating-point divide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120" w:lineRule="auto"/>
              <w:rPr>
                <w:sz w:val="18"/>
                <w:szCs w:val="18"/>
              </w:rPr>
            </w:pPr>
            <w:r w:rsidDel="00000000" w:rsidR="00000000" w:rsidRPr="00000000">
              <w:rPr>
                <w:sz w:val="18"/>
                <w:szCs w:val="18"/>
                <w:rtl w:val="0"/>
              </w:rPr>
              <w:t xml:space="preserve">Unsigned divide, return quotient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120" w:lineRule="auto"/>
              <w:rPr>
                <w:sz w:val="18"/>
                <w:szCs w:val="18"/>
              </w:rPr>
            </w:pPr>
            <w:r w:rsidDel="00000000" w:rsidR="00000000" w:rsidRPr="00000000">
              <w:rPr>
                <w:sz w:val="18"/>
                <w:szCs w:val="18"/>
                <w:rtl w:val="0"/>
              </w:rPr>
              <w:t xml:space="preserve">Signed divide, return </w:t>
            </w:r>
            <w:r w:rsidDel="00000000" w:rsidR="00000000" w:rsidRPr="00000000">
              <w:rPr>
                <w:sz w:val="18"/>
                <w:szCs w:val="18"/>
                <w:rtl w:val="0"/>
              </w:rPr>
              <w:t xml:space="preserve">remainder</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C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8">
            <w:pPr>
              <w:pageBreakBefore w:val="0"/>
              <w:widowControl w:val="0"/>
              <w:spacing w:line="120" w:lineRule="auto"/>
              <w:rPr>
                <w:sz w:val="18"/>
                <w:szCs w:val="18"/>
              </w:rPr>
            </w:pPr>
            <w:r w:rsidDel="00000000" w:rsidR="00000000" w:rsidRPr="00000000">
              <w:rPr>
                <w:sz w:val="18"/>
                <w:szCs w:val="18"/>
                <w:rtl w:val="0"/>
              </w:rPr>
              <w:t xml:space="preserve">Unsigned divide, return remainder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SCA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SCA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SCA=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120" w:lineRule="auto"/>
              <w:rPr>
                <w:sz w:val="18"/>
                <w:szCs w:val="18"/>
              </w:rPr>
            </w:pPr>
            <w:r w:rsidDel="00000000" w:rsidR="00000000" w:rsidRPr="00000000">
              <w:rPr>
                <w:sz w:val="18"/>
                <w:szCs w:val="18"/>
                <w:rtl w:val="0"/>
              </w:rPr>
              <w:t xml:space="preserve">Unsigned scale, (x * y) &gt;&gt; 32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SCAS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SCAS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SCAS=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120" w:lineRule="auto"/>
              <w:rPr>
                <w:sz w:val="18"/>
                <w:szCs w:val="18"/>
              </w:rPr>
            </w:pPr>
            <w:r w:rsidDel="00000000" w:rsidR="00000000" w:rsidRPr="00000000">
              <w:rPr>
                <w:sz w:val="18"/>
                <w:szCs w:val="18"/>
                <w:rtl w:val="0"/>
              </w:rPr>
              <w:t xml:space="preserve">Signed scale, (x * y) &gt;&gt; 30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FRAC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FRAC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120" w:lineRule="auto"/>
              <w:jc w:val="center"/>
              <w:rPr>
                <w:sz w:val="18"/>
                <w:szCs w:val="18"/>
              </w:rPr>
            </w:pPr>
            <w:r w:rsidDel="00000000" w:rsidR="00000000" w:rsidRPr="00000000">
              <w:rPr>
                <w:sz w:val="18"/>
                <w:szCs w:val="18"/>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FRAC=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C">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120" w:lineRule="auto"/>
              <w:rPr>
                <w:sz w:val="18"/>
                <w:szCs w:val="18"/>
              </w:rPr>
            </w:pPr>
            <w:r w:rsidDel="00000000" w:rsidR="00000000" w:rsidRPr="00000000">
              <w:rPr>
                <w:sz w:val="18"/>
                <w:szCs w:val="18"/>
                <w:rtl w:val="0"/>
              </w:rPr>
              <w:t xml:space="preserve">Unsigned fraction, (x &lt;&lt; 32)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spacing w:line="120" w:lineRule="auto"/>
              <w:jc w:val="center"/>
              <w:rPr>
                <w:sz w:val="18"/>
                <w:szCs w:val="18"/>
              </w:rPr>
            </w:pPr>
            <w:r w:rsidDel="00000000" w:rsidR="00000000" w:rsidRPr="00000000">
              <w:rPr>
                <w:sz w:val="18"/>
                <w:szCs w:val="18"/>
                <w:rtl w:val="0"/>
              </w:rPr>
              <w:t xml:space="preserve">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120" w:lineRule="auto"/>
              <w:rPr>
                <w:sz w:val="18"/>
                <w:szCs w:val="18"/>
              </w:rPr>
            </w:pPr>
            <w:r w:rsidDel="00000000" w:rsidR="00000000" w:rsidRPr="00000000">
              <w:rPr>
                <w:sz w:val="18"/>
                <w:szCs w:val="18"/>
                <w:rtl w:val="0"/>
              </w:rPr>
              <w:t xml:space="preserve">Add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E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120" w:lineRule="auto"/>
              <w:jc w:val="center"/>
              <w:rPr>
                <w:sz w:val="18"/>
                <w:szCs w:val="18"/>
              </w:rPr>
            </w:pPr>
            <w:r w:rsidDel="00000000" w:rsidR="00000000" w:rsidRPr="00000000">
              <w:rPr>
                <w:sz w:val="18"/>
                <w:szCs w:val="18"/>
                <w:rtl w:val="0"/>
              </w:rPr>
              <w:t xml:space="preserve">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EB">
            <w:pPr>
              <w:pageBreakBefore w:val="0"/>
              <w:widowControl w:val="0"/>
              <w:spacing w:line="120" w:lineRule="auto"/>
              <w:rPr>
                <w:sz w:val="18"/>
                <w:szCs w:val="18"/>
              </w:rPr>
            </w:pPr>
            <w:r w:rsidDel="00000000" w:rsidR="00000000" w:rsidRPr="00000000">
              <w:rPr>
                <w:sz w:val="18"/>
                <w:szCs w:val="18"/>
                <w:rtl w:val="0"/>
              </w:rPr>
              <w:t xml:space="preserve">Floating-point add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line="120" w:lineRule="auto"/>
              <w:jc w:val="center"/>
              <w:rPr>
                <w:sz w:val="18"/>
                <w:szCs w:val="18"/>
              </w:rPr>
            </w:pPr>
            <w:r w:rsidDel="00000000" w:rsidR="00000000" w:rsidRPr="00000000">
              <w:rPr>
                <w:sz w:val="18"/>
                <w:szCs w:val="18"/>
                <w:rtl w:val="0"/>
              </w:rPr>
              <w:t xml:space="preserve">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1">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spacing w:line="120" w:lineRule="auto"/>
              <w:rPr>
                <w:sz w:val="18"/>
                <w:szCs w:val="18"/>
              </w:rPr>
            </w:pPr>
            <w:r w:rsidDel="00000000" w:rsidR="00000000" w:rsidRPr="00000000">
              <w:rPr>
                <w:sz w:val="18"/>
                <w:szCs w:val="18"/>
                <w:rtl w:val="0"/>
              </w:rPr>
              <w:t xml:space="preserve">Subtract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F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6">
            <w:pPr>
              <w:pageBreakBefore w:val="0"/>
              <w:widowControl w:val="0"/>
              <w:spacing w:line="120" w:lineRule="auto"/>
              <w:jc w:val="center"/>
              <w:rPr>
                <w:sz w:val="18"/>
                <w:szCs w:val="18"/>
              </w:rPr>
            </w:pPr>
            <w:r w:rsidDel="00000000" w:rsidR="00000000" w:rsidRPr="00000000">
              <w:rPr>
                <w:sz w:val="18"/>
                <w:szCs w:val="18"/>
                <w:rtl w:val="0"/>
              </w:rPr>
              <w:t xml:space="preserve">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F8">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120" w:lineRule="auto"/>
              <w:rPr>
                <w:sz w:val="18"/>
                <w:szCs w:val="18"/>
              </w:rPr>
            </w:pPr>
            <w:r w:rsidDel="00000000" w:rsidR="00000000" w:rsidRPr="00000000">
              <w:rPr>
                <w:sz w:val="18"/>
                <w:szCs w:val="18"/>
                <w:rtl w:val="0"/>
              </w:rPr>
              <w:t xml:space="preserve">Floating-point subtract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120" w:lineRule="auto"/>
              <w:jc w:val="center"/>
              <w:rPr>
                <w:sz w:val="18"/>
                <w:szCs w:val="18"/>
              </w:rPr>
            </w:pPr>
            <w:r w:rsidDel="00000000" w:rsidR="00000000" w:rsidRPr="00000000">
              <w:rPr>
                <w:sz w:val="18"/>
                <w:szCs w:val="18"/>
                <w:rtl w:val="0"/>
              </w:rPr>
              <w:t xml:space="preserve">9</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F">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120" w:lineRule="auto"/>
              <w:rPr>
                <w:sz w:val="18"/>
                <w:szCs w:val="18"/>
              </w:rPr>
            </w:pPr>
            <w:r w:rsidDel="00000000" w:rsidR="00000000" w:rsidRPr="00000000">
              <w:rPr>
                <w:sz w:val="18"/>
                <w:szCs w:val="18"/>
                <w:rtl w:val="0"/>
              </w:rPr>
              <w:t xml:space="preserve">Force x =&gt; y, signed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spacing w:line="120" w:lineRule="auto"/>
              <w:jc w:val="center"/>
              <w:rPr>
                <w:sz w:val="18"/>
                <w:szCs w:val="18"/>
              </w:rPr>
            </w:pPr>
            <w:r w:rsidDel="00000000" w:rsidR="00000000" w:rsidRPr="00000000">
              <w:rPr>
                <w:sz w:val="18"/>
                <w:szCs w:val="18"/>
                <w:rtl w:val="0"/>
              </w:rPr>
              <w:t xml:space="preserve">9</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6">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7">
            <w:pPr>
              <w:pageBreakBefore w:val="0"/>
              <w:widowControl w:val="0"/>
              <w:spacing w:line="120" w:lineRule="auto"/>
              <w:rPr>
                <w:sz w:val="18"/>
                <w:szCs w:val="18"/>
              </w:rPr>
            </w:pPr>
            <w:r w:rsidDel="00000000" w:rsidR="00000000" w:rsidRPr="00000000">
              <w:rPr>
                <w:sz w:val="18"/>
                <w:szCs w:val="18"/>
                <w:rtl w:val="0"/>
              </w:rPr>
              <w:t xml:space="preserve">Force x &lt;= y, signed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ADDBITS</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ADDBITS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120" w:lineRule="auto"/>
              <w:jc w:val="center"/>
              <w:rPr>
                <w:sz w:val="18"/>
                <w:szCs w:val="18"/>
              </w:rPr>
            </w:pPr>
            <w:r w:rsidDel="00000000" w:rsidR="00000000" w:rsidRPr="00000000">
              <w:rPr>
                <w:sz w:val="18"/>
                <w:szCs w:val="18"/>
                <w:rtl w:val="0"/>
              </w:rPr>
              <w:t xml:space="preserve">10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ADDBITS=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spacing w:line="120" w:lineRule="auto"/>
              <w:rPr>
                <w:sz w:val="18"/>
                <w:szCs w:val="18"/>
              </w:rPr>
            </w:pPr>
            <w:r w:rsidDel="00000000" w:rsidR="00000000" w:rsidRPr="00000000">
              <w:rPr>
                <w:sz w:val="18"/>
                <w:szCs w:val="18"/>
                <w:rtl w:val="0"/>
              </w:rPr>
              <w:t xml:space="preserve">Make bitfield, (x &amp; $1F) | (y &amp; $1F) &lt;&lt; 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1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ADDPINS</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ADDPINS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2">
            <w:pPr>
              <w:pageBreakBefore w:val="0"/>
              <w:widowControl w:val="0"/>
              <w:spacing w:line="120" w:lineRule="auto"/>
              <w:jc w:val="center"/>
              <w:rPr>
                <w:sz w:val="18"/>
                <w:szCs w:val="18"/>
              </w:rPr>
            </w:pPr>
            <w:r w:rsidDel="00000000" w:rsidR="00000000" w:rsidRPr="00000000">
              <w:rPr>
                <w:sz w:val="18"/>
                <w:szCs w:val="18"/>
                <w:rtl w:val="0"/>
              </w:rPr>
              <w:t xml:space="preserve">10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w:t>
            </w:r>
            <w:r w:rsidDel="00000000" w:rsidR="00000000" w:rsidRPr="00000000">
              <w:rPr>
                <w:rFonts w:ascii="Courier New" w:cs="Courier New" w:eastAsia="Courier New" w:hAnsi="Courier New"/>
                <w:b w:val="1"/>
                <w:sz w:val="18"/>
                <w:szCs w:val="18"/>
                <w:rtl w:val="0"/>
              </w:rPr>
              <w:t xml:space="preserve">ADDPINS</w:t>
            </w:r>
            <w:r w:rsidDel="00000000" w:rsidR="00000000" w:rsidRPr="00000000">
              <w:rPr>
                <w:rFonts w:ascii="Courier New" w:cs="Courier New" w:eastAsia="Courier New" w:hAnsi="Courier New"/>
                <w:b w:val="1"/>
                <w:sz w:val="18"/>
                <w:szCs w:val="18"/>
                <w:rtl w:val="0"/>
              </w:rPr>
              <w:t xml:space="preserve">=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spacing w:line="120" w:lineRule="auto"/>
              <w:rPr>
                <w:sz w:val="18"/>
                <w:szCs w:val="18"/>
              </w:rPr>
            </w:pPr>
            <w:r w:rsidDel="00000000" w:rsidR="00000000" w:rsidRPr="00000000">
              <w:rPr>
                <w:sz w:val="18"/>
                <w:szCs w:val="18"/>
                <w:rtl w:val="0"/>
              </w:rPr>
              <w:t xml:space="preserve">Make pinfield, (x &amp; $3F) | (y &amp; $1F) &lt;&lt; 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9">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1C">
            <w:pPr>
              <w:pageBreakBefore w:val="0"/>
              <w:widowControl w:val="0"/>
              <w:spacing w:line="120" w:lineRule="auto"/>
              <w:rPr>
                <w:sz w:val="18"/>
                <w:szCs w:val="18"/>
              </w:rPr>
            </w:pPr>
            <w:r w:rsidDel="00000000" w:rsidR="00000000" w:rsidRPr="00000000">
              <w:rPr>
                <w:sz w:val="18"/>
                <w:szCs w:val="18"/>
                <w:rtl w:val="0"/>
              </w:rPr>
              <w:t xml:space="preserve">Signed less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1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22">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23">
            <w:pPr>
              <w:pageBreakBefore w:val="0"/>
              <w:widowControl w:val="0"/>
              <w:spacing w:line="120" w:lineRule="auto"/>
              <w:rPr>
                <w:sz w:val="18"/>
                <w:szCs w:val="18"/>
              </w:rPr>
            </w:pPr>
            <w:r w:rsidDel="00000000" w:rsidR="00000000" w:rsidRPr="00000000">
              <w:rPr>
                <w:sz w:val="18"/>
                <w:szCs w:val="18"/>
                <w:rtl w:val="0"/>
              </w:rPr>
              <w:t xml:space="preserve">Unsigned less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2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120" w:lineRule="auto"/>
              <w:rPr>
                <w:sz w:val="18"/>
                <w:szCs w:val="18"/>
              </w:rPr>
            </w:pPr>
            <w:r w:rsidDel="00000000" w:rsidR="00000000" w:rsidRPr="00000000">
              <w:rPr>
                <w:sz w:val="18"/>
                <w:szCs w:val="18"/>
                <w:rtl w:val="0"/>
              </w:rPr>
              <w:t xml:space="preserve">Floating-point less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spacing w:line="120" w:lineRule="auto"/>
              <w:rPr>
                <w:sz w:val="18"/>
                <w:szCs w:val="18"/>
              </w:rPr>
            </w:pPr>
            <w:r w:rsidDel="00000000" w:rsidR="00000000" w:rsidRPr="00000000">
              <w:rPr>
                <w:sz w:val="18"/>
                <w:szCs w:val="18"/>
                <w:rtl w:val="0"/>
              </w:rPr>
              <w:t xml:space="preserve">Signed less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rHeight w:val="30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7">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spacing w:line="120" w:lineRule="auto"/>
              <w:rPr>
                <w:sz w:val="18"/>
                <w:szCs w:val="18"/>
              </w:rPr>
            </w:pPr>
            <w:r w:rsidDel="00000000" w:rsidR="00000000" w:rsidRPr="00000000">
              <w:rPr>
                <w:sz w:val="18"/>
                <w:szCs w:val="18"/>
                <w:rtl w:val="0"/>
              </w:rPr>
              <w:t xml:space="preserve">Unsigned less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9">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C">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3F">
            <w:pPr>
              <w:pageBreakBefore w:val="0"/>
              <w:widowControl w:val="0"/>
              <w:spacing w:line="120" w:lineRule="auto"/>
              <w:rPr>
                <w:sz w:val="18"/>
                <w:szCs w:val="18"/>
              </w:rPr>
            </w:pPr>
            <w:r w:rsidDel="00000000" w:rsidR="00000000" w:rsidRPr="00000000">
              <w:rPr>
                <w:sz w:val="18"/>
                <w:szCs w:val="18"/>
                <w:rtl w:val="0"/>
              </w:rPr>
              <w:t xml:space="preserve">Floating-point less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46">
            <w:pPr>
              <w:pageBreakBefore w:val="0"/>
              <w:widowControl w:val="0"/>
              <w:spacing w:line="120" w:lineRule="auto"/>
              <w:rPr>
                <w:sz w:val="18"/>
                <w:szCs w:val="18"/>
              </w:rPr>
            </w:pPr>
            <w:r w:rsidDel="00000000" w:rsidR="00000000" w:rsidRPr="00000000">
              <w:rPr>
                <w:sz w:val="18"/>
                <w:szCs w:val="18"/>
                <w:rtl w:val="0"/>
              </w:rPr>
              <w:t xml:space="preserve">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B">
            <w:pPr>
              <w:pageBreakBefore w:val="0"/>
              <w:widowControl w:val="0"/>
              <w:spacing w:line="120" w:lineRule="auto"/>
              <w:jc w:val="left"/>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120" w:lineRule="auto"/>
              <w:rPr>
                <w:sz w:val="18"/>
                <w:szCs w:val="18"/>
              </w:rPr>
            </w:pPr>
            <w:r w:rsidDel="00000000" w:rsidR="00000000" w:rsidRPr="00000000">
              <w:rPr>
                <w:sz w:val="18"/>
                <w:szCs w:val="18"/>
                <w:rtl w:val="0"/>
              </w:rPr>
              <w:t xml:space="preserve">Floating-point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120" w:lineRule="auto"/>
              <w:rPr>
                <w:sz w:val="18"/>
                <w:szCs w:val="18"/>
              </w:rPr>
            </w:pPr>
            <w:r w:rsidDel="00000000" w:rsidR="00000000" w:rsidRPr="00000000">
              <w:rPr>
                <w:sz w:val="18"/>
                <w:szCs w:val="18"/>
                <w:rtl w:val="0"/>
              </w:rPr>
              <w:t xml:space="preserve">Not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5B">
            <w:pPr>
              <w:pageBreakBefore w:val="0"/>
              <w:widowControl w:val="0"/>
              <w:spacing w:line="120" w:lineRule="auto"/>
              <w:rPr>
                <w:sz w:val="18"/>
                <w:szCs w:val="18"/>
              </w:rPr>
            </w:pPr>
            <w:r w:rsidDel="00000000" w:rsidR="00000000" w:rsidRPr="00000000">
              <w:rPr>
                <w:sz w:val="18"/>
                <w:szCs w:val="18"/>
                <w:rtl w:val="0"/>
              </w:rPr>
              <w:t xml:space="preserve">Floating-point not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rHeight w:val="2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5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5F">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61">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62">
            <w:pPr>
              <w:pageBreakBefore w:val="0"/>
              <w:widowControl w:val="0"/>
              <w:spacing w:line="120" w:lineRule="auto"/>
              <w:rPr>
                <w:sz w:val="18"/>
                <w:szCs w:val="18"/>
              </w:rPr>
            </w:pPr>
            <w:r w:rsidDel="00000000" w:rsidR="00000000" w:rsidRPr="00000000">
              <w:rPr>
                <w:sz w:val="18"/>
                <w:szCs w:val="18"/>
                <w:rtl w:val="0"/>
              </w:rPr>
              <w:t xml:space="preserve">Signed greater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64">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6">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spacing w:line="120" w:lineRule="auto"/>
              <w:rPr>
                <w:sz w:val="18"/>
                <w:szCs w:val="18"/>
              </w:rPr>
            </w:pPr>
            <w:r w:rsidDel="00000000" w:rsidR="00000000" w:rsidRPr="00000000">
              <w:rPr>
                <w:sz w:val="18"/>
                <w:szCs w:val="18"/>
                <w:rtl w:val="0"/>
              </w:rPr>
              <w:t xml:space="preserve">Unsigned greater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6B">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D">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6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6F">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120" w:lineRule="auto"/>
              <w:rPr>
                <w:sz w:val="18"/>
                <w:szCs w:val="18"/>
              </w:rPr>
            </w:pPr>
            <w:r w:rsidDel="00000000" w:rsidR="00000000" w:rsidRPr="00000000">
              <w:rPr>
                <w:sz w:val="18"/>
                <w:szCs w:val="18"/>
                <w:rtl w:val="0"/>
              </w:rPr>
              <w:t xml:space="preserve">Floating-point greater than or equal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7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4">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76">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77">
            <w:pPr>
              <w:pageBreakBefore w:val="0"/>
              <w:widowControl w:val="0"/>
              <w:spacing w:line="120" w:lineRule="auto"/>
              <w:rPr>
                <w:sz w:val="18"/>
                <w:szCs w:val="18"/>
              </w:rPr>
            </w:pPr>
            <w:r w:rsidDel="00000000" w:rsidR="00000000" w:rsidRPr="00000000">
              <w:rPr>
                <w:sz w:val="18"/>
                <w:szCs w:val="18"/>
                <w:rtl w:val="0"/>
              </w:rPr>
              <w:t xml:space="preserve">Signed greater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79">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B">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7D">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7E">
            <w:pPr>
              <w:pageBreakBefore w:val="0"/>
              <w:widowControl w:val="0"/>
              <w:spacing w:line="120" w:lineRule="auto"/>
              <w:rPr>
                <w:sz w:val="18"/>
                <w:szCs w:val="18"/>
              </w:rPr>
            </w:pPr>
            <w:r w:rsidDel="00000000" w:rsidR="00000000" w:rsidRPr="00000000">
              <w:rPr>
                <w:sz w:val="18"/>
                <w:szCs w:val="18"/>
                <w:rtl w:val="0"/>
              </w:rPr>
              <w:t xml:space="preserve">Unsigned greater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8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84">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85">
            <w:pPr>
              <w:pageBreakBefore w:val="0"/>
              <w:widowControl w:val="0"/>
              <w:spacing w:line="120" w:lineRule="auto"/>
              <w:rPr>
                <w:sz w:val="18"/>
                <w:szCs w:val="18"/>
              </w:rPr>
            </w:pPr>
            <w:r w:rsidDel="00000000" w:rsidR="00000000" w:rsidRPr="00000000">
              <w:rPr>
                <w:sz w:val="18"/>
                <w:szCs w:val="18"/>
                <w:rtl w:val="0"/>
              </w:rPr>
              <w:t xml:space="preserve">Floating-point greater than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8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&lt;=&gt;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&lt;=&gt;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9">
            <w:pPr>
              <w:pageBreakBefore w:val="0"/>
              <w:widowControl w:val="0"/>
              <w:spacing w:line="120" w:lineRule="auto"/>
              <w:jc w:val="center"/>
              <w:rPr>
                <w:sz w:val="18"/>
                <w:szCs w:val="18"/>
              </w:rPr>
            </w:pPr>
            <w:r w:rsidDel="00000000" w:rsidR="00000000" w:rsidRPr="00000000">
              <w:rPr>
                <w:sz w:val="18"/>
                <w:szCs w:val="18"/>
                <w:rtl w:val="0"/>
              </w:rPr>
              <w:t xml:space="preserve">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8B">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8C">
            <w:pPr>
              <w:pageBreakBefore w:val="0"/>
              <w:widowControl w:val="0"/>
              <w:spacing w:line="120" w:lineRule="auto"/>
              <w:rPr>
                <w:sz w:val="18"/>
                <w:szCs w:val="18"/>
              </w:rPr>
            </w:pPr>
            <w:r w:rsidDel="00000000" w:rsidR="00000000" w:rsidRPr="00000000">
              <w:rPr>
                <w:sz w:val="18"/>
                <w:szCs w:val="18"/>
                <w:rtl w:val="0"/>
              </w:rPr>
              <w:t xml:space="preserve">Signed comparison (&lt;,=,&gt; returns -1,0,1)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120" w:lineRule="auto"/>
              <w:jc w:val="center"/>
              <w:rPr>
                <w:sz w:val="18"/>
                <w:szCs w:val="18"/>
              </w:rPr>
            </w:pPr>
            <w:r w:rsidDel="00000000" w:rsidR="00000000" w:rsidRPr="00000000">
              <w:rPr>
                <w:sz w:val="18"/>
                <w:szCs w:val="18"/>
                <w:rtl w:val="0"/>
              </w:rPr>
              <w:t xml:space="preserve">CON only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8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&amp;&amp;, AND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8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&amp;&amp;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0">
            <w:pPr>
              <w:pageBreakBefore w:val="0"/>
              <w:widowControl w:val="0"/>
              <w:spacing w:line="120" w:lineRule="auto"/>
              <w:jc w:val="center"/>
              <w:rPr>
                <w:sz w:val="18"/>
                <w:szCs w:val="18"/>
              </w:rPr>
            </w:pPr>
            <w:r w:rsidDel="00000000" w:rsidR="00000000" w:rsidRPr="00000000">
              <w:rPr>
                <w:sz w:val="18"/>
                <w:szCs w:val="18"/>
                <w:rtl w:val="0"/>
              </w:rPr>
              <w:t xml:space="preserve">13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&amp;&amp;=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2">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3">
            <w:pPr>
              <w:pageBreakBefore w:val="0"/>
              <w:widowControl w:val="0"/>
              <w:spacing w:line="120" w:lineRule="auto"/>
              <w:rPr>
                <w:sz w:val="18"/>
                <w:szCs w:val="18"/>
              </w:rPr>
            </w:pPr>
            <w:r w:rsidDel="00000000" w:rsidR="00000000" w:rsidRPr="00000000">
              <w:rPr>
                <w:sz w:val="18"/>
                <w:szCs w:val="18"/>
                <w:rtl w:val="0"/>
              </w:rPr>
              <w:t xml:space="preserve">Logical AND  (x &lt;&gt; 0 AND y &lt;&gt; 0,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95">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6">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7">
            <w:pPr>
              <w:pageBreakBefore w:val="0"/>
              <w:widowControl w:val="0"/>
              <w:spacing w:line="120" w:lineRule="auto"/>
              <w:jc w:val="center"/>
              <w:rPr>
                <w:sz w:val="18"/>
                <w:szCs w:val="18"/>
              </w:rPr>
            </w:pPr>
            <w:r w:rsidDel="00000000" w:rsidR="00000000" w:rsidRPr="00000000">
              <w:rPr>
                <w:sz w:val="18"/>
                <w:szCs w:val="18"/>
                <w:rtl w:val="0"/>
              </w:rPr>
              <w:t xml:space="preserve">14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9">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A">
            <w:pPr>
              <w:pageBreakBefore w:val="0"/>
              <w:widowControl w:val="0"/>
              <w:spacing w:line="120" w:lineRule="auto"/>
              <w:rPr>
                <w:sz w:val="18"/>
                <w:szCs w:val="18"/>
              </w:rPr>
            </w:pPr>
            <w:r w:rsidDel="00000000" w:rsidR="00000000" w:rsidRPr="00000000">
              <w:rPr>
                <w:sz w:val="18"/>
                <w:szCs w:val="18"/>
                <w:rtl w:val="0"/>
              </w:rPr>
              <w:t xml:space="preserve">Logical XOR  (x &lt;&gt; 0 XOR y &lt;&gt; 0,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B">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9C">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E">
            <w:pPr>
              <w:pageBreakBefore w:val="0"/>
              <w:widowControl w:val="0"/>
              <w:spacing w:line="120" w:lineRule="auto"/>
              <w:jc w:val="center"/>
              <w:rPr>
                <w:sz w:val="18"/>
                <w:szCs w:val="18"/>
              </w:rPr>
            </w:pPr>
            <w:r w:rsidDel="00000000" w:rsidR="00000000" w:rsidRPr="00000000">
              <w:rPr>
                <w:sz w:val="18"/>
                <w:szCs w:val="18"/>
                <w:rtl w:val="0"/>
              </w:rPr>
              <w:t xml:space="preserve">15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9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1">
            <w:pPr>
              <w:pageBreakBefore w:val="0"/>
              <w:widowControl w:val="0"/>
              <w:spacing w:line="120" w:lineRule="auto"/>
              <w:rPr>
                <w:sz w:val="18"/>
                <w:szCs w:val="18"/>
              </w:rPr>
            </w:pPr>
            <w:r w:rsidDel="00000000" w:rsidR="00000000" w:rsidRPr="00000000">
              <w:rPr>
                <w:sz w:val="18"/>
                <w:szCs w:val="18"/>
                <w:rtl w:val="0"/>
              </w:rPr>
              <w:t xml:space="preserve">Logical OR   (x &lt;&gt; 0 OR  y &lt;&gt; 0, returns 0 or -1)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2">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8A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Ternary</w:t>
            </w:r>
          </w:p>
          <w:p w:rsidR="00000000" w:rsidDel="00000000" w:rsidP="00000000" w:rsidRDefault="00000000" w:rsidRPr="00000000" w14:paraId="000008A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A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8A6">
            <w:pPr>
              <w:widowControl w:val="0"/>
              <w:spacing w:line="240" w:lineRule="auto"/>
              <w:jc w:val="center"/>
              <w:rPr>
                <w:color w:val="ffffff"/>
                <w:sz w:val="18"/>
                <w:szCs w:val="18"/>
              </w:rPr>
            </w:pPr>
            <w:r w:rsidDel="00000000" w:rsidR="00000000" w:rsidRPr="00000000">
              <w:rPr>
                <w:color w:val="ffffff"/>
                <w:sz w:val="18"/>
                <w:szCs w:val="18"/>
                <w:rtl w:val="0"/>
              </w:rPr>
              <w:t xml:space="preserve">(All blocks)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A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p w:rsidR="00000000" w:rsidDel="00000000" w:rsidP="00000000" w:rsidRDefault="00000000" w:rsidRPr="00000000" w14:paraId="000008A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AA">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AB">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color w:val="ffffff"/>
                <w:sz w:val="18"/>
                <w:szCs w:val="1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AD">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 ? y : z</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F">
            <w:pPr>
              <w:pageBreakBefore w:val="0"/>
              <w:widowControl w:val="0"/>
              <w:spacing w:line="120" w:lineRule="auto"/>
              <w:jc w:val="center"/>
              <w:rPr>
                <w:sz w:val="18"/>
                <w:szCs w:val="18"/>
              </w:rPr>
            </w:pPr>
            <w:r w:rsidDel="00000000" w:rsidR="00000000" w:rsidRPr="00000000">
              <w:rPr>
                <w:sz w:val="18"/>
                <w:szCs w:val="18"/>
                <w:rtl w:val="0"/>
              </w:rPr>
              <w:t xml:space="preserve">16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B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B1">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B2">
            <w:pPr>
              <w:pageBreakBefore w:val="0"/>
              <w:widowControl w:val="0"/>
              <w:spacing w:line="120" w:lineRule="auto"/>
              <w:rPr>
                <w:sz w:val="18"/>
                <w:szCs w:val="18"/>
              </w:rPr>
            </w:pPr>
            <w:r w:rsidDel="00000000" w:rsidR="00000000" w:rsidRPr="00000000">
              <w:rPr>
                <w:sz w:val="18"/>
                <w:szCs w:val="18"/>
                <w:rtl w:val="0"/>
              </w:rPr>
              <w:t xml:space="preserve">If x &lt;&gt; 0 then return y, else return z</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B3">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8B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8B5">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8B9">
            <w:pPr>
              <w:widowControl w:val="0"/>
              <w:spacing w:line="240" w:lineRule="auto"/>
              <w:jc w:val="center"/>
              <w:rPr>
                <w:color w:val="ffffff"/>
                <w:sz w:val="18"/>
                <w:szCs w:val="18"/>
              </w:rPr>
            </w:pPr>
            <w:r w:rsidDel="00000000" w:rsidR="00000000" w:rsidRPr="00000000">
              <w:rPr>
                <w:color w:val="ffffff"/>
                <w:sz w:val="18"/>
                <w:szCs w:val="18"/>
                <w:rtl w:val="0"/>
              </w:rPr>
              <w:t xml:space="preserve">(PUB/PRI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color w:val="ffffff"/>
                <w:sz w:val="18"/>
                <w:szCs w:val="18"/>
              </w:rPr>
            </w:pPr>
            <w:r w:rsidDel="00000000" w:rsidR="00000000" w:rsidRPr="00000000">
              <w:rPr>
                <w:rtl w:val="0"/>
              </w:rPr>
            </w:r>
          </w:p>
        </w:tc>
      </w:tr>
      <w:tr>
        <w:trPr>
          <w:cantSplit w:val="0"/>
          <w:trHeight w:val="58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spacing w:line="24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x</w:t>
            </w:r>
          </w:p>
          <w:p w:rsidR="00000000" w:rsidDel="00000000" w:rsidP="00000000" w:rsidRDefault="00000000" w:rsidRPr="00000000" w14:paraId="000008C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v1,v2 := x,y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line="24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spacing w:line="240" w:lineRule="auto"/>
              <w:rPr>
                <w:sz w:val="18"/>
                <w:szCs w:val="18"/>
              </w:rPr>
            </w:pPr>
            <w:r w:rsidDel="00000000" w:rsidR="00000000" w:rsidRPr="00000000">
              <w:rPr>
                <w:sz w:val="18"/>
                <w:szCs w:val="18"/>
                <w:rtl w:val="0"/>
              </w:rPr>
              <w:t xml:space="preserve">Set var to x</w:t>
            </w:r>
          </w:p>
          <w:p w:rsidR="00000000" w:rsidDel="00000000" w:rsidP="00000000" w:rsidRDefault="00000000" w:rsidRPr="00000000" w14:paraId="000008C4">
            <w:pPr>
              <w:pageBreakBefore w:val="0"/>
              <w:widowControl w:val="0"/>
              <w:spacing w:line="240" w:lineRule="auto"/>
              <w:rPr>
                <w:sz w:val="18"/>
                <w:szCs w:val="18"/>
              </w:rPr>
            </w:pPr>
            <w:r w:rsidDel="00000000" w:rsidR="00000000" w:rsidRPr="00000000">
              <w:rPr>
                <w:sz w:val="18"/>
                <w:szCs w:val="18"/>
                <w:rtl w:val="0"/>
              </w:rPr>
              <w:t xml:space="preserve">Set v1 to x, set v2 to y, etc. ( '_' on left = ignore)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C5">
            <w:pPr>
              <w:pageBreakBefore w:val="0"/>
              <w:widowControl w:val="0"/>
              <w:spacing w:line="240" w:lineRule="auto"/>
              <w:jc w:val="center"/>
              <w:rPr>
                <w:sz w:val="18"/>
                <w:szCs w:val="18"/>
              </w:rPr>
            </w:pPr>
            <w:r w:rsidDel="00000000" w:rsidR="00000000" w:rsidRPr="00000000">
              <w:rPr>
                <w:rtl w:val="0"/>
              </w:rPr>
            </w:r>
          </w:p>
        </w:tc>
      </w:tr>
      <w:tr>
        <w:trPr>
          <w:cantSplit w:val="0"/>
          <w:trHeight w:val="585" w:hRule="atLeast"/>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8C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Equate</w:t>
            </w:r>
          </w:p>
          <w:p w:rsidR="00000000" w:rsidDel="00000000" w:rsidP="00000000" w:rsidRDefault="00000000" w:rsidRPr="00000000" w14:paraId="000008C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Operator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Assign</w:t>
            </w:r>
          </w:p>
          <w:p w:rsidR="00000000" w:rsidDel="00000000" w:rsidP="00000000" w:rsidRDefault="00000000" w:rsidRPr="00000000" w14:paraId="000008C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 only)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Priority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color w:val="ffffff"/>
                <w:sz w:val="18"/>
                <w:szCs w:val="18"/>
              </w:rPr>
            </w:pPr>
            <w:r w:rsidDel="00000000" w:rsidR="00000000" w:rsidRPr="00000000">
              <w:rPr>
                <w:rtl w:val="0"/>
              </w:rPr>
            </w:r>
          </w:p>
        </w:tc>
      </w:tr>
      <w:tr>
        <w:trPr>
          <w:cantSplit w:val="0"/>
          <w:trHeight w:val="44.6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C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D1">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D2">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symbol = 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spacing w:line="120" w:lineRule="auto"/>
              <w:jc w:val="center"/>
              <w:rPr>
                <w:sz w:val="18"/>
                <w:szCs w:val="18"/>
              </w:rPr>
            </w:pPr>
            <w:r w:rsidDel="00000000" w:rsidR="00000000" w:rsidRPr="00000000">
              <w:rPr>
                <w:sz w:val="18"/>
                <w:szCs w:val="18"/>
                <w:rtl w:val="0"/>
              </w:rPr>
              <w:t xml:space="preserve">17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4">
            <w:pPr>
              <w:pageBreakBefore w:val="0"/>
              <w:widowControl w:val="0"/>
              <w:spacing w:line="120" w:lineRule="auto"/>
              <w:rPr>
                <w:sz w:val="18"/>
                <w:szCs w:val="18"/>
              </w:rPr>
            </w:pPr>
            <w:r w:rsidDel="00000000" w:rsidR="00000000" w:rsidRPr="00000000">
              <w:rPr>
                <w:sz w:val="18"/>
                <w:szCs w:val="18"/>
                <w:rtl w:val="0"/>
              </w:rPr>
              <w:t xml:space="preserve">Set symbol to x in CON block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5">
            <w:pPr>
              <w:pageBreakBefore w:val="0"/>
              <w:widowControl w:val="0"/>
              <w:spacing w:line="120" w:lineRule="auto"/>
              <w:jc w:val="center"/>
              <w:rPr>
                <w:sz w:val="18"/>
                <w:szCs w:val="18"/>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8D6">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Float</w:t>
            </w:r>
          </w:p>
          <w:p w:rsidR="00000000" w:rsidDel="00000000" w:rsidP="00000000" w:rsidRDefault="00000000" w:rsidRPr="00000000" w14:paraId="000008D7">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Conversions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Term</w:t>
            </w:r>
          </w:p>
          <w:p w:rsidR="00000000" w:rsidDel="00000000" w:rsidP="00000000" w:rsidRDefault="00000000" w:rsidRPr="00000000" w14:paraId="000008D9">
            <w:pPr>
              <w:widowControl w:val="0"/>
              <w:spacing w:line="240" w:lineRule="auto"/>
              <w:jc w:val="center"/>
              <w:rPr>
                <w:color w:val="ffffff"/>
                <w:sz w:val="18"/>
                <w:szCs w:val="18"/>
              </w:rPr>
            </w:pPr>
            <w:r w:rsidDel="00000000" w:rsidR="00000000" w:rsidRPr="00000000">
              <w:rPr>
                <w:color w:val="ffffff"/>
                <w:sz w:val="18"/>
                <w:szCs w:val="18"/>
                <w:rtl w:val="0"/>
              </w:rPr>
              <w:t xml:space="preserve">(All blocks)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DA">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DB">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DC">
            <w:pPr>
              <w:pageBreakBefore w:val="0"/>
              <w:widowControl w:val="0"/>
              <w:spacing w:line="240" w:lineRule="auto"/>
              <w:jc w:val="center"/>
              <w:rPr>
                <w:color w:val="ffffff"/>
                <w:sz w:val="18"/>
                <w:szCs w:val="18"/>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8DD">
            <w:pPr>
              <w:pageBreakBefore w:val="0"/>
              <w:widowControl w:val="0"/>
              <w:spacing w:line="240" w:lineRule="auto"/>
              <w:rPr>
                <w:color w:val="ffffff"/>
                <w:sz w:val="18"/>
                <w:szCs w:val="18"/>
              </w:rPr>
            </w:pPr>
            <w:r w:rsidDel="00000000" w:rsidR="00000000" w:rsidRPr="00000000">
              <w:rPr>
                <w:color w:val="ffffff"/>
                <w:sz w:val="18"/>
                <w:szCs w:val="18"/>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color w:val="ffffff"/>
                <w:sz w:val="18"/>
                <w:szCs w:val="18"/>
              </w:rPr>
            </w:pPr>
            <w:r w:rsidDel="00000000" w:rsidR="00000000" w:rsidRPr="00000000">
              <w:rPr>
                <w:color w:val="ffffff"/>
                <w:sz w:val="18"/>
                <w:szCs w:val="18"/>
                <w:rtl w:val="0"/>
              </w:rPr>
              <w:t xml:space="preserve">Floating-Point</w:t>
            </w:r>
          </w:p>
          <w:p w:rsidR="00000000" w:rsidDel="00000000" w:rsidP="00000000" w:rsidRDefault="00000000" w:rsidRPr="00000000" w14:paraId="000008DF">
            <w:pPr>
              <w:widowControl w:val="0"/>
              <w:spacing w:line="240" w:lineRule="auto"/>
              <w:jc w:val="center"/>
              <w:rPr>
                <w:color w:val="ffffff"/>
                <w:sz w:val="18"/>
                <w:szCs w:val="18"/>
              </w:rPr>
            </w:pPr>
            <w:r w:rsidDel="00000000" w:rsidR="00000000" w:rsidRPr="00000000">
              <w:rPr>
                <w:color w:val="ffffff"/>
                <w:sz w:val="18"/>
                <w:szCs w:val="18"/>
                <w:rtl w:val="0"/>
              </w:rPr>
              <w:t xml:space="preserve"> Operator</w:t>
            </w:r>
          </w:p>
        </w:tc>
      </w:tr>
      <w:tr>
        <w:trPr>
          <w:cantSplit w:val="0"/>
          <w:trHeight w:val="4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E0">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FLOAT()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FLOAT(x)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2">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3">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spacing w:line="120" w:lineRule="auto"/>
              <w:rPr>
                <w:sz w:val="18"/>
                <w:szCs w:val="18"/>
              </w:rPr>
            </w:pPr>
            <w:r w:rsidDel="00000000" w:rsidR="00000000" w:rsidRPr="00000000">
              <w:rPr>
                <w:sz w:val="18"/>
                <w:szCs w:val="18"/>
                <w:rtl w:val="0"/>
              </w:rPr>
              <w:t xml:space="preserve">Convert integer x to float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rHeight w:val="4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8">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ROUND(x)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9">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A">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B">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C">
            <w:pPr>
              <w:pageBreakBefore w:val="0"/>
              <w:widowControl w:val="0"/>
              <w:spacing w:line="120" w:lineRule="auto"/>
              <w:rPr>
                <w:sz w:val="18"/>
                <w:szCs w:val="18"/>
              </w:rPr>
            </w:pPr>
            <w:r w:rsidDel="00000000" w:rsidR="00000000" w:rsidRPr="00000000">
              <w:rPr>
                <w:sz w:val="18"/>
                <w:szCs w:val="18"/>
                <w:rtl w:val="0"/>
              </w:rPr>
              <w:t xml:space="preserve">Convert float x to rounded integer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120" w:lineRule="auto"/>
              <w:jc w:val="center"/>
              <w:rPr>
                <w:sz w:val="18"/>
                <w:szCs w:val="18"/>
              </w:rPr>
            </w:pPr>
            <w:r w:rsidDel="00000000" w:rsidR="00000000" w:rsidRPr="00000000">
              <w:rPr>
                <w:sz w:val="18"/>
                <w:szCs w:val="18"/>
                <w:rtl w:val="0"/>
              </w:rPr>
              <w:t xml:space="preserve">All blocks</w:t>
            </w:r>
          </w:p>
        </w:tc>
      </w:tr>
      <w:tr>
        <w:trPr>
          <w:cantSplit w:val="0"/>
          <w:trHeight w:val="4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EE">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TRUNC()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TRUNC(x)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F0">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F1">
            <w:pPr>
              <w:pageBreakBefore w:val="0"/>
              <w:widowControl w:val="0"/>
              <w:spacing w:line="120" w:lineRule="auto"/>
              <w:jc w:val="center"/>
              <w:rPr>
                <w:rFonts w:ascii="Courier New" w:cs="Courier New" w:eastAsia="Courier New" w:hAnsi="Courier New"/>
                <w:b w:val="1"/>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F2">
            <w:pPr>
              <w:pageBreakBefore w:val="0"/>
              <w:widowControl w:val="0"/>
              <w:spacing w:line="120" w:lineRule="auto"/>
              <w:jc w:val="center"/>
              <w:rPr>
                <w:sz w:val="18"/>
                <w:szCs w:val="18"/>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F3">
            <w:pPr>
              <w:pageBreakBefore w:val="0"/>
              <w:widowControl w:val="0"/>
              <w:spacing w:line="120" w:lineRule="auto"/>
              <w:rPr>
                <w:sz w:val="18"/>
                <w:szCs w:val="18"/>
              </w:rPr>
            </w:pPr>
            <w:r w:rsidDel="00000000" w:rsidR="00000000" w:rsidRPr="00000000">
              <w:rPr>
                <w:sz w:val="18"/>
                <w:szCs w:val="18"/>
                <w:rtl w:val="0"/>
              </w:rPr>
              <w:t xml:space="preserve">Convert float x to truncated integer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120" w:lineRule="auto"/>
              <w:jc w:val="center"/>
              <w:rPr>
                <w:sz w:val="18"/>
                <w:szCs w:val="18"/>
              </w:rPr>
            </w:pPr>
            <w:r w:rsidDel="00000000" w:rsidR="00000000" w:rsidRPr="00000000">
              <w:rPr>
                <w:sz w:val="18"/>
                <w:szCs w:val="18"/>
                <w:rtl w:val="0"/>
              </w:rPr>
              <w:t xml:space="preserve">All blocks</w:t>
            </w:r>
          </w:p>
        </w:tc>
      </w:tr>
    </w:tbl>
    <w:p w:rsidR="00000000" w:rsidDel="00000000" w:rsidP="00000000" w:rsidRDefault="00000000" w:rsidRPr="00000000" w14:paraId="000008F5">
      <w:pPr>
        <w:rPr>
          <w:sz w:val="18"/>
          <w:szCs w:val="18"/>
        </w:rPr>
      </w:pPr>
      <w:r w:rsidDel="00000000" w:rsidR="00000000" w:rsidRPr="00000000">
        <w:rPr>
          <w:rtl w:val="0"/>
        </w:rPr>
      </w:r>
    </w:p>
    <w:p w:rsidR="00000000" w:rsidDel="00000000" w:rsidP="00000000" w:rsidRDefault="00000000" w:rsidRPr="00000000" w14:paraId="000008F6">
      <w:pPr>
        <w:ind w:left="0" w:firstLine="0"/>
        <w:rPr>
          <w:sz w:val="18"/>
          <w:szCs w:val="18"/>
        </w:rPr>
      </w:pPr>
      <w:r w:rsidDel="00000000" w:rsidR="00000000" w:rsidRPr="00000000">
        <w:rPr>
          <w:i w:val="1"/>
          <w:sz w:val="18"/>
          <w:szCs w:val="18"/>
          <w:rtl w:val="0"/>
        </w:rPr>
        <w:t xml:space="preserve">*,**,***</w:t>
      </w:r>
      <w:r w:rsidDel="00000000" w:rsidR="00000000" w:rsidRPr="00000000">
        <w:rPr>
          <w:sz w:val="18"/>
          <w:szCs w:val="18"/>
          <w:rtl w:val="0"/>
        </w:rPr>
        <w:t xml:space="preserve"> In CON blocks, this operator will take on floating-point functionality when applied to floating-point constants and symbols.</w:t>
      </w:r>
    </w:p>
    <w:p w:rsidR="00000000" w:rsidDel="00000000" w:rsidP="00000000" w:rsidRDefault="00000000" w:rsidRPr="00000000" w14:paraId="000008F7">
      <w:pPr>
        <w:spacing w:line="276" w:lineRule="auto"/>
        <w:ind w:left="0" w:firstLine="0"/>
        <w:rPr>
          <w:sz w:val="18"/>
          <w:szCs w:val="18"/>
        </w:rPr>
      </w:pPr>
      <w:r w:rsidDel="00000000" w:rsidR="00000000" w:rsidRPr="00000000">
        <w:rPr>
          <w:sz w:val="18"/>
          <w:szCs w:val="18"/>
          <w:rtl w:val="0"/>
        </w:rPr>
        <w:t xml:space="preserve">** In CON blocks, relational operators (&lt;, &lt;=, ==, &lt;&gt;, &gt;=, &gt;) will return 1.0 or 0.0, instead of integer -1 or 0, when applied to floating-point constants and symbols.</w:t>
      </w:r>
    </w:p>
    <w:p w:rsidR="00000000" w:rsidDel="00000000" w:rsidP="00000000" w:rsidRDefault="00000000" w:rsidRPr="00000000" w14:paraId="000008F8">
      <w:pPr>
        <w:rPr>
          <w:sz w:val="18"/>
          <w:szCs w:val="18"/>
        </w:rPr>
      </w:pPr>
      <w:r w:rsidDel="00000000" w:rsidR="00000000" w:rsidRPr="00000000">
        <w:rPr>
          <w:sz w:val="18"/>
          <w:szCs w:val="18"/>
          <w:rtl w:val="0"/>
        </w:rPr>
        <w:t xml:space="preserve">*** In CON blocks, the &lt;=&gt; operator will return -1.0, 0.0, or 1.0, instead of integer -1, 0, or 1, when applied to floating-point constants and symbols.</w:t>
      </w:r>
    </w:p>
    <w:p w:rsidR="00000000" w:rsidDel="00000000" w:rsidP="00000000" w:rsidRDefault="00000000" w:rsidRPr="00000000" w14:paraId="000008F9">
      <w:pPr>
        <w:spacing w:line="276" w:lineRule="auto"/>
        <w:ind w:left="0" w:firstLine="0"/>
        <w:rPr>
          <w:b w:val="1"/>
          <w:sz w:val="18"/>
          <w:szCs w:val="18"/>
        </w:rPr>
      </w:pPr>
      <w:r w:rsidDel="00000000" w:rsidR="00000000" w:rsidRPr="00000000">
        <w:rPr>
          <w:rtl w:val="0"/>
        </w:rPr>
      </w:r>
    </w:p>
    <w:p w:rsidR="00000000" w:rsidDel="00000000" w:rsidP="00000000" w:rsidRDefault="00000000" w:rsidRPr="00000000" w14:paraId="000008FA">
      <w:pPr>
        <w:pStyle w:val="Heading2"/>
        <w:rPr/>
      </w:pPr>
      <w:bookmarkStart w:colFirst="0" w:colLast="0" w:name="_a389esdpxn0k" w:id="28"/>
      <w:bookmarkEnd w:id="28"/>
      <w:r w:rsidDel="00000000" w:rsidR="00000000" w:rsidRPr="00000000">
        <w:rPr>
          <w:rtl w:val="0"/>
        </w:rPr>
        <w:t xml:space="preserve">Spin2 Version Selection</w:t>
      </w:r>
    </w:p>
    <w:p w:rsidR="00000000" w:rsidDel="00000000" w:rsidP="00000000" w:rsidRDefault="00000000" w:rsidRPr="00000000" w14:paraId="000008FB">
      <w:pPr>
        <w:rPr>
          <w:sz w:val="18"/>
          <w:szCs w:val="18"/>
        </w:rPr>
      </w:pPr>
      <w:r w:rsidDel="00000000" w:rsidR="00000000" w:rsidRPr="00000000">
        <w:rPr>
          <w:rtl w:val="0"/>
        </w:rPr>
      </w:r>
    </w:p>
    <w:p w:rsidR="00000000" w:rsidDel="00000000" w:rsidP="00000000" w:rsidRDefault="00000000" w:rsidRPr="00000000" w14:paraId="000008FC">
      <w:pPr>
        <w:rPr>
          <w:sz w:val="18"/>
          <w:szCs w:val="18"/>
        </w:rPr>
      </w:pPr>
      <w:r w:rsidDel="00000000" w:rsidR="00000000" w:rsidRPr="00000000">
        <w:rPr>
          <w:sz w:val="18"/>
          <w:szCs w:val="18"/>
          <w:rtl w:val="0"/>
        </w:rPr>
        <w:t xml:space="preserve">To avoid namespace conflicts between future Spin2 keyword additions and user symbols, a means of gating new keywords was implemented starting in v43.</w:t>
      </w:r>
    </w:p>
    <w:p w:rsidR="00000000" w:rsidDel="00000000" w:rsidP="00000000" w:rsidRDefault="00000000" w:rsidRPr="00000000" w14:paraId="000008FD">
      <w:pPr>
        <w:rPr>
          <w:sz w:val="18"/>
          <w:szCs w:val="18"/>
        </w:rPr>
      </w:pPr>
      <w:r w:rsidDel="00000000" w:rsidR="00000000" w:rsidRPr="00000000">
        <w:rPr>
          <w:rtl w:val="0"/>
        </w:rPr>
      </w:r>
    </w:p>
    <w:p w:rsidR="00000000" w:rsidDel="00000000" w:rsidP="00000000" w:rsidRDefault="00000000" w:rsidRPr="00000000" w14:paraId="000008FE">
      <w:pPr>
        <w:rPr>
          <w:sz w:val="18"/>
          <w:szCs w:val="18"/>
        </w:rPr>
      </w:pPr>
      <w:r w:rsidDel="00000000" w:rsidR="00000000" w:rsidRPr="00000000">
        <w:rPr>
          <w:sz w:val="18"/>
          <w:szCs w:val="18"/>
          <w:rtl w:val="0"/>
        </w:rPr>
        <w:t xml:space="preserve">The compiler searches for a "{Spin2_v##}" comment before any code is expressed in the .spin2 file. ## is a two-digit number which selects the version of Spin2 for which its and all subsequent versions' keywords will be enabled. If no {Spin2_v##} is found, the compiler will default to enabling all keywords used in v41.</w:t>
      </w:r>
    </w:p>
    <w:p w:rsidR="00000000" w:rsidDel="00000000" w:rsidP="00000000" w:rsidRDefault="00000000" w:rsidRPr="00000000" w14:paraId="000008FF">
      <w:pPr>
        <w:rPr>
          <w:sz w:val="18"/>
          <w:szCs w:val="18"/>
        </w:rPr>
      </w:pPr>
      <w:r w:rsidDel="00000000" w:rsidR="00000000" w:rsidRPr="00000000">
        <w:rPr>
          <w:rtl w:val="0"/>
        </w:rPr>
      </w:r>
    </w:p>
    <w:p w:rsidR="00000000" w:rsidDel="00000000" w:rsidP="00000000" w:rsidRDefault="00000000" w:rsidRPr="00000000" w14:paraId="00000900">
      <w:pPr>
        <w:rPr>
          <w:sz w:val="18"/>
          <w:szCs w:val="18"/>
        </w:rPr>
      </w:pPr>
      <w:r w:rsidDel="00000000" w:rsidR="00000000" w:rsidRPr="00000000">
        <w:rPr>
          <w:sz w:val="18"/>
          <w:szCs w:val="18"/>
          <w:rtl w:val="0"/>
        </w:rPr>
        <w:t xml:space="preserve">For example, to select v43, which would enable use of the </w:t>
      </w:r>
      <w:r w:rsidDel="00000000" w:rsidR="00000000" w:rsidRPr="00000000">
        <w:rPr>
          <w:sz w:val="18"/>
          <w:szCs w:val="18"/>
          <w:rtl w:val="0"/>
        </w:rPr>
        <w:t xml:space="preserve">LSTRING</w:t>
      </w:r>
      <w:r w:rsidDel="00000000" w:rsidR="00000000" w:rsidRPr="00000000">
        <w:rPr>
          <w:sz w:val="18"/>
          <w:szCs w:val="18"/>
          <w:rtl w:val="0"/>
        </w:rPr>
        <w:t xml:space="preserve">() method, you could place this comment at the top of your file:</w:t>
      </w:r>
    </w:p>
    <w:p w:rsidR="00000000" w:rsidDel="00000000" w:rsidP="00000000" w:rsidRDefault="00000000" w:rsidRPr="00000000" w14:paraId="00000901">
      <w:pPr>
        <w:rPr>
          <w:sz w:val="18"/>
          <w:szCs w:val="18"/>
        </w:rPr>
      </w:pPr>
      <w:r w:rsidDel="00000000" w:rsidR="00000000" w:rsidRPr="00000000">
        <w:rPr>
          <w:rtl w:val="0"/>
        </w:rPr>
      </w:r>
    </w:p>
    <w:p w:rsidR="00000000" w:rsidDel="00000000" w:rsidP="00000000" w:rsidRDefault="00000000" w:rsidRPr="00000000" w14:paraId="000009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{Spin2_v43}</w:t>
      </w:r>
    </w:p>
    <w:p w:rsidR="00000000" w:rsidDel="00000000" w:rsidP="00000000" w:rsidRDefault="00000000" w:rsidRPr="00000000" w14:paraId="00000903">
      <w:pPr>
        <w:rPr>
          <w:sz w:val="18"/>
          <w:szCs w:val="18"/>
        </w:rPr>
      </w:pPr>
      <w:r w:rsidDel="00000000" w:rsidR="00000000" w:rsidRPr="00000000">
        <w:rPr>
          <w:rtl w:val="0"/>
        </w:rPr>
      </w:r>
    </w:p>
    <w:p w:rsidR="00000000" w:rsidDel="00000000" w:rsidP="00000000" w:rsidRDefault="00000000" w:rsidRPr="00000000" w14:paraId="00000904">
      <w:pPr>
        <w:rPr>
          <w:sz w:val="18"/>
          <w:szCs w:val="18"/>
        </w:rPr>
      </w:pPr>
      <w:r w:rsidDel="00000000" w:rsidR="00000000" w:rsidRPr="00000000">
        <w:rPr>
          <w:sz w:val="18"/>
          <w:szCs w:val="18"/>
          <w:rtl w:val="0"/>
        </w:rPr>
        <w:t xml:space="preserve">Version numbers below 43 will be ignored, causing v41 to be used. If a version number found in code exceeds the current compiler's version, it will generate an error. Not every future version of Spin2 will constitute a meaningful version number for version selection, since it might not contain any new keywords which need gating, but it might be helpful to the person working with the code to know what the author's expectation might have been regarding other aspects of the compiler.</w:t>
      </w:r>
    </w:p>
    <w:p w:rsidR="00000000" w:rsidDel="00000000" w:rsidP="00000000" w:rsidRDefault="00000000" w:rsidRPr="00000000" w14:paraId="00000905">
      <w:pPr>
        <w:rPr>
          <w:sz w:val="18"/>
          <w:szCs w:val="18"/>
        </w:rPr>
      </w:pPr>
      <w:r w:rsidDel="00000000" w:rsidR="00000000" w:rsidRPr="00000000">
        <w:rPr>
          <w:rtl w:val="0"/>
        </w:rPr>
      </w:r>
    </w:p>
    <w:p w:rsidR="00000000" w:rsidDel="00000000" w:rsidP="00000000" w:rsidRDefault="00000000" w:rsidRPr="00000000" w14:paraId="00000906">
      <w:pPr>
        <w:pStyle w:val="Heading1"/>
        <w:widowControl w:val="0"/>
        <w:rPr>
          <w:ins w:author="Anonymous" w:id="1" w:date="2025-06-09T19:28:01Z"/>
          <w:rPrChange w:author="Anonymous" w:id="2" w:date="2025-06-09T19:28:01Z">
            <w:rPr>
              <w:sz w:val="18"/>
              <w:szCs w:val="18"/>
            </w:rPr>
          </w:rPrChange>
        </w:rPr>
      </w:pPr>
      <w:ins w:author="Anonymous" w:id="1" w:date="2025-06-09T19:28:01Z">
        <w:bookmarkStart w:colFirst="0" w:colLast="0" w:name="_l415s5ibb3h" w:id="29"/>
        <w:bookmarkEnd w:id="29"/>
        <w:r w:rsidDel="00000000" w:rsidR="00000000" w:rsidRPr="00000000">
          <w:rPr>
            <w:rtl w:val="0"/>
            <w:rPrChange w:author="Anonymous" w:id="2" w:date="2025-06-09T19:28:01Z">
              <w:rPr>
                <w:sz w:val="18"/>
                <w:szCs w:val="18"/>
              </w:rPr>
            </w:rPrChange>
          </w:rPr>
          <w:t xml:space="preserve"> repeat                                    'Loop forever...</w:t>
        </w:r>
      </w:ins>
    </w:p>
    <w:p w:rsidR="00000000" w:rsidDel="00000000" w:rsidP="00000000" w:rsidRDefault="00000000" w:rsidRPr="00000000" w14:paraId="00000907">
      <w:pPr>
        <w:pStyle w:val="Heading1"/>
        <w:widowControl w:val="0"/>
        <w:rPr>
          <w:ins w:author="Anonymous" w:id="1" w:date="2025-06-09T19:28:01Z"/>
          <w:rPrChange w:author="Anonymous" w:id="2" w:date="2025-06-09T19:28:01Z">
            <w:rPr>
              <w:sz w:val="18"/>
              <w:szCs w:val="18"/>
            </w:rPr>
          </w:rPrChange>
        </w:rPr>
      </w:pPr>
      <w:ins w:author="Anonymous" w:id="1" w:date="2025-06-09T19:28:01Z">
        <w:bookmarkStart w:colFirst="0" w:colLast="0" w:name="_l415s5ibb3h" w:id="29"/>
        <w:bookmarkEnd w:id="29"/>
        <w:r w:rsidDel="00000000" w:rsidR="00000000" w:rsidRPr="00000000">
          <w:rPr>
            <w:rtl w:val="0"/>
            <w:rPrChange w:author="Anonymous" w:id="2" w:date="2025-06-09T19:28:01Z">
              <w:rPr>
                <w:sz w:val="18"/>
                <w:szCs w:val="18"/>
              </w:rPr>
            </w:rPrChange>
          </w:rPr>
          <w:t xml:space="preserve">    pintoggle(56)                           '  Toggle I/O 56 (LED on P2 EVAL board)</w:t>
        </w:r>
      </w:ins>
    </w:p>
    <w:p w:rsidR="00000000" w:rsidDel="00000000" w:rsidP="00000000" w:rsidRDefault="00000000" w:rsidRPr="00000000" w14:paraId="00000908">
      <w:pPr>
        <w:pStyle w:val="Heading1"/>
        <w:widowControl w:val="0"/>
        <w:rPr>
          <w:ins w:author="Anonymous" w:id="1" w:date="2025-06-09T19:28:01Z"/>
          <w:rPrChange w:author="Anonymous" w:id="2" w:date="2025-06-09T19:28:01Z">
            <w:rPr>
              <w:sz w:val="18"/>
              <w:szCs w:val="18"/>
            </w:rPr>
          </w:rPrChange>
        </w:rPr>
      </w:pPr>
      <w:ins w:author="Anonymous" w:id="1" w:date="2025-06-09T19:28:01Z">
        <w:bookmarkStart w:colFirst="0" w:colLast="0" w:name="_vctfu6rljcao" w:id="30"/>
        <w:bookmarkEnd w:id="30"/>
        <w:r w:rsidDel="00000000" w:rsidR="00000000" w:rsidRPr="00000000">
          <w:rPr>
            <w:rtl w:val="0"/>
            <w:rPrChange w:author="Anonymous" w:id="2" w:date="2025-06-09T19:28:01Z">
              <w:rPr>
                <w:sz w:val="18"/>
                <w:szCs w:val="18"/>
              </w:rPr>
            </w:rPrChange>
          </w:rPr>
          <w:t xml:space="preserve">    waitms(250) </w:t>
        </w:r>
      </w:ins>
    </w:p>
    <w:p w:rsidR="00000000" w:rsidDel="00000000" w:rsidP="00000000" w:rsidRDefault="00000000" w:rsidRPr="00000000" w14:paraId="00000909">
      <w:pPr>
        <w:pStyle w:val="Heading1"/>
        <w:pageBreakBefore w:val="0"/>
        <w:widowControl w:val="0"/>
        <w:rPr/>
      </w:pPr>
      <w:bookmarkStart w:colFirst="0" w:colLast="0" w:name="_l415s5ibb3h" w:id="29"/>
      <w:bookmarkEnd w:id="29"/>
      <w:commentRangeStart w:id="1"/>
      <w:r w:rsidDel="00000000" w:rsidR="00000000" w:rsidRPr="00000000">
        <w:rPr>
          <w:rtl w:val="0"/>
        </w:rPr>
        <w:t xml:space="preserve">Built-In Methods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90A">
      <w:pPr>
        <w:pageBreakBefore w:val="0"/>
        <w:rPr>
          <w:sz w:val="18"/>
          <w:szCs w:val="18"/>
        </w:rPr>
      </w:pPr>
      <w:r w:rsidDel="00000000" w:rsidR="00000000" w:rsidRPr="00000000">
        <w:rPr>
          <w:rtl w:val="0"/>
        </w:rPr>
      </w:r>
    </w:p>
    <w:tbl>
      <w:tblPr>
        <w:tblStyle w:val="Table26"/>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0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Hub Methods</w:t>
            </w: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90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HUBSET(Value)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pageBreakBefore w:val="0"/>
              <w:widowControl w:val="0"/>
              <w:spacing w:line="240" w:lineRule="auto"/>
              <w:rPr>
                <w:sz w:val="18"/>
                <w:szCs w:val="18"/>
              </w:rPr>
            </w:pPr>
            <w:r w:rsidDel="00000000" w:rsidR="00000000" w:rsidRPr="00000000">
              <w:rPr>
                <w:sz w:val="18"/>
                <w:szCs w:val="18"/>
                <w:rtl w:val="0"/>
              </w:rPr>
              <w:t xml:space="preserve">Execute HUBSET instruction using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CLKSET</w:t>
            </w:r>
            <w:r w:rsidDel="00000000" w:rsidR="00000000" w:rsidRPr="00000000">
              <w:rPr>
                <w:rFonts w:ascii="Courier New" w:cs="Courier New" w:eastAsia="Courier New" w:hAnsi="Courier New"/>
                <w:b w:val="1"/>
                <w:sz w:val="18"/>
                <w:szCs w:val="18"/>
                <w:rtl w:val="0"/>
              </w:rPr>
              <w:t xml:space="preserve">(NewCLKMODE, NewCLKFREQ)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spacing w:line="240" w:lineRule="auto"/>
              <w:rPr>
                <w:sz w:val="18"/>
                <w:szCs w:val="18"/>
              </w:rPr>
            </w:pPr>
            <w:r w:rsidDel="00000000" w:rsidR="00000000" w:rsidRPr="00000000">
              <w:rPr>
                <w:sz w:val="18"/>
                <w:szCs w:val="18"/>
                <w:rtl w:val="0"/>
              </w:rPr>
              <w:t xml:space="preserve">Safely establish new clock settings and update CLKMODE and CLKFREQ.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COGSPIN(</w:t>
            </w:r>
            <w:r w:rsidDel="00000000" w:rsidR="00000000" w:rsidRPr="00000000">
              <w:rPr>
                <w:rFonts w:ascii="Courier New" w:cs="Courier New" w:eastAsia="Courier New" w:hAnsi="Courier New"/>
                <w:b w:val="1"/>
                <w:sz w:val="18"/>
                <w:szCs w:val="18"/>
                <w:rtl w:val="0"/>
              </w:rPr>
              <w:t xml:space="preserve">CogNum</w:t>
            </w:r>
            <w:r w:rsidDel="00000000" w:rsidR="00000000" w:rsidRPr="00000000">
              <w:rPr>
                <w:rFonts w:ascii="Courier New" w:cs="Courier New" w:eastAsia="Courier New" w:hAnsi="Courier New"/>
                <w:b w:val="1"/>
                <w:sz w:val="18"/>
                <w:szCs w:val="18"/>
                <w:rtl w:val="0"/>
              </w:rPr>
              <w:t xml:space="preserve">, Method({Pars}), </w:t>
            </w:r>
            <w:r w:rsidDel="00000000" w:rsidR="00000000" w:rsidRPr="00000000">
              <w:rPr>
                <w:rFonts w:ascii="Courier New" w:cs="Courier New" w:eastAsia="Courier New" w:hAnsi="Courier New"/>
                <w:b w:val="1"/>
                <w:sz w:val="18"/>
                <w:szCs w:val="18"/>
                <w:rtl w:val="0"/>
              </w:rPr>
              <w:t xml:space="preserve">StkAddr</w:t>
            </w:r>
            <w:r w:rsidDel="00000000" w:rsidR="00000000" w:rsidRPr="00000000">
              <w:rPr>
                <w:rFonts w:ascii="Courier New" w:cs="Courier New" w:eastAsia="Courier New" w:hAnsi="Courier New"/>
                <w:b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pageBreakBefore w:val="0"/>
              <w:widowControl w:val="0"/>
              <w:spacing w:line="240" w:lineRule="auto"/>
              <w:rPr>
                <w:sz w:val="18"/>
                <w:szCs w:val="18"/>
              </w:rPr>
            </w:pPr>
            <w:r w:rsidDel="00000000" w:rsidR="00000000" w:rsidRPr="00000000">
              <w:rPr>
                <w:sz w:val="18"/>
                <w:szCs w:val="18"/>
                <w:rtl w:val="0"/>
              </w:rPr>
              <w:t xml:space="preserve">Start Spin2 method in a cog, returns cog's ID if used as an expression element, -1 = no cog 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COGINIT(CogNum, PASMaddr, PTRAvalue)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pageBreakBefore w:val="0"/>
              <w:widowControl w:val="0"/>
              <w:spacing w:line="240" w:lineRule="auto"/>
              <w:rPr>
                <w:sz w:val="18"/>
                <w:szCs w:val="18"/>
              </w:rPr>
            </w:pPr>
            <w:r w:rsidDel="00000000" w:rsidR="00000000" w:rsidRPr="00000000">
              <w:rPr>
                <w:sz w:val="18"/>
                <w:szCs w:val="18"/>
                <w:rtl w:val="0"/>
              </w:rPr>
              <w:t xml:space="preserve">Start PASM code in a cog, returns cog's ID if used as an expression element, -1 = no cog 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COGSTOP(CogNum)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pageBreakBefore w:val="0"/>
              <w:widowControl w:val="0"/>
              <w:spacing w:line="240" w:lineRule="auto"/>
              <w:rPr>
                <w:sz w:val="18"/>
                <w:szCs w:val="18"/>
              </w:rPr>
            </w:pPr>
            <w:r w:rsidDel="00000000" w:rsidR="00000000" w:rsidRPr="00000000">
              <w:rPr>
                <w:sz w:val="18"/>
                <w:szCs w:val="18"/>
                <w:rtl w:val="0"/>
              </w:rPr>
              <w:t xml:space="preserve">Stop cog CogNum.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COGID() : CogNum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pageBreakBefore w:val="0"/>
              <w:widowControl w:val="0"/>
              <w:spacing w:line="240" w:lineRule="auto"/>
              <w:rPr>
                <w:sz w:val="18"/>
                <w:szCs w:val="18"/>
              </w:rPr>
            </w:pPr>
            <w:r w:rsidDel="00000000" w:rsidR="00000000" w:rsidRPr="00000000">
              <w:rPr>
                <w:sz w:val="18"/>
                <w:szCs w:val="18"/>
                <w:rtl w:val="0"/>
              </w:rPr>
              <w:t xml:space="preserve">Get this cog's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COGCHK(CogNum) : Running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pageBreakBefore w:val="0"/>
              <w:widowControl w:val="0"/>
              <w:spacing w:line="240" w:lineRule="auto"/>
              <w:rPr>
                <w:sz w:val="18"/>
                <w:szCs w:val="18"/>
              </w:rPr>
            </w:pPr>
            <w:r w:rsidDel="00000000" w:rsidR="00000000" w:rsidRPr="00000000">
              <w:rPr>
                <w:sz w:val="18"/>
                <w:szCs w:val="18"/>
                <w:rtl w:val="0"/>
              </w:rPr>
              <w:t xml:space="preserve">Check if cog CogNum is running, returns -1 if running or 0 if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LOCKNEW() : LockNum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pageBreakBefore w:val="0"/>
              <w:widowControl w:val="0"/>
              <w:spacing w:line="240" w:lineRule="auto"/>
              <w:rPr>
                <w:sz w:val="18"/>
                <w:szCs w:val="18"/>
              </w:rPr>
            </w:pPr>
            <w:r w:rsidDel="00000000" w:rsidR="00000000" w:rsidRPr="00000000">
              <w:rPr>
                <w:sz w:val="18"/>
                <w:szCs w:val="18"/>
                <w:rtl w:val="0"/>
              </w:rPr>
              <w:t xml:space="preserve">Check out a new LOCK from inventory, LockNum = 0..15 if successful or &lt; 0 if no LOCK available.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LOCKRET(LockNum)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pageBreakBefore w:val="0"/>
              <w:widowControl w:val="0"/>
              <w:spacing w:line="240" w:lineRule="auto"/>
              <w:rPr>
                <w:sz w:val="18"/>
                <w:szCs w:val="18"/>
              </w:rPr>
            </w:pPr>
            <w:r w:rsidDel="00000000" w:rsidR="00000000" w:rsidRPr="00000000">
              <w:rPr>
                <w:sz w:val="18"/>
                <w:szCs w:val="18"/>
                <w:rtl w:val="0"/>
              </w:rPr>
              <w:t xml:space="preserve">Return a certain LOCK to 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LOCKTRY(LockNum) : LockState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pageBreakBefore w:val="0"/>
              <w:widowControl w:val="0"/>
              <w:spacing w:line="240" w:lineRule="auto"/>
              <w:rPr>
                <w:sz w:val="18"/>
                <w:szCs w:val="18"/>
              </w:rPr>
            </w:pPr>
            <w:r w:rsidDel="00000000" w:rsidR="00000000" w:rsidRPr="00000000">
              <w:rPr>
                <w:sz w:val="18"/>
                <w:szCs w:val="18"/>
                <w:rtl w:val="0"/>
              </w:rPr>
              <w:t xml:space="preserve">Try to capture a certain LOCK, LockState = -1 if successful or 0 if another cog has captured the 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LOCKREL(LockNum)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pageBreakBefore w:val="0"/>
              <w:widowControl w:val="0"/>
              <w:spacing w:line="240" w:lineRule="auto"/>
              <w:rPr>
                <w:sz w:val="18"/>
                <w:szCs w:val="18"/>
              </w:rPr>
            </w:pPr>
            <w:r w:rsidDel="00000000" w:rsidR="00000000" w:rsidRPr="00000000">
              <w:rPr>
                <w:sz w:val="18"/>
                <w:szCs w:val="18"/>
                <w:rtl w:val="0"/>
              </w:rPr>
              <w:t xml:space="preserve">Release a certain 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LOCKCHK(LockNum) : LockState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spacing w:line="240" w:lineRule="auto"/>
              <w:rPr>
                <w:sz w:val="18"/>
                <w:szCs w:val="18"/>
              </w:rPr>
            </w:pPr>
            <w:r w:rsidDel="00000000" w:rsidR="00000000" w:rsidRPr="00000000">
              <w:rPr>
                <w:sz w:val="18"/>
                <w:szCs w:val="18"/>
                <w:rtl w:val="0"/>
              </w:rPr>
              <w:t xml:space="preserve">Check a certain LOCK's state, LockState[31] = captured, LockState[3:0] = current or last owner cog.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COGATN</w:t>
            </w:r>
            <w:r w:rsidDel="00000000" w:rsidR="00000000" w:rsidRPr="00000000">
              <w:rPr>
                <w:rFonts w:ascii="Courier New" w:cs="Courier New" w:eastAsia="Courier New" w:hAnsi="Courier New"/>
                <w:b w:val="1"/>
                <w:sz w:val="18"/>
                <w:szCs w:val="18"/>
                <w:rtl w:val="0"/>
              </w:rPr>
              <w:t xml:space="preserve">(CogMask)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pageBreakBefore w:val="0"/>
              <w:widowControl w:val="0"/>
              <w:spacing w:line="240" w:lineRule="auto"/>
              <w:rPr>
                <w:sz w:val="18"/>
                <w:szCs w:val="18"/>
              </w:rPr>
            </w:pPr>
            <w:r w:rsidDel="00000000" w:rsidR="00000000" w:rsidRPr="00000000">
              <w:rPr>
                <w:sz w:val="18"/>
                <w:szCs w:val="18"/>
                <w:rtl w:val="0"/>
              </w:rPr>
              <w:t xml:space="preserve">Strobe ATN input(s) of cog(s) according to 16-bit CogMask.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POLLATN() : AtnFlag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spacing w:line="240" w:lineRule="auto"/>
              <w:rPr>
                <w:sz w:val="18"/>
                <w:szCs w:val="18"/>
              </w:rPr>
            </w:pPr>
            <w:r w:rsidDel="00000000" w:rsidR="00000000" w:rsidRPr="00000000">
              <w:rPr>
                <w:sz w:val="18"/>
                <w:szCs w:val="18"/>
                <w:rtl w:val="0"/>
              </w:rPr>
              <w:t xml:space="preserve">Check if this cog has received an ATN strobe, AtnFlag = -1 if ATN strobed or 0 if not strobed.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WAITATN()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pageBreakBefore w:val="0"/>
              <w:widowControl w:val="0"/>
              <w:spacing w:line="240" w:lineRule="auto"/>
              <w:rPr>
                <w:sz w:val="18"/>
                <w:szCs w:val="18"/>
              </w:rPr>
            </w:pPr>
            <w:r w:rsidDel="00000000" w:rsidR="00000000" w:rsidRPr="00000000">
              <w:rPr>
                <w:sz w:val="18"/>
                <w:szCs w:val="18"/>
                <w:rtl w:val="0"/>
              </w:rPr>
              <w:t xml:space="preserve">Wait for this cog to receive an ATN strobe.</w:t>
            </w:r>
          </w:p>
        </w:tc>
      </w:tr>
    </w:tbl>
    <w:p w:rsidR="00000000" w:rsidDel="00000000" w:rsidP="00000000" w:rsidRDefault="00000000" w:rsidRPr="00000000" w14:paraId="0000092B">
      <w:pPr>
        <w:pageBreakBefore w:val="0"/>
        <w:rPr>
          <w:sz w:val="18"/>
          <w:szCs w:val="18"/>
        </w:rPr>
      </w:pPr>
      <w:r w:rsidDel="00000000" w:rsidR="00000000" w:rsidRPr="00000000">
        <w:rPr>
          <w:rtl w:val="0"/>
        </w:rPr>
      </w:r>
    </w:p>
    <w:tbl>
      <w:tblPr>
        <w:tblStyle w:val="Table27"/>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2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Pin </w:t>
            </w:r>
            <w:r w:rsidDel="00000000" w:rsidR="00000000" w:rsidRPr="00000000">
              <w:rPr>
                <w:b w:val="1"/>
                <w:color w:val="ffffff"/>
                <w:sz w:val="18"/>
                <w:szCs w:val="18"/>
                <w:rtl w:val="0"/>
              </w:rPr>
              <w:t xml:space="preserve">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2D">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PINW</w:t>
            </w:r>
            <w:r w:rsidDel="00000000" w:rsidR="00000000" w:rsidRPr="00000000">
              <w:rPr>
                <w:rFonts w:ascii="Courier New" w:cs="Courier New" w:eastAsia="Courier New" w:hAnsi="Courier New"/>
                <w:b w:val="1"/>
                <w:sz w:val="18"/>
                <w:szCs w:val="18"/>
                <w:rtl w:val="0"/>
              </w:rPr>
              <w:t xml:space="preserve"> | PINWRITE(PinField,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pageBreakBefore w:val="0"/>
              <w:widowControl w:val="0"/>
              <w:spacing w:line="240" w:lineRule="auto"/>
              <w:rPr>
                <w:sz w:val="18"/>
                <w:szCs w:val="18"/>
              </w:rPr>
            </w:pPr>
            <w:r w:rsidDel="00000000" w:rsidR="00000000" w:rsidRPr="00000000">
              <w:rPr>
                <w:sz w:val="18"/>
                <w:szCs w:val="18"/>
                <w:rtl w:val="0"/>
              </w:rPr>
              <w:t xml:space="preserve">Drive PinField pin(s) with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PINL | </w:t>
            </w: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pageBreakBefore w:val="0"/>
              <w:widowControl w:val="0"/>
              <w:spacing w:line="240" w:lineRule="auto"/>
              <w:rPr>
                <w:sz w:val="18"/>
                <w:szCs w:val="18"/>
              </w:rPr>
            </w:pPr>
            <w:r w:rsidDel="00000000" w:rsidR="00000000" w:rsidRPr="00000000">
              <w:rPr>
                <w:sz w:val="18"/>
                <w:szCs w:val="18"/>
                <w:rtl w:val="0"/>
              </w:rPr>
              <w:t xml:space="preserve">Drive PinField pin(s)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PINH | PINHIGH(PinField)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pageBreakBefore w:val="0"/>
              <w:widowControl w:val="0"/>
              <w:spacing w:line="240" w:lineRule="auto"/>
              <w:rPr>
                <w:sz w:val="18"/>
                <w:szCs w:val="18"/>
              </w:rPr>
            </w:pPr>
            <w:r w:rsidDel="00000000" w:rsidR="00000000" w:rsidRPr="00000000">
              <w:rPr>
                <w:sz w:val="18"/>
                <w:szCs w:val="18"/>
                <w:rtl w:val="0"/>
              </w:rPr>
              <w:t xml:space="preserve">Drive PinField pin(s)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PINT | PINTOGGLE(PinField)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pageBreakBefore w:val="0"/>
              <w:widowControl w:val="0"/>
              <w:spacing w:line="240" w:lineRule="auto"/>
              <w:rPr>
                <w:sz w:val="18"/>
                <w:szCs w:val="18"/>
              </w:rPr>
            </w:pPr>
            <w:r w:rsidDel="00000000" w:rsidR="00000000" w:rsidRPr="00000000">
              <w:rPr>
                <w:sz w:val="18"/>
                <w:szCs w:val="18"/>
                <w:rtl w:val="0"/>
              </w:rPr>
              <w:t xml:space="preserve">Drive and toggle PinField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PINF | </w:t>
            </w:r>
            <w:r w:rsidDel="00000000" w:rsidR="00000000" w:rsidRPr="00000000">
              <w:rPr>
                <w:rFonts w:ascii="Courier New" w:cs="Courier New" w:eastAsia="Courier New" w:hAnsi="Courier New"/>
                <w:b w:val="1"/>
                <w:sz w:val="18"/>
                <w:szCs w:val="18"/>
                <w:rtl w:val="0"/>
              </w:rPr>
              <w:t xml:space="preserve">PINFLOAT</w:t>
            </w:r>
            <w:r w:rsidDel="00000000" w:rsidR="00000000" w:rsidRPr="00000000">
              <w:rPr>
                <w:rFonts w:ascii="Courier New" w:cs="Courier New" w:eastAsia="Courier New" w:hAnsi="Courier New"/>
                <w:b w:val="1"/>
                <w:sz w:val="18"/>
                <w:szCs w:val="18"/>
                <w:rtl w:val="0"/>
              </w:rPr>
              <w:t xml:space="preserve">(PinField)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pageBreakBefore w:val="0"/>
              <w:widowControl w:val="0"/>
              <w:spacing w:line="240" w:lineRule="auto"/>
              <w:rPr>
                <w:sz w:val="18"/>
                <w:szCs w:val="18"/>
              </w:rPr>
            </w:pPr>
            <w:r w:rsidDel="00000000" w:rsidR="00000000" w:rsidRPr="00000000">
              <w:rPr>
                <w:sz w:val="18"/>
                <w:szCs w:val="18"/>
                <w:rtl w:val="0"/>
              </w:rPr>
              <w:t xml:space="preserve">Float PinField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PINR | </w:t>
            </w:r>
            <w:r w:rsidDel="00000000" w:rsidR="00000000" w:rsidRPr="00000000">
              <w:rPr>
                <w:rFonts w:ascii="Courier New" w:cs="Courier New" w:eastAsia="Courier New" w:hAnsi="Courier New"/>
                <w:b w:val="1"/>
                <w:sz w:val="18"/>
                <w:szCs w:val="18"/>
                <w:rtl w:val="0"/>
              </w:rPr>
              <w:t xml:space="preserve">PINREAD</w:t>
            </w:r>
            <w:r w:rsidDel="00000000" w:rsidR="00000000" w:rsidRPr="00000000">
              <w:rPr>
                <w:rFonts w:ascii="Courier New" w:cs="Courier New" w:eastAsia="Courier New" w:hAnsi="Courier New"/>
                <w:b w:val="1"/>
                <w:sz w:val="18"/>
                <w:szCs w:val="18"/>
                <w:rtl w:val="0"/>
              </w:rPr>
              <w:t xml:space="preserve">(PinField) : PinStates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spacing w:line="240" w:lineRule="auto"/>
              <w:rPr>
                <w:sz w:val="18"/>
                <w:szCs w:val="18"/>
              </w:rPr>
            </w:pPr>
            <w:r w:rsidDel="00000000" w:rsidR="00000000" w:rsidRPr="00000000">
              <w:rPr>
                <w:sz w:val="18"/>
                <w:szCs w:val="18"/>
                <w:rtl w:val="0"/>
              </w:rPr>
              <w:t xml:space="preserve">Read PinField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PINSTART(PinField, Mode, Xval, Yval)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pageBreakBefore w:val="0"/>
              <w:widowControl w:val="0"/>
              <w:spacing w:line="240" w:lineRule="auto"/>
              <w:rPr>
                <w:sz w:val="18"/>
                <w:szCs w:val="18"/>
              </w:rPr>
            </w:pPr>
            <w:r w:rsidDel="00000000" w:rsidR="00000000" w:rsidRPr="00000000">
              <w:rPr>
                <w:sz w:val="18"/>
                <w:szCs w:val="18"/>
                <w:rtl w:val="0"/>
              </w:rPr>
              <w:t xml:space="preserve">Start PinField smart pin(s): DIR=0, then </w:t>
            </w:r>
            <w:r w:rsidDel="00000000" w:rsidR="00000000" w:rsidRPr="00000000">
              <w:rPr>
                <w:sz w:val="18"/>
                <w:szCs w:val="18"/>
                <w:rtl w:val="0"/>
              </w:rPr>
              <w:t xml:space="preserve">WRPIN</w:t>
            </w:r>
            <w:r w:rsidDel="00000000" w:rsidR="00000000" w:rsidRPr="00000000">
              <w:rPr>
                <w:sz w:val="18"/>
                <w:szCs w:val="18"/>
                <w:rtl w:val="0"/>
              </w:rPr>
              <w:t xml:space="preserve">=Mode, WXPIN=Xval, WYPIN=Yval, then DIR=1.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PINCLEAR(PinField)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pageBreakBefore w:val="0"/>
              <w:widowControl w:val="0"/>
              <w:spacing w:line="240" w:lineRule="auto"/>
              <w:rPr>
                <w:sz w:val="18"/>
                <w:szCs w:val="18"/>
              </w:rPr>
            </w:pPr>
            <w:r w:rsidDel="00000000" w:rsidR="00000000" w:rsidRPr="00000000">
              <w:rPr>
                <w:sz w:val="18"/>
                <w:szCs w:val="18"/>
                <w:rtl w:val="0"/>
              </w:rPr>
              <w:t xml:space="preserve">Clear PinField smart pin(s): DIR=0, then WRPIN=0.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WRPIN</w:t>
            </w:r>
            <w:r w:rsidDel="00000000" w:rsidR="00000000" w:rsidRPr="00000000">
              <w:rPr>
                <w:rFonts w:ascii="Courier New" w:cs="Courier New" w:eastAsia="Courier New" w:hAnsi="Courier New"/>
                <w:b w:val="1"/>
                <w:sz w:val="18"/>
                <w:szCs w:val="18"/>
                <w:rtl w:val="0"/>
              </w:rPr>
              <w:t xml:space="preserve">(PinField,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pageBreakBefore w:val="0"/>
              <w:widowControl w:val="0"/>
              <w:spacing w:line="240" w:lineRule="auto"/>
              <w:rPr>
                <w:sz w:val="18"/>
                <w:szCs w:val="18"/>
              </w:rPr>
            </w:pPr>
            <w:r w:rsidDel="00000000" w:rsidR="00000000" w:rsidRPr="00000000">
              <w:rPr>
                <w:sz w:val="18"/>
                <w:szCs w:val="18"/>
                <w:rtl w:val="0"/>
              </w:rPr>
              <w:t xml:space="preserve">Write 'mode' register(s) of PinField smart pin(s) with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WXPIN</w:t>
            </w:r>
            <w:r w:rsidDel="00000000" w:rsidR="00000000" w:rsidRPr="00000000">
              <w:rPr>
                <w:rFonts w:ascii="Courier New" w:cs="Courier New" w:eastAsia="Courier New" w:hAnsi="Courier New"/>
                <w:b w:val="1"/>
                <w:sz w:val="18"/>
                <w:szCs w:val="18"/>
                <w:rtl w:val="0"/>
              </w:rPr>
              <w:t xml:space="preserve">(PinField,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pageBreakBefore w:val="0"/>
              <w:widowControl w:val="0"/>
              <w:spacing w:line="240" w:lineRule="auto"/>
              <w:rPr>
                <w:sz w:val="18"/>
                <w:szCs w:val="18"/>
              </w:rPr>
            </w:pPr>
            <w:r w:rsidDel="00000000" w:rsidR="00000000" w:rsidRPr="00000000">
              <w:rPr>
                <w:sz w:val="18"/>
                <w:szCs w:val="18"/>
                <w:rtl w:val="0"/>
              </w:rPr>
              <w:t xml:space="preserve">Write 'X' register(s) of PinField smart pin(s) with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WYPIN(PinField,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pageBreakBefore w:val="0"/>
              <w:widowControl w:val="0"/>
              <w:spacing w:line="240" w:lineRule="auto"/>
              <w:rPr>
                <w:sz w:val="18"/>
                <w:szCs w:val="18"/>
              </w:rPr>
            </w:pPr>
            <w:r w:rsidDel="00000000" w:rsidR="00000000" w:rsidRPr="00000000">
              <w:rPr>
                <w:sz w:val="18"/>
                <w:szCs w:val="18"/>
                <w:rtl w:val="0"/>
              </w:rPr>
              <w:t xml:space="preserve">Write 'Y' register(s) of PinField smart pin(s) with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AKPIN(PinField)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pageBreakBefore w:val="0"/>
              <w:widowControl w:val="0"/>
              <w:spacing w:line="240" w:lineRule="auto"/>
              <w:rPr>
                <w:sz w:val="18"/>
                <w:szCs w:val="18"/>
              </w:rPr>
            </w:pPr>
            <w:r w:rsidDel="00000000" w:rsidR="00000000" w:rsidRPr="00000000">
              <w:rPr>
                <w:sz w:val="18"/>
                <w:szCs w:val="18"/>
                <w:rtl w:val="0"/>
              </w:rPr>
              <w:t xml:space="preserve">Acknowledge PinField smart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RDPIN</w:t>
            </w:r>
            <w:r w:rsidDel="00000000" w:rsidR="00000000" w:rsidRPr="00000000">
              <w:rPr>
                <w:rFonts w:ascii="Courier New" w:cs="Courier New" w:eastAsia="Courier New" w:hAnsi="Courier New"/>
                <w:b w:val="1"/>
                <w:sz w:val="18"/>
                <w:szCs w:val="18"/>
                <w:rtl w:val="0"/>
              </w:rPr>
              <w:t xml:space="preserve">(Pin) : Zval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pageBreakBefore w:val="0"/>
              <w:widowControl w:val="0"/>
              <w:spacing w:line="240" w:lineRule="auto"/>
              <w:rPr>
                <w:sz w:val="18"/>
                <w:szCs w:val="18"/>
              </w:rPr>
            </w:pPr>
            <w:r w:rsidDel="00000000" w:rsidR="00000000" w:rsidRPr="00000000">
              <w:rPr>
                <w:sz w:val="18"/>
                <w:szCs w:val="18"/>
                <w:rtl w:val="0"/>
              </w:rPr>
              <w:t xml:space="preserve">Read Pin smart pin and acknowledge, Zval[31] = C flag from </w:t>
            </w:r>
            <w:r w:rsidDel="00000000" w:rsidR="00000000" w:rsidRPr="00000000">
              <w:rPr>
                <w:sz w:val="18"/>
                <w:szCs w:val="18"/>
                <w:rtl w:val="0"/>
              </w:rPr>
              <w:t xml:space="preserve">RDPIN</w:t>
            </w:r>
            <w:r w:rsidDel="00000000" w:rsidR="00000000" w:rsidRPr="00000000">
              <w:rPr>
                <w:sz w:val="18"/>
                <w:szCs w:val="18"/>
                <w:rtl w:val="0"/>
              </w:rPr>
              <w:t xml:space="preserve">, other bits are </w:t>
            </w:r>
            <w:r w:rsidDel="00000000" w:rsidR="00000000" w:rsidRPr="00000000">
              <w:rPr>
                <w:sz w:val="18"/>
                <w:szCs w:val="18"/>
                <w:rtl w:val="0"/>
              </w:rPr>
              <w:t xml:space="preserve">RDPIN</w:t>
            </w:r>
            <w:r w:rsidDel="00000000" w:rsidR="00000000" w:rsidRPr="00000000">
              <w:rPr>
                <w:sz w:val="18"/>
                <w:szCs w:val="18"/>
                <w:rtl w:val="0"/>
              </w:rPr>
              <w:t xml:space="preserv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RQPIN(Pin) : Zval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pageBreakBefore w:val="0"/>
              <w:widowControl w:val="0"/>
              <w:spacing w:line="240" w:lineRule="auto"/>
              <w:rPr>
                <w:sz w:val="18"/>
                <w:szCs w:val="18"/>
              </w:rPr>
            </w:pPr>
            <w:r w:rsidDel="00000000" w:rsidR="00000000" w:rsidRPr="00000000">
              <w:rPr>
                <w:sz w:val="18"/>
                <w:szCs w:val="18"/>
                <w:rtl w:val="0"/>
              </w:rPr>
              <w:t xml:space="preserve">Read Pin smart pin without acknowledge, Zval[31] = C flag from </w:t>
            </w:r>
            <w:r w:rsidDel="00000000" w:rsidR="00000000" w:rsidRPr="00000000">
              <w:rPr>
                <w:sz w:val="18"/>
                <w:szCs w:val="18"/>
                <w:rtl w:val="0"/>
              </w:rPr>
              <w:t xml:space="preserve">RQPIN</w:t>
            </w:r>
            <w:r w:rsidDel="00000000" w:rsidR="00000000" w:rsidRPr="00000000">
              <w:rPr>
                <w:sz w:val="18"/>
                <w:szCs w:val="18"/>
                <w:rtl w:val="0"/>
              </w:rPr>
              <w:t xml:space="preserve">, other bits are </w:t>
            </w:r>
            <w:r w:rsidDel="00000000" w:rsidR="00000000" w:rsidRPr="00000000">
              <w:rPr>
                <w:sz w:val="18"/>
                <w:szCs w:val="18"/>
                <w:rtl w:val="0"/>
              </w:rPr>
              <w:t xml:space="preserve">RQPIN</w:t>
            </w:r>
            <w:r w:rsidDel="00000000" w:rsidR="00000000" w:rsidRPr="00000000">
              <w:rPr>
                <w:sz w:val="18"/>
                <w:szCs w:val="18"/>
                <w:rtl w:val="0"/>
              </w:rPr>
              <w:t xml:space="preserve"> data.</w:t>
            </w:r>
          </w:p>
        </w:tc>
      </w:tr>
    </w:tbl>
    <w:p w:rsidR="00000000" w:rsidDel="00000000" w:rsidP="00000000" w:rsidRDefault="00000000" w:rsidRPr="00000000" w14:paraId="0000094A">
      <w:pPr>
        <w:pageBreakBefore w:val="0"/>
        <w:rPr>
          <w:sz w:val="18"/>
          <w:szCs w:val="18"/>
        </w:rPr>
      </w:pPr>
      <w:r w:rsidDel="00000000" w:rsidR="00000000" w:rsidRPr="00000000">
        <w:rPr>
          <w:rtl w:val="0"/>
        </w:rPr>
      </w:r>
    </w:p>
    <w:tbl>
      <w:tblPr>
        <w:tblStyle w:val="Table28"/>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4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Timing</w:t>
            </w:r>
            <w:r w:rsidDel="00000000" w:rsidR="00000000" w:rsidRPr="00000000">
              <w:rPr>
                <w:b w:val="1"/>
                <w:color w:val="ffffff"/>
                <w:sz w:val="18"/>
                <w:szCs w:val="18"/>
                <w:rtl w:val="0"/>
              </w:rPr>
              <w:t xml:space="preserve"> 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4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GETCT() :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spacing w:line="240" w:lineRule="auto"/>
              <w:rPr>
                <w:sz w:val="18"/>
                <w:szCs w:val="18"/>
              </w:rPr>
            </w:pPr>
            <w:r w:rsidDel="00000000" w:rsidR="00000000" w:rsidRPr="00000000">
              <w:rPr>
                <w:sz w:val="18"/>
                <w:szCs w:val="18"/>
                <w:rtl w:val="0"/>
              </w:rPr>
              <w:t xml:space="preserve">Get 32-bit system counter.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POLLCT</w:t>
            </w:r>
            <w:r w:rsidDel="00000000" w:rsidR="00000000" w:rsidRPr="00000000">
              <w:rPr>
                <w:rFonts w:ascii="Courier New" w:cs="Courier New" w:eastAsia="Courier New" w:hAnsi="Courier New"/>
                <w:b w:val="1"/>
                <w:sz w:val="18"/>
                <w:szCs w:val="18"/>
                <w:rtl w:val="0"/>
              </w:rPr>
              <w:t xml:space="preserve">(Tick) : Past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spacing w:line="240" w:lineRule="auto"/>
              <w:rPr>
                <w:sz w:val="18"/>
                <w:szCs w:val="18"/>
              </w:rPr>
            </w:pPr>
            <w:r w:rsidDel="00000000" w:rsidR="00000000" w:rsidRPr="00000000">
              <w:rPr>
                <w:sz w:val="18"/>
                <w:szCs w:val="18"/>
                <w:rtl w:val="0"/>
              </w:rPr>
              <w:t xml:space="preserve">Check if system counter has gone past 'Tick', returns -1 if past or 0 if not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WAITCT(Tick)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pageBreakBefore w:val="0"/>
              <w:widowControl w:val="0"/>
              <w:spacing w:line="240" w:lineRule="auto"/>
              <w:rPr>
                <w:sz w:val="18"/>
                <w:szCs w:val="18"/>
              </w:rPr>
            </w:pPr>
            <w:r w:rsidDel="00000000" w:rsidR="00000000" w:rsidRPr="00000000">
              <w:rPr>
                <w:sz w:val="18"/>
                <w:szCs w:val="18"/>
                <w:rtl w:val="0"/>
              </w:rPr>
              <w:t xml:space="preserve">Wait for system counter to get past 'Tick'.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WAITUS(Microseconds)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pageBreakBefore w:val="0"/>
              <w:widowControl w:val="0"/>
              <w:spacing w:line="240" w:lineRule="auto"/>
              <w:rPr>
                <w:sz w:val="18"/>
                <w:szCs w:val="18"/>
              </w:rPr>
            </w:pPr>
            <w:r w:rsidDel="00000000" w:rsidR="00000000" w:rsidRPr="00000000">
              <w:rPr>
                <w:sz w:val="18"/>
                <w:szCs w:val="18"/>
                <w:rtl w:val="0"/>
              </w:rPr>
              <w:t xml:space="preserve">Wait Microseconds, uses CLKFREQ, duration must not exceed $8000_0000 clocks.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WAITMS(Milliseconds)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pageBreakBefore w:val="0"/>
              <w:widowControl w:val="0"/>
              <w:spacing w:line="240" w:lineRule="auto"/>
              <w:rPr>
                <w:sz w:val="18"/>
                <w:szCs w:val="18"/>
              </w:rPr>
            </w:pPr>
            <w:r w:rsidDel="00000000" w:rsidR="00000000" w:rsidRPr="00000000">
              <w:rPr>
                <w:sz w:val="18"/>
                <w:szCs w:val="18"/>
                <w:rtl w:val="0"/>
              </w:rPr>
              <w:t xml:space="preserve">Wait Milliseconds, uses </w:t>
            </w:r>
            <w:r w:rsidDel="00000000" w:rsidR="00000000" w:rsidRPr="00000000">
              <w:rPr>
                <w:sz w:val="18"/>
                <w:szCs w:val="18"/>
                <w:rtl w:val="0"/>
              </w:rPr>
              <w:t xml:space="preserve">CLKFREQ</w:t>
            </w:r>
            <w:r w:rsidDel="00000000" w:rsidR="00000000" w:rsidRPr="00000000">
              <w:rPr>
                <w:sz w:val="18"/>
                <w:szCs w:val="18"/>
                <w:rtl w:val="0"/>
              </w:rPr>
              <w:t xml:space="preserve">, duration must not exceed $8000_0000 clocks.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GETSEC() :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pageBreakBefore w:val="0"/>
              <w:widowControl w:val="0"/>
              <w:spacing w:line="240" w:lineRule="auto"/>
              <w:rPr>
                <w:sz w:val="18"/>
                <w:szCs w:val="18"/>
              </w:rPr>
            </w:pPr>
            <w:r w:rsidDel="00000000" w:rsidR="00000000" w:rsidRPr="00000000">
              <w:rPr>
                <w:sz w:val="18"/>
                <w:szCs w:val="18"/>
                <w:rtl w:val="0"/>
              </w:rPr>
              <w:t xml:space="preserve">Get seconds since booting, uses 64-bit system counter and CLKFREQ, rolls over every 136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GETMS</w:t>
            </w:r>
            <w:r w:rsidDel="00000000" w:rsidR="00000000" w:rsidRPr="00000000">
              <w:rPr>
                <w:rFonts w:ascii="Courier New" w:cs="Courier New" w:eastAsia="Courier New" w:hAnsi="Courier New"/>
                <w:b w:val="1"/>
                <w:sz w:val="18"/>
                <w:szCs w:val="18"/>
                <w:rtl w:val="0"/>
              </w:rPr>
              <w:t xml:space="preserve">() : 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pageBreakBefore w:val="0"/>
              <w:widowControl w:val="0"/>
              <w:spacing w:line="240" w:lineRule="auto"/>
              <w:rPr>
                <w:sz w:val="18"/>
                <w:szCs w:val="18"/>
              </w:rPr>
            </w:pPr>
            <w:r w:rsidDel="00000000" w:rsidR="00000000" w:rsidRPr="00000000">
              <w:rPr>
                <w:sz w:val="18"/>
                <w:szCs w:val="18"/>
                <w:rtl w:val="0"/>
              </w:rPr>
              <w:t xml:space="preserve">Get milliseconds since booting, uses 64-bit system counter and CLKFREQ, rolls over every 49.7 days.</w:t>
            </w:r>
          </w:p>
        </w:tc>
      </w:tr>
    </w:tbl>
    <w:p w:rsidR="00000000" w:rsidDel="00000000" w:rsidP="00000000" w:rsidRDefault="00000000" w:rsidRPr="00000000" w14:paraId="0000095B">
      <w:pPr>
        <w:pageBreakBefore w:val="0"/>
        <w:rPr>
          <w:sz w:val="18"/>
          <w:szCs w:val="18"/>
        </w:rPr>
      </w:pPr>
      <w:r w:rsidDel="00000000" w:rsidR="00000000" w:rsidRPr="00000000">
        <w:rPr>
          <w:rtl w:val="0"/>
        </w:rPr>
      </w:r>
    </w:p>
    <w:tbl>
      <w:tblPr>
        <w:tblStyle w:val="Table29"/>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5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PASM interfacing</w:t>
            </w: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95D">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CALL(RegisterOrHubAddr)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pageBreakBefore w:val="0"/>
              <w:widowControl w:val="0"/>
              <w:spacing w:line="240" w:lineRule="auto"/>
              <w:rPr>
                <w:sz w:val="18"/>
                <w:szCs w:val="18"/>
              </w:rPr>
            </w:pPr>
            <w:r w:rsidDel="00000000" w:rsidR="00000000" w:rsidRPr="00000000">
              <w:rPr>
                <w:sz w:val="18"/>
                <w:szCs w:val="18"/>
                <w:rtl w:val="0"/>
              </w:rPr>
              <w:t xml:space="preserve">CALL PASM code at Addr, PASM code should avoid registers </w:t>
            </w:r>
            <w:r w:rsidDel="00000000" w:rsidR="00000000" w:rsidRPr="00000000">
              <w:rPr>
                <w:sz w:val="18"/>
                <w:szCs w:val="18"/>
                <w:rtl w:val="0"/>
              </w:rPr>
              <w:t xml:space="preserve">$120</w:t>
            </w:r>
            <w:r w:rsidDel="00000000" w:rsidR="00000000" w:rsidRPr="00000000">
              <w:rPr>
                <w:sz w:val="18"/>
                <w:szCs w:val="18"/>
                <w:rtl w:val="0"/>
              </w:rPr>
              <w:t xml:space="preserve">..$1D7 and LUT $010..$1FF.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REGEXEC(HubAddr)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pageBreakBefore w:val="0"/>
              <w:widowControl w:val="0"/>
              <w:spacing w:line="240" w:lineRule="auto"/>
              <w:rPr>
                <w:sz w:val="18"/>
                <w:szCs w:val="18"/>
              </w:rPr>
            </w:pPr>
            <w:r w:rsidDel="00000000" w:rsidR="00000000" w:rsidRPr="00000000">
              <w:rPr>
                <w:sz w:val="18"/>
                <w:szCs w:val="18"/>
                <w:rtl w:val="0"/>
              </w:rPr>
              <w:t xml:space="preserve">Load a self-defined chunk of PASM code at HubAddr into registers and CALL it. See REGEXEC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REGLOAD(HubAddr)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pageBreakBefore w:val="0"/>
              <w:widowControl w:val="0"/>
              <w:spacing w:line="240" w:lineRule="auto"/>
              <w:rPr>
                <w:sz w:val="18"/>
                <w:szCs w:val="18"/>
              </w:rPr>
            </w:pPr>
            <w:r w:rsidDel="00000000" w:rsidR="00000000" w:rsidRPr="00000000">
              <w:rPr>
                <w:sz w:val="18"/>
                <w:szCs w:val="18"/>
                <w:rtl w:val="0"/>
              </w:rPr>
              <w:t xml:space="preserve">Load a self-defined chunk of PASM code or data at HubAddr into registers. See REGLOAD description.</w:t>
            </w:r>
          </w:p>
        </w:tc>
      </w:tr>
    </w:tbl>
    <w:p w:rsidR="00000000" w:rsidDel="00000000" w:rsidP="00000000" w:rsidRDefault="00000000" w:rsidRPr="00000000" w14:paraId="00000964">
      <w:pPr>
        <w:pageBreakBefore w:val="0"/>
        <w:rPr>
          <w:sz w:val="18"/>
          <w:szCs w:val="18"/>
        </w:rPr>
      </w:pPr>
      <w:r w:rsidDel="00000000" w:rsidR="00000000" w:rsidRPr="00000000">
        <w:rPr>
          <w:rtl w:val="0"/>
        </w:rPr>
      </w:r>
    </w:p>
    <w:tbl>
      <w:tblPr>
        <w:tblStyle w:val="Table30"/>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65">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Math</w:t>
            </w:r>
            <w:r w:rsidDel="00000000" w:rsidR="00000000" w:rsidRPr="00000000">
              <w:rPr>
                <w:b w:val="1"/>
                <w:color w:val="ffffff"/>
                <w:sz w:val="18"/>
                <w:szCs w:val="18"/>
                <w:rtl w:val="0"/>
              </w:rPr>
              <w:t xml:space="preserve"> 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6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ROTXY</w:t>
            </w:r>
            <w:r w:rsidDel="00000000" w:rsidR="00000000" w:rsidRPr="00000000">
              <w:rPr>
                <w:rFonts w:ascii="Courier New" w:cs="Courier New" w:eastAsia="Courier New" w:hAnsi="Courier New"/>
                <w:b w:val="1"/>
                <w:sz w:val="18"/>
                <w:szCs w:val="18"/>
                <w:rtl w:val="0"/>
              </w:rPr>
              <w:t xml:space="preserve">(x, y, angle32bit) : </w:t>
            </w:r>
            <w:r w:rsidDel="00000000" w:rsidR="00000000" w:rsidRPr="00000000">
              <w:rPr>
                <w:rFonts w:ascii="Courier New" w:cs="Courier New" w:eastAsia="Courier New" w:hAnsi="Courier New"/>
                <w:b w:val="1"/>
                <w:sz w:val="18"/>
                <w:szCs w:val="18"/>
                <w:rtl w:val="0"/>
              </w:rPr>
              <w:t xml:space="preserve">rotx</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roty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pageBreakBefore w:val="0"/>
              <w:widowControl w:val="0"/>
              <w:spacing w:line="240" w:lineRule="auto"/>
              <w:rPr>
                <w:sz w:val="18"/>
                <w:szCs w:val="18"/>
              </w:rPr>
            </w:pPr>
            <w:r w:rsidDel="00000000" w:rsidR="00000000" w:rsidRPr="00000000">
              <w:rPr>
                <w:sz w:val="18"/>
                <w:szCs w:val="18"/>
                <w:rtl w:val="0"/>
              </w:rPr>
              <w:t xml:space="preserve">Rotate (x,y) by </w:t>
            </w:r>
            <w:r w:rsidDel="00000000" w:rsidR="00000000" w:rsidRPr="00000000">
              <w:rPr>
                <w:sz w:val="18"/>
                <w:szCs w:val="18"/>
                <w:rtl w:val="0"/>
              </w:rPr>
              <w:t xml:space="preserve">angle32bit</w:t>
            </w:r>
            <w:r w:rsidDel="00000000" w:rsidR="00000000" w:rsidRPr="00000000">
              <w:rPr>
                <w:sz w:val="18"/>
                <w:szCs w:val="18"/>
                <w:rtl w:val="0"/>
              </w:rPr>
              <w:t xml:space="preserve"> and return rotated (x,y).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POLXY(length, angle32bit) : x, y</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pageBreakBefore w:val="0"/>
              <w:widowControl w:val="0"/>
              <w:spacing w:line="240" w:lineRule="auto"/>
              <w:rPr>
                <w:sz w:val="18"/>
                <w:szCs w:val="18"/>
              </w:rPr>
            </w:pPr>
            <w:r w:rsidDel="00000000" w:rsidR="00000000" w:rsidRPr="00000000">
              <w:rPr>
                <w:sz w:val="18"/>
                <w:szCs w:val="18"/>
                <w:rtl w:val="0"/>
              </w:rPr>
              <w:t xml:space="preserve">Convert (length,</w:t>
            </w:r>
            <w:r w:rsidDel="00000000" w:rsidR="00000000" w:rsidRPr="00000000">
              <w:rPr>
                <w:sz w:val="18"/>
                <w:szCs w:val="18"/>
                <w:rtl w:val="0"/>
              </w:rPr>
              <w:t xml:space="preserve">angle32bit</w:t>
            </w:r>
            <w:r w:rsidDel="00000000" w:rsidR="00000000" w:rsidRPr="00000000">
              <w:rPr>
                <w:sz w:val="18"/>
                <w:szCs w:val="18"/>
                <w:rtl w:val="0"/>
              </w:rPr>
              <w:t xml:space="preserve">) to (x,y).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XYPOL</w:t>
            </w:r>
            <w:r w:rsidDel="00000000" w:rsidR="00000000" w:rsidRPr="00000000">
              <w:rPr>
                <w:rFonts w:ascii="Courier New" w:cs="Courier New" w:eastAsia="Courier New" w:hAnsi="Courier New"/>
                <w:b w:val="1"/>
                <w:sz w:val="18"/>
                <w:szCs w:val="18"/>
                <w:rtl w:val="0"/>
              </w:rPr>
              <w:t xml:space="preserve">(x, y) : length, angle32bit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pageBreakBefore w:val="0"/>
              <w:widowControl w:val="0"/>
              <w:spacing w:line="240" w:lineRule="auto"/>
              <w:rPr>
                <w:sz w:val="18"/>
                <w:szCs w:val="18"/>
              </w:rPr>
            </w:pPr>
            <w:r w:rsidDel="00000000" w:rsidR="00000000" w:rsidRPr="00000000">
              <w:rPr>
                <w:sz w:val="18"/>
                <w:szCs w:val="18"/>
                <w:rtl w:val="0"/>
              </w:rPr>
              <w:t xml:space="preserve">Convert (x,y) to (length,</w:t>
            </w:r>
            <w:r w:rsidDel="00000000" w:rsidR="00000000" w:rsidRPr="00000000">
              <w:rPr>
                <w:sz w:val="18"/>
                <w:szCs w:val="18"/>
                <w:rtl w:val="0"/>
              </w:rPr>
              <w:t xml:space="preserve">angle32bit</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QSIN(length, step, stepsInCircle) : y</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pageBreakBefore w:val="0"/>
              <w:widowControl w:val="0"/>
              <w:spacing w:line="240" w:lineRule="auto"/>
              <w:rPr>
                <w:sz w:val="18"/>
                <w:szCs w:val="18"/>
              </w:rPr>
            </w:pPr>
            <w:r w:rsidDel="00000000" w:rsidR="00000000" w:rsidRPr="00000000">
              <w:rPr>
                <w:sz w:val="18"/>
                <w:szCs w:val="18"/>
                <w:rtl w:val="0"/>
              </w:rPr>
              <w:t xml:space="preserve">Rotate (length,0) by (step / stepsInCircle) * 2Pi and return y. Use 0 for stepsInCircle = $1_0000_0000. stepsInCircle is unsigned.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QCOS(length, step, stepsInCircle) : x</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pageBreakBefore w:val="0"/>
              <w:widowControl w:val="0"/>
              <w:spacing w:line="240" w:lineRule="auto"/>
              <w:rPr>
                <w:sz w:val="18"/>
                <w:szCs w:val="18"/>
              </w:rPr>
            </w:pPr>
            <w:r w:rsidDel="00000000" w:rsidR="00000000" w:rsidRPr="00000000">
              <w:rPr>
                <w:sz w:val="18"/>
                <w:szCs w:val="18"/>
                <w:rtl w:val="0"/>
              </w:rPr>
              <w:t xml:space="preserve">Rotate (length,0) by (step / stepsInCircle) * 2Pi and return x. Use 0 for stepsInCircle = $1_0000_0000. stepsInCircle is unsigned.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MULDIV64(mult1,mult2,divisor) : quotient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pageBreakBefore w:val="0"/>
              <w:widowControl w:val="0"/>
              <w:spacing w:line="240" w:lineRule="auto"/>
              <w:rPr>
                <w:sz w:val="18"/>
                <w:szCs w:val="18"/>
              </w:rPr>
            </w:pPr>
            <w:r w:rsidDel="00000000" w:rsidR="00000000" w:rsidRPr="00000000">
              <w:rPr>
                <w:sz w:val="18"/>
                <w:szCs w:val="18"/>
                <w:rtl w:val="0"/>
              </w:rPr>
              <w:t xml:space="preserve">Divide the 64-bit product of 'mult1' and 'mult2' by 'divisor', return quotient (unsigned 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GETRND</w:t>
            </w:r>
            <w:r w:rsidDel="00000000" w:rsidR="00000000" w:rsidRPr="00000000">
              <w:rPr>
                <w:rFonts w:ascii="Courier New" w:cs="Courier New" w:eastAsia="Courier New" w:hAnsi="Courier New"/>
                <w:b w:val="1"/>
                <w:sz w:val="18"/>
                <w:szCs w:val="18"/>
                <w:rtl w:val="0"/>
              </w:rPr>
              <w:t xml:space="preserve">() : rnd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pageBreakBefore w:val="0"/>
              <w:widowControl w:val="0"/>
              <w:spacing w:line="240" w:lineRule="auto"/>
              <w:rPr>
                <w:sz w:val="18"/>
                <w:szCs w:val="18"/>
              </w:rPr>
            </w:pPr>
            <w:r w:rsidDel="00000000" w:rsidR="00000000" w:rsidRPr="00000000">
              <w:rPr>
                <w:sz w:val="18"/>
                <w:szCs w:val="18"/>
                <w:rtl w:val="0"/>
              </w:rPr>
              <w:t xml:space="preserve">Get random long (from xoroshiro128** PRNG, seeded on boot with thermal noise from ADC).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NAN(float) : NotANumber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pageBreakBefore w:val="0"/>
              <w:widowControl w:val="0"/>
              <w:spacing w:line="240" w:lineRule="auto"/>
              <w:rPr>
                <w:sz w:val="18"/>
                <w:szCs w:val="18"/>
              </w:rPr>
            </w:pPr>
            <w:r w:rsidDel="00000000" w:rsidR="00000000" w:rsidRPr="00000000">
              <w:rPr>
                <w:sz w:val="18"/>
                <w:szCs w:val="18"/>
                <w:rtl w:val="0"/>
              </w:rPr>
              <w:t xml:space="preserve">Determine if a floating-point value is not a number, return true (-1) or false (0).</w:t>
            </w:r>
          </w:p>
        </w:tc>
      </w:tr>
    </w:tbl>
    <w:p w:rsidR="00000000" w:rsidDel="00000000" w:rsidP="00000000" w:rsidRDefault="00000000" w:rsidRPr="00000000" w14:paraId="00000977">
      <w:pPr>
        <w:pageBreakBefore w:val="0"/>
        <w:rPr>
          <w:sz w:val="18"/>
          <w:szCs w:val="18"/>
        </w:rPr>
      </w:pPr>
      <w:r w:rsidDel="00000000" w:rsidR="00000000" w:rsidRPr="00000000">
        <w:rPr>
          <w:rtl w:val="0"/>
        </w:rPr>
      </w:r>
    </w:p>
    <w:tbl>
      <w:tblPr>
        <w:tblStyle w:val="Table31"/>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78">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Memory 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7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GETREGS(HubAddr, CogAddr,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pageBreakBefore w:val="0"/>
              <w:widowControl w:val="0"/>
              <w:spacing w:line="240" w:lineRule="auto"/>
              <w:rPr>
                <w:sz w:val="18"/>
                <w:szCs w:val="18"/>
              </w:rPr>
            </w:pPr>
            <w:r w:rsidDel="00000000" w:rsidR="00000000" w:rsidRPr="00000000">
              <w:rPr>
                <w:sz w:val="18"/>
                <w:szCs w:val="18"/>
                <w:rtl w:val="0"/>
              </w:rPr>
              <w:t xml:space="preserve">Move Count registers at CogAddr to longs at HubAddr.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SETREGS(HubAddr, CogAddr,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pageBreakBefore w:val="0"/>
              <w:widowControl w:val="0"/>
              <w:spacing w:line="240" w:lineRule="auto"/>
              <w:rPr>
                <w:sz w:val="18"/>
                <w:szCs w:val="18"/>
              </w:rPr>
            </w:pPr>
            <w:r w:rsidDel="00000000" w:rsidR="00000000" w:rsidRPr="00000000">
              <w:rPr>
                <w:sz w:val="18"/>
                <w:szCs w:val="18"/>
                <w:rtl w:val="0"/>
              </w:rPr>
              <w:t xml:space="preserve">Move Count longs at HubAddr to registers at CogAddr.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BYTEFILL(Destination, Value,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sz w:val="18"/>
                <w:szCs w:val="18"/>
              </w:rPr>
            </w:pPr>
            <w:r w:rsidDel="00000000" w:rsidR="00000000" w:rsidRPr="00000000">
              <w:rPr>
                <w:sz w:val="18"/>
                <w:szCs w:val="18"/>
                <w:rtl w:val="0"/>
              </w:rPr>
              <w:t xml:space="preserve">Fill Count bytes starting at Destination with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WORDFILL(Destination, Value,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sz w:val="18"/>
                <w:szCs w:val="18"/>
              </w:rPr>
            </w:pPr>
            <w:r w:rsidDel="00000000" w:rsidR="00000000" w:rsidRPr="00000000">
              <w:rPr>
                <w:sz w:val="18"/>
                <w:szCs w:val="18"/>
                <w:rtl w:val="0"/>
              </w:rPr>
              <w:t xml:space="preserve">Fill Count words starting at Destination with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LONGFILL(Destination, Value,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sz w:val="18"/>
                <w:szCs w:val="18"/>
              </w:rPr>
            </w:pPr>
            <w:r w:rsidDel="00000000" w:rsidR="00000000" w:rsidRPr="00000000">
              <w:rPr>
                <w:sz w:val="18"/>
                <w:szCs w:val="18"/>
                <w:rtl w:val="0"/>
              </w:rPr>
              <w:t xml:space="preserve">Fill Count longs starting at Destination with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BYTEMOVE(Destination, Source,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pageBreakBefore w:val="0"/>
              <w:widowControl w:val="0"/>
              <w:spacing w:line="240" w:lineRule="auto"/>
              <w:rPr>
                <w:sz w:val="18"/>
                <w:szCs w:val="18"/>
              </w:rPr>
            </w:pPr>
            <w:r w:rsidDel="00000000" w:rsidR="00000000" w:rsidRPr="00000000">
              <w:rPr>
                <w:sz w:val="18"/>
                <w:szCs w:val="18"/>
                <w:rtl w:val="0"/>
              </w:rPr>
              <w:t xml:space="preserve">Move Count bytes from Source to Destination.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WORDMOVE(Destination, Source,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pageBreakBefore w:val="0"/>
              <w:widowControl w:val="0"/>
              <w:spacing w:line="240" w:lineRule="auto"/>
              <w:rPr>
                <w:sz w:val="18"/>
                <w:szCs w:val="18"/>
              </w:rPr>
            </w:pPr>
            <w:r w:rsidDel="00000000" w:rsidR="00000000" w:rsidRPr="00000000">
              <w:rPr>
                <w:sz w:val="18"/>
                <w:szCs w:val="18"/>
                <w:rtl w:val="0"/>
              </w:rPr>
              <w:t xml:space="preserve">Move Count words from Source to Destination.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LONGMOVE(Destination, Source,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pageBreakBefore w:val="0"/>
              <w:widowControl w:val="0"/>
              <w:spacing w:line="240" w:lineRule="auto"/>
              <w:rPr>
                <w:sz w:val="18"/>
                <w:szCs w:val="18"/>
              </w:rPr>
            </w:pPr>
            <w:r w:rsidDel="00000000" w:rsidR="00000000" w:rsidRPr="00000000">
              <w:rPr>
                <w:sz w:val="18"/>
                <w:szCs w:val="18"/>
                <w:rtl w:val="0"/>
              </w:rPr>
              <w:t xml:space="preserve">Move Count longs from Source to Destination.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pageBreakBefore w:val="0"/>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BYTESWAP(AddrA, AddrB, 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sz w:val="18"/>
                <w:szCs w:val="18"/>
              </w:rPr>
            </w:pPr>
            <w:r w:rsidDel="00000000" w:rsidR="00000000" w:rsidRPr="00000000">
              <w:rPr>
                <w:sz w:val="18"/>
                <w:szCs w:val="18"/>
                <w:rtl w:val="0"/>
              </w:rPr>
              <w:t xml:space="preserve">Swap Count bytes of data starting at AddrA and AddrB.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WORDSWAP</w:t>
            </w:r>
            <w:r w:rsidDel="00000000" w:rsidR="00000000" w:rsidRPr="00000000">
              <w:rPr>
                <w:rFonts w:ascii="Courier New" w:cs="Courier New" w:eastAsia="Courier New" w:hAnsi="Courier New"/>
                <w:b w:val="1"/>
                <w:sz w:val="18"/>
                <w:szCs w:val="18"/>
                <w:rtl w:val="0"/>
              </w:rPr>
              <w:t xml:space="preserve">(AddrA, AddrB, 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sz w:val="18"/>
                <w:szCs w:val="18"/>
              </w:rPr>
            </w:pPr>
            <w:r w:rsidDel="00000000" w:rsidR="00000000" w:rsidRPr="00000000">
              <w:rPr>
                <w:sz w:val="18"/>
                <w:szCs w:val="18"/>
                <w:rtl w:val="0"/>
              </w:rPr>
              <w:t xml:space="preserve">Swap Count words of data starting at AddrA and AddrB.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LONG</w:t>
            </w:r>
            <w:r w:rsidDel="00000000" w:rsidR="00000000" w:rsidRPr="00000000">
              <w:rPr>
                <w:rFonts w:ascii="Courier New" w:cs="Courier New" w:eastAsia="Courier New" w:hAnsi="Courier New"/>
                <w:b w:val="1"/>
                <w:sz w:val="18"/>
                <w:szCs w:val="18"/>
                <w:rtl w:val="0"/>
              </w:rPr>
              <w:t xml:space="preserve">SWAP(AddrA, AddrB, 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sz w:val="18"/>
                <w:szCs w:val="18"/>
              </w:rPr>
            </w:pPr>
            <w:r w:rsidDel="00000000" w:rsidR="00000000" w:rsidRPr="00000000">
              <w:rPr>
                <w:sz w:val="18"/>
                <w:szCs w:val="18"/>
                <w:rtl w:val="0"/>
              </w:rPr>
              <w:t xml:space="preserve">Swap Count longs of data starting at AddrA and AddrB.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BYTECOMP(AddrA, AddrB, Count) : Match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sz w:val="18"/>
                <w:szCs w:val="18"/>
              </w:rPr>
            </w:pPr>
            <w:r w:rsidDel="00000000" w:rsidR="00000000" w:rsidRPr="00000000">
              <w:rPr>
                <w:sz w:val="18"/>
                <w:szCs w:val="18"/>
                <w:rtl w:val="0"/>
              </w:rPr>
              <w:t xml:space="preserve">Compare Count bytes of data starting at AddrA and AddrB, return -1 if match or 0 if mismatch.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WORDCOMP(AddrA, AddrB, Count) : Match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sz w:val="18"/>
                <w:szCs w:val="18"/>
              </w:rPr>
            </w:pPr>
            <w:r w:rsidDel="00000000" w:rsidR="00000000" w:rsidRPr="00000000">
              <w:rPr>
                <w:sz w:val="18"/>
                <w:szCs w:val="18"/>
                <w:rtl w:val="0"/>
              </w:rPr>
              <w:t xml:space="preserve">Compare Count words of data starting at AddrA and AddrB, return -1 if match or 0 if mismatch.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LONGCOMP</w:t>
            </w:r>
            <w:r w:rsidDel="00000000" w:rsidR="00000000" w:rsidRPr="00000000">
              <w:rPr>
                <w:rFonts w:ascii="Courier New" w:cs="Courier New" w:eastAsia="Courier New" w:hAnsi="Courier New"/>
                <w:b w:val="1"/>
                <w:sz w:val="18"/>
                <w:szCs w:val="18"/>
                <w:rtl w:val="0"/>
              </w:rPr>
              <w:t xml:space="preserve">(AddrA, AddrB, Count) : Match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sz w:val="18"/>
                <w:szCs w:val="18"/>
              </w:rPr>
            </w:pPr>
            <w:r w:rsidDel="00000000" w:rsidR="00000000" w:rsidRPr="00000000">
              <w:rPr>
                <w:sz w:val="18"/>
                <w:szCs w:val="18"/>
                <w:rtl w:val="0"/>
              </w:rPr>
              <w:t xml:space="preserve">Compare Count longs of data starting at AddrA and AddrB, return -1 if match or 0 if mismatch.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Courier New" w:cs="Courier New" w:eastAsia="Courier New" w:hAnsi="Courier New"/>
                <w:b w:val="1"/>
                <w:color w:val="a61c00"/>
                <w:sz w:val="18"/>
                <w:szCs w:val="18"/>
              </w:rPr>
            </w:pPr>
            <w:r w:rsidDel="00000000" w:rsidR="00000000" w:rsidRPr="00000000">
              <w:rPr>
                <w:rFonts w:ascii="Courier New" w:cs="Courier New" w:eastAsia="Courier New" w:hAnsi="Courier New"/>
                <w:b w:val="1"/>
                <w:sz w:val="18"/>
                <w:szCs w:val="18"/>
                <w:rtl w:val="0"/>
              </w:rPr>
              <w:t xml:space="preserve">SIZEOF(Structure) : ByteCount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sz w:val="18"/>
                <w:szCs w:val="18"/>
              </w:rPr>
            </w:pPr>
            <w:r w:rsidDel="00000000" w:rsidR="00000000" w:rsidRPr="00000000">
              <w:rPr>
                <w:sz w:val="18"/>
                <w:szCs w:val="18"/>
                <w:rtl w:val="0"/>
              </w:rPr>
              <w:t xml:space="preserve">Get the size of a Structure in bytes. Structure can be a structure variable, a structure pointer variable, or a STRUCT name.</w:t>
            </w:r>
          </w:p>
        </w:tc>
      </w:tr>
    </w:tbl>
    <w:p w:rsidR="00000000" w:rsidDel="00000000" w:rsidP="00000000" w:rsidRDefault="00000000" w:rsidRPr="00000000" w14:paraId="00000998">
      <w:pPr>
        <w:pageBreakBefore w:val="0"/>
        <w:rPr>
          <w:sz w:val="18"/>
          <w:szCs w:val="18"/>
        </w:rPr>
      </w:pPr>
      <w:r w:rsidDel="00000000" w:rsidR="00000000" w:rsidRPr="00000000">
        <w:rPr>
          <w:rtl w:val="0"/>
        </w:rPr>
      </w:r>
    </w:p>
    <w:tbl>
      <w:tblPr>
        <w:tblStyle w:val="Table32"/>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9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String</w:t>
            </w:r>
            <w:r w:rsidDel="00000000" w:rsidR="00000000" w:rsidRPr="00000000">
              <w:rPr>
                <w:b w:val="1"/>
                <w:color w:val="ffffff"/>
                <w:sz w:val="18"/>
                <w:szCs w:val="18"/>
                <w:rtl w:val="0"/>
              </w:rPr>
              <w:t xml:space="preserve"> 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9A">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STRSIZE(Addr) :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pageBreakBefore w:val="0"/>
              <w:widowControl w:val="0"/>
              <w:spacing w:line="240" w:lineRule="auto"/>
              <w:rPr>
                <w:sz w:val="18"/>
                <w:szCs w:val="18"/>
              </w:rPr>
            </w:pPr>
            <w:r w:rsidDel="00000000" w:rsidR="00000000" w:rsidRPr="00000000">
              <w:rPr>
                <w:sz w:val="18"/>
                <w:szCs w:val="18"/>
                <w:rtl w:val="0"/>
              </w:rPr>
              <w:t xml:space="preserve">Count bytes in zero-terminated string at Addr and return string size, not including the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STRCOMP(AddrA, AddrB) :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pageBreakBefore w:val="0"/>
              <w:widowControl w:val="0"/>
              <w:spacing w:line="240" w:lineRule="auto"/>
              <w:rPr>
                <w:sz w:val="18"/>
                <w:szCs w:val="18"/>
              </w:rPr>
            </w:pPr>
            <w:r w:rsidDel="00000000" w:rsidR="00000000" w:rsidRPr="00000000">
              <w:rPr>
                <w:sz w:val="18"/>
                <w:szCs w:val="18"/>
                <w:rtl w:val="0"/>
              </w:rPr>
              <w:t xml:space="preserve">Compare zero-terminated strings at AddrA and AddrB, return -1 if match or 0 if mismatch.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STRCOPY(Destination, Source,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pageBreakBefore w:val="0"/>
              <w:widowControl w:val="0"/>
              <w:spacing w:line="240" w:lineRule="auto"/>
              <w:rPr>
                <w:sz w:val="18"/>
                <w:szCs w:val="18"/>
              </w:rPr>
            </w:pPr>
            <w:r w:rsidDel="00000000" w:rsidR="00000000" w:rsidRPr="00000000">
              <w:rPr>
                <w:sz w:val="18"/>
                <w:szCs w:val="18"/>
                <w:rtl w:val="0"/>
              </w:rPr>
              <w:t xml:space="preserve">Copy a zero-terminated string of up to Max characters from Source to Destination. The copied string will occupy up to Max+1 bytes, including the zero terminator.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@"Text" : StringAddress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sz w:val="18"/>
                <w:szCs w:val="18"/>
              </w:rPr>
            </w:pPr>
            <w:r w:rsidDel="00000000" w:rsidR="00000000" w:rsidRPr="00000000">
              <w:rPr>
                <w:sz w:val="18"/>
                <w:szCs w:val="18"/>
                <w:rtl w:val="0"/>
              </w:rPr>
              <w:t xml:space="preserve">Compose a zero-terminated string from text within quotes, return address of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STRING("Text",13) : StringAddress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pageBreakBefore w:val="0"/>
              <w:widowControl w:val="0"/>
              <w:spacing w:line="240" w:lineRule="auto"/>
              <w:rPr>
                <w:sz w:val="18"/>
                <w:szCs w:val="18"/>
              </w:rPr>
            </w:pPr>
            <w:r w:rsidDel="00000000" w:rsidR="00000000" w:rsidRPr="00000000">
              <w:rPr>
                <w:sz w:val="18"/>
                <w:szCs w:val="18"/>
                <w:rtl w:val="0"/>
              </w:rPr>
              <w:t xml:space="preserve">Compose a zero-terminated string (quoted characters and values 1..255), return address of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5">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LSTRING</w:t>
            </w:r>
            <w:r w:rsidDel="00000000" w:rsidR="00000000" w:rsidRPr="00000000">
              <w:rPr>
                <w:rFonts w:ascii="Courier New" w:cs="Courier New" w:eastAsia="Courier New" w:hAnsi="Courier New"/>
                <w:b w:val="1"/>
                <w:sz w:val="18"/>
                <w:szCs w:val="18"/>
                <w:rtl w:val="0"/>
              </w:rPr>
              <w:t xml:space="preserve">("Hello",0,"Terve",0) : StringAddress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pageBreakBefore w:val="0"/>
              <w:widowControl w:val="0"/>
              <w:spacing w:line="240" w:lineRule="auto"/>
              <w:rPr>
                <w:sz w:val="18"/>
                <w:szCs w:val="18"/>
              </w:rPr>
            </w:pPr>
            <w:r w:rsidDel="00000000" w:rsidR="00000000" w:rsidRPr="00000000">
              <w:rPr>
                <w:sz w:val="18"/>
                <w:szCs w:val="18"/>
                <w:rtl w:val="0"/>
              </w:rPr>
              <w:t xml:space="preserve">Compose a length-headed string (quoted characters and values 0..255), return address of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w:t>
            </w:r>
            <w:r w:rsidDel="00000000" w:rsidR="00000000" w:rsidRPr="00000000">
              <w:rPr>
                <w:rFonts w:ascii="Courier New" w:cs="Courier New" w:eastAsia="Courier New" w:hAnsi="Courier New"/>
                <w:b w:val="1"/>
                <w:sz w:val="18"/>
                <w:szCs w:val="18"/>
                <w:rtl w:val="0"/>
              </w:rPr>
              <w:t xml:space="preserve">($80,$09,$77,WORD $1234,LONG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pageBreakBefore w:val="0"/>
              <w:widowControl w:val="0"/>
              <w:spacing w:line="240" w:lineRule="auto"/>
              <w:rPr>
                <w:sz w:val="18"/>
                <w:szCs w:val="18"/>
              </w:rPr>
            </w:pPr>
            <w:r w:rsidDel="00000000" w:rsidR="00000000" w:rsidRPr="00000000">
              <w:rPr>
                <w:sz w:val="18"/>
                <w:szCs w:val="18"/>
                <w:rtl w:val="0"/>
              </w:rPr>
              <w:t xml:space="preserve">Compose a string of bytes, return address of string. WORD/LONG size overrides allowed.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WORD(1_000,10_000,50_000,LONG $12345678)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sz w:val="18"/>
                <w:szCs w:val="18"/>
              </w:rPr>
            </w:pPr>
            <w:r w:rsidDel="00000000" w:rsidR="00000000" w:rsidRPr="00000000">
              <w:rPr>
                <w:sz w:val="18"/>
                <w:szCs w:val="18"/>
                <w:rtl w:val="0"/>
              </w:rPr>
              <w:t xml:space="preserve">Compose a string of words, return address of string. BYTE/LONG size overrides allowed.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LONG(1e-6,1e-3,1.0,1e3,1e6,-50,BYTE $FF)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sz w:val="18"/>
                <w:szCs w:val="18"/>
              </w:rPr>
            </w:pPr>
            <w:r w:rsidDel="00000000" w:rsidR="00000000" w:rsidRPr="00000000">
              <w:rPr>
                <w:sz w:val="18"/>
                <w:szCs w:val="18"/>
                <w:rtl w:val="0"/>
              </w:rPr>
              <w:t xml:space="preserve">Compose a string of longs, return address of string. BYTE/WORD size overrides allowed.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GETCRC(BytePtr, Poly, Count) : CRC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pageBreakBefore w:val="0"/>
              <w:widowControl w:val="0"/>
              <w:spacing w:line="240" w:lineRule="auto"/>
              <w:rPr>
                <w:sz w:val="18"/>
                <w:szCs w:val="18"/>
              </w:rPr>
            </w:pPr>
            <w:r w:rsidDel="00000000" w:rsidR="00000000" w:rsidRPr="00000000">
              <w:rPr>
                <w:sz w:val="18"/>
                <w:szCs w:val="18"/>
                <w:rtl w:val="0"/>
              </w:rPr>
              <w:t xml:space="preserve">Compute a CRC of Count bytes starting at BytePtr using a custom polynomial of up to 32 bits.</w:t>
            </w:r>
          </w:p>
        </w:tc>
      </w:tr>
    </w:tbl>
    <w:p w:rsidR="00000000" w:rsidDel="00000000" w:rsidP="00000000" w:rsidRDefault="00000000" w:rsidRPr="00000000" w14:paraId="000009AF">
      <w:pPr>
        <w:pageBreakBefore w:val="0"/>
        <w:rPr>
          <w:sz w:val="18"/>
          <w:szCs w:val="18"/>
        </w:rPr>
      </w:pPr>
      <w:r w:rsidDel="00000000" w:rsidR="00000000" w:rsidRPr="00000000">
        <w:rPr>
          <w:rtl w:val="0"/>
        </w:rPr>
      </w:r>
    </w:p>
    <w:tbl>
      <w:tblPr>
        <w:tblStyle w:val="Table33"/>
        <w:tblW w:w="13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8940"/>
        <w:tblGridChange w:id="0">
          <w:tblGrid>
            <w:gridCol w:w="4725"/>
            <w:gridCol w:w="894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9B0">
            <w:pPr>
              <w:pageBreakBefore w:val="0"/>
              <w:spacing w:line="240" w:lineRule="auto"/>
              <w:jc w:val="center"/>
              <w:rPr>
                <w:b w:val="1"/>
                <w:color w:val="ffffff"/>
                <w:sz w:val="18"/>
                <w:szCs w:val="18"/>
              </w:rPr>
            </w:pPr>
            <w:r w:rsidDel="00000000" w:rsidR="00000000" w:rsidRPr="00000000">
              <w:rPr>
                <w:rFonts w:ascii="Andika" w:cs="Andika" w:eastAsia="Andika" w:hAnsi="Andika"/>
                <w:b w:val="1"/>
                <w:color w:val="ffffff"/>
                <w:sz w:val="18"/>
                <w:szCs w:val="18"/>
                <w:rtl w:val="0"/>
              </w:rPr>
              <w:t xml:space="preserve">Index ↔️ Value </w:t>
            </w:r>
            <w:r w:rsidDel="00000000" w:rsidR="00000000" w:rsidRPr="00000000">
              <w:rPr>
                <w:b w:val="1"/>
                <w:color w:val="ffffff"/>
                <w:sz w:val="18"/>
                <w:szCs w:val="18"/>
                <w:rtl w:val="0"/>
              </w:rPr>
              <w:t xml:space="preserve">Methods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9B1">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LOOKUP(Index: v1, v2..v3, etc) :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pageBreakBefore w:val="0"/>
              <w:widowControl w:val="0"/>
              <w:spacing w:line="240" w:lineRule="auto"/>
              <w:rPr>
                <w:sz w:val="18"/>
                <w:szCs w:val="18"/>
              </w:rPr>
            </w:pPr>
            <w:r w:rsidDel="00000000" w:rsidR="00000000" w:rsidRPr="00000000">
              <w:rPr>
                <w:sz w:val="18"/>
                <w:szCs w:val="18"/>
                <w:rtl w:val="0"/>
              </w:rPr>
              <w:t xml:space="preserve">Lookup value (values and ranges allowed) using 1-based index, return value (0 if index out of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LOOKUPZ(Index: v1, v2..v3, etc) :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pageBreakBefore w:val="0"/>
              <w:widowControl w:val="0"/>
              <w:spacing w:line="240" w:lineRule="auto"/>
              <w:rPr>
                <w:sz w:val="18"/>
                <w:szCs w:val="18"/>
              </w:rPr>
            </w:pPr>
            <w:r w:rsidDel="00000000" w:rsidR="00000000" w:rsidRPr="00000000">
              <w:rPr>
                <w:sz w:val="18"/>
                <w:szCs w:val="18"/>
                <w:rtl w:val="0"/>
              </w:rPr>
              <w:t xml:space="preserve">Lookup value (values and ranges allowed) using 0-based index, return value (0 if index out of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LOOKDOWN(Value: v1, v2..v3, etc) :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pageBreakBefore w:val="0"/>
              <w:widowControl w:val="0"/>
              <w:spacing w:line="240" w:lineRule="auto"/>
              <w:rPr>
                <w:sz w:val="18"/>
                <w:szCs w:val="18"/>
              </w:rPr>
            </w:pPr>
            <w:r w:rsidDel="00000000" w:rsidR="00000000" w:rsidRPr="00000000">
              <w:rPr>
                <w:sz w:val="18"/>
                <w:szCs w:val="18"/>
                <w:rtl w:val="0"/>
              </w:rPr>
              <w:t xml:space="preserve">Determine 1-based index of matching value (values and ranges allowed), return index (0 if no 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LOOKDOWNZ(Value: v1, v2..v3, etc) :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pageBreakBefore w:val="0"/>
              <w:widowControl w:val="0"/>
              <w:spacing w:line="240" w:lineRule="auto"/>
              <w:rPr>
                <w:sz w:val="18"/>
                <w:szCs w:val="18"/>
              </w:rPr>
            </w:pPr>
            <w:r w:rsidDel="00000000" w:rsidR="00000000" w:rsidRPr="00000000">
              <w:rPr>
                <w:sz w:val="18"/>
                <w:szCs w:val="18"/>
                <w:rtl w:val="0"/>
              </w:rPr>
              <w:t xml:space="preserve">Determine 0-based index of matching value (values and ranges allowed), return index (0 if no match).</w:t>
            </w:r>
          </w:p>
        </w:tc>
      </w:tr>
    </w:tbl>
    <w:p w:rsidR="00000000" w:rsidDel="00000000" w:rsidP="00000000" w:rsidRDefault="00000000" w:rsidRPr="00000000" w14:paraId="000009BA">
      <w:pPr>
        <w:pageBreakBefore w:val="0"/>
        <w:rPr>
          <w:sz w:val="18"/>
          <w:szCs w:val="18"/>
        </w:rPr>
      </w:pPr>
      <w:r w:rsidDel="00000000" w:rsidR="00000000" w:rsidRPr="00000000">
        <w:rPr>
          <w:rtl w:val="0"/>
        </w:rPr>
      </w:r>
    </w:p>
    <w:p w:rsidR="00000000" w:rsidDel="00000000" w:rsidP="00000000" w:rsidRDefault="00000000" w:rsidRPr="00000000" w14:paraId="000009BB">
      <w:pPr>
        <w:pageBreakBefore w:val="0"/>
        <w:rPr>
          <w:sz w:val="18"/>
          <w:szCs w:val="18"/>
        </w:rPr>
      </w:pPr>
      <w:r w:rsidDel="00000000" w:rsidR="00000000" w:rsidRPr="00000000">
        <w:rPr>
          <w:rtl w:val="0"/>
        </w:rPr>
      </w:r>
    </w:p>
    <w:p w:rsidR="00000000" w:rsidDel="00000000" w:rsidP="00000000" w:rsidRDefault="00000000" w:rsidRPr="00000000" w14:paraId="000009BC">
      <w:pPr>
        <w:pStyle w:val="Heading1"/>
        <w:pageBreakBefore w:val="0"/>
        <w:widowControl w:val="0"/>
        <w:rPr/>
      </w:pPr>
      <w:bookmarkStart w:colFirst="0" w:colLast="0" w:name="_tv0w9cf4rzhk" w:id="31"/>
      <w:bookmarkEnd w:id="31"/>
      <w:r w:rsidDel="00000000" w:rsidR="00000000" w:rsidRPr="00000000">
        <w:rPr>
          <w:rtl w:val="0"/>
        </w:rPr>
        <w:t xml:space="preserve">USING METHODS</w:t>
      </w:r>
      <w:r w:rsidDel="00000000" w:rsidR="00000000" w:rsidRPr="00000000">
        <w:rPr>
          <w:rtl w:val="0"/>
        </w:rPr>
      </w:r>
    </w:p>
    <w:p w:rsidR="00000000" w:rsidDel="00000000" w:rsidP="00000000" w:rsidRDefault="00000000" w:rsidRPr="00000000" w14:paraId="000009BD">
      <w:pPr>
        <w:widowControl w:val="0"/>
        <w:rPr/>
      </w:pPr>
      <w:r w:rsidDel="00000000" w:rsidR="00000000" w:rsidRPr="00000000">
        <w:rPr>
          <w:sz w:val="18"/>
          <w:szCs w:val="18"/>
          <w:rtl w:val="0"/>
        </w:rPr>
        <w:t xml:space="preserve">Methods that return single results can be used as terms in expressions:</w:t>
      </w:r>
      <w:r w:rsidDel="00000000" w:rsidR="00000000" w:rsidRPr="00000000">
        <w:rPr>
          <w:rtl w:val="0"/>
        </w:rPr>
      </w:r>
    </w:p>
    <w:p w:rsidR="00000000" w:rsidDel="00000000" w:rsidP="00000000" w:rsidRDefault="00000000" w:rsidRPr="00000000" w14:paraId="000009BE">
      <w:pPr>
        <w:pageBreakBefore w:val="0"/>
        <w:rPr/>
      </w:pPr>
      <w:r w:rsidDel="00000000" w:rsidR="00000000" w:rsidRPr="00000000">
        <w:rPr>
          <w:rtl w:val="0"/>
        </w:rPr>
      </w:r>
    </w:p>
    <w:p w:rsidR="00000000" w:rsidDel="00000000" w:rsidP="00000000" w:rsidRDefault="00000000" w:rsidRPr="00000000" w14:paraId="000009BF">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 := </w:t>
      </w:r>
      <w:r w:rsidDel="00000000" w:rsidR="00000000" w:rsidRPr="00000000">
        <w:rPr>
          <w:rFonts w:ascii="Courier New" w:cs="Courier New" w:eastAsia="Courier New" w:hAnsi="Courier New"/>
          <w:b w:val="1"/>
          <w:sz w:val="18"/>
          <w:szCs w:val="18"/>
          <w:rtl w:val="0"/>
        </w:rPr>
        <w:t xml:space="preserve">GETRND</w:t>
      </w:r>
      <w:r w:rsidDel="00000000" w:rsidR="00000000" w:rsidRPr="00000000">
        <w:rPr>
          <w:rFonts w:ascii="Courier New" w:cs="Courier New" w:eastAsia="Courier New" w:hAnsi="Courier New"/>
          <w:b w:val="1"/>
          <w:sz w:val="18"/>
          <w:szCs w:val="18"/>
          <w:rtl w:val="0"/>
        </w:rPr>
        <w:t xml:space="preserve">() +// 100</w:t>
        <w:tab/>
        <w:t xml:space="preserve">'Get a random number between 0 and 99</w:t>
      </w:r>
    </w:p>
    <w:p w:rsidR="00000000" w:rsidDel="00000000" w:rsidP="00000000" w:rsidRDefault="00000000" w:rsidRPr="00000000" w14:paraId="000009C0">
      <w:pPr>
        <w:pageBreakBefore w:val="0"/>
        <w:rPr/>
      </w:pPr>
      <w:r w:rsidDel="00000000" w:rsidR="00000000" w:rsidRPr="00000000">
        <w:rPr>
          <w:rtl w:val="0"/>
        </w:rPr>
      </w:r>
    </w:p>
    <w:p w:rsidR="00000000" w:rsidDel="00000000" w:rsidP="00000000" w:rsidRDefault="00000000" w:rsidRPr="00000000" w14:paraId="000009C1">
      <w:pPr>
        <w:pageBreakBefore w:val="0"/>
        <w:widowControl w:val="0"/>
        <w:spacing w:line="240" w:lineRule="auto"/>
        <w:ind w:left="0" w:firstLine="0"/>
        <w:rPr>
          <w:rFonts w:ascii="Arial" w:cs="Arial" w:eastAsia="Arial" w:hAnsi="Arial"/>
          <w:sz w:val="18"/>
          <w:szCs w:val="18"/>
        </w:rPr>
      </w:pPr>
      <w:r w:rsidDel="00000000" w:rsidR="00000000" w:rsidRPr="00000000">
        <w:rPr>
          <w:rFonts w:ascii="Courier New" w:cs="Courier New" w:eastAsia="Courier New" w:hAnsi="Courier New"/>
          <w:b w:val="1"/>
          <w:sz w:val="18"/>
          <w:szCs w:val="18"/>
          <w:rtl w:val="0"/>
        </w:rPr>
        <w:t xml:space="preserve">  BYTEMOVE(ToStr, FromStr, STRSIZE(FromStr) + 1)</w:t>
      </w:r>
      <w:r w:rsidDel="00000000" w:rsidR="00000000" w:rsidRPr="00000000">
        <w:rPr>
          <w:rtl w:val="0"/>
        </w:rPr>
      </w:r>
    </w:p>
    <w:p w:rsidR="00000000" w:rsidDel="00000000" w:rsidP="00000000" w:rsidRDefault="00000000" w:rsidRPr="00000000" w14:paraId="000009C2">
      <w:pPr>
        <w:pStyle w:val="Heading1"/>
        <w:pageBreakBefore w:val="0"/>
        <w:widowControl w:val="0"/>
        <w:rPr>
          <w:rFonts w:ascii="Arial" w:cs="Arial" w:eastAsia="Arial" w:hAnsi="Arial"/>
          <w:sz w:val="18"/>
          <w:szCs w:val="18"/>
        </w:rPr>
      </w:pPr>
      <w:bookmarkStart w:colFirst="0" w:colLast="0" w:name="_9dqace547zs" w:id="32"/>
      <w:bookmarkEnd w:id="32"/>
      <w:r w:rsidDel="00000000" w:rsidR="00000000" w:rsidRPr="00000000">
        <w:rPr>
          <w:rtl w:val="0"/>
        </w:rPr>
      </w:r>
    </w:p>
    <w:p w:rsidR="00000000" w:rsidDel="00000000" w:rsidP="00000000" w:rsidRDefault="00000000" w:rsidRPr="00000000" w14:paraId="000009C3">
      <w:pPr>
        <w:widowControl w:val="0"/>
        <w:rPr/>
      </w:pPr>
      <w:r w:rsidDel="00000000" w:rsidR="00000000" w:rsidRPr="00000000">
        <w:rPr>
          <w:sz w:val="18"/>
          <w:szCs w:val="18"/>
          <w:rtl w:val="0"/>
        </w:rPr>
        <w:t xml:space="preserve">Methods which return multiple results (like POLXY) can be used to supply multiple parameters to other methods:</w:t>
      </w:r>
      <w:r w:rsidDel="00000000" w:rsidR="00000000" w:rsidRPr="00000000">
        <w:rPr>
          <w:rtl w:val="0"/>
        </w:rPr>
      </w:r>
    </w:p>
    <w:p w:rsidR="00000000" w:rsidDel="00000000" w:rsidP="00000000" w:rsidRDefault="00000000" w:rsidRPr="00000000" w14:paraId="000009C4">
      <w:pPr>
        <w:pageBreakBefore w:val="0"/>
        <w:rPr/>
      </w:pPr>
      <w:r w:rsidDel="00000000" w:rsidR="00000000" w:rsidRPr="00000000">
        <w:rPr>
          <w:rtl w:val="0"/>
        </w:rPr>
      </w:r>
    </w:p>
    <w:p w:rsidR="00000000" w:rsidDel="00000000" w:rsidP="00000000" w:rsidRDefault="00000000" w:rsidRPr="00000000" w14:paraId="000009C5">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x,y := SumPoints(POLXY(rho1,theta1), POLXY(rho2,theta2))</w:t>
      </w:r>
    </w:p>
    <w:p w:rsidR="00000000" w:rsidDel="00000000" w:rsidP="00000000" w:rsidRDefault="00000000" w:rsidRPr="00000000" w14:paraId="000009C6">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C7">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…where…</w:t>
      </w:r>
    </w:p>
    <w:p w:rsidR="00000000" w:rsidDel="00000000" w:rsidP="00000000" w:rsidRDefault="00000000" w:rsidRPr="00000000" w14:paraId="000009C8">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C9">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SumPoints(x1, y1, x2, y2) : x, y</w:t>
      </w:r>
    </w:p>
    <w:p w:rsidR="00000000" w:rsidDel="00000000" w:rsidP="00000000" w:rsidRDefault="00000000" w:rsidRPr="00000000" w14:paraId="000009CA">
      <w:pPr>
        <w:pageBreakBefore w:val="0"/>
        <w:widowControl w:val="0"/>
        <w:spacing w:line="240" w:lineRule="auto"/>
        <w:ind w:left="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RETURN x1+x2, y1+y2</w:t>
      </w:r>
    </w:p>
    <w:p w:rsidR="00000000" w:rsidDel="00000000" w:rsidP="00000000" w:rsidRDefault="00000000" w:rsidRPr="00000000" w14:paraId="000009CB">
      <w:pPr>
        <w:pStyle w:val="Heading1"/>
        <w:pageBreakBefore w:val="0"/>
        <w:widowControl w:val="0"/>
        <w:rPr>
          <w:rFonts w:ascii="Arial" w:cs="Arial" w:eastAsia="Arial" w:hAnsi="Arial"/>
          <w:sz w:val="18"/>
          <w:szCs w:val="18"/>
        </w:rPr>
      </w:pPr>
      <w:bookmarkStart w:colFirst="0" w:colLast="0" w:name="_m6i9mlz3pv2p" w:id="33"/>
      <w:bookmarkEnd w:id="33"/>
      <w:r w:rsidDel="00000000" w:rsidR="00000000" w:rsidRPr="00000000">
        <w:rPr>
          <w:rtl w:val="0"/>
        </w:rPr>
      </w:r>
    </w:p>
    <w:p w:rsidR="00000000" w:rsidDel="00000000" w:rsidP="00000000" w:rsidRDefault="00000000" w:rsidRPr="00000000" w14:paraId="000009CC">
      <w:pPr>
        <w:widowControl w:val="0"/>
        <w:rPr/>
      </w:pPr>
      <w:r w:rsidDel="00000000" w:rsidR="00000000" w:rsidRPr="00000000">
        <w:rPr>
          <w:sz w:val="18"/>
          <w:szCs w:val="18"/>
          <w:rtl w:val="0"/>
        </w:rPr>
        <w:t xml:space="preserve">Multiple method results can be assigned to variables or ignored by using an underscore in lieu of a variable name::</w:t>
      </w: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x,y := </w:t>
      </w:r>
      <w:r w:rsidDel="00000000" w:rsidR="00000000" w:rsidRPr="00000000">
        <w:rPr>
          <w:rFonts w:ascii="Courier New" w:cs="Courier New" w:eastAsia="Courier New" w:hAnsi="Courier New"/>
          <w:b w:val="1"/>
          <w:sz w:val="18"/>
          <w:szCs w:val="18"/>
          <w:rtl w:val="0"/>
        </w:rPr>
        <w:t xml:space="preserve">ROTXY</w:t>
      </w:r>
      <w:r w:rsidDel="00000000" w:rsidR="00000000" w:rsidRPr="00000000">
        <w:rPr>
          <w:rFonts w:ascii="Courier New" w:cs="Courier New" w:eastAsia="Courier New" w:hAnsi="Courier New"/>
          <w:b w:val="1"/>
          <w:sz w:val="18"/>
          <w:szCs w:val="18"/>
          <w:rtl w:val="0"/>
        </w:rPr>
        <w:t xml:space="preserve">(xin,yin,theta)</w:t>
        <w:tab/>
        <w:t xml:space="preserve">'use both the x and y results</w:t>
      </w:r>
    </w:p>
    <w:p w:rsidR="00000000" w:rsidDel="00000000" w:rsidP="00000000" w:rsidRDefault="00000000" w:rsidRPr="00000000" w14:paraId="000009C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_,y := </w:t>
      </w:r>
      <w:r w:rsidDel="00000000" w:rsidR="00000000" w:rsidRPr="00000000">
        <w:rPr>
          <w:rFonts w:ascii="Courier New" w:cs="Courier New" w:eastAsia="Courier New" w:hAnsi="Courier New"/>
          <w:b w:val="1"/>
          <w:sz w:val="18"/>
          <w:szCs w:val="18"/>
          <w:rtl w:val="0"/>
        </w:rPr>
        <w:t xml:space="preserve">ROTXY</w:t>
      </w:r>
      <w:r w:rsidDel="00000000" w:rsidR="00000000" w:rsidRPr="00000000">
        <w:rPr>
          <w:rFonts w:ascii="Courier New" w:cs="Courier New" w:eastAsia="Courier New" w:hAnsi="Courier New"/>
          <w:b w:val="1"/>
          <w:sz w:val="18"/>
          <w:szCs w:val="18"/>
          <w:rtl w:val="0"/>
        </w:rPr>
        <w:t xml:space="preserve">(xin,yin,theta)</w:t>
        <w:tab/>
        <w:t xml:space="preserve">'use only the y result</w:t>
      </w:r>
    </w:p>
    <w:p w:rsidR="00000000" w:rsidDel="00000000" w:rsidP="00000000" w:rsidRDefault="00000000" w:rsidRPr="00000000" w14:paraId="000009D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x,_ := </w:t>
      </w:r>
      <w:r w:rsidDel="00000000" w:rsidR="00000000" w:rsidRPr="00000000">
        <w:rPr>
          <w:rFonts w:ascii="Courier New" w:cs="Courier New" w:eastAsia="Courier New" w:hAnsi="Courier New"/>
          <w:b w:val="1"/>
          <w:sz w:val="18"/>
          <w:szCs w:val="18"/>
          <w:rtl w:val="0"/>
        </w:rPr>
        <w:t xml:space="preserve">ROTXY</w:t>
      </w:r>
      <w:r w:rsidDel="00000000" w:rsidR="00000000" w:rsidRPr="00000000">
        <w:rPr>
          <w:rFonts w:ascii="Courier New" w:cs="Courier New" w:eastAsia="Courier New" w:hAnsi="Courier New"/>
          <w:b w:val="1"/>
          <w:sz w:val="18"/>
          <w:szCs w:val="18"/>
          <w:rtl w:val="0"/>
        </w:rPr>
        <w:t xml:space="preserve">(xin,yin,theta)</w:t>
        <w:tab/>
        <w:t xml:space="preserve">'use only the x result</w:t>
      </w:r>
    </w:p>
    <w:p w:rsidR="00000000" w:rsidDel="00000000" w:rsidP="00000000" w:rsidRDefault="00000000" w:rsidRPr="00000000" w14:paraId="000009D1">
      <w:pPr>
        <w:pStyle w:val="Heading1"/>
        <w:widowControl w:val="0"/>
        <w:rPr>
          <w:rFonts w:ascii="Arial" w:cs="Arial" w:eastAsia="Arial" w:hAnsi="Arial"/>
          <w:sz w:val="18"/>
          <w:szCs w:val="18"/>
        </w:rPr>
      </w:pPr>
      <w:bookmarkStart w:colFirst="0" w:colLast="0" w:name="_pdgqgrn0bxzv" w:id="34"/>
      <w:bookmarkEnd w:id="34"/>
      <w:r w:rsidDel="00000000" w:rsidR="00000000" w:rsidRPr="00000000">
        <w:rPr>
          <w:rtl w:val="0"/>
        </w:rPr>
      </w:r>
    </w:p>
    <w:p w:rsidR="00000000" w:rsidDel="00000000" w:rsidP="00000000" w:rsidRDefault="00000000" w:rsidRPr="00000000" w14:paraId="000009D2">
      <w:pPr>
        <w:widowControl w:val="0"/>
        <w:rPr/>
      </w:pPr>
      <w:r w:rsidDel="00000000" w:rsidR="00000000" w:rsidRPr="00000000">
        <w:rPr>
          <w:sz w:val="18"/>
          <w:szCs w:val="18"/>
          <w:rtl w:val="0"/>
        </w:rPr>
        <w:t xml:space="preserve">Assignments are very flexible. Assume these structures each have 5 longs in them:</w:t>
      </w: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DataStruct1,  DataStruct2 := 5,4,1,7,3,8,2,0,6,9     'load DataStruct1 and DataStruct2</w:t>
      </w:r>
    </w:p>
    <w:p w:rsidR="00000000" w:rsidDel="00000000" w:rsidP="00000000" w:rsidRDefault="00000000" w:rsidRPr="00000000" w14:paraId="000009D5">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_(DataStruct1), DataStruct2 := 5,4,1,7,3,8,2,0,6,9     'only load DataStruct2</w:t>
      </w:r>
    </w:p>
    <w:p w:rsidR="00000000" w:rsidDel="00000000" w:rsidP="00000000" w:rsidRDefault="00000000" w:rsidRPr="00000000" w14:paraId="000009D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_(5), DataStruct2 := 5,4,1,7,3,8,2,0,6,9     'only load DataStruct2</w:t>
      </w:r>
    </w:p>
    <w:p w:rsidR="00000000" w:rsidDel="00000000" w:rsidP="00000000" w:rsidRDefault="00000000" w:rsidRPr="00000000" w14:paraId="000009D7">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D8">
      <w:pPr>
        <w:widowControl w:val="0"/>
        <w:rPr>
          <w:sz w:val="18"/>
          <w:szCs w:val="18"/>
        </w:rPr>
      </w:pPr>
      <w:r w:rsidDel="00000000" w:rsidR="00000000" w:rsidRPr="00000000">
        <w:rPr>
          <w:rtl w:val="0"/>
        </w:rPr>
      </w:r>
    </w:p>
    <w:p w:rsidR="00000000" w:rsidDel="00000000" w:rsidP="00000000" w:rsidRDefault="00000000" w:rsidRPr="00000000" w14:paraId="000009D9">
      <w:pPr>
        <w:widowControl w:val="0"/>
        <w:rPr/>
      </w:pPr>
      <w:r w:rsidDel="00000000" w:rsidR="00000000" w:rsidRPr="00000000">
        <w:rPr>
          <w:sz w:val="18"/>
          <w:szCs w:val="18"/>
          <w:rtl w:val="0"/>
        </w:rPr>
        <w:t xml:space="preserve">To ignore multiple values from the right-hand side of an assignment, you can use '_(?)' syntax on the left-hand side, where '?' is a constant, a STRUCT name, or a structure variable/pointer.</w:t>
      </w:r>
      <w:r w:rsidDel="00000000" w:rsidR="00000000" w:rsidRPr="00000000">
        <w:rPr>
          <w:rtl w:val="0"/>
        </w:rPr>
      </w:r>
    </w:p>
    <w:p w:rsidR="00000000" w:rsidDel="00000000" w:rsidP="00000000" w:rsidRDefault="00000000" w:rsidRPr="00000000" w14:paraId="000009DA">
      <w:pPr>
        <w:widowControl w:val="0"/>
        <w:rPr>
          <w:sz w:val="18"/>
          <w:szCs w:val="18"/>
        </w:rPr>
      </w:pPr>
      <w:r w:rsidDel="00000000" w:rsidR="00000000" w:rsidRPr="00000000">
        <w:rPr>
          <w:rtl w:val="0"/>
        </w:rPr>
      </w:r>
    </w:p>
    <w:p w:rsidR="00000000" w:rsidDel="00000000" w:rsidP="00000000" w:rsidRDefault="00000000" w:rsidRPr="00000000" w14:paraId="000009DB">
      <w:pPr>
        <w:widowControl w:val="0"/>
        <w:rPr/>
      </w:pPr>
      <w:r w:rsidDel="00000000" w:rsidR="00000000" w:rsidRPr="00000000">
        <w:rPr>
          <w:sz w:val="18"/>
          <w:szCs w:val="18"/>
          <w:rtl w:val="0"/>
        </w:rPr>
        <w:t xml:space="preserve">User-defined methods which return one or more results can also be used as instructions, where the return values are ignored. However, built-in methods such as STRSIZE, which return results, can only be used as expression terms.</w:t>
      </w:r>
      <w:r w:rsidDel="00000000" w:rsidR="00000000" w:rsidRPr="00000000">
        <w:rPr>
          <w:rtl w:val="0"/>
        </w:rPr>
      </w:r>
    </w:p>
    <w:p w:rsidR="00000000" w:rsidDel="00000000" w:rsidP="00000000" w:rsidRDefault="00000000" w:rsidRPr="00000000" w14:paraId="000009DC">
      <w:pPr>
        <w:pageBreakBefore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DD">
      <w:pPr>
        <w:pageBreakBefore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DE">
      <w:pPr>
        <w:pStyle w:val="Heading2"/>
        <w:pageBreakBefore w:val="0"/>
        <w:rPr/>
      </w:pPr>
      <w:bookmarkStart w:colFirst="0" w:colLast="0" w:name="_vpnqrjd2ge72" w:id="35"/>
      <w:bookmarkEnd w:id="35"/>
      <w:r w:rsidDel="00000000" w:rsidR="00000000" w:rsidRPr="00000000">
        <w:rPr>
          <w:rtl w:val="0"/>
        </w:rPr>
        <w:t xml:space="preserve">ABORT</w:t>
      </w:r>
      <w:r w:rsidDel="00000000" w:rsidR="00000000" w:rsidRPr="00000000">
        <w:rPr>
          <w:rtl w:val="0"/>
        </w:rPr>
      </w:r>
    </w:p>
    <w:p w:rsidR="00000000" w:rsidDel="00000000" w:rsidP="00000000" w:rsidRDefault="00000000" w:rsidRPr="00000000" w14:paraId="000009DF">
      <w:pPr>
        <w:pageBreakBefore w:val="0"/>
        <w:rPr>
          <w:sz w:val="18"/>
          <w:szCs w:val="18"/>
        </w:rPr>
      </w:pPr>
      <w:r w:rsidDel="00000000" w:rsidR="00000000" w:rsidRPr="00000000">
        <w:rPr>
          <w:rtl w:val="0"/>
        </w:rPr>
      </w:r>
    </w:p>
    <w:p w:rsidR="00000000" w:rsidDel="00000000" w:rsidP="00000000" w:rsidRDefault="00000000" w:rsidRPr="00000000" w14:paraId="000009E0">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Spin2 has an "abort" mechanism for instantly returning, from any depth of </w:t>
      </w:r>
      <w:r w:rsidDel="00000000" w:rsidR="00000000" w:rsidRPr="00000000">
        <w:rPr>
          <w:sz w:val="18"/>
          <w:szCs w:val="18"/>
          <w:rtl w:val="0"/>
        </w:rPr>
        <w:t xml:space="preserve">neste</w:t>
      </w:r>
      <w:r w:rsidDel="00000000" w:rsidR="00000000" w:rsidRPr="00000000">
        <w:rPr>
          <w:rFonts w:ascii="Arial" w:cs="Arial" w:eastAsia="Arial" w:hAnsi="Arial"/>
          <w:sz w:val="18"/>
          <w:szCs w:val="18"/>
          <w:rtl w:val="0"/>
        </w:rPr>
        <w:t xml:space="preserve">d method calls, back to </w:t>
      </w:r>
      <w:r w:rsidDel="00000000" w:rsidR="00000000" w:rsidRPr="00000000">
        <w:rPr>
          <w:sz w:val="18"/>
          <w:szCs w:val="18"/>
          <w:rtl w:val="0"/>
        </w:rPr>
        <w:t xml:space="preserve">a </w:t>
      </w:r>
      <w:r w:rsidDel="00000000" w:rsidR="00000000" w:rsidRPr="00000000">
        <w:rPr>
          <w:rFonts w:ascii="Arial" w:cs="Arial" w:eastAsia="Arial" w:hAnsi="Arial"/>
          <w:sz w:val="18"/>
          <w:szCs w:val="18"/>
          <w:rtl w:val="0"/>
        </w:rPr>
        <w:t xml:space="preserve">base </w:t>
      </w:r>
      <w:r w:rsidDel="00000000" w:rsidR="00000000" w:rsidRPr="00000000">
        <w:rPr>
          <w:sz w:val="18"/>
          <w:szCs w:val="18"/>
          <w:rtl w:val="0"/>
        </w:rPr>
        <w:t xml:space="preserve">caller which used '\' before the method name. A single return value can be conveyed from the abort point back to the base caller</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9E1">
      <w:pPr>
        <w:pageBreakBefore w:val="0"/>
        <w:rPr>
          <w:sz w:val="18"/>
          <w:szCs w:val="18"/>
        </w:rPr>
      </w:pPr>
      <w:r w:rsidDel="00000000" w:rsidR="00000000" w:rsidRPr="00000000">
        <w:rPr>
          <w:rtl w:val="0"/>
        </w:rPr>
      </w:r>
    </w:p>
    <w:p w:rsidR="00000000" w:rsidDel="00000000" w:rsidP="00000000" w:rsidRDefault="00000000" w:rsidRPr="00000000" w14:paraId="000009E2">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Sub1() : Error    'Sub1 calls Sub2 with an ABORT trap</w:t>
      </w:r>
    </w:p>
    <w:p w:rsidR="00000000" w:rsidDel="00000000" w:rsidP="00000000" w:rsidRDefault="00000000" w:rsidRPr="00000000" w14:paraId="000009E3">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Error := \Sub2()    '\ means call method and trap any ABORT</w:t>
      </w:r>
    </w:p>
    <w:p w:rsidR="00000000" w:rsidDel="00000000" w:rsidP="00000000" w:rsidRDefault="00000000" w:rsidRPr="00000000" w14:paraId="000009E4">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\Sub2()             'in this case, the ABORT value is ignored</w:t>
      </w:r>
    </w:p>
    <w:p w:rsidR="00000000" w:rsidDel="00000000" w:rsidP="00000000" w:rsidRDefault="00000000" w:rsidRPr="00000000" w14:paraId="000009E5">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E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Sub2()            'Sub2 calls Sub3</w:t>
      </w:r>
    </w:p>
    <w:p w:rsidR="00000000" w:rsidDel="00000000" w:rsidP="00000000" w:rsidRDefault="00000000" w:rsidRPr="00000000" w14:paraId="000009E7">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Sub3()              'Sub3 never returns here due to the ABORT</w:t>
      </w:r>
    </w:p>
    <w:p w:rsidR="00000000" w:rsidDel="00000000" w:rsidP="00000000" w:rsidRDefault="00000000" w:rsidRPr="00000000" w14:paraId="000009E8">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PINHIGH(0)          'PINHIGH never executes</w:t>
      </w:r>
    </w:p>
    <w:p w:rsidR="00000000" w:rsidDel="00000000" w:rsidP="00000000" w:rsidRDefault="00000000" w:rsidRPr="00000000" w14:paraId="000009E9">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EA">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 Sub3()            'Sub3 ABORTs, returning to Sub1 with ErrorCode</w:t>
      </w:r>
    </w:p>
    <w:p w:rsidR="00000000" w:rsidDel="00000000" w:rsidP="00000000" w:rsidRDefault="00000000" w:rsidRPr="00000000" w14:paraId="000009E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ABORT ErrorCode     'ABORT and return ErrorCode</w:t>
      </w:r>
    </w:p>
    <w:p w:rsidR="00000000" w:rsidDel="00000000" w:rsidP="00000000" w:rsidRDefault="00000000" w:rsidRPr="00000000" w14:paraId="000009E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(0)           </w:t>
      </w:r>
      <w:r w:rsidDel="00000000" w:rsidR="00000000" w:rsidRPr="00000000">
        <w:rPr>
          <w:rFonts w:ascii="Courier New" w:cs="Courier New" w:eastAsia="Courier New" w:hAnsi="Courier New"/>
          <w:b w:val="1"/>
          <w:sz w:val="18"/>
          <w:szCs w:val="18"/>
          <w:rtl w:val="0"/>
        </w:rPr>
        <w:t xml:space="preserve">'PINLOW</w:t>
      </w:r>
      <w:r w:rsidDel="00000000" w:rsidR="00000000" w:rsidRPr="00000000">
        <w:rPr>
          <w:rFonts w:ascii="Courier New" w:cs="Courier New" w:eastAsia="Courier New" w:hAnsi="Courier New"/>
          <w:b w:val="1"/>
          <w:sz w:val="18"/>
          <w:szCs w:val="18"/>
          <w:rtl w:val="0"/>
        </w:rPr>
        <w:t xml:space="preserve"> never executes</w:t>
      </w:r>
    </w:p>
    <w:p w:rsidR="00000000" w:rsidDel="00000000" w:rsidP="00000000" w:rsidRDefault="00000000" w:rsidRPr="00000000" w14:paraId="000009ED">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9EE">
      <w:pPr>
        <w:pageBreakBefore w:val="0"/>
        <w:rPr>
          <w:sz w:val="18"/>
          <w:szCs w:val="18"/>
        </w:rPr>
      </w:pPr>
      <w:r w:rsidDel="00000000" w:rsidR="00000000" w:rsidRPr="00000000">
        <w:rPr>
          <w:rtl w:val="0"/>
        </w:rPr>
      </w:r>
    </w:p>
    <w:p w:rsidR="00000000" w:rsidDel="00000000" w:rsidP="00000000" w:rsidRDefault="00000000" w:rsidRPr="00000000" w14:paraId="000009EF">
      <w:pPr>
        <w:pageBreakBefore w:val="0"/>
        <w:rPr>
          <w:sz w:val="18"/>
          <w:szCs w:val="18"/>
        </w:rPr>
      </w:pPr>
      <w:r w:rsidDel="00000000" w:rsidR="00000000" w:rsidRPr="00000000">
        <w:rPr>
          <w:sz w:val="18"/>
          <w:szCs w:val="18"/>
          <w:rtl w:val="0"/>
        </w:rPr>
        <w:t xml:space="preserve">Regardless of how many return values a particular method may have, when that method is called with a preceding "\", there will be only one return value, which may be ignored.</w:t>
      </w:r>
    </w:p>
    <w:p w:rsidR="00000000" w:rsidDel="00000000" w:rsidP="00000000" w:rsidRDefault="00000000" w:rsidRPr="00000000" w14:paraId="000009F0">
      <w:pPr>
        <w:pageBreakBefore w:val="0"/>
        <w:rPr>
          <w:sz w:val="18"/>
          <w:szCs w:val="18"/>
        </w:rPr>
      </w:pPr>
      <w:r w:rsidDel="00000000" w:rsidR="00000000" w:rsidRPr="00000000">
        <w:rPr>
          <w:rtl w:val="0"/>
        </w:rPr>
      </w:r>
    </w:p>
    <w:p w:rsidR="00000000" w:rsidDel="00000000" w:rsidP="00000000" w:rsidRDefault="00000000" w:rsidRPr="00000000" w14:paraId="000009F1">
      <w:pPr>
        <w:pageBreakBefore w:val="0"/>
        <w:rPr>
          <w:sz w:val="18"/>
          <w:szCs w:val="18"/>
        </w:rPr>
      </w:pPr>
      <w:r w:rsidDel="00000000" w:rsidR="00000000" w:rsidRPr="00000000">
        <w:rPr>
          <w:sz w:val="18"/>
          <w:szCs w:val="18"/>
          <w:rtl w:val="0"/>
        </w:rPr>
        <w:t xml:space="preserve">If no value is specified after ABORT, then zero will be returned.</w:t>
      </w:r>
    </w:p>
    <w:p w:rsidR="00000000" w:rsidDel="00000000" w:rsidP="00000000" w:rsidRDefault="00000000" w:rsidRPr="00000000" w14:paraId="000009F2">
      <w:pPr>
        <w:pageBreakBefore w:val="0"/>
        <w:rPr>
          <w:sz w:val="18"/>
          <w:szCs w:val="18"/>
        </w:rPr>
      </w:pPr>
      <w:r w:rsidDel="00000000" w:rsidR="00000000" w:rsidRPr="00000000">
        <w:rPr>
          <w:rtl w:val="0"/>
        </w:rPr>
      </w:r>
    </w:p>
    <w:p w:rsidR="00000000" w:rsidDel="00000000" w:rsidP="00000000" w:rsidRDefault="00000000" w:rsidRPr="00000000" w14:paraId="000009F3">
      <w:pPr>
        <w:pageBreakBefore w:val="0"/>
        <w:rPr>
          <w:sz w:val="18"/>
          <w:szCs w:val="18"/>
        </w:rPr>
      </w:pPr>
      <w:r w:rsidDel="00000000" w:rsidR="00000000" w:rsidRPr="00000000">
        <w:rPr>
          <w:sz w:val="18"/>
          <w:szCs w:val="18"/>
          <w:rtl w:val="0"/>
        </w:rPr>
        <w:t xml:space="preserve">If a method is called with a preceding "\", but no ABORT occurs, then zero will be returned.</w:t>
      </w:r>
    </w:p>
    <w:p w:rsidR="00000000" w:rsidDel="00000000" w:rsidP="00000000" w:rsidRDefault="00000000" w:rsidRPr="00000000" w14:paraId="000009F4">
      <w:pPr>
        <w:pageBreakBefore w:val="0"/>
        <w:rPr>
          <w:sz w:val="18"/>
          <w:szCs w:val="18"/>
        </w:rPr>
      </w:pPr>
      <w:r w:rsidDel="00000000" w:rsidR="00000000" w:rsidRPr="00000000">
        <w:rPr>
          <w:rtl w:val="0"/>
        </w:rPr>
      </w:r>
    </w:p>
    <w:p w:rsidR="00000000" w:rsidDel="00000000" w:rsidP="00000000" w:rsidRDefault="00000000" w:rsidRPr="00000000" w14:paraId="000009F5">
      <w:pPr>
        <w:pageBreakBefore w:val="0"/>
        <w:rPr>
          <w:sz w:val="18"/>
          <w:szCs w:val="18"/>
        </w:rPr>
      </w:pPr>
      <w:r w:rsidDel="00000000" w:rsidR="00000000" w:rsidRPr="00000000">
        <w:rPr>
          <w:sz w:val="18"/>
          <w:szCs w:val="18"/>
          <w:rtl w:val="0"/>
        </w:rPr>
        <w:t xml:space="preserve">If an ABORT executes without a "\" trap somewhere in the call chain, the cog returns past the top-level method and executes COGSTOP(COGID), shutting itself down.</w:t>
      </w:r>
    </w:p>
    <w:p w:rsidR="00000000" w:rsidDel="00000000" w:rsidP="00000000" w:rsidRDefault="00000000" w:rsidRPr="00000000" w14:paraId="000009F6">
      <w:pPr>
        <w:pageBreakBefore w:val="0"/>
        <w:rPr>
          <w:sz w:val="18"/>
          <w:szCs w:val="18"/>
        </w:rPr>
      </w:pPr>
      <w:r w:rsidDel="00000000" w:rsidR="00000000" w:rsidRPr="00000000">
        <w:rPr>
          <w:rtl w:val="0"/>
        </w:rPr>
      </w:r>
    </w:p>
    <w:p w:rsidR="00000000" w:rsidDel="00000000" w:rsidP="00000000" w:rsidRDefault="00000000" w:rsidRPr="00000000" w14:paraId="000009F7">
      <w:pPr>
        <w:pageBreakBefore w:val="0"/>
        <w:rPr>
          <w:sz w:val="18"/>
          <w:szCs w:val="18"/>
        </w:rPr>
      </w:pPr>
      <w:r w:rsidDel="00000000" w:rsidR="00000000" w:rsidRPr="00000000">
        <w:rPr>
          <w:sz w:val="18"/>
          <w:szCs w:val="18"/>
          <w:rtl w:val="0"/>
        </w:rPr>
        <w:t xml:space="preserve">The abort mechanism is intended as a means to return from a deeply nested subroutine where some error situation has developed, but it can be used for any purpose. Basically, it's a way to return to a base caller without having to check for a condition to do so at every level of the call chain. It returns all the way back to the caller with the "\" abort trap, carrying the ABORT value. You can compose hierarchical levels of "\" abort traps and ABORT points.</w:t>
      </w:r>
    </w:p>
    <w:p w:rsidR="00000000" w:rsidDel="00000000" w:rsidP="00000000" w:rsidRDefault="00000000" w:rsidRPr="00000000" w14:paraId="000009F8">
      <w:pPr>
        <w:pageBreakBefore w:val="0"/>
        <w:rPr>
          <w:sz w:val="18"/>
          <w:szCs w:val="18"/>
        </w:rPr>
      </w:pPr>
      <w:r w:rsidDel="00000000" w:rsidR="00000000" w:rsidRPr="00000000">
        <w:rPr>
          <w:rtl w:val="0"/>
        </w:rPr>
      </w:r>
    </w:p>
    <w:p w:rsidR="00000000" w:rsidDel="00000000" w:rsidP="00000000" w:rsidRDefault="00000000" w:rsidRPr="00000000" w14:paraId="000009F9">
      <w:pPr>
        <w:pStyle w:val="Heading2"/>
        <w:pageBreakBefore w:val="0"/>
        <w:rPr/>
      </w:pPr>
      <w:bookmarkStart w:colFirst="0" w:colLast="0" w:name="_mpk5jgrni68y" w:id="36"/>
      <w:bookmarkEnd w:id="36"/>
      <w:r w:rsidDel="00000000" w:rsidR="00000000" w:rsidRPr="00000000">
        <w:rPr>
          <w:rtl w:val="0"/>
        </w:rPr>
        <w:t xml:space="preserve">METHOD POINTERS</w:t>
      </w:r>
    </w:p>
    <w:p w:rsidR="00000000" w:rsidDel="00000000" w:rsidP="00000000" w:rsidRDefault="00000000" w:rsidRPr="00000000" w14:paraId="000009FA">
      <w:pPr>
        <w:pageBreakBefore w:val="0"/>
        <w:rPr>
          <w:sz w:val="18"/>
          <w:szCs w:val="18"/>
        </w:rPr>
      </w:pPr>
      <w:r w:rsidDel="00000000" w:rsidR="00000000" w:rsidRPr="00000000">
        <w:rPr>
          <w:rtl w:val="0"/>
        </w:rPr>
      </w:r>
    </w:p>
    <w:p w:rsidR="00000000" w:rsidDel="00000000" w:rsidP="00000000" w:rsidRDefault="00000000" w:rsidRPr="00000000" w14:paraId="000009FB">
      <w:pPr>
        <w:pageBreakBefore w:val="0"/>
        <w:rPr>
          <w:sz w:val="18"/>
          <w:szCs w:val="18"/>
        </w:rPr>
      </w:pPr>
      <w:r w:rsidDel="00000000" w:rsidR="00000000" w:rsidRPr="00000000">
        <w:rPr>
          <w:sz w:val="18"/>
          <w:szCs w:val="18"/>
          <w:rtl w:val="0"/>
        </w:rPr>
        <w:t xml:space="preserve">Method pointers are LONG values which point to a method and are then used to call that method indirectly.</w:t>
      </w:r>
    </w:p>
    <w:p w:rsidR="00000000" w:rsidDel="00000000" w:rsidP="00000000" w:rsidRDefault="00000000" w:rsidRPr="00000000" w14:paraId="000009FC">
      <w:pPr>
        <w:pageBreakBefore w:val="0"/>
        <w:rPr>
          <w:sz w:val="18"/>
          <w:szCs w:val="18"/>
        </w:rPr>
      </w:pPr>
      <w:r w:rsidDel="00000000" w:rsidR="00000000" w:rsidRPr="00000000">
        <w:rPr>
          <w:rtl w:val="0"/>
        </w:rPr>
      </w:r>
    </w:p>
    <w:p w:rsidR="00000000" w:rsidDel="00000000" w:rsidP="00000000" w:rsidRDefault="00000000" w:rsidRPr="00000000" w14:paraId="000009FD">
      <w:pPr>
        <w:pageBreakBefore w:val="0"/>
        <w:rPr>
          <w:sz w:val="18"/>
          <w:szCs w:val="18"/>
        </w:rPr>
      </w:pPr>
      <w:r w:rsidDel="00000000" w:rsidR="00000000" w:rsidRPr="00000000">
        <w:rPr>
          <w:sz w:val="18"/>
          <w:szCs w:val="18"/>
          <w:rtl w:val="0"/>
        </w:rPr>
        <w:t xml:space="preserve">To establish a method pointer, you can assign a long variable using "@" before the method name. Note that there are no parentheses after the method name:</w:t>
      </w:r>
    </w:p>
    <w:p w:rsidR="00000000" w:rsidDel="00000000" w:rsidP="00000000" w:rsidRDefault="00000000" w:rsidRPr="00000000" w14:paraId="000009FE">
      <w:pPr>
        <w:pageBreakBefore w:val="0"/>
        <w:rPr>
          <w:sz w:val="18"/>
          <w:szCs w:val="18"/>
        </w:rPr>
      </w:pPr>
      <w:r w:rsidDel="00000000" w:rsidR="00000000" w:rsidRPr="00000000">
        <w:rPr>
          <w:rtl w:val="0"/>
        </w:rPr>
      </w:r>
    </w:p>
    <w:p w:rsidR="00000000" w:rsidDel="00000000" w:rsidP="00000000" w:rsidRDefault="00000000" w:rsidRPr="00000000" w14:paraId="000009F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LongVar := @SomeMethod                            'a method within the current object</w:t>
      </w:r>
    </w:p>
    <w:p w:rsidR="00000000" w:rsidDel="00000000" w:rsidP="00000000" w:rsidRDefault="00000000" w:rsidRPr="00000000" w14:paraId="00000A00">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LongVar := @SomeObject.SomeMethod                 'a method within a child object</w:t>
      </w:r>
    </w:p>
    <w:p w:rsidR="00000000" w:rsidDel="00000000" w:rsidP="00000000" w:rsidRDefault="00000000" w:rsidRPr="00000000" w14:paraId="00000A01">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LongVar := @SomeObject[index].SomeMethod          'a method within an indexed child object</w:t>
      </w:r>
    </w:p>
    <w:p w:rsidR="00000000" w:rsidDel="00000000" w:rsidP="00000000" w:rsidRDefault="00000000" w:rsidRPr="00000000" w14:paraId="00000A02">
      <w:pPr>
        <w:pageBreakBefore w:val="0"/>
        <w:rPr>
          <w:sz w:val="18"/>
          <w:szCs w:val="18"/>
        </w:rPr>
      </w:pPr>
      <w:r w:rsidDel="00000000" w:rsidR="00000000" w:rsidRPr="00000000">
        <w:rPr>
          <w:rtl w:val="0"/>
        </w:rPr>
      </w:r>
    </w:p>
    <w:p w:rsidR="00000000" w:rsidDel="00000000" w:rsidP="00000000" w:rsidRDefault="00000000" w:rsidRPr="00000000" w14:paraId="00000A03">
      <w:pPr>
        <w:pageBreakBefore w:val="0"/>
        <w:rPr>
          <w:sz w:val="18"/>
          <w:szCs w:val="18"/>
        </w:rPr>
      </w:pPr>
      <w:r w:rsidDel="00000000" w:rsidR="00000000" w:rsidRPr="00000000">
        <w:rPr>
          <w:rtl w:val="0"/>
        </w:rPr>
      </w:r>
    </w:p>
    <w:p w:rsidR="00000000" w:rsidDel="00000000" w:rsidP="00000000" w:rsidRDefault="00000000" w:rsidRPr="00000000" w14:paraId="00000A04">
      <w:pPr>
        <w:pageBreakBefore w:val="0"/>
        <w:rPr>
          <w:sz w:val="18"/>
          <w:szCs w:val="18"/>
        </w:rPr>
      </w:pPr>
      <w:r w:rsidDel="00000000" w:rsidR="00000000" w:rsidRPr="00000000">
        <w:rPr>
          <w:sz w:val="18"/>
          <w:szCs w:val="18"/>
          <w:rtl w:val="0"/>
        </w:rPr>
        <w:t xml:space="preserve">Method pointers can be generated on-the-fly and passed as parameters:</w:t>
      </w:r>
    </w:p>
    <w:p w:rsidR="00000000" w:rsidDel="00000000" w:rsidP="00000000" w:rsidRDefault="00000000" w:rsidRPr="00000000" w14:paraId="00000A05">
      <w:pPr>
        <w:pageBreakBefore w:val="0"/>
        <w:rPr>
          <w:sz w:val="18"/>
          <w:szCs w:val="18"/>
        </w:rPr>
      </w:pPr>
      <w:r w:rsidDel="00000000" w:rsidR="00000000" w:rsidRPr="00000000">
        <w:rPr>
          <w:rtl w:val="0"/>
        </w:rPr>
      </w:r>
    </w:p>
    <w:p w:rsidR="00000000" w:rsidDel="00000000" w:rsidP="00000000" w:rsidRDefault="00000000" w:rsidRPr="00000000" w14:paraId="00000A06">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SetUpIO(@InMethod,@OutMethod)</w:t>
      </w:r>
    </w:p>
    <w:p w:rsidR="00000000" w:rsidDel="00000000" w:rsidP="00000000" w:rsidRDefault="00000000" w:rsidRPr="00000000" w14:paraId="00000A07">
      <w:pPr>
        <w:pageBreakBefore w:val="0"/>
        <w:rPr>
          <w:sz w:val="18"/>
          <w:szCs w:val="18"/>
        </w:rPr>
      </w:pPr>
      <w:r w:rsidDel="00000000" w:rsidR="00000000" w:rsidRPr="00000000">
        <w:rPr>
          <w:rtl w:val="0"/>
        </w:rPr>
      </w:r>
    </w:p>
    <w:p w:rsidR="00000000" w:rsidDel="00000000" w:rsidP="00000000" w:rsidRDefault="00000000" w:rsidRPr="00000000" w14:paraId="00000A08">
      <w:pPr>
        <w:pageBreakBefore w:val="0"/>
        <w:rPr>
          <w:sz w:val="18"/>
          <w:szCs w:val="18"/>
        </w:rPr>
      </w:pPr>
      <w:r w:rsidDel="00000000" w:rsidR="00000000" w:rsidRPr="00000000">
        <w:rPr>
          <w:rtl w:val="0"/>
        </w:rPr>
      </w:r>
    </w:p>
    <w:p w:rsidR="00000000" w:rsidDel="00000000" w:rsidP="00000000" w:rsidRDefault="00000000" w:rsidRPr="00000000" w14:paraId="00000A09">
      <w:pPr>
        <w:pageBreakBefore w:val="0"/>
        <w:rPr>
          <w:sz w:val="18"/>
          <w:szCs w:val="18"/>
        </w:rPr>
      </w:pPr>
      <w:r w:rsidDel="00000000" w:rsidR="00000000" w:rsidRPr="00000000">
        <w:rPr>
          <w:sz w:val="18"/>
          <w:szCs w:val="18"/>
          <w:rtl w:val="0"/>
        </w:rPr>
        <w:t xml:space="preserve">Method pointers are then used in the following ways to call methods:</w:t>
      </w:r>
    </w:p>
    <w:p w:rsidR="00000000" w:rsidDel="00000000" w:rsidP="00000000" w:rsidRDefault="00000000" w:rsidRPr="00000000" w14:paraId="00000A0A">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0B">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LongVar()                                         'no parameters and no return values</w:t>
      </w:r>
    </w:p>
    <w:p w:rsidR="00000000" w:rsidDel="00000000" w:rsidP="00000000" w:rsidRDefault="00000000" w:rsidRPr="00000000" w14:paraId="00000A0C">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LongVar(Par1, Par2)                               'two parameters and no return values</w:t>
      </w:r>
    </w:p>
    <w:p w:rsidR="00000000" w:rsidDel="00000000" w:rsidP="00000000" w:rsidRDefault="00000000" w:rsidRPr="00000000" w14:paraId="00000A0D">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 := LongVar():1                                'no parameters and one return value</w:t>
      </w:r>
    </w:p>
    <w:p w:rsidR="00000000" w:rsidDel="00000000" w:rsidP="00000000" w:rsidRDefault="00000000" w:rsidRPr="00000000" w14:paraId="00000A0E">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Var1,Var2 := LongVar(Par1):2                      'one parameters and two return values</w:t>
      </w:r>
    </w:p>
    <w:p w:rsidR="00000000" w:rsidDel="00000000" w:rsidP="00000000" w:rsidRDefault="00000000" w:rsidRPr="00000000" w14:paraId="00000A0F">
      <w:pPr>
        <w:pageBreakBefore w:val="0"/>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Var1,Var2 := POLXY(LongVar(Par1,Par2,Par3):2)     'three parameters and two return values</w:t>
      </w:r>
    </w:p>
    <w:p w:rsidR="00000000" w:rsidDel="00000000" w:rsidP="00000000" w:rsidRDefault="00000000" w:rsidRPr="00000000" w14:paraId="00000A10">
      <w:pPr>
        <w:pageBreakBefore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11">
      <w:pPr>
        <w:pageBreakBefore w:val="0"/>
        <w:rPr>
          <w:sz w:val="18"/>
          <w:szCs w:val="18"/>
        </w:rPr>
      </w:pPr>
      <w:r w:rsidDel="00000000" w:rsidR="00000000" w:rsidRPr="00000000">
        <w:rPr>
          <w:rtl w:val="0"/>
        </w:rPr>
      </w:r>
    </w:p>
    <w:p w:rsidR="00000000" w:rsidDel="00000000" w:rsidP="00000000" w:rsidRDefault="00000000" w:rsidRPr="00000000" w14:paraId="00000A12">
      <w:pPr>
        <w:pageBreakBefore w:val="0"/>
        <w:rPr>
          <w:sz w:val="18"/>
          <w:szCs w:val="18"/>
        </w:rPr>
      </w:pPr>
      <w:r w:rsidDel="00000000" w:rsidR="00000000" w:rsidRPr="00000000">
        <w:rPr>
          <w:sz w:val="18"/>
          <w:szCs w:val="18"/>
          <w:rtl w:val="0"/>
        </w:rPr>
        <w:t xml:space="preserve">There is no compile-time awareness of how many parameters the method pointed to actually has. You need to code your method pointer usage such that you supply the proper number of parameters and specify the proper number of return values after a colon ":", so that there is agreement with the method pointed to.</w:t>
      </w:r>
    </w:p>
    <w:p w:rsidR="00000000" w:rsidDel="00000000" w:rsidP="00000000" w:rsidRDefault="00000000" w:rsidRPr="00000000" w14:paraId="00000A13">
      <w:pPr>
        <w:pageBreakBefore w:val="0"/>
        <w:rPr>
          <w:sz w:val="18"/>
          <w:szCs w:val="18"/>
        </w:rPr>
      </w:pPr>
      <w:r w:rsidDel="00000000" w:rsidR="00000000" w:rsidRPr="00000000">
        <w:rPr>
          <w:rtl w:val="0"/>
        </w:rPr>
      </w:r>
    </w:p>
    <w:p w:rsidR="00000000" w:rsidDel="00000000" w:rsidP="00000000" w:rsidRDefault="00000000" w:rsidRPr="00000000" w14:paraId="00000A14">
      <w:pPr>
        <w:pageBreakBefore w:val="0"/>
        <w:rPr>
          <w:sz w:val="18"/>
          <w:szCs w:val="18"/>
        </w:rPr>
      </w:pPr>
      <w:r w:rsidDel="00000000" w:rsidR="00000000" w:rsidRPr="00000000">
        <w:rPr>
          <w:sz w:val="18"/>
          <w:szCs w:val="18"/>
          <w:rtl w:val="0"/>
        </w:rPr>
        <w:t xml:space="preserve">Method pointers can be passed through object hierarchies to enable direct calling of any method from anywhere. They can also be used to dynamically point to different methods which have the same numbers of parameters and return values.</w:t>
      </w:r>
    </w:p>
    <w:p w:rsidR="00000000" w:rsidDel="00000000" w:rsidP="00000000" w:rsidRDefault="00000000" w:rsidRPr="00000000" w14:paraId="00000A15">
      <w:pPr>
        <w:pageBreakBefore w:val="0"/>
        <w:rPr>
          <w:sz w:val="18"/>
          <w:szCs w:val="18"/>
        </w:rPr>
      </w:pPr>
      <w:r w:rsidDel="00000000" w:rsidR="00000000" w:rsidRPr="00000000">
        <w:rPr>
          <w:rtl w:val="0"/>
        </w:rPr>
      </w:r>
    </w:p>
    <w:p w:rsidR="00000000" w:rsidDel="00000000" w:rsidP="00000000" w:rsidRDefault="00000000" w:rsidRPr="00000000" w14:paraId="00000A16">
      <w:pPr>
        <w:pStyle w:val="Heading3"/>
        <w:pageBreakBefore w:val="0"/>
        <w:rPr/>
      </w:pPr>
      <w:bookmarkStart w:colFirst="0" w:colLast="0" w:name="_hyw9el5ydj1k" w:id="37"/>
      <w:bookmarkEnd w:id="37"/>
      <w:r w:rsidDel="00000000" w:rsidR="00000000" w:rsidRPr="00000000">
        <w:rPr>
          <w:rtl w:val="0"/>
        </w:rPr>
        <w:t xml:space="preserve">How Method Pointers Work</w:t>
      </w:r>
    </w:p>
    <w:p w:rsidR="00000000" w:rsidDel="00000000" w:rsidP="00000000" w:rsidRDefault="00000000" w:rsidRPr="00000000" w14:paraId="00000A17">
      <w:pPr>
        <w:pageBreakBefore w:val="0"/>
        <w:rPr>
          <w:sz w:val="18"/>
          <w:szCs w:val="18"/>
        </w:rPr>
      </w:pPr>
      <w:r w:rsidDel="00000000" w:rsidR="00000000" w:rsidRPr="00000000">
        <w:rPr>
          <w:rtl w:val="0"/>
        </w:rPr>
      </w:r>
    </w:p>
    <w:p w:rsidR="00000000" w:rsidDel="00000000" w:rsidP="00000000" w:rsidRDefault="00000000" w:rsidRPr="00000000" w14:paraId="00000A18">
      <w:pPr>
        <w:pageBreakBefore w:val="0"/>
        <w:rPr>
          <w:sz w:val="18"/>
          <w:szCs w:val="18"/>
        </w:rPr>
      </w:pPr>
      <w:r w:rsidDel="00000000" w:rsidR="00000000" w:rsidRPr="00000000">
        <w:rPr>
          <w:sz w:val="18"/>
          <w:szCs w:val="18"/>
          <w:rtl w:val="0"/>
        </w:rPr>
        <w:t xml:space="preserve">An @method expression generates a 32-bit value which has two bitfields:</w:t>
      </w:r>
    </w:p>
    <w:p w:rsidR="00000000" w:rsidDel="00000000" w:rsidP="00000000" w:rsidRDefault="00000000" w:rsidRPr="00000000" w14:paraId="00000A19">
      <w:pPr>
        <w:pageBreakBefore w:val="0"/>
        <w:rPr>
          <w:sz w:val="18"/>
          <w:szCs w:val="18"/>
        </w:rPr>
      </w:pPr>
      <w:r w:rsidDel="00000000" w:rsidR="00000000" w:rsidRPr="00000000">
        <w:rPr>
          <w:rtl w:val="0"/>
        </w:rPr>
      </w:r>
    </w:p>
    <w:p w:rsidR="00000000" w:rsidDel="00000000" w:rsidP="00000000" w:rsidRDefault="00000000" w:rsidRPr="00000000" w14:paraId="00000A1A">
      <w:pPr>
        <w:pageBreakBefore w:val="0"/>
        <w:rPr>
          <w:sz w:val="18"/>
          <w:szCs w:val="18"/>
        </w:rPr>
      </w:pPr>
      <w:r w:rsidDel="00000000" w:rsidR="00000000" w:rsidRPr="00000000">
        <w:rPr>
          <w:sz w:val="18"/>
          <w:szCs w:val="18"/>
          <w:rtl w:val="0"/>
        </w:rPr>
        <w:t xml:space="preserve">[31..20] = Index of the method, relative to the method's object base. The index of the first method will be twice the number of objects instantiated</w:t>
      </w:r>
    </w:p>
    <w:p w:rsidR="00000000" w:rsidDel="00000000" w:rsidP="00000000" w:rsidRDefault="00000000" w:rsidRPr="00000000" w14:paraId="00000A1B">
      <w:pPr>
        <w:pageBreakBefore w:val="0"/>
        <w:rPr>
          <w:sz w:val="18"/>
          <w:szCs w:val="18"/>
        </w:rPr>
      </w:pPr>
      <w:r w:rsidDel="00000000" w:rsidR="00000000" w:rsidRPr="00000000">
        <w:rPr>
          <w:rtl w:val="0"/>
        </w:rPr>
      </w:r>
    </w:p>
    <w:p w:rsidR="00000000" w:rsidDel="00000000" w:rsidP="00000000" w:rsidRDefault="00000000" w:rsidRPr="00000000" w14:paraId="00000A1C">
      <w:pPr>
        <w:pageBreakBefore w:val="0"/>
        <w:rPr>
          <w:sz w:val="18"/>
          <w:szCs w:val="18"/>
        </w:rPr>
      </w:pPr>
      <w:r w:rsidDel="00000000" w:rsidR="00000000" w:rsidRPr="00000000">
        <w:rPr>
          <w:sz w:val="18"/>
          <w:szCs w:val="18"/>
          <w:rtl w:val="0"/>
        </w:rPr>
        <w:t xml:space="preserve">[19..0] = Address of the method's VAR base. The method's VAR base, in turn, contains the address of the method's object base.</w:t>
      </w:r>
    </w:p>
    <w:p w:rsidR="00000000" w:rsidDel="00000000" w:rsidP="00000000" w:rsidRDefault="00000000" w:rsidRPr="00000000" w14:paraId="00000A1D">
      <w:pPr>
        <w:pageBreakBefore w:val="0"/>
        <w:rPr>
          <w:sz w:val="18"/>
          <w:szCs w:val="18"/>
        </w:rPr>
      </w:pPr>
      <w:r w:rsidDel="00000000" w:rsidR="00000000" w:rsidRPr="00000000">
        <w:rPr>
          <w:rtl w:val="0"/>
        </w:rPr>
      </w:r>
    </w:p>
    <w:p w:rsidR="00000000" w:rsidDel="00000000" w:rsidP="00000000" w:rsidRDefault="00000000" w:rsidRPr="00000000" w14:paraId="00000A1E">
      <w:pPr>
        <w:pageBreakBefore w:val="0"/>
        <w:rPr>
          <w:sz w:val="18"/>
          <w:szCs w:val="18"/>
        </w:rPr>
      </w:pPr>
      <w:r w:rsidDel="00000000" w:rsidR="00000000" w:rsidRPr="00000000">
        <w:rPr>
          <w:sz w:val="18"/>
          <w:szCs w:val="18"/>
          <w:rtl w:val="0"/>
        </w:rPr>
        <w:t xml:space="preserve">By putting the method's index and VAR base address together into the 32-bit value, and having the VAR base contain the method's object base address, a complete method pointer is established in a single long, which can be treated as any other variable.</w:t>
      </w:r>
    </w:p>
    <w:p w:rsidR="00000000" w:rsidDel="00000000" w:rsidP="00000000" w:rsidRDefault="00000000" w:rsidRPr="00000000" w14:paraId="00000A1F">
      <w:pPr>
        <w:pageBreakBefore w:val="0"/>
        <w:rPr>
          <w:sz w:val="18"/>
          <w:szCs w:val="18"/>
        </w:rPr>
      </w:pPr>
      <w:r w:rsidDel="00000000" w:rsidR="00000000" w:rsidRPr="00000000">
        <w:rPr>
          <w:rtl w:val="0"/>
        </w:rPr>
      </w:r>
    </w:p>
    <w:p w:rsidR="00000000" w:rsidDel="00000000" w:rsidP="00000000" w:rsidRDefault="00000000" w:rsidRPr="00000000" w14:paraId="00000A20">
      <w:pPr>
        <w:pageBreakBefore w:val="0"/>
        <w:rPr>
          <w:sz w:val="18"/>
          <w:szCs w:val="18"/>
        </w:rPr>
      </w:pPr>
      <w:r w:rsidDel="00000000" w:rsidR="00000000" w:rsidRPr="00000000">
        <w:rPr>
          <w:sz w:val="18"/>
          <w:szCs w:val="18"/>
          <w:rtl w:val="0"/>
        </w:rPr>
        <w:t xml:space="preserve">To accommodate method pointers, each object instance reserves the first long of its VAR space for the object base address. When an @method expression executes, that first long is written with the object's base address.</w:t>
      </w:r>
    </w:p>
    <w:p w:rsidR="00000000" w:rsidDel="00000000" w:rsidP="00000000" w:rsidRDefault="00000000" w:rsidRPr="00000000" w14:paraId="00000A21">
      <w:pPr>
        <w:pageBreakBefore w:val="0"/>
        <w:rPr>
          <w:sz w:val="18"/>
          <w:szCs w:val="18"/>
        </w:rPr>
      </w:pPr>
      <w:r w:rsidDel="00000000" w:rsidR="00000000" w:rsidRPr="00000000">
        <w:rPr>
          <w:rtl w:val="0"/>
        </w:rPr>
      </w:r>
    </w:p>
    <w:p w:rsidR="00000000" w:rsidDel="00000000" w:rsidP="00000000" w:rsidRDefault="00000000" w:rsidRPr="00000000" w14:paraId="00000A22">
      <w:pPr>
        <w:pageBreakBefore w:val="0"/>
        <w:rPr/>
      </w:pPr>
      <w:r w:rsidDel="00000000" w:rsidR="00000000" w:rsidRPr="00000000">
        <w:rPr>
          <w:rtl w:val="0"/>
        </w:rPr>
      </w:r>
    </w:p>
    <w:p w:rsidR="00000000" w:rsidDel="00000000" w:rsidP="00000000" w:rsidRDefault="00000000" w:rsidRPr="00000000" w14:paraId="00000A23">
      <w:pPr>
        <w:pStyle w:val="Heading3"/>
        <w:pageBreakBefore w:val="0"/>
        <w:rPr/>
      </w:pPr>
      <w:bookmarkStart w:colFirst="0" w:colLast="0" w:name="_bhb1lrrpyn0c" w:id="38"/>
      <w:bookmarkEnd w:id="38"/>
      <w:r w:rsidDel="00000000" w:rsidR="00000000" w:rsidRPr="00000000">
        <w:rPr>
          <w:rtl w:val="0"/>
        </w:rPr>
        <w:t xml:space="preserve">SEND</w:t>
      </w:r>
    </w:p>
    <w:p w:rsidR="00000000" w:rsidDel="00000000" w:rsidP="00000000" w:rsidRDefault="00000000" w:rsidRPr="00000000" w14:paraId="00000A24">
      <w:pPr>
        <w:pageBreakBefore w:val="0"/>
        <w:rPr>
          <w:sz w:val="18"/>
          <w:szCs w:val="18"/>
        </w:rPr>
      </w:pPr>
      <w:r w:rsidDel="00000000" w:rsidR="00000000" w:rsidRPr="00000000">
        <w:rPr>
          <w:rtl w:val="0"/>
        </w:rPr>
      </w:r>
    </w:p>
    <w:p w:rsidR="00000000" w:rsidDel="00000000" w:rsidP="00000000" w:rsidRDefault="00000000" w:rsidRPr="00000000" w14:paraId="00000A25">
      <w:pPr>
        <w:pageBreakBefore w:val="0"/>
        <w:rPr>
          <w:sz w:val="18"/>
          <w:szCs w:val="18"/>
        </w:rPr>
      </w:pPr>
      <w:r w:rsidDel="00000000" w:rsidR="00000000" w:rsidRPr="00000000">
        <w:rPr>
          <w:sz w:val="18"/>
          <w:szCs w:val="18"/>
          <w:rtl w:val="0"/>
        </w:rPr>
        <w:t xml:space="preserve">SEND is a special method pointer which is inherited from the calling method and, in turn, conveyed to all called methods. Its purpose is to provide an efficient output mechanism for data.</w:t>
      </w:r>
    </w:p>
    <w:p w:rsidR="00000000" w:rsidDel="00000000" w:rsidP="00000000" w:rsidRDefault="00000000" w:rsidRPr="00000000" w14:paraId="00000A26">
      <w:pPr>
        <w:pageBreakBefore w:val="0"/>
        <w:rPr>
          <w:sz w:val="18"/>
          <w:szCs w:val="18"/>
        </w:rPr>
      </w:pPr>
      <w:r w:rsidDel="00000000" w:rsidR="00000000" w:rsidRPr="00000000">
        <w:rPr>
          <w:rtl w:val="0"/>
        </w:rPr>
      </w:r>
    </w:p>
    <w:p w:rsidR="00000000" w:rsidDel="00000000" w:rsidP="00000000" w:rsidRDefault="00000000" w:rsidRPr="00000000" w14:paraId="00000A27">
      <w:pPr>
        <w:pageBreakBefore w:val="0"/>
        <w:rPr>
          <w:sz w:val="18"/>
          <w:szCs w:val="18"/>
        </w:rPr>
      </w:pPr>
      <w:r w:rsidDel="00000000" w:rsidR="00000000" w:rsidRPr="00000000">
        <w:rPr>
          <w:sz w:val="18"/>
          <w:szCs w:val="18"/>
          <w:rtl w:val="0"/>
        </w:rPr>
        <w:t xml:space="preserve">SEND can be assigned like a method pointer, but it must point to a method which takes one parameter and has no return values:</w:t>
      </w:r>
    </w:p>
    <w:p w:rsidR="00000000" w:rsidDel="00000000" w:rsidP="00000000" w:rsidRDefault="00000000" w:rsidRPr="00000000" w14:paraId="00000A28">
      <w:pPr>
        <w:pageBreakBefore w:val="0"/>
        <w:rPr>
          <w:sz w:val="18"/>
          <w:szCs w:val="18"/>
        </w:rPr>
      </w:pPr>
      <w:r w:rsidDel="00000000" w:rsidR="00000000" w:rsidRPr="00000000">
        <w:rPr>
          <w:rtl w:val="0"/>
        </w:rPr>
      </w:r>
    </w:p>
    <w:p w:rsidR="00000000" w:rsidDel="00000000" w:rsidP="00000000" w:rsidRDefault="00000000" w:rsidRPr="00000000" w14:paraId="00000A2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SEND := @OutMethod</w:t>
      </w:r>
    </w:p>
    <w:p w:rsidR="00000000" w:rsidDel="00000000" w:rsidP="00000000" w:rsidRDefault="00000000" w:rsidRPr="00000000" w14:paraId="00000A2A">
      <w:pPr>
        <w:pageBreakBefore w:val="0"/>
        <w:rPr>
          <w:sz w:val="18"/>
          <w:szCs w:val="18"/>
        </w:rPr>
      </w:pPr>
      <w:r w:rsidDel="00000000" w:rsidR="00000000" w:rsidRPr="00000000">
        <w:rPr>
          <w:rtl w:val="0"/>
        </w:rPr>
      </w:r>
    </w:p>
    <w:p w:rsidR="00000000" w:rsidDel="00000000" w:rsidP="00000000" w:rsidRDefault="00000000" w:rsidRPr="00000000" w14:paraId="00000A2B">
      <w:pPr>
        <w:pageBreakBefore w:val="0"/>
        <w:rPr>
          <w:sz w:val="18"/>
          <w:szCs w:val="18"/>
        </w:rPr>
      </w:pPr>
      <w:r w:rsidDel="00000000" w:rsidR="00000000" w:rsidRPr="00000000">
        <w:rPr>
          <w:rtl w:val="0"/>
        </w:rPr>
      </w:r>
    </w:p>
    <w:p w:rsidR="00000000" w:rsidDel="00000000" w:rsidP="00000000" w:rsidRDefault="00000000" w:rsidRPr="00000000" w14:paraId="00000A2C">
      <w:pPr>
        <w:pageBreakBefore w:val="0"/>
        <w:rPr>
          <w:sz w:val="18"/>
          <w:szCs w:val="18"/>
        </w:rPr>
      </w:pPr>
      <w:r w:rsidDel="00000000" w:rsidR="00000000" w:rsidRPr="00000000">
        <w:rPr>
          <w:sz w:val="18"/>
          <w:szCs w:val="18"/>
          <w:rtl w:val="0"/>
        </w:rPr>
        <w:t xml:space="preserve">When used as a method, SEND will pass all parameters, including any return values from called methods, to the method SEND points to:</w:t>
      </w:r>
    </w:p>
    <w:p w:rsidR="00000000" w:rsidDel="00000000" w:rsidP="00000000" w:rsidRDefault="00000000" w:rsidRPr="00000000" w14:paraId="00000A2D">
      <w:pPr>
        <w:pageBreakBefore w:val="0"/>
        <w:rPr>
          <w:sz w:val="18"/>
          <w:szCs w:val="18"/>
        </w:rPr>
      </w:pPr>
      <w:r w:rsidDel="00000000" w:rsidR="00000000" w:rsidRPr="00000000">
        <w:rPr>
          <w:rtl w:val="0"/>
        </w:rPr>
      </w:r>
    </w:p>
    <w:p w:rsidR="00000000" w:rsidDel="00000000" w:rsidP="00000000" w:rsidRDefault="00000000" w:rsidRPr="00000000" w14:paraId="00000A2E">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SEND("Hello! ", GetDigit()+"0", 13)</w:t>
      </w:r>
    </w:p>
    <w:p w:rsidR="00000000" w:rsidDel="00000000" w:rsidP="00000000" w:rsidRDefault="00000000" w:rsidRPr="00000000" w14:paraId="00000A2F">
      <w:pPr>
        <w:pageBreakBefore w:val="0"/>
        <w:rPr>
          <w:sz w:val="18"/>
          <w:szCs w:val="18"/>
        </w:rPr>
      </w:pPr>
      <w:r w:rsidDel="00000000" w:rsidR="00000000" w:rsidRPr="00000000">
        <w:rPr>
          <w:rtl w:val="0"/>
        </w:rPr>
      </w:r>
    </w:p>
    <w:p w:rsidR="00000000" w:rsidDel="00000000" w:rsidP="00000000" w:rsidRDefault="00000000" w:rsidRPr="00000000" w14:paraId="00000A30">
      <w:pPr>
        <w:pageBreakBefore w:val="0"/>
        <w:rPr>
          <w:sz w:val="18"/>
          <w:szCs w:val="18"/>
        </w:rPr>
      </w:pPr>
      <w:r w:rsidDel="00000000" w:rsidR="00000000" w:rsidRPr="00000000">
        <w:rPr>
          <w:rtl w:val="0"/>
        </w:rPr>
      </w:r>
    </w:p>
    <w:p w:rsidR="00000000" w:rsidDel="00000000" w:rsidP="00000000" w:rsidRDefault="00000000" w:rsidRPr="00000000" w14:paraId="00000A31">
      <w:pPr>
        <w:pageBreakBefore w:val="0"/>
        <w:rPr>
          <w:sz w:val="18"/>
          <w:szCs w:val="18"/>
        </w:rPr>
      </w:pPr>
      <w:r w:rsidDel="00000000" w:rsidR="00000000" w:rsidRPr="00000000">
        <w:rPr>
          <w:sz w:val="18"/>
          <w:szCs w:val="18"/>
          <w:rtl w:val="0"/>
        </w:rPr>
        <w:t xml:space="preserve">Any methods called within the SEND parameters will inherit the SEND pointer, so that they can do SEND methods, too:</w:t>
      </w:r>
    </w:p>
    <w:p w:rsidR="00000000" w:rsidDel="00000000" w:rsidP="00000000" w:rsidRDefault="00000000" w:rsidRPr="00000000" w14:paraId="00000A32">
      <w:pPr>
        <w:pageBreakBefore w:val="0"/>
        <w:rPr>
          <w:sz w:val="18"/>
          <w:szCs w:val="18"/>
        </w:rPr>
      </w:pPr>
      <w:r w:rsidDel="00000000" w:rsidR="00000000" w:rsidRPr="00000000">
        <w:rPr>
          <w:rtl w:val="0"/>
        </w:rPr>
      </w:r>
    </w:p>
    <w:p w:rsidR="00000000" w:rsidDel="00000000" w:rsidP="00000000" w:rsidRDefault="00000000" w:rsidRPr="00000000" w14:paraId="00000A33">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PUB Go()</w:t>
      </w:r>
    </w:p>
    <w:p w:rsidR="00000000" w:rsidDel="00000000" w:rsidP="00000000" w:rsidRDefault="00000000" w:rsidRPr="00000000" w14:paraId="00000A34">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SEND := @SetLED</w:t>
      </w:r>
    </w:p>
    <w:p w:rsidR="00000000" w:rsidDel="00000000" w:rsidP="00000000" w:rsidRDefault="00000000" w:rsidRPr="00000000" w14:paraId="00000A35">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REPEAT</w:t>
      </w:r>
    </w:p>
    <w:p w:rsidR="00000000" w:rsidDel="00000000" w:rsidP="00000000" w:rsidRDefault="00000000" w:rsidRPr="00000000" w14:paraId="00000A36">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SEND(Flash(),$01,$02,$04,$08,$10,$20,$40,$80)</w:t>
      </w:r>
    </w:p>
    <w:p w:rsidR="00000000" w:rsidDel="00000000" w:rsidP="00000000" w:rsidRDefault="00000000" w:rsidRPr="00000000" w14:paraId="00000A37">
      <w:pPr>
        <w:pageBreakBefore w:val="0"/>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38">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PRI Flash() : x</w:t>
      </w:r>
    </w:p>
    <w:p w:rsidR="00000000" w:rsidDel="00000000" w:rsidP="00000000" w:rsidRDefault="00000000" w:rsidRPr="00000000" w14:paraId="00000A39">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REPEAT 2</w:t>
      </w:r>
    </w:p>
    <w:p w:rsidR="00000000" w:rsidDel="00000000" w:rsidP="00000000" w:rsidRDefault="00000000" w:rsidRPr="00000000" w14:paraId="00000A3A">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SEND($00,$FF,$00)</w:t>
      </w:r>
    </w:p>
    <w:p w:rsidR="00000000" w:rsidDel="00000000" w:rsidP="00000000" w:rsidRDefault="00000000" w:rsidRPr="00000000" w14:paraId="00000A3B">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RETURN $AA</w:t>
      </w:r>
    </w:p>
    <w:p w:rsidR="00000000" w:rsidDel="00000000" w:rsidP="00000000" w:rsidRDefault="00000000" w:rsidRPr="00000000" w14:paraId="00000A3C">
      <w:pPr>
        <w:pageBreakBefore w:val="0"/>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3D">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PRI SetLED(x)</w:t>
      </w:r>
    </w:p>
    <w:p w:rsidR="00000000" w:rsidDel="00000000" w:rsidP="00000000" w:rsidRDefault="00000000" w:rsidRPr="00000000" w14:paraId="00000A3E">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PINWRITE(56 </w:t>
      </w:r>
      <w:r w:rsidDel="00000000" w:rsidR="00000000" w:rsidRPr="00000000">
        <w:rPr>
          <w:rFonts w:ascii="Consolas" w:cs="Consolas" w:eastAsia="Consolas" w:hAnsi="Consolas"/>
          <w:b w:val="1"/>
          <w:sz w:val="18"/>
          <w:szCs w:val="18"/>
          <w:rtl w:val="0"/>
        </w:rPr>
        <w:t xml:space="preserve">ADDPINS</w:t>
      </w:r>
      <w:r w:rsidDel="00000000" w:rsidR="00000000" w:rsidRPr="00000000">
        <w:rPr>
          <w:rFonts w:ascii="Consolas" w:cs="Consolas" w:eastAsia="Consolas" w:hAnsi="Consolas"/>
          <w:b w:val="1"/>
          <w:sz w:val="18"/>
          <w:szCs w:val="18"/>
          <w:rtl w:val="0"/>
        </w:rPr>
        <w:t xml:space="preserve"> 7, !x)</w:t>
      </w:r>
    </w:p>
    <w:p w:rsidR="00000000" w:rsidDel="00000000" w:rsidP="00000000" w:rsidRDefault="00000000" w:rsidRPr="00000000" w14:paraId="00000A3F">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WAITMS(125)</w:t>
      </w:r>
    </w:p>
    <w:p w:rsidR="00000000" w:rsidDel="00000000" w:rsidP="00000000" w:rsidRDefault="00000000" w:rsidRPr="00000000" w14:paraId="00000A40">
      <w:pPr>
        <w:pageBreakBefore w:val="0"/>
        <w:rPr>
          <w:sz w:val="18"/>
          <w:szCs w:val="18"/>
        </w:rPr>
      </w:pPr>
      <w:r w:rsidDel="00000000" w:rsidR="00000000" w:rsidRPr="00000000">
        <w:rPr>
          <w:rtl w:val="0"/>
        </w:rPr>
      </w:r>
    </w:p>
    <w:p w:rsidR="00000000" w:rsidDel="00000000" w:rsidP="00000000" w:rsidRDefault="00000000" w:rsidRPr="00000000" w14:paraId="00000A41">
      <w:pPr>
        <w:pageBreakBefore w:val="0"/>
        <w:rPr>
          <w:sz w:val="18"/>
          <w:szCs w:val="18"/>
        </w:rPr>
      </w:pPr>
      <w:r w:rsidDel="00000000" w:rsidR="00000000" w:rsidRPr="00000000">
        <w:rPr>
          <w:rtl w:val="0"/>
        </w:rPr>
      </w:r>
    </w:p>
    <w:p w:rsidR="00000000" w:rsidDel="00000000" w:rsidP="00000000" w:rsidRDefault="00000000" w:rsidRPr="00000000" w14:paraId="00000A42">
      <w:pPr>
        <w:pageBreakBefore w:val="0"/>
        <w:rPr>
          <w:sz w:val="18"/>
          <w:szCs w:val="18"/>
        </w:rPr>
      </w:pPr>
      <w:r w:rsidDel="00000000" w:rsidR="00000000" w:rsidRPr="00000000">
        <w:rPr>
          <w:sz w:val="18"/>
          <w:szCs w:val="18"/>
          <w:rtl w:val="0"/>
        </w:rPr>
        <w:t xml:space="preserve">In the above example, the following values are output in repeating sequence:</w:t>
      </w:r>
      <w:r w:rsidDel="00000000" w:rsidR="00000000" w:rsidRPr="00000000">
        <w:rPr>
          <w:sz w:val="18"/>
          <w:szCs w:val="18"/>
          <w:rtl w:val="0"/>
        </w:rPr>
        <w:t xml:space="preserve"> $00, $FF, $00</w:t>
      </w:r>
      <w:r w:rsidDel="00000000" w:rsidR="00000000" w:rsidRPr="00000000">
        <w:rPr>
          <w:sz w:val="18"/>
          <w:szCs w:val="18"/>
          <w:rtl w:val="0"/>
        </w:rPr>
        <w:t xml:space="preserve">, </w:t>
      </w:r>
      <w:r w:rsidDel="00000000" w:rsidR="00000000" w:rsidRPr="00000000">
        <w:rPr>
          <w:sz w:val="18"/>
          <w:szCs w:val="18"/>
          <w:rtl w:val="0"/>
        </w:rPr>
        <w:t xml:space="preserve">$00, $FF, $00</w:t>
      </w:r>
      <w:r w:rsidDel="00000000" w:rsidR="00000000" w:rsidRPr="00000000">
        <w:rPr>
          <w:sz w:val="18"/>
          <w:szCs w:val="18"/>
          <w:rtl w:val="0"/>
        </w:rPr>
        <w:t xml:space="preserve">, $AA, $01, $02, $04, $08, $10, $20, $40, $80 (but inverted for LEDs)</w:t>
      </w:r>
    </w:p>
    <w:p w:rsidR="00000000" w:rsidDel="00000000" w:rsidP="00000000" w:rsidRDefault="00000000" w:rsidRPr="00000000" w14:paraId="00000A43">
      <w:pPr>
        <w:pageBreakBefore w:val="0"/>
        <w:rPr>
          <w:sz w:val="18"/>
          <w:szCs w:val="18"/>
        </w:rPr>
      </w:pPr>
      <w:r w:rsidDel="00000000" w:rsidR="00000000" w:rsidRPr="00000000">
        <w:rPr>
          <w:rtl w:val="0"/>
        </w:rPr>
      </w:r>
    </w:p>
    <w:p w:rsidR="00000000" w:rsidDel="00000000" w:rsidP="00000000" w:rsidRDefault="00000000" w:rsidRPr="00000000" w14:paraId="00000A44">
      <w:pPr>
        <w:pageBreakBefore w:val="0"/>
        <w:rPr>
          <w:sz w:val="18"/>
          <w:szCs w:val="18"/>
        </w:rPr>
      </w:pPr>
      <w:r w:rsidDel="00000000" w:rsidR="00000000" w:rsidRPr="00000000">
        <w:rPr>
          <w:sz w:val="18"/>
          <w:szCs w:val="18"/>
          <w:rtl w:val="0"/>
        </w:rPr>
        <w:t xml:space="preserve">Though a called method inherits the current SEND pointer, it may change it for its own purposes. Upon return from that method, the SEND pointer will be back to what it was before the method was called. So, the SEND pointer value is propagated in method calls, but not in method returns.</w:t>
      </w:r>
    </w:p>
    <w:p w:rsidR="00000000" w:rsidDel="00000000" w:rsidP="00000000" w:rsidRDefault="00000000" w:rsidRPr="00000000" w14:paraId="00000A45">
      <w:pPr>
        <w:pageBreakBefore w:val="0"/>
        <w:rPr>
          <w:sz w:val="18"/>
          <w:szCs w:val="18"/>
        </w:rPr>
      </w:pPr>
      <w:r w:rsidDel="00000000" w:rsidR="00000000" w:rsidRPr="00000000">
        <w:rPr>
          <w:rtl w:val="0"/>
        </w:rPr>
      </w:r>
    </w:p>
    <w:p w:rsidR="00000000" w:rsidDel="00000000" w:rsidP="00000000" w:rsidRDefault="00000000" w:rsidRPr="00000000" w14:paraId="00000A46">
      <w:pPr>
        <w:pageBreakBefore w:val="0"/>
        <w:rPr>
          <w:sz w:val="18"/>
          <w:szCs w:val="18"/>
        </w:rPr>
      </w:pPr>
      <w:r w:rsidDel="00000000" w:rsidR="00000000" w:rsidRPr="00000000">
        <w:rPr>
          <w:rtl w:val="0"/>
        </w:rPr>
      </w:r>
    </w:p>
    <w:p w:rsidR="00000000" w:rsidDel="00000000" w:rsidP="00000000" w:rsidRDefault="00000000" w:rsidRPr="00000000" w14:paraId="00000A47">
      <w:pPr>
        <w:pStyle w:val="Heading3"/>
        <w:pageBreakBefore w:val="0"/>
        <w:rPr/>
      </w:pPr>
      <w:bookmarkStart w:colFirst="0" w:colLast="0" w:name="_pewby1d07v0v" w:id="39"/>
      <w:bookmarkEnd w:id="39"/>
      <w:r w:rsidDel="00000000" w:rsidR="00000000" w:rsidRPr="00000000">
        <w:rPr>
          <w:rtl w:val="0"/>
        </w:rPr>
        <w:t xml:space="preserve">RECV</w:t>
      </w:r>
    </w:p>
    <w:p w:rsidR="00000000" w:rsidDel="00000000" w:rsidP="00000000" w:rsidRDefault="00000000" w:rsidRPr="00000000" w14:paraId="00000A48">
      <w:pPr>
        <w:pageBreakBefore w:val="0"/>
        <w:rPr>
          <w:sz w:val="18"/>
          <w:szCs w:val="18"/>
        </w:rPr>
      </w:pPr>
      <w:r w:rsidDel="00000000" w:rsidR="00000000" w:rsidRPr="00000000">
        <w:rPr>
          <w:rtl w:val="0"/>
        </w:rPr>
      </w:r>
    </w:p>
    <w:p w:rsidR="00000000" w:rsidDel="00000000" w:rsidP="00000000" w:rsidRDefault="00000000" w:rsidRPr="00000000" w14:paraId="00000A49">
      <w:pPr>
        <w:pageBreakBefore w:val="0"/>
        <w:rPr>
          <w:sz w:val="18"/>
          <w:szCs w:val="18"/>
        </w:rPr>
      </w:pPr>
      <w:r w:rsidDel="00000000" w:rsidR="00000000" w:rsidRPr="00000000">
        <w:rPr>
          <w:sz w:val="18"/>
          <w:szCs w:val="18"/>
          <w:rtl w:val="0"/>
        </w:rPr>
        <w:t xml:space="preserve">RECV, like SEND, is a special method pointer which is inherited from the calling method and, in turn, conveyed to all called methods. </w:t>
      </w:r>
      <w:r w:rsidDel="00000000" w:rsidR="00000000" w:rsidRPr="00000000">
        <w:rPr>
          <w:sz w:val="18"/>
          <w:szCs w:val="18"/>
          <w:rtl w:val="0"/>
        </w:rPr>
        <w:t xml:space="preserve">Its</w:t>
      </w:r>
      <w:r w:rsidDel="00000000" w:rsidR="00000000" w:rsidRPr="00000000">
        <w:rPr>
          <w:sz w:val="18"/>
          <w:szCs w:val="18"/>
          <w:rtl w:val="0"/>
        </w:rPr>
        <w:t xml:space="preserve"> purpose is to provide an efficient input mechanism for data.</w:t>
      </w:r>
    </w:p>
    <w:p w:rsidR="00000000" w:rsidDel="00000000" w:rsidP="00000000" w:rsidRDefault="00000000" w:rsidRPr="00000000" w14:paraId="00000A4A">
      <w:pPr>
        <w:pageBreakBefore w:val="0"/>
        <w:rPr>
          <w:sz w:val="18"/>
          <w:szCs w:val="18"/>
        </w:rPr>
      </w:pPr>
      <w:r w:rsidDel="00000000" w:rsidR="00000000" w:rsidRPr="00000000">
        <w:rPr>
          <w:rtl w:val="0"/>
        </w:rPr>
      </w:r>
    </w:p>
    <w:p w:rsidR="00000000" w:rsidDel="00000000" w:rsidP="00000000" w:rsidRDefault="00000000" w:rsidRPr="00000000" w14:paraId="00000A4B">
      <w:pPr>
        <w:pageBreakBefore w:val="0"/>
        <w:rPr>
          <w:sz w:val="18"/>
          <w:szCs w:val="18"/>
        </w:rPr>
      </w:pPr>
      <w:r w:rsidDel="00000000" w:rsidR="00000000" w:rsidRPr="00000000">
        <w:rPr>
          <w:sz w:val="18"/>
          <w:szCs w:val="18"/>
          <w:rtl w:val="0"/>
        </w:rPr>
        <w:t xml:space="preserve">RECV can be assigned like a method pointer, but it must point to a method which takes no parameters and returns a single value:</w:t>
      </w:r>
    </w:p>
    <w:p w:rsidR="00000000" w:rsidDel="00000000" w:rsidP="00000000" w:rsidRDefault="00000000" w:rsidRPr="00000000" w14:paraId="00000A4C">
      <w:pPr>
        <w:pageBreakBefore w:val="0"/>
        <w:rPr>
          <w:sz w:val="18"/>
          <w:szCs w:val="18"/>
        </w:rPr>
      </w:pPr>
      <w:r w:rsidDel="00000000" w:rsidR="00000000" w:rsidRPr="00000000">
        <w:rPr>
          <w:rtl w:val="0"/>
        </w:rPr>
      </w:r>
    </w:p>
    <w:p w:rsidR="00000000" w:rsidDel="00000000" w:rsidP="00000000" w:rsidRDefault="00000000" w:rsidRPr="00000000" w14:paraId="00000A4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RECV := @InMethod</w:t>
      </w:r>
    </w:p>
    <w:p w:rsidR="00000000" w:rsidDel="00000000" w:rsidP="00000000" w:rsidRDefault="00000000" w:rsidRPr="00000000" w14:paraId="00000A4E">
      <w:pPr>
        <w:pageBreakBefore w:val="0"/>
        <w:rPr>
          <w:sz w:val="18"/>
          <w:szCs w:val="18"/>
        </w:rPr>
      </w:pPr>
      <w:r w:rsidDel="00000000" w:rsidR="00000000" w:rsidRPr="00000000">
        <w:rPr>
          <w:rtl w:val="0"/>
        </w:rPr>
      </w:r>
    </w:p>
    <w:p w:rsidR="00000000" w:rsidDel="00000000" w:rsidP="00000000" w:rsidRDefault="00000000" w:rsidRPr="00000000" w14:paraId="00000A4F">
      <w:pPr>
        <w:pageBreakBefore w:val="0"/>
        <w:rPr>
          <w:sz w:val="18"/>
          <w:szCs w:val="18"/>
        </w:rPr>
      </w:pPr>
      <w:r w:rsidDel="00000000" w:rsidR="00000000" w:rsidRPr="00000000">
        <w:rPr>
          <w:rtl w:val="0"/>
        </w:rPr>
      </w:r>
    </w:p>
    <w:p w:rsidR="00000000" w:rsidDel="00000000" w:rsidP="00000000" w:rsidRDefault="00000000" w:rsidRPr="00000000" w14:paraId="00000A50">
      <w:pPr>
        <w:pageBreakBefore w:val="0"/>
        <w:rPr>
          <w:sz w:val="18"/>
          <w:szCs w:val="18"/>
        </w:rPr>
      </w:pPr>
      <w:r w:rsidDel="00000000" w:rsidR="00000000" w:rsidRPr="00000000">
        <w:rPr>
          <w:sz w:val="18"/>
          <w:szCs w:val="18"/>
          <w:rtl w:val="0"/>
        </w:rPr>
        <w:t xml:space="preserve">An example of using RECV:</w:t>
      </w:r>
      <w:r w:rsidDel="00000000" w:rsidR="00000000" w:rsidRPr="00000000">
        <w:rPr>
          <w:rtl w:val="0"/>
        </w:rPr>
      </w:r>
    </w:p>
    <w:p w:rsidR="00000000" w:rsidDel="00000000" w:rsidP="00000000" w:rsidRDefault="00000000" w:rsidRPr="00000000" w14:paraId="00000A51">
      <w:pPr>
        <w:pageBreakBefore w:val="0"/>
        <w:rPr>
          <w:sz w:val="18"/>
          <w:szCs w:val="18"/>
        </w:rPr>
      </w:pPr>
      <w:r w:rsidDel="00000000" w:rsidR="00000000" w:rsidRPr="00000000">
        <w:rPr>
          <w:rtl w:val="0"/>
        </w:rPr>
      </w:r>
    </w:p>
    <w:p w:rsidR="00000000" w:rsidDel="00000000" w:rsidP="00000000" w:rsidRDefault="00000000" w:rsidRPr="00000000" w14:paraId="00000A52">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VAR i</w:t>
      </w:r>
    </w:p>
    <w:p w:rsidR="00000000" w:rsidDel="00000000" w:rsidP="00000000" w:rsidRDefault="00000000" w:rsidRPr="00000000" w14:paraId="00000A53">
      <w:pPr>
        <w:pageBreakBefore w:val="0"/>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54">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PUB Go()</w:t>
      </w:r>
    </w:p>
    <w:p w:rsidR="00000000" w:rsidDel="00000000" w:rsidP="00000000" w:rsidRDefault="00000000" w:rsidRPr="00000000" w14:paraId="00000A55">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RECV := @GetPattern</w:t>
      </w:r>
    </w:p>
    <w:p w:rsidR="00000000" w:rsidDel="00000000" w:rsidP="00000000" w:rsidRDefault="00000000" w:rsidRPr="00000000" w14:paraId="00000A56">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REPEAT</w:t>
      </w:r>
    </w:p>
    <w:p w:rsidR="00000000" w:rsidDel="00000000" w:rsidP="00000000" w:rsidRDefault="00000000" w:rsidRPr="00000000" w14:paraId="00000A57">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PINWRITE(56 </w:t>
      </w:r>
      <w:r w:rsidDel="00000000" w:rsidR="00000000" w:rsidRPr="00000000">
        <w:rPr>
          <w:rFonts w:ascii="Consolas" w:cs="Consolas" w:eastAsia="Consolas" w:hAnsi="Consolas"/>
          <w:b w:val="1"/>
          <w:sz w:val="18"/>
          <w:szCs w:val="18"/>
          <w:rtl w:val="0"/>
        </w:rPr>
        <w:t xml:space="preserve">ADDPINS</w:t>
      </w:r>
      <w:r w:rsidDel="00000000" w:rsidR="00000000" w:rsidRPr="00000000">
        <w:rPr>
          <w:rFonts w:ascii="Consolas" w:cs="Consolas" w:eastAsia="Consolas" w:hAnsi="Consolas"/>
          <w:b w:val="1"/>
          <w:sz w:val="18"/>
          <w:szCs w:val="18"/>
          <w:rtl w:val="0"/>
        </w:rPr>
        <w:t xml:space="preserve"> 7, !RECV())</w:t>
      </w:r>
    </w:p>
    <w:p w:rsidR="00000000" w:rsidDel="00000000" w:rsidP="00000000" w:rsidRDefault="00000000" w:rsidRPr="00000000" w14:paraId="00000A58">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WAITMS(125)</w:t>
      </w:r>
    </w:p>
    <w:p w:rsidR="00000000" w:rsidDel="00000000" w:rsidP="00000000" w:rsidRDefault="00000000" w:rsidRPr="00000000" w14:paraId="00000A59">
      <w:pPr>
        <w:pageBreakBefore w:val="0"/>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5A">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PRI GetPattern() : Pattern</w:t>
      </w:r>
    </w:p>
    <w:p w:rsidR="00000000" w:rsidDel="00000000" w:rsidP="00000000" w:rsidRDefault="00000000" w:rsidRPr="00000000" w14:paraId="00000A5B">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RETURN DECOD(i++ &amp; 7)</w:t>
      </w:r>
    </w:p>
    <w:p w:rsidR="00000000" w:rsidDel="00000000" w:rsidP="00000000" w:rsidRDefault="00000000" w:rsidRPr="00000000" w14:paraId="00000A5C">
      <w:pPr>
        <w:pageBreakBefore w:val="0"/>
        <w:rPr>
          <w:sz w:val="18"/>
          <w:szCs w:val="18"/>
        </w:rPr>
      </w:pPr>
      <w:r w:rsidDel="00000000" w:rsidR="00000000" w:rsidRPr="00000000">
        <w:rPr>
          <w:rtl w:val="0"/>
        </w:rPr>
      </w:r>
    </w:p>
    <w:p w:rsidR="00000000" w:rsidDel="00000000" w:rsidP="00000000" w:rsidRDefault="00000000" w:rsidRPr="00000000" w14:paraId="00000A5D">
      <w:pPr>
        <w:pageBreakBefore w:val="0"/>
        <w:rPr>
          <w:sz w:val="18"/>
          <w:szCs w:val="18"/>
        </w:rPr>
      </w:pPr>
      <w:r w:rsidDel="00000000" w:rsidR="00000000" w:rsidRPr="00000000">
        <w:rPr>
          <w:sz w:val="18"/>
          <w:szCs w:val="18"/>
          <w:rtl w:val="0"/>
        </w:rPr>
        <w:t xml:space="preserve">In the above example, the following values are output in repeating sequence:</w:t>
      </w:r>
      <w:r w:rsidDel="00000000" w:rsidR="00000000" w:rsidRPr="00000000">
        <w:rPr>
          <w:sz w:val="18"/>
          <w:szCs w:val="18"/>
          <w:rtl w:val="0"/>
        </w:rPr>
        <w:t xml:space="preserve"> </w:t>
      </w:r>
      <w:r w:rsidDel="00000000" w:rsidR="00000000" w:rsidRPr="00000000">
        <w:rPr>
          <w:sz w:val="18"/>
          <w:szCs w:val="18"/>
          <w:rtl w:val="0"/>
        </w:rPr>
        <w:t xml:space="preserve">$01, $02, $04, $08, $10, $20, $40, $80 (but inverted for LEDs)</w:t>
      </w:r>
    </w:p>
    <w:p w:rsidR="00000000" w:rsidDel="00000000" w:rsidP="00000000" w:rsidRDefault="00000000" w:rsidRPr="00000000" w14:paraId="00000A5E">
      <w:pPr>
        <w:pageBreakBefore w:val="0"/>
        <w:rPr>
          <w:sz w:val="18"/>
          <w:szCs w:val="18"/>
        </w:rPr>
      </w:pPr>
      <w:r w:rsidDel="00000000" w:rsidR="00000000" w:rsidRPr="00000000">
        <w:rPr>
          <w:rtl w:val="0"/>
        </w:rPr>
      </w:r>
    </w:p>
    <w:p w:rsidR="00000000" w:rsidDel="00000000" w:rsidP="00000000" w:rsidRDefault="00000000" w:rsidRPr="00000000" w14:paraId="00000A5F">
      <w:pPr>
        <w:pageBreakBefore w:val="0"/>
        <w:rPr>
          <w:sz w:val="18"/>
          <w:szCs w:val="18"/>
        </w:rPr>
      </w:pPr>
      <w:r w:rsidDel="00000000" w:rsidR="00000000" w:rsidRPr="00000000">
        <w:rPr>
          <w:sz w:val="18"/>
          <w:szCs w:val="18"/>
          <w:rtl w:val="0"/>
        </w:rPr>
        <w:t xml:space="preserve">Though a called method inherits the current RECV pointer, it may change it for its own purposes. Upon return from that method, the RECV pointer will be back to what it was before the method was called. So, the RECV pointer value is propagated in method calls, but not in method returns.</w:t>
      </w:r>
    </w:p>
    <w:p w:rsidR="00000000" w:rsidDel="00000000" w:rsidP="00000000" w:rsidRDefault="00000000" w:rsidRPr="00000000" w14:paraId="00000A60">
      <w:pPr>
        <w:pageBreakBefore w:val="0"/>
        <w:rPr>
          <w:sz w:val="18"/>
          <w:szCs w:val="18"/>
        </w:rPr>
      </w:pPr>
      <w:r w:rsidDel="00000000" w:rsidR="00000000" w:rsidRPr="00000000">
        <w:rPr>
          <w:rtl w:val="0"/>
        </w:rPr>
      </w:r>
    </w:p>
    <w:p w:rsidR="00000000" w:rsidDel="00000000" w:rsidP="00000000" w:rsidRDefault="00000000" w:rsidRPr="00000000" w14:paraId="00000A61">
      <w:pPr>
        <w:pStyle w:val="Heading1"/>
        <w:pageBreakBefore w:val="0"/>
        <w:rPr/>
      </w:pPr>
      <w:bookmarkStart w:colFirst="0" w:colLast="0" w:name="_z2f5j48iy0m4" w:id="40"/>
      <w:bookmarkEnd w:id="40"/>
      <w:r w:rsidDel="00000000" w:rsidR="00000000" w:rsidRPr="00000000">
        <w:rPr>
          <w:rtl w:val="0"/>
        </w:rPr>
        <w:t xml:space="preserve">FLOW CONTROL</w:t>
      </w:r>
    </w:p>
    <w:p w:rsidR="00000000" w:rsidDel="00000000" w:rsidP="00000000" w:rsidRDefault="00000000" w:rsidRPr="00000000" w14:paraId="00000A62">
      <w:pPr>
        <w:pageBreakBefore w:val="0"/>
        <w:widowControl w:val="0"/>
        <w:rPr>
          <w:sz w:val="18"/>
          <w:szCs w:val="18"/>
        </w:rPr>
      </w:pPr>
      <w:r w:rsidDel="00000000" w:rsidR="00000000" w:rsidRPr="00000000">
        <w:rPr>
          <w:rtl w:val="0"/>
        </w:rPr>
      </w:r>
    </w:p>
    <w:p w:rsidR="00000000" w:rsidDel="00000000" w:rsidP="00000000" w:rsidRDefault="00000000" w:rsidRPr="00000000" w14:paraId="00000A63">
      <w:pPr>
        <w:pageBreakBefore w:val="0"/>
        <w:widowControl w:val="0"/>
        <w:rPr>
          <w:sz w:val="18"/>
          <w:szCs w:val="18"/>
        </w:rPr>
      </w:pPr>
      <w:r w:rsidDel="00000000" w:rsidR="00000000" w:rsidRPr="00000000">
        <w:rPr>
          <w:sz w:val="18"/>
          <w:szCs w:val="18"/>
          <w:rtl w:val="0"/>
        </w:rPr>
        <w:t xml:space="preserve">Spin2 has three basic flow-control constructs:</w:t>
      </w:r>
    </w:p>
    <w:p w:rsidR="00000000" w:rsidDel="00000000" w:rsidP="00000000" w:rsidRDefault="00000000" w:rsidRPr="00000000" w14:paraId="00000A64">
      <w:pPr>
        <w:pageBreakBefore w:val="0"/>
        <w:widowControl w:val="0"/>
        <w:rPr>
          <w:sz w:val="18"/>
          <w:szCs w:val="18"/>
        </w:rPr>
      </w:pPr>
      <w:r w:rsidDel="00000000" w:rsidR="00000000" w:rsidRPr="00000000">
        <w:rPr>
          <w:rtl w:val="0"/>
        </w:rPr>
      </w:r>
    </w:p>
    <w:p w:rsidR="00000000" w:rsidDel="00000000" w:rsidP="00000000" w:rsidRDefault="00000000" w:rsidRPr="00000000" w14:paraId="00000A65">
      <w:pPr>
        <w:pageBreakBefore w:val="0"/>
        <w:widowControl w:val="0"/>
        <w:spacing w:line="360" w:lineRule="auto"/>
        <w:rPr>
          <w:sz w:val="18"/>
          <w:szCs w:val="18"/>
        </w:rPr>
      </w:pPr>
      <w:r w:rsidDel="00000000" w:rsidR="00000000" w:rsidRPr="00000000">
        <w:rPr>
          <w:sz w:val="18"/>
          <w:szCs w:val="18"/>
          <w:rtl w:val="0"/>
        </w:rPr>
        <w:t xml:space="preserve">IF / </w:t>
      </w:r>
      <w:r w:rsidDel="00000000" w:rsidR="00000000" w:rsidRPr="00000000">
        <w:rPr>
          <w:sz w:val="18"/>
          <w:szCs w:val="18"/>
          <w:rtl w:val="0"/>
        </w:rPr>
        <w:t xml:space="preserve">IFNOT</w:t>
      </w:r>
      <w:r w:rsidDel="00000000" w:rsidR="00000000" w:rsidRPr="00000000">
        <w:rPr>
          <w:sz w:val="18"/>
          <w:szCs w:val="18"/>
          <w:rtl w:val="0"/>
        </w:rPr>
        <w:t xml:space="preserve"> + </w:t>
      </w:r>
      <w:r w:rsidDel="00000000" w:rsidR="00000000" w:rsidRPr="00000000">
        <w:rPr>
          <w:sz w:val="18"/>
          <w:szCs w:val="18"/>
          <w:rtl w:val="0"/>
        </w:rPr>
        <w:t xml:space="preserve">ELSEIF</w:t>
      </w:r>
      <w:r w:rsidDel="00000000" w:rsidR="00000000" w:rsidRPr="00000000">
        <w:rPr>
          <w:sz w:val="18"/>
          <w:szCs w:val="18"/>
          <w:rtl w:val="0"/>
        </w:rPr>
        <w:t xml:space="preserve"> / </w:t>
      </w:r>
      <w:r w:rsidDel="00000000" w:rsidR="00000000" w:rsidRPr="00000000">
        <w:rPr>
          <w:sz w:val="18"/>
          <w:szCs w:val="18"/>
          <w:rtl w:val="0"/>
        </w:rPr>
        <w:t xml:space="preserve">ELSEIFNOT</w:t>
      </w:r>
      <w:r w:rsidDel="00000000" w:rsidR="00000000" w:rsidRPr="00000000">
        <w:rPr>
          <w:sz w:val="18"/>
          <w:szCs w:val="18"/>
          <w:rtl w:val="0"/>
        </w:rPr>
        <w:t xml:space="preserve"> + ELSE</w:t>
        <w:tab/>
        <w:tab/>
        <w:t xml:space="preserve">- Conditional execution with random decision logic</w:t>
      </w:r>
    </w:p>
    <w:p w:rsidR="00000000" w:rsidDel="00000000" w:rsidP="00000000" w:rsidRDefault="00000000" w:rsidRPr="00000000" w14:paraId="00000A66">
      <w:pPr>
        <w:pageBreakBefore w:val="0"/>
        <w:widowControl w:val="0"/>
        <w:spacing w:line="360" w:lineRule="auto"/>
        <w:rPr>
          <w:sz w:val="18"/>
          <w:szCs w:val="18"/>
        </w:rPr>
      </w:pPr>
      <w:r w:rsidDel="00000000" w:rsidR="00000000" w:rsidRPr="00000000">
        <w:rPr>
          <w:sz w:val="18"/>
          <w:szCs w:val="18"/>
          <w:rtl w:val="0"/>
        </w:rPr>
        <w:t xml:space="preserve">CASE / CASE_FAST</w:t>
        <w:tab/>
        <w:tab/>
        <w:tab/>
        <w:tab/>
        <w:t xml:space="preserve">- Conditional execution with single target and multiple match tests</w:t>
      </w:r>
    </w:p>
    <w:p w:rsidR="00000000" w:rsidDel="00000000" w:rsidP="00000000" w:rsidRDefault="00000000" w:rsidRPr="00000000" w14:paraId="00000A67">
      <w:pPr>
        <w:pageBreakBefore w:val="0"/>
        <w:widowControl w:val="0"/>
        <w:spacing w:line="360" w:lineRule="auto"/>
        <w:rPr>
          <w:sz w:val="18"/>
          <w:szCs w:val="18"/>
        </w:rPr>
      </w:pPr>
      <w:r w:rsidDel="00000000" w:rsidR="00000000" w:rsidRPr="00000000">
        <w:rPr>
          <w:sz w:val="18"/>
          <w:szCs w:val="18"/>
          <w:rtl w:val="0"/>
        </w:rPr>
        <w:t xml:space="preserve">REPEAT</w:t>
        <w:tab/>
        <w:tab/>
        <w:tab/>
        <w:tab/>
        <w:tab/>
        <w:tab/>
        <w:t xml:space="preserve">- Looped execution with various modes</w:t>
      </w:r>
    </w:p>
    <w:p w:rsidR="00000000" w:rsidDel="00000000" w:rsidP="00000000" w:rsidRDefault="00000000" w:rsidRPr="00000000" w14:paraId="00000A68">
      <w:pPr>
        <w:pageBreakBefore w:val="0"/>
        <w:widowControl w:val="0"/>
        <w:rPr>
          <w:sz w:val="18"/>
          <w:szCs w:val="18"/>
        </w:rPr>
      </w:pPr>
      <w:r w:rsidDel="00000000" w:rsidR="00000000" w:rsidRPr="00000000">
        <w:rPr>
          <w:rtl w:val="0"/>
        </w:rPr>
      </w:r>
    </w:p>
    <w:p w:rsidR="00000000" w:rsidDel="00000000" w:rsidP="00000000" w:rsidRDefault="00000000" w:rsidRPr="00000000" w14:paraId="00000A69">
      <w:pPr>
        <w:pageBreakBefore w:val="0"/>
        <w:widowControl w:val="0"/>
        <w:rPr>
          <w:sz w:val="18"/>
          <w:szCs w:val="18"/>
        </w:rPr>
      </w:pPr>
      <w:r w:rsidDel="00000000" w:rsidR="00000000" w:rsidRPr="00000000">
        <w:rPr>
          <w:rtl w:val="0"/>
        </w:rPr>
      </w:r>
    </w:p>
    <w:p w:rsidR="00000000" w:rsidDel="00000000" w:rsidP="00000000" w:rsidRDefault="00000000" w:rsidRPr="00000000" w14:paraId="00000A6A">
      <w:pPr>
        <w:pageBreakBefore w:val="0"/>
        <w:widowControl w:val="0"/>
        <w:rPr>
          <w:sz w:val="18"/>
          <w:szCs w:val="18"/>
        </w:rPr>
      </w:pPr>
      <w:r w:rsidDel="00000000" w:rsidR="00000000" w:rsidRPr="00000000">
        <w:rPr>
          <w:sz w:val="18"/>
          <w:szCs w:val="18"/>
          <w:rtl w:val="0"/>
        </w:rPr>
        <w:t xml:space="preserve">All these constructs use relative indentation to determine which code falls under their control:</w:t>
      </w:r>
    </w:p>
    <w:p w:rsidR="00000000" w:rsidDel="00000000" w:rsidP="00000000" w:rsidRDefault="00000000" w:rsidRPr="00000000" w14:paraId="00000A6B">
      <w:pPr>
        <w:pageBreakBefore w:val="0"/>
        <w:widowControl w:val="0"/>
        <w:rPr>
          <w:sz w:val="18"/>
          <w:szCs w:val="18"/>
        </w:rPr>
      </w:pPr>
      <w:r w:rsidDel="00000000" w:rsidR="00000000" w:rsidRPr="00000000">
        <w:rPr>
          <w:rtl w:val="0"/>
        </w:rPr>
      </w:r>
    </w:p>
    <w:p w:rsidR="00000000" w:rsidDel="00000000" w:rsidP="00000000" w:rsidRDefault="00000000" w:rsidRPr="00000000" w14:paraId="00000A6C">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IF cog                                 'if cog &lt;&gt; 0</w:t>
      </w:r>
    </w:p>
    <w:p w:rsidR="00000000" w:rsidDel="00000000" w:rsidP="00000000" w:rsidRDefault="00000000" w:rsidRPr="00000000" w14:paraId="00000A6D">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COGSTOP(cog-1)                       '..then stop cog</w:t>
      </w:r>
    </w:p>
    <w:p w:rsidR="00000000" w:rsidDel="00000000" w:rsidP="00000000" w:rsidRDefault="00000000" w:rsidRPr="00000000" w14:paraId="00000A6E">
      <w:pPr>
        <w:pageBreakBefore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PINCLEAR(av_base_pin_ </w:t>
      </w:r>
      <w:r w:rsidDel="00000000" w:rsidR="00000000" w:rsidRPr="00000000">
        <w:rPr>
          <w:rFonts w:ascii="Consolas" w:cs="Consolas" w:eastAsia="Consolas" w:hAnsi="Consolas"/>
          <w:b w:val="1"/>
          <w:sz w:val="18"/>
          <w:szCs w:val="18"/>
          <w:rtl w:val="0"/>
        </w:rPr>
        <w:t xml:space="preserve">ADDPINS</w:t>
      </w:r>
      <w:r w:rsidDel="00000000" w:rsidR="00000000" w:rsidRPr="00000000">
        <w:rPr>
          <w:rFonts w:ascii="Consolas" w:cs="Consolas" w:eastAsia="Consolas" w:hAnsi="Consolas"/>
          <w:b w:val="1"/>
          <w:sz w:val="18"/>
          <w:szCs w:val="18"/>
          <w:rtl w:val="0"/>
        </w:rPr>
        <w:t xml:space="preserve"> 4)     '..then clear pin mode(s)</w:t>
      </w:r>
    </w:p>
    <w:p w:rsidR="00000000" w:rsidDel="00000000" w:rsidP="00000000" w:rsidRDefault="00000000" w:rsidRPr="00000000" w14:paraId="00000A6F">
      <w:pPr>
        <w:pageBreakBefore w:val="0"/>
        <w:widowControl w:val="0"/>
        <w:rPr>
          <w:sz w:val="18"/>
          <w:szCs w:val="18"/>
        </w:rPr>
      </w:pPr>
      <w:r w:rsidDel="00000000" w:rsidR="00000000" w:rsidRPr="00000000">
        <w:rPr>
          <w:rtl w:val="0"/>
        </w:rPr>
      </w:r>
    </w:p>
    <w:p w:rsidR="00000000" w:rsidDel="00000000" w:rsidP="00000000" w:rsidRDefault="00000000" w:rsidRPr="00000000" w14:paraId="00000A70">
      <w:pPr>
        <w:pageBreakBefore w:val="0"/>
        <w:widowControl w:val="0"/>
        <w:rPr>
          <w:sz w:val="18"/>
          <w:szCs w:val="18"/>
        </w:rPr>
      </w:pPr>
      <w:r w:rsidDel="00000000" w:rsidR="00000000" w:rsidRPr="00000000">
        <w:rPr>
          <w:rtl w:val="0"/>
        </w:rPr>
      </w:r>
    </w:p>
    <w:p w:rsidR="00000000" w:rsidDel="00000000" w:rsidP="00000000" w:rsidRDefault="00000000" w:rsidRPr="00000000" w14:paraId="00000A71">
      <w:pPr>
        <w:pageBreakBefore w:val="0"/>
        <w:widowControl w:val="0"/>
        <w:rPr>
          <w:sz w:val="18"/>
          <w:szCs w:val="18"/>
        </w:rPr>
      </w:pPr>
      <w:r w:rsidDel="00000000" w:rsidR="00000000" w:rsidRPr="00000000">
        <w:rPr>
          <w:sz w:val="18"/>
          <w:szCs w:val="18"/>
          <w:rtl w:val="0"/>
        </w:rPr>
        <w:t xml:space="preserve">The flow-control constructs can be nested in any order:</w:t>
      </w:r>
    </w:p>
    <w:p w:rsidR="00000000" w:rsidDel="00000000" w:rsidP="00000000" w:rsidRDefault="00000000" w:rsidRPr="00000000" w14:paraId="00000A72">
      <w:pPr>
        <w:pageBreakBefore w:val="0"/>
        <w:widowControl w:val="0"/>
        <w:rPr>
          <w:sz w:val="18"/>
          <w:szCs w:val="18"/>
        </w:rPr>
      </w:pPr>
      <w:r w:rsidDel="00000000" w:rsidR="00000000" w:rsidRPr="00000000">
        <w:rPr>
          <w:rtl w:val="0"/>
        </w:rPr>
      </w:r>
    </w:p>
    <w:p w:rsidR="00000000" w:rsidDel="00000000" w:rsidP="00000000" w:rsidRDefault="00000000" w:rsidRPr="00000000" w14:paraId="00000A73">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CASE flag</w:t>
      </w:r>
    </w:p>
    <w:p w:rsidR="00000000" w:rsidDel="00000000" w:rsidP="00000000" w:rsidRDefault="00000000" w:rsidRPr="00000000" w14:paraId="00000A74">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0: CASE_FAST chr</w:t>
      </w:r>
    </w:p>
    <w:p w:rsidR="00000000" w:rsidDel="00000000" w:rsidP="00000000" w:rsidRDefault="00000000" w:rsidRPr="00000000" w14:paraId="00000A75">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0:     BYTEFILL(@screen, " ", screen_size)</w:t>
      </w:r>
    </w:p>
    <w:p w:rsidR="00000000" w:rsidDel="00000000" w:rsidP="00000000" w:rsidRDefault="00000000" w:rsidRPr="00000000" w14:paraId="00000A76">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col := row := 0</w:t>
      </w:r>
    </w:p>
    <w:p w:rsidR="00000000" w:rsidDel="00000000" w:rsidP="00000000" w:rsidRDefault="00000000" w:rsidRPr="00000000" w14:paraId="00000A77">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1:     col := row := 0</w:t>
      </w:r>
    </w:p>
    <w:p w:rsidR="00000000" w:rsidDel="00000000" w:rsidP="00000000" w:rsidRDefault="00000000" w:rsidRPr="00000000" w14:paraId="00000A78">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2..7:  flag := chr</w:t>
      </w:r>
    </w:p>
    <w:p w:rsidR="00000000" w:rsidDel="00000000" w:rsidP="00000000" w:rsidRDefault="00000000" w:rsidRPr="00000000" w14:paraId="00000A79">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RETURN</w:t>
      </w:r>
    </w:p>
    <w:p w:rsidR="00000000" w:rsidDel="00000000" w:rsidP="00000000" w:rsidRDefault="00000000" w:rsidRPr="00000000" w14:paraId="00000A7A">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8:     IF col</w:t>
      </w:r>
    </w:p>
    <w:p w:rsidR="00000000" w:rsidDel="00000000" w:rsidP="00000000" w:rsidRDefault="00000000" w:rsidRPr="00000000" w14:paraId="00000A7B">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col--</w:t>
      </w:r>
    </w:p>
    <w:p w:rsidR="00000000" w:rsidDel="00000000" w:rsidP="00000000" w:rsidRDefault="00000000" w:rsidRPr="00000000" w14:paraId="00000A7C">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9:     REPEAT</w:t>
      </w:r>
    </w:p>
    <w:p w:rsidR="00000000" w:rsidDel="00000000" w:rsidP="00000000" w:rsidRDefault="00000000" w:rsidRPr="00000000" w14:paraId="00000A7D">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out(" ")</w:t>
      </w:r>
    </w:p>
    <w:p w:rsidR="00000000" w:rsidDel="00000000" w:rsidP="00000000" w:rsidRDefault="00000000" w:rsidRPr="00000000" w14:paraId="00000A7E">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WHILE col &amp; 7</w:t>
      </w:r>
    </w:p>
    <w:p w:rsidR="00000000" w:rsidDel="00000000" w:rsidP="00000000" w:rsidRDefault="00000000" w:rsidRPr="00000000" w14:paraId="00000A7F">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10:    RETURN</w:t>
      </w:r>
    </w:p>
    <w:p w:rsidR="00000000" w:rsidDel="00000000" w:rsidP="00000000" w:rsidRDefault="00000000" w:rsidRPr="00000000" w14:paraId="00000A80">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11:    color := $00</w:t>
      </w:r>
    </w:p>
    <w:p w:rsidR="00000000" w:rsidDel="00000000" w:rsidP="00000000" w:rsidRDefault="00000000" w:rsidRPr="00000000" w14:paraId="00000A81">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12:    color := $80</w:t>
      </w:r>
    </w:p>
    <w:p w:rsidR="00000000" w:rsidDel="00000000" w:rsidP="00000000" w:rsidRDefault="00000000" w:rsidRPr="00000000" w14:paraId="00000A82">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13:    newline()</w:t>
      </w:r>
    </w:p>
    <w:p w:rsidR="00000000" w:rsidDel="00000000" w:rsidP="00000000" w:rsidRDefault="00000000" w:rsidRPr="00000000" w14:paraId="00000A83">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OTHER: out(chr)</w:t>
      </w:r>
    </w:p>
    <w:p w:rsidR="00000000" w:rsidDel="00000000" w:rsidP="00000000" w:rsidRDefault="00000000" w:rsidRPr="00000000" w14:paraId="00000A84">
      <w:pPr>
        <w:pageBreakBefore w:val="0"/>
        <w:widowControl w:val="0"/>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85">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2:    col := chr // cols</w:t>
      </w:r>
    </w:p>
    <w:p w:rsidR="00000000" w:rsidDel="00000000" w:rsidP="00000000" w:rsidRDefault="00000000" w:rsidRPr="00000000" w14:paraId="00000A86">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3:    row := chr // rows</w:t>
      </w:r>
    </w:p>
    <w:p w:rsidR="00000000" w:rsidDel="00000000" w:rsidP="00000000" w:rsidRDefault="00000000" w:rsidRPr="00000000" w14:paraId="00000A87">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4..7: background0_[flag-$04] := chr &lt;&lt; 8</w:t>
      </w:r>
    </w:p>
    <w:p w:rsidR="00000000" w:rsidDel="00000000" w:rsidP="00000000" w:rsidRDefault="00000000" w:rsidRPr="00000000" w14:paraId="00000A88">
      <w:pPr>
        <w:pageBreakBefore w:val="0"/>
        <w:widowControl w:val="0"/>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flag := 0</w:t>
      </w:r>
    </w:p>
    <w:p w:rsidR="00000000" w:rsidDel="00000000" w:rsidP="00000000" w:rsidRDefault="00000000" w:rsidRPr="00000000" w14:paraId="00000A89">
      <w:pPr>
        <w:pageBreakBefore w:val="0"/>
        <w:widowControl w:val="0"/>
        <w:rPr>
          <w:sz w:val="18"/>
          <w:szCs w:val="18"/>
        </w:rPr>
      </w:pPr>
      <w:r w:rsidDel="00000000" w:rsidR="00000000" w:rsidRPr="00000000">
        <w:rPr>
          <w:rtl w:val="0"/>
        </w:rPr>
      </w:r>
    </w:p>
    <w:p w:rsidR="00000000" w:rsidDel="00000000" w:rsidP="00000000" w:rsidRDefault="00000000" w:rsidRPr="00000000" w14:paraId="00000A8A">
      <w:pPr>
        <w:pStyle w:val="Heading2"/>
        <w:pageBreakBefore w:val="0"/>
        <w:widowControl w:val="0"/>
        <w:spacing w:line="360" w:lineRule="auto"/>
        <w:rPr/>
      </w:pPr>
      <w:bookmarkStart w:colFirst="0" w:colLast="0" w:name="_qha7gxj5qsjz" w:id="41"/>
      <w:bookmarkEnd w:id="41"/>
      <w:r w:rsidDel="00000000" w:rsidR="00000000" w:rsidRPr="00000000">
        <w:rPr>
          <w:rtl w:val="0"/>
        </w:rPr>
        <w:t xml:space="preserve">IF / </w:t>
      </w:r>
      <w:r w:rsidDel="00000000" w:rsidR="00000000" w:rsidRPr="00000000">
        <w:rPr>
          <w:rtl w:val="0"/>
        </w:rPr>
        <w:t xml:space="preserve">IFNOT</w:t>
      </w:r>
      <w:r w:rsidDel="00000000" w:rsidR="00000000" w:rsidRPr="00000000">
        <w:rPr>
          <w:rtl w:val="0"/>
        </w:rPr>
        <w:t xml:space="preserve"> + </w:t>
      </w:r>
      <w:r w:rsidDel="00000000" w:rsidR="00000000" w:rsidRPr="00000000">
        <w:rPr>
          <w:rtl w:val="0"/>
        </w:rPr>
        <w:t xml:space="preserve">ELSEIF</w:t>
      </w:r>
      <w:r w:rsidDel="00000000" w:rsidR="00000000" w:rsidRPr="00000000">
        <w:rPr>
          <w:rtl w:val="0"/>
        </w:rPr>
        <w:t xml:space="preserve"> / </w:t>
      </w:r>
      <w:r w:rsidDel="00000000" w:rsidR="00000000" w:rsidRPr="00000000">
        <w:rPr>
          <w:rtl w:val="0"/>
        </w:rPr>
        <w:t xml:space="preserve">ELSEIFNOT</w:t>
      </w:r>
      <w:r w:rsidDel="00000000" w:rsidR="00000000" w:rsidRPr="00000000">
        <w:rPr>
          <w:rtl w:val="0"/>
        </w:rPr>
        <w:t xml:space="preserve"> + ELSE</w:t>
      </w:r>
    </w:p>
    <w:p w:rsidR="00000000" w:rsidDel="00000000" w:rsidP="00000000" w:rsidRDefault="00000000" w:rsidRPr="00000000" w14:paraId="00000A8B">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8C">
      <w:pPr>
        <w:pageBreakBefore w:val="0"/>
        <w:widowControl w:val="0"/>
        <w:spacing w:line="360" w:lineRule="auto"/>
        <w:rPr>
          <w:sz w:val="18"/>
          <w:szCs w:val="18"/>
        </w:rPr>
      </w:pPr>
      <w:r w:rsidDel="00000000" w:rsidR="00000000" w:rsidRPr="00000000">
        <w:rPr>
          <w:sz w:val="18"/>
          <w:szCs w:val="18"/>
          <w:rtl w:val="0"/>
        </w:rPr>
        <w:t xml:space="preserve">The IF construct begins with IF or </w:t>
      </w:r>
      <w:r w:rsidDel="00000000" w:rsidR="00000000" w:rsidRPr="00000000">
        <w:rPr>
          <w:sz w:val="18"/>
          <w:szCs w:val="18"/>
          <w:rtl w:val="0"/>
        </w:rPr>
        <w:t xml:space="preserve">IFNOT</w:t>
      </w:r>
      <w:r w:rsidDel="00000000" w:rsidR="00000000" w:rsidRPr="00000000">
        <w:rPr>
          <w:sz w:val="18"/>
          <w:szCs w:val="18"/>
          <w:rtl w:val="0"/>
        </w:rPr>
        <w:t xml:space="preserve"> and optionally employs </w:t>
      </w:r>
      <w:r w:rsidDel="00000000" w:rsidR="00000000" w:rsidRPr="00000000">
        <w:rPr>
          <w:sz w:val="18"/>
          <w:szCs w:val="18"/>
          <w:rtl w:val="0"/>
        </w:rPr>
        <w:t xml:space="preserve">ELSEIF</w:t>
      </w:r>
      <w:r w:rsidDel="00000000" w:rsidR="00000000" w:rsidRPr="00000000">
        <w:rPr>
          <w:sz w:val="18"/>
          <w:szCs w:val="18"/>
          <w:rtl w:val="0"/>
        </w:rPr>
        <w:t xml:space="preserve">, </w:t>
      </w:r>
      <w:r w:rsidDel="00000000" w:rsidR="00000000" w:rsidRPr="00000000">
        <w:rPr>
          <w:sz w:val="18"/>
          <w:szCs w:val="18"/>
          <w:rtl w:val="0"/>
        </w:rPr>
        <w:t xml:space="preserve">ELSEIFNOT</w:t>
      </w:r>
      <w:r w:rsidDel="00000000" w:rsidR="00000000" w:rsidRPr="00000000">
        <w:rPr>
          <w:sz w:val="18"/>
          <w:szCs w:val="18"/>
          <w:rtl w:val="0"/>
        </w:rPr>
        <w:t xml:space="preserve">, and ELSE. To all be part of the same decision tree, these keywords must have the same level of indentation.</w:t>
      </w:r>
    </w:p>
    <w:p w:rsidR="00000000" w:rsidDel="00000000" w:rsidP="00000000" w:rsidRDefault="00000000" w:rsidRPr="00000000" w14:paraId="00000A8D">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8E">
      <w:pPr>
        <w:pageBreakBefore w:val="0"/>
        <w:widowControl w:val="0"/>
        <w:spacing w:line="360" w:lineRule="auto"/>
        <w:rPr>
          <w:sz w:val="18"/>
          <w:szCs w:val="18"/>
        </w:rPr>
      </w:pPr>
      <w:r w:rsidDel="00000000" w:rsidR="00000000" w:rsidRPr="00000000">
        <w:rPr>
          <w:sz w:val="18"/>
          <w:szCs w:val="18"/>
          <w:rtl w:val="0"/>
        </w:rPr>
        <w:t xml:space="preserve">The indented code under IF or ELSEIF executes if &lt;condition&gt; is not zero. The code under </w:t>
      </w:r>
      <w:r w:rsidDel="00000000" w:rsidR="00000000" w:rsidRPr="00000000">
        <w:rPr>
          <w:sz w:val="18"/>
          <w:szCs w:val="18"/>
          <w:rtl w:val="0"/>
        </w:rPr>
        <w:t xml:space="preserve">IFNOT</w:t>
      </w:r>
      <w:r w:rsidDel="00000000" w:rsidR="00000000" w:rsidRPr="00000000">
        <w:rPr>
          <w:sz w:val="18"/>
          <w:szCs w:val="18"/>
          <w:rtl w:val="0"/>
        </w:rPr>
        <w:t xml:space="preserve"> or </w:t>
      </w:r>
      <w:r w:rsidDel="00000000" w:rsidR="00000000" w:rsidRPr="00000000">
        <w:rPr>
          <w:sz w:val="18"/>
          <w:szCs w:val="18"/>
          <w:rtl w:val="0"/>
        </w:rPr>
        <w:t xml:space="preserve">ELSEIFNOT</w:t>
      </w:r>
      <w:r w:rsidDel="00000000" w:rsidR="00000000" w:rsidRPr="00000000">
        <w:rPr>
          <w:sz w:val="18"/>
          <w:szCs w:val="18"/>
          <w:rtl w:val="0"/>
        </w:rPr>
        <w:t xml:space="preserve"> executes if &lt;condition&gt; is zero. The code under ELSE executes if no other indented code executed:</w:t>
      </w:r>
    </w:p>
    <w:p w:rsidR="00000000" w:rsidDel="00000000" w:rsidP="00000000" w:rsidRDefault="00000000" w:rsidRPr="00000000" w14:paraId="00000A8F">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90">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IF / </w:t>
      </w:r>
      <w:r w:rsidDel="00000000" w:rsidR="00000000" w:rsidRPr="00000000">
        <w:rPr>
          <w:rFonts w:ascii="Consolas" w:cs="Consolas" w:eastAsia="Consolas" w:hAnsi="Consolas"/>
          <w:b w:val="1"/>
          <w:sz w:val="18"/>
          <w:szCs w:val="18"/>
          <w:rtl w:val="0"/>
        </w:rPr>
        <w:t xml:space="preserve">IFNOT</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sz w:val="18"/>
          <w:szCs w:val="18"/>
          <w:rtl w:val="0"/>
        </w:rPr>
        <w:t xml:space="preserve">&lt;condition&gt;</w:t>
      </w:r>
      <w:r w:rsidDel="00000000" w:rsidR="00000000" w:rsidRPr="00000000">
        <w:rPr>
          <w:sz w:val="18"/>
          <w:szCs w:val="18"/>
          <w:rtl w:val="0"/>
        </w:rPr>
        <w:tab/>
        <w:tab/>
        <w:tab/>
        <w:t xml:space="preserve">- Initial IF or </w:t>
      </w:r>
      <w:r w:rsidDel="00000000" w:rsidR="00000000" w:rsidRPr="00000000">
        <w:rPr>
          <w:sz w:val="18"/>
          <w:szCs w:val="18"/>
          <w:rtl w:val="0"/>
        </w:rPr>
        <w:t xml:space="preserve">IFNOT</w:t>
      </w:r>
      <w:r w:rsidDel="00000000" w:rsidR="00000000" w:rsidRPr="00000000">
        <w:rPr>
          <w:rtl w:val="0"/>
        </w:rPr>
      </w:r>
    </w:p>
    <w:p w:rsidR="00000000" w:rsidDel="00000000" w:rsidP="00000000" w:rsidRDefault="00000000" w:rsidRPr="00000000" w14:paraId="00000A91">
      <w:pPr>
        <w:pageBreakBefore w:val="0"/>
        <w:widowControl w:val="0"/>
        <w:spacing w:line="360" w:lineRule="auto"/>
        <w:rPr>
          <w:rFonts w:ascii="Consolas" w:cs="Consolas" w:eastAsia="Consolas" w:hAnsi="Consolas"/>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nsolas" w:cs="Consolas" w:eastAsia="Consolas" w:hAnsi="Consolas"/>
          <w:b w:val="1"/>
          <w:sz w:val="18"/>
          <w:szCs w:val="18"/>
          <w:rtl w:val="0"/>
        </w:rPr>
        <w:t xml:space="preserve">&lt;indented code&gt;</w:t>
      </w:r>
    </w:p>
    <w:p w:rsidR="00000000" w:rsidDel="00000000" w:rsidP="00000000" w:rsidRDefault="00000000" w:rsidRPr="00000000" w14:paraId="00000A92">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ELSEIF</w:t>
      </w:r>
      <w:r w:rsidDel="00000000" w:rsidR="00000000" w:rsidRPr="00000000">
        <w:rPr>
          <w:rFonts w:ascii="Consolas" w:cs="Consolas" w:eastAsia="Consolas" w:hAnsi="Consolas"/>
          <w:b w:val="1"/>
          <w:sz w:val="18"/>
          <w:szCs w:val="18"/>
          <w:rtl w:val="0"/>
        </w:rPr>
        <w:t xml:space="preserve"> / </w:t>
      </w:r>
      <w:r w:rsidDel="00000000" w:rsidR="00000000" w:rsidRPr="00000000">
        <w:rPr>
          <w:rFonts w:ascii="Consolas" w:cs="Consolas" w:eastAsia="Consolas" w:hAnsi="Consolas"/>
          <w:b w:val="1"/>
          <w:sz w:val="18"/>
          <w:szCs w:val="18"/>
          <w:rtl w:val="0"/>
        </w:rPr>
        <w:t xml:space="preserve">ELSEIFNOT</w:t>
      </w:r>
      <w:r w:rsidDel="00000000" w:rsidR="00000000" w:rsidRPr="00000000">
        <w:rPr>
          <w:rFonts w:ascii="Consolas" w:cs="Consolas" w:eastAsia="Consolas" w:hAnsi="Consolas"/>
          <w:b w:val="1"/>
          <w:sz w:val="18"/>
          <w:szCs w:val="18"/>
          <w:rtl w:val="0"/>
        </w:rPr>
        <w:t xml:space="preserve"> &lt;condition&gt;</w:t>
      </w:r>
      <w:r w:rsidDel="00000000" w:rsidR="00000000" w:rsidRPr="00000000">
        <w:rPr>
          <w:sz w:val="18"/>
          <w:szCs w:val="18"/>
          <w:rtl w:val="0"/>
        </w:rPr>
        <w:tab/>
        <w:tab/>
        <w:t xml:space="preserve">- Optional </w:t>
      </w:r>
      <w:r w:rsidDel="00000000" w:rsidR="00000000" w:rsidRPr="00000000">
        <w:rPr>
          <w:sz w:val="18"/>
          <w:szCs w:val="18"/>
          <w:rtl w:val="0"/>
        </w:rPr>
        <w:t xml:space="preserve">ELSEIF</w:t>
      </w:r>
      <w:r w:rsidDel="00000000" w:rsidR="00000000" w:rsidRPr="00000000">
        <w:rPr>
          <w:sz w:val="18"/>
          <w:szCs w:val="18"/>
          <w:rtl w:val="0"/>
        </w:rPr>
        <w:t xml:space="preserve"> or </w:t>
      </w:r>
      <w:r w:rsidDel="00000000" w:rsidR="00000000" w:rsidRPr="00000000">
        <w:rPr>
          <w:sz w:val="18"/>
          <w:szCs w:val="18"/>
          <w:rtl w:val="0"/>
        </w:rPr>
        <w:t xml:space="preserve">ELSEIFNOT</w:t>
      </w:r>
      <w:r w:rsidDel="00000000" w:rsidR="00000000" w:rsidRPr="00000000">
        <w:rPr>
          <w:rtl w:val="0"/>
        </w:rPr>
      </w:r>
    </w:p>
    <w:p w:rsidR="00000000" w:rsidDel="00000000" w:rsidP="00000000" w:rsidRDefault="00000000" w:rsidRPr="00000000" w14:paraId="00000A93">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94">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ELSE</w:t>
      </w:r>
      <w:r w:rsidDel="00000000" w:rsidR="00000000" w:rsidRPr="00000000">
        <w:rPr>
          <w:sz w:val="18"/>
          <w:szCs w:val="18"/>
          <w:rtl w:val="0"/>
        </w:rPr>
        <w:tab/>
        <w:tab/>
        <w:tab/>
        <w:tab/>
        <w:tab/>
        <w:tab/>
        <w:t xml:space="preserve">- Optional final ELSE</w:t>
      </w:r>
    </w:p>
    <w:p w:rsidR="00000000" w:rsidDel="00000000" w:rsidP="00000000" w:rsidRDefault="00000000" w:rsidRPr="00000000" w14:paraId="00000A95">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96">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97">
      <w:pPr>
        <w:pStyle w:val="Heading2"/>
        <w:pageBreakBefore w:val="0"/>
        <w:widowControl w:val="0"/>
        <w:spacing w:line="360" w:lineRule="auto"/>
        <w:rPr/>
      </w:pPr>
      <w:bookmarkStart w:colFirst="0" w:colLast="0" w:name="_dnl4kggc31nn" w:id="42"/>
      <w:bookmarkEnd w:id="42"/>
      <w:r w:rsidDel="00000000" w:rsidR="00000000" w:rsidRPr="00000000">
        <w:rPr>
          <w:rtl w:val="0"/>
        </w:rPr>
        <w:t xml:space="preserve">CASE / CASE_FAST</w:t>
      </w:r>
      <w:r w:rsidDel="00000000" w:rsidR="00000000" w:rsidRPr="00000000">
        <w:rPr>
          <w:rtl w:val="0"/>
        </w:rPr>
      </w:r>
    </w:p>
    <w:p w:rsidR="00000000" w:rsidDel="00000000" w:rsidP="00000000" w:rsidRDefault="00000000" w:rsidRPr="00000000" w14:paraId="00000A98">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99">
      <w:pPr>
        <w:pageBreakBefore w:val="0"/>
        <w:widowControl w:val="0"/>
        <w:spacing w:line="360" w:lineRule="auto"/>
        <w:rPr>
          <w:sz w:val="18"/>
          <w:szCs w:val="18"/>
        </w:rPr>
      </w:pPr>
      <w:r w:rsidDel="00000000" w:rsidR="00000000" w:rsidRPr="00000000">
        <w:rPr>
          <w:sz w:val="18"/>
          <w:szCs w:val="18"/>
          <w:rtl w:val="0"/>
        </w:rPr>
        <w:t xml:space="preserve">The CASE construct sequentially compares a target value to a list of possible matches. When a match is found, the related code executes.</w:t>
      </w:r>
    </w:p>
    <w:p w:rsidR="00000000" w:rsidDel="00000000" w:rsidP="00000000" w:rsidRDefault="00000000" w:rsidRPr="00000000" w14:paraId="00000A9A">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9B">
      <w:pPr>
        <w:pageBreakBefore w:val="0"/>
        <w:widowControl w:val="0"/>
        <w:spacing w:line="360" w:lineRule="auto"/>
        <w:rPr>
          <w:sz w:val="18"/>
          <w:szCs w:val="18"/>
        </w:rPr>
      </w:pPr>
      <w:r w:rsidDel="00000000" w:rsidR="00000000" w:rsidRPr="00000000">
        <w:rPr>
          <w:sz w:val="18"/>
          <w:szCs w:val="18"/>
          <w:rtl w:val="0"/>
        </w:rPr>
        <w:t xml:space="preserve">Match values/ranges must be indented past the CASE keyword. Multiple match values/ranges can be expressed with comma separators. Any additional lines of code related to the match value/range must be indented past the match value/range:</w:t>
      </w:r>
    </w:p>
    <w:p w:rsidR="00000000" w:rsidDel="00000000" w:rsidP="00000000" w:rsidRDefault="00000000" w:rsidRPr="00000000" w14:paraId="00000A9C">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9D">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CASE target</w:t>
      </w:r>
      <w:r w:rsidDel="00000000" w:rsidR="00000000" w:rsidRPr="00000000">
        <w:rPr>
          <w:sz w:val="18"/>
          <w:szCs w:val="18"/>
          <w:rtl w:val="0"/>
        </w:rPr>
        <w:tab/>
        <w:tab/>
        <w:tab/>
        <w:tab/>
        <w:tab/>
        <w:t xml:space="preserve">- CASE with target value</w:t>
      </w:r>
    </w:p>
    <w:p w:rsidR="00000000" w:rsidDel="00000000" w:rsidP="00000000" w:rsidRDefault="00000000" w:rsidRPr="00000000" w14:paraId="00000A9E">
      <w:pPr>
        <w:pageBreakBefore w:val="0"/>
        <w:widowControl w:val="0"/>
        <w:spacing w:line="360" w:lineRule="auto"/>
        <w:rPr>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nsolas" w:cs="Consolas" w:eastAsia="Consolas" w:hAnsi="Consolas"/>
          <w:b w:val="1"/>
          <w:sz w:val="18"/>
          <w:szCs w:val="18"/>
          <w:rtl w:val="0"/>
        </w:rPr>
        <w:t xml:space="preserve">&lt;match&gt; : &lt;code&gt;</w:t>
      </w:r>
      <w:r w:rsidDel="00000000" w:rsidR="00000000" w:rsidRPr="00000000">
        <w:rPr>
          <w:sz w:val="18"/>
          <w:szCs w:val="18"/>
          <w:rtl w:val="0"/>
        </w:rPr>
        <w:tab/>
        <w:tab/>
        <w:tab/>
        <w:tab/>
        <w:t xml:space="preserve">- match value and code</w:t>
      </w:r>
    </w:p>
    <w:p w:rsidR="00000000" w:rsidDel="00000000" w:rsidP="00000000" w:rsidRDefault="00000000" w:rsidRPr="00000000" w14:paraId="00000A9F">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tl w:val="0"/>
        </w:rPr>
      </w:r>
    </w:p>
    <w:p w:rsidR="00000000" w:rsidDel="00000000" w:rsidP="00000000" w:rsidRDefault="00000000" w:rsidRPr="00000000" w14:paraId="00000AA0">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  &lt;match..match&gt; : &lt;code&gt;</w:t>
      </w:r>
      <w:r w:rsidDel="00000000" w:rsidR="00000000" w:rsidRPr="00000000">
        <w:rPr>
          <w:sz w:val="18"/>
          <w:szCs w:val="18"/>
          <w:rtl w:val="0"/>
        </w:rPr>
        <w:tab/>
        <w:tab/>
        <w:tab/>
        <w:t xml:space="preserve">- match range and code</w:t>
      </w:r>
    </w:p>
    <w:p w:rsidR="00000000" w:rsidDel="00000000" w:rsidP="00000000" w:rsidRDefault="00000000" w:rsidRPr="00000000" w14:paraId="00000AA1">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tl w:val="0"/>
        </w:rPr>
      </w:r>
    </w:p>
    <w:p w:rsidR="00000000" w:rsidDel="00000000" w:rsidP="00000000" w:rsidRDefault="00000000" w:rsidRPr="00000000" w14:paraId="00000AA2">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  &lt;match&gt;,&lt;match..match&gt; : &lt;code&gt;</w:t>
      </w:r>
      <w:r w:rsidDel="00000000" w:rsidR="00000000" w:rsidRPr="00000000">
        <w:rPr>
          <w:sz w:val="18"/>
          <w:szCs w:val="18"/>
          <w:rtl w:val="0"/>
        </w:rPr>
        <w:tab/>
        <w:tab/>
        <w:t xml:space="preserve">- match value, range, and code</w:t>
      </w:r>
    </w:p>
    <w:p w:rsidR="00000000" w:rsidDel="00000000" w:rsidP="00000000" w:rsidRDefault="00000000" w:rsidRPr="00000000" w14:paraId="00000AA3">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tl w:val="0"/>
        </w:rPr>
      </w:r>
    </w:p>
    <w:p w:rsidR="00000000" w:rsidDel="00000000" w:rsidP="00000000" w:rsidRDefault="00000000" w:rsidRPr="00000000" w14:paraId="00000AA4">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OTHER : &lt;code&gt;</w:t>
      </w:r>
      <w:r w:rsidDel="00000000" w:rsidR="00000000" w:rsidRPr="00000000">
        <w:rPr>
          <w:sz w:val="18"/>
          <w:szCs w:val="18"/>
          <w:rtl w:val="0"/>
        </w:rPr>
        <w:tab/>
        <w:tab/>
        <w:tab/>
        <w:tab/>
        <w:t xml:space="preserve">- optional OTHER case, in case no match found</w:t>
      </w:r>
      <w:r w:rsidDel="00000000" w:rsidR="00000000" w:rsidRPr="00000000">
        <w:rPr>
          <w:rtl w:val="0"/>
        </w:rPr>
      </w:r>
    </w:p>
    <w:p w:rsidR="00000000" w:rsidDel="00000000" w:rsidP="00000000" w:rsidRDefault="00000000" w:rsidRPr="00000000" w14:paraId="00000AA5">
      <w:pPr>
        <w:pageBreakBefore w:val="0"/>
        <w:widowControl w:val="0"/>
        <w:spacing w:line="360" w:lineRule="auto"/>
        <w:rPr>
          <w:rFonts w:ascii="Consolas" w:cs="Consolas" w:eastAsia="Consolas" w:hAnsi="Consolas"/>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nsolas" w:cs="Consolas" w:eastAsia="Consolas" w:hAnsi="Consolas"/>
          <w:b w:val="1"/>
          <w:sz w:val="18"/>
          <w:szCs w:val="18"/>
          <w:rtl w:val="0"/>
        </w:rPr>
        <w:t xml:space="preserve">   &lt;indented code&gt;</w:t>
      </w:r>
      <w:r w:rsidDel="00000000" w:rsidR="00000000" w:rsidRPr="00000000">
        <w:rPr>
          <w:rtl w:val="0"/>
        </w:rPr>
      </w:r>
    </w:p>
    <w:p w:rsidR="00000000" w:rsidDel="00000000" w:rsidP="00000000" w:rsidRDefault="00000000" w:rsidRPr="00000000" w14:paraId="00000AA6">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A7">
      <w:pPr>
        <w:pageBreakBefore w:val="0"/>
        <w:widowControl w:val="0"/>
        <w:spacing w:line="360" w:lineRule="auto"/>
        <w:rPr>
          <w:sz w:val="18"/>
          <w:szCs w:val="18"/>
        </w:rPr>
      </w:pPr>
      <w:r w:rsidDel="00000000" w:rsidR="00000000" w:rsidRPr="00000000">
        <w:rPr>
          <w:sz w:val="18"/>
          <w:szCs w:val="18"/>
          <w:rtl w:val="0"/>
        </w:rPr>
        <w:t xml:space="preserve">CASE_FAST is like CASE, but rather than sequentially comparing the target to a list of possible matches, it uses an indexed jump table of up to 256 entries to immediately branch to the appropriate code, saving time at a possible cost of larger compiled code. If there are only contiguous match values and no match ranges, the resulting code will actually be smaller than a normal CASE construct with more than several match values.</w:t>
      </w:r>
    </w:p>
    <w:p w:rsidR="00000000" w:rsidDel="00000000" w:rsidP="00000000" w:rsidRDefault="00000000" w:rsidRPr="00000000" w14:paraId="00000AA8">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A9">
      <w:pPr>
        <w:pageBreakBefore w:val="0"/>
        <w:widowControl w:val="0"/>
        <w:spacing w:line="360" w:lineRule="auto"/>
        <w:rPr>
          <w:sz w:val="18"/>
          <w:szCs w:val="18"/>
        </w:rPr>
      </w:pPr>
      <w:r w:rsidDel="00000000" w:rsidR="00000000" w:rsidRPr="00000000">
        <w:rPr>
          <w:sz w:val="18"/>
          <w:szCs w:val="18"/>
          <w:rtl w:val="0"/>
        </w:rPr>
        <w:t xml:space="preserve">For CASE_FAST to compile, the match values/ranges must be unique constants which are all within 255 of each other.</w:t>
      </w:r>
    </w:p>
    <w:p w:rsidR="00000000" w:rsidDel="00000000" w:rsidP="00000000" w:rsidRDefault="00000000" w:rsidRPr="00000000" w14:paraId="00000AAA">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AB">
      <w:pPr>
        <w:pageBreakBefore w:val="0"/>
        <w:widowControl w:val="0"/>
        <w:spacing w:line="360" w:lineRule="auto"/>
        <w:rPr>
          <w:sz w:val="18"/>
          <w:szCs w:val="18"/>
        </w:rPr>
      </w:pPr>
      <w:r w:rsidDel="00000000" w:rsidR="00000000" w:rsidRPr="00000000">
        <w:rPr>
          <w:sz w:val="18"/>
          <w:szCs w:val="18"/>
          <w:rtl w:val="0"/>
        </w:rPr>
        <w:t xml:space="preserve">See CASE_FAST example under "FLOW CONTROL" above.</w:t>
      </w:r>
    </w:p>
    <w:p w:rsidR="00000000" w:rsidDel="00000000" w:rsidP="00000000" w:rsidRDefault="00000000" w:rsidRPr="00000000" w14:paraId="00000AAC">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AAD">
      <w:pPr>
        <w:pStyle w:val="Heading2"/>
        <w:pageBreakBefore w:val="0"/>
        <w:widowControl w:val="0"/>
        <w:spacing w:line="360" w:lineRule="auto"/>
        <w:rPr/>
      </w:pPr>
      <w:bookmarkStart w:colFirst="0" w:colLast="0" w:name="_22kkjvvxin49" w:id="43"/>
      <w:bookmarkEnd w:id="43"/>
      <w:commentRangeStart w:id="2"/>
      <w:r w:rsidDel="00000000" w:rsidR="00000000" w:rsidRPr="00000000">
        <w:rPr>
          <w:rtl w:val="0"/>
        </w:rPr>
        <w:t xml:space="preserve">REPEAT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AAE">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AF">
      <w:pPr>
        <w:pageBreakBefore w:val="0"/>
        <w:widowControl w:val="0"/>
        <w:spacing w:line="360" w:lineRule="auto"/>
        <w:rPr>
          <w:sz w:val="18"/>
          <w:szCs w:val="18"/>
        </w:rPr>
      </w:pPr>
      <w:r w:rsidDel="00000000" w:rsidR="00000000" w:rsidRPr="00000000">
        <w:rPr>
          <w:sz w:val="18"/>
          <w:szCs w:val="18"/>
          <w:rtl w:val="0"/>
        </w:rPr>
        <w:t xml:space="preserve">All looping is achieved through REPEAT constructs, which have several forms:</w:t>
      </w:r>
    </w:p>
    <w:p w:rsidR="00000000" w:rsidDel="00000000" w:rsidP="00000000" w:rsidRDefault="00000000" w:rsidRPr="00000000" w14:paraId="00000AB0">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B1">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w:t>
      </w:r>
      <w:r w:rsidDel="00000000" w:rsidR="00000000" w:rsidRPr="00000000">
        <w:rPr>
          <w:sz w:val="18"/>
          <w:szCs w:val="18"/>
          <w:rtl w:val="0"/>
        </w:rPr>
        <w:tab/>
        <w:tab/>
        <w:tab/>
        <w:tab/>
        <w:tab/>
        <w:tab/>
        <w:t xml:space="preserve">- Repeat forever (useful for putting at end of program if you don't want the cog to stop and cease driving its I/O's)</w:t>
      </w:r>
    </w:p>
    <w:p w:rsidR="00000000" w:rsidDel="00000000" w:rsidP="00000000" w:rsidRDefault="00000000" w:rsidRPr="00000000" w14:paraId="00000AB2">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B3">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B4">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&lt;count&gt;</w:t>
      </w:r>
      <w:r w:rsidDel="00000000" w:rsidR="00000000" w:rsidRPr="00000000">
        <w:rPr>
          <w:sz w:val="18"/>
          <w:szCs w:val="18"/>
          <w:rtl w:val="0"/>
        </w:rPr>
        <w:tab/>
        <w:tab/>
        <w:tab/>
        <w:tab/>
        <w:tab/>
        <w:t xml:space="preserve">- Repeat &lt;count&gt; times, if &lt;count&gt; is zero then &lt;indented code&gt; is skipped</w:t>
      </w:r>
    </w:p>
    <w:p w:rsidR="00000000" w:rsidDel="00000000" w:rsidP="00000000" w:rsidRDefault="00000000" w:rsidRPr="00000000" w14:paraId="00000AB5">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B6">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B7">
      <w:pPr>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&lt;positive_count&gt; WITH &lt;variable&gt;</w:t>
      </w:r>
      <w:r w:rsidDel="00000000" w:rsidR="00000000" w:rsidRPr="00000000">
        <w:rPr>
          <w:sz w:val="18"/>
          <w:szCs w:val="18"/>
          <w:rtl w:val="0"/>
        </w:rPr>
        <w:tab/>
        <w:t xml:space="preserve">- Repeat &lt;positive_count&gt; times while iterating &lt;variable&gt; from 0 to &lt;positive_count&gt; - 1</w:t>
      </w:r>
    </w:p>
    <w:p w:rsidR="00000000" w:rsidDel="00000000" w:rsidP="00000000" w:rsidRDefault="00000000" w:rsidRPr="00000000" w14:paraId="00000AB8">
      <w:pPr>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Fonts w:ascii="Courier New" w:cs="Courier New" w:eastAsia="Courier New" w:hAnsi="Courier New"/>
          <w:b w:val="1"/>
          <w:sz w:val="18"/>
          <w:szCs w:val="18"/>
          <w:rtl w:val="0"/>
        </w:rPr>
        <w:tab/>
        <w:tab/>
        <w:tab/>
        <w:tab/>
      </w:r>
      <w:r w:rsidDel="00000000" w:rsidR="00000000" w:rsidRPr="00000000">
        <w:rPr>
          <w:sz w:val="18"/>
          <w:szCs w:val="18"/>
          <w:rtl w:val="0"/>
        </w:rPr>
        <w:t xml:space="preserve">- After completion, &lt;variable&gt; = &lt;positive_count&gt;</w:t>
      </w:r>
      <w:r w:rsidDel="00000000" w:rsidR="00000000" w:rsidRPr="00000000">
        <w:rPr>
          <w:rtl w:val="0"/>
        </w:rPr>
      </w:r>
    </w:p>
    <w:p w:rsidR="00000000" w:rsidDel="00000000" w:rsidP="00000000" w:rsidRDefault="00000000" w:rsidRPr="00000000" w14:paraId="00000AB9">
      <w:pPr>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BA">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&lt;variable&gt; FROM &lt;first&gt; TO &lt;last&gt;</w:t>
      </w:r>
      <w:r w:rsidDel="00000000" w:rsidR="00000000" w:rsidRPr="00000000">
        <w:rPr>
          <w:rFonts w:ascii="Courier New" w:cs="Courier New" w:eastAsia="Courier New" w:hAnsi="Courier New"/>
          <w:b w:val="1"/>
          <w:sz w:val="18"/>
          <w:szCs w:val="18"/>
          <w:rtl w:val="0"/>
        </w:rPr>
        <w:tab/>
        <w:tab/>
        <w:tab/>
      </w:r>
      <w:r w:rsidDel="00000000" w:rsidR="00000000" w:rsidRPr="00000000">
        <w:rPr>
          <w:sz w:val="18"/>
          <w:szCs w:val="18"/>
          <w:rtl w:val="0"/>
        </w:rPr>
        <w:tab/>
        <w:t xml:space="preserve">- Repeat while iterating &lt;variable&gt; from &lt;first&gt; to &lt;last&gt;, stepping by +/-1</w:t>
      </w:r>
    </w:p>
    <w:p w:rsidR="00000000" w:rsidDel="00000000" w:rsidP="00000000" w:rsidRDefault="00000000" w:rsidRPr="00000000" w14:paraId="00000ABB">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Fonts w:ascii="Courier New" w:cs="Courier New" w:eastAsia="Courier New" w:hAnsi="Courier New"/>
          <w:b w:val="1"/>
          <w:sz w:val="18"/>
          <w:szCs w:val="18"/>
          <w:rtl w:val="0"/>
        </w:rPr>
        <w:tab/>
        <w:tab/>
        <w:tab/>
        <w:tab/>
        <w:tab/>
        <w:tab/>
        <w:tab/>
      </w:r>
      <w:r w:rsidDel="00000000" w:rsidR="00000000" w:rsidRPr="00000000">
        <w:rPr>
          <w:sz w:val="18"/>
          <w:szCs w:val="18"/>
          <w:rtl w:val="0"/>
        </w:rPr>
        <w:t xml:space="preserve">- After completion, &lt;variable&gt; = &lt;last&gt; +/- 1</w:t>
      </w:r>
      <w:r w:rsidDel="00000000" w:rsidR="00000000" w:rsidRPr="00000000">
        <w:rPr>
          <w:rtl w:val="0"/>
        </w:rPr>
      </w:r>
    </w:p>
    <w:p w:rsidR="00000000" w:rsidDel="00000000" w:rsidP="00000000" w:rsidRDefault="00000000" w:rsidRPr="00000000" w14:paraId="00000ABC">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BD">
      <w:pPr>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&lt;variable&gt; FROM &lt;first&gt; TO &lt;last&gt; STEP &lt;delta&gt;</w:t>
      </w:r>
      <w:r w:rsidDel="00000000" w:rsidR="00000000" w:rsidRPr="00000000">
        <w:rPr>
          <w:rFonts w:ascii="Courier New" w:cs="Courier New" w:eastAsia="Courier New" w:hAnsi="Courier New"/>
          <w:b w:val="1"/>
          <w:sz w:val="18"/>
          <w:szCs w:val="18"/>
          <w:rtl w:val="0"/>
        </w:rPr>
        <w:tab/>
      </w:r>
      <w:r w:rsidDel="00000000" w:rsidR="00000000" w:rsidRPr="00000000">
        <w:rPr>
          <w:sz w:val="18"/>
          <w:szCs w:val="18"/>
          <w:rtl w:val="0"/>
        </w:rPr>
        <w:tab/>
        <w:t xml:space="preserve">- Repeat while iterating &lt;variable&gt; from &lt;first&gt; to &lt;last&gt;, stepping by +/-&lt;delta&gt;</w:t>
      </w:r>
    </w:p>
    <w:p w:rsidR="00000000" w:rsidDel="00000000" w:rsidP="00000000" w:rsidRDefault="00000000" w:rsidRPr="00000000" w14:paraId="00000ABE">
      <w:pPr>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&lt;indented code&gt;</w:t>
      </w:r>
      <w:r w:rsidDel="00000000" w:rsidR="00000000" w:rsidRPr="00000000">
        <w:rPr>
          <w:rFonts w:ascii="Courier New" w:cs="Courier New" w:eastAsia="Courier New" w:hAnsi="Courier New"/>
          <w:b w:val="1"/>
          <w:sz w:val="18"/>
          <w:szCs w:val="18"/>
          <w:rtl w:val="0"/>
        </w:rPr>
        <w:tab/>
        <w:tab/>
        <w:tab/>
        <w:tab/>
        <w:tab/>
        <w:tab/>
        <w:tab/>
      </w:r>
      <w:r w:rsidDel="00000000" w:rsidR="00000000" w:rsidRPr="00000000">
        <w:rPr>
          <w:sz w:val="18"/>
          <w:szCs w:val="18"/>
          <w:rtl w:val="0"/>
        </w:rPr>
        <w:t xml:space="preserve">- After completion, &lt;variable&gt; = &lt;last&gt; +/- &lt;delta&gt;</w:t>
      </w:r>
      <w:r w:rsidDel="00000000" w:rsidR="00000000" w:rsidRPr="00000000">
        <w:rPr>
          <w:rtl w:val="0"/>
        </w:rPr>
      </w:r>
    </w:p>
    <w:p w:rsidR="00000000" w:rsidDel="00000000" w:rsidP="00000000" w:rsidRDefault="00000000" w:rsidRPr="00000000" w14:paraId="00000ABF">
      <w:pPr>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0">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WHILE &lt;condition&gt;</w:t>
      </w:r>
      <w:r w:rsidDel="00000000" w:rsidR="00000000" w:rsidRPr="00000000">
        <w:rPr>
          <w:sz w:val="18"/>
          <w:szCs w:val="18"/>
          <w:rtl w:val="0"/>
        </w:rPr>
        <w:tab/>
        <w:tab/>
        <w:tab/>
        <w:t xml:space="preserve">- Repeat while &lt;condition&gt; is not zero, &lt;condition&gt; is evaluated before &lt;indented code&gt; executes</w:t>
      </w:r>
    </w:p>
    <w:p w:rsidR="00000000" w:rsidDel="00000000" w:rsidP="00000000" w:rsidRDefault="00000000" w:rsidRPr="00000000" w14:paraId="00000AC1">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C2">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3">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 UNTIL &lt;condition&gt;</w:t>
      </w:r>
      <w:r w:rsidDel="00000000" w:rsidR="00000000" w:rsidRPr="00000000">
        <w:rPr>
          <w:sz w:val="18"/>
          <w:szCs w:val="18"/>
          <w:rtl w:val="0"/>
        </w:rPr>
        <w:tab/>
        <w:tab/>
        <w:tab/>
        <w:t xml:space="preserve">- Repeat until &lt;condition&gt; is not zero, &lt;condition&gt; is evaluated before &lt;indented code&gt; executes</w:t>
      </w:r>
    </w:p>
    <w:p w:rsidR="00000000" w:rsidDel="00000000" w:rsidP="00000000" w:rsidRDefault="00000000" w:rsidRPr="00000000" w14:paraId="00000AC4">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C5">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6">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w:t>
      </w:r>
      <w:r w:rsidDel="00000000" w:rsidR="00000000" w:rsidRPr="00000000">
        <w:rPr>
          <w:rFonts w:ascii="Courier New" w:cs="Courier New" w:eastAsia="Courier New" w:hAnsi="Courier New"/>
          <w:b w:val="1"/>
          <w:sz w:val="18"/>
          <w:szCs w:val="18"/>
          <w:rtl w:val="0"/>
        </w:rPr>
        <w:tab/>
        <w:tab/>
        <w:tab/>
      </w:r>
      <w:r w:rsidDel="00000000" w:rsidR="00000000" w:rsidRPr="00000000">
        <w:rPr>
          <w:sz w:val="18"/>
          <w:szCs w:val="18"/>
          <w:rtl w:val="0"/>
        </w:rPr>
        <w:tab/>
        <w:tab/>
        <w:tab/>
        <w:t xml:space="preserve">- Repeat while &lt;condition&gt; is not zero, &lt;condition&gt; is evaluated after &lt;indented code&gt; executes</w:t>
      </w:r>
    </w:p>
    <w:p w:rsidR="00000000" w:rsidDel="00000000" w:rsidP="00000000" w:rsidRDefault="00000000" w:rsidRPr="00000000" w14:paraId="00000AC7">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C8">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WHILE &lt;condition&gt;</w:t>
      </w:r>
      <w:r w:rsidDel="00000000" w:rsidR="00000000" w:rsidRPr="00000000">
        <w:rPr>
          <w:rFonts w:ascii="Courier New" w:cs="Courier New" w:eastAsia="Courier New" w:hAnsi="Courier New"/>
          <w:b w:val="1"/>
          <w:sz w:val="18"/>
          <w:szCs w:val="18"/>
          <w:rtl w:val="0"/>
        </w:rPr>
        <w:tab/>
        <w:tab/>
      </w:r>
      <w:r w:rsidDel="00000000" w:rsidR="00000000" w:rsidRPr="00000000">
        <w:rPr>
          <w:sz w:val="18"/>
          <w:szCs w:val="18"/>
          <w:rtl w:val="0"/>
        </w:rPr>
        <w:tab/>
        <w:tab/>
        <w:t xml:space="preserve">- WHILE must have same indentation as REPEAT</w:t>
      </w:r>
      <w:r w:rsidDel="00000000" w:rsidR="00000000" w:rsidRPr="00000000">
        <w:rPr>
          <w:rtl w:val="0"/>
        </w:rPr>
      </w:r>
    </w:p>
    <w:p w:rsidR="00000000" w:rsidDel="00000000" w:rsidP="00000000" w:rsidRDefault="00000000" w:rsidRPr="00000000" w14:paraId="00000AC9">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A">
      <w:pPr>
        <w:pageBreakBefore w:val="0"/>
        <w:widowControl w:val="0"/>
        <w:spacing w:line="360" w:lineRule="auto"/>
        <w:rPr>
          <w:sz w:val="18"/>
          <w:szCs w:val="18"/>
        </w:rPr>
      </w:pPr>
      <w:r w:rsidDel="00000000" w:rsidR="00000000" w:rsidRPr="00000000">
        <w:rPr>
          <w:rFonts w:ascii="Consolas" w:cs="Consolas" w:eastAsia="Consolas" w:hAnsi="Consolas"/>
          <w:b w:val="1"/>
          <w:sz w:val="18"/>
          <w:szCs w:val="18"/>
          <w:rtl w:val="0"/>
        </w:rPr>
        <w:t xml:space="preserve">REPEAT</w:t>
      </w:r>
      <w:r w:rsidDel="00000000" w:rsidR="00000000" w:rsidRPr="00000000">
        <w:rPr>
          <w:rFonts w:ascii="Courier New" w:cs="Courier New" w:eastAsia="Courier New" w:hAnsi="Courier New"/>
          <w:b w:val="1"/>
          <w:sz w:val="18"/>
          <w:szCs w:val="18"/>
          <w:rtl w:val="0"/>
        </w:rPr>
        <w:tab/>
        <w:tab/>
        <w:tab/>
      </w:r>
      <w:r w:rsidDel="00000000" w:rsidR="00000000" w:rsidRPr="00000000">
        <w:rPr>
          <w:sz w:val="18"/>
          <w:szCs w:val="18"/>
          <w:rtl w:val="0"/>
        </w:rPr>
        <w:tab/>
        <w:tab/>
        <w:tab/>
        <w:t xml:space="preserve">- Repeat until &lt;condition&gt; is not zero, &lt;condition&gt; is evaluated after &lt;indented code&gt; executes</w:t>
      </w:r>
    </w:p>
    <w:p w:rsidR="00000000" w:rsidDel="00000000" w:rsidP="00000000" w:rsidRDefault="00000000" w:rsidRPr="00000000" w14:paraId="00000ACB">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CC">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UNTIL &lt;condition&gt;</w:t>
      </w:r>
      <w:r w:rsidDel="00000000" w:rsidR="00000000" w:rsidRPr="00000000">
        <w:rPr>
          <w:rFonts w:ascii="Courier New" w:cs="Courier New" w:eastAsia="Courier New" w:hAnsi="Courier New"/>
          <w:b w:val="1"/>
          <w:sz w:val="18"/>
          <w:szCs w:val="18"/>
          <w:rtl w:val="0"/>
        </w:rPr>
        <w:tab/>
        <w:tab/>
      </w:r>
      <w:r w:rsidDel="00000000" w:rsidR="00000000" w:rsidRPr="00000000">
        <w:rPr>
          <w:sz w:val="18"/>
          <w:szCs w:val="18"/>
          <w:rtl w:val="0"/>
        </w:rPr>
        <w:tab/>
        <w:tab/>
        <w:t xml:space="preserve">- UNTIL must have same indentation as REPEAT</w:t>
      </w:r>
      <w:r w:rsidDel="00000000" w:rsidR="00000000" w:rsidRPr="00000000">
        <w:rPr>
          <w:rtl w:val="0"/>
        </w:rPr>
      </w:r>
    </w:p>
    <w:p w:rsidR="00000000" w:rsidDel="00000000" w:rsidP="00000000" w:rsidRDefault="00000000" w:rsidRPr="00000000" w14:paraId="00000ACD">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E">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CF">
      <w:pPr>
        <w:pageBreakBefore w:val="0"/>
        <w:widowControl w:val="0"/>
        <w:spacing w:line="360" w:lineRule="auto"/>
        <w:rPr>
          <w:sz w:val="18"/>
          <w:szCs w:val="18"/>
        </w:rPr>
      </w:pPr>
      <w:r w:rsidDel="00000000" w:rsidR="00000000" w:rsidRPr="00000000">
        <w:rPr>
          <w:sz w:val="18"/>
          <w:szCs w:val="18"/>
          <w:rtl w:val="0"/>
        </w:rPr>
        <w:t xml:space="preserve">Within REPEAT constructs, there are two special instructions which can be used to change the course of execution: NEXT and QUIT. NEXT will immediately branch to the point in the REPEAT construct where the decision to loop again is made, while QUIT will exit the REPEAT construct and continue after it. These instructions are usually used conditionally:</w:t>
      </w:r>
    </w:p>
    <w:p w:rsidR="00000000" w:rsidDel="00000000" w:rsidP="00000000" w:rsidRDefault="00000000" w:rsidRPr="00000000" w14:paraId="00000AD0">
      <w:pPr>
        <w:pageBreakBefore w:val="0"/>
        <w:widowControl w:val="0"/>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AD1">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REPEAT</w:t>
      </w:r>
      <w:r w:rsidDel="00000000" w:rsidR="00000000" w:rsidRPr="00000000">
        <w:rPr>
          <w:rtl w:val="0"/>
        </w:rPr>
      </w:r>
    </w:p>
    <w:p w:rsidR="00000000" w:rsidDel="00000000" w:rsidP="00000000" w:rsidRDefault="00000000" w:rsidRPr="00000000" w14:paraId="00000AD2">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D3">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IF &lt;condition&gt;</w:t>
      </w:r>
      <w:r w:rsidDel="00000000" w:rsidR="00000000" w:rsidRPr="00000000">
        <w:rPr>
          <w:sz w:val="18"/>
          <w:szCs w:val="18"/>
          <w:rtl w:val="0"/>
        </w:rPr>
        <w:tab/>
        <w:tab/>
        <w:tab/>
        <w:tab/>
        <w:t xml:space="preserve">- Optionally force the next iteration of the REPEAT</w:t>
      </w:r>
      <w:r w:rsidDel="00000000" w:rsidR="00000000" w:rsidRPr="00000000">
        <w:rPr>
          <w:rtl w:val="0"/>
        </w:rPr>
      </w:r>
    </w:p>
    <w:p w:rsidR="00000000" w:rsidDel="00000000" w:rsidP="00000000" w:rsidRDefault="00000000" w:rsidRPr="00000000" w14:paraId="00000AD4">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NEXT</w:t>
      </w:r>
    </w:p>
    <w:p w:rsidR="00000000" w:rsidDel="00000000" w:rsidP="00000000" w:rsidRDefault="00000000" w:rsidRPr="00000000" w14:paraId="00000AD5">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D6">
      <w:pPr>
        <w:pageBreakBefore w:val="0"/>
        <w:widowControl w:val="0"/>
        <w:spacing w:line="360" w:lineRule="auto"/>
        <w:rPr>
          <w:rFonts w:ascii="Courier New" w:cs="Courier New" w:eastAsia="Courier New" w:hAnsi="Courier New"/>
          <w:b w:val="1"/>
          <w:sz w:val="18"/>
          <w:szCs w:val="18"/>
        </w:rPr>
      </w:pPr>
      <w:r w:rsidDel="00000000" w:rsidR="00000000" w:rsidRPr="00000000">
        <w:rPr>
          <w:rFonts w:ascii="Consolas" w:cs="Consolas" w:eastAsia="Consolas" w:hAnsi="Consolas"/>
          <w:b w:val="1"/>
          <w:sz w:val="18"/>
          <w:szCs w:val="18"/>
          <w:rtl w:val="0"/>
        </w:rPr>
        <w:t xml:space="preserve">  IF &lt;condition&gt;</w:t>
      </w:r>
      <w:r w:rsidDel="00000000" w:rsidR="00000000" w:rsidRPr="00000000">
        <w:rPr>
          <w:sz w:val="18"/>
          <w:szCs w:val="18"/>
          <w:rtl w:val="0"/>
        </w:rPr>
        <w:tab/>
        <w:tab/>
        <w:tab/>
        <w:tab/>
        <w:t xml:space="preserve">- Optionally quit the REPEAT</w:t>
      </w:r>
      <w:r w:rsidDel="00000000" w:rsidR="00000000" w:rsidRPr="00000000">
        <w:rPr>
          <w:rtl w:val="0"/>
        </w:rPr>
      </w:r>
    </w:p>
    <w:p w:rsidR="00000000" w:rsidDel="00000000" w:rsidP="00000000" w:rsidRDefault="00000000" w:rsidRPr="00000000" w14:paraId="00000AD7">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QUIT</w:t>
      </w:r>
    </w:p>
    <w:p w:rsidR="00000000" w:rsidDel="00000000" w:rsidP="00000000" w:rsidRDefault="00000000" w:rsidRPr="00000000" w14:paraId="00000AD8">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&lt;indented code&gt;</w:t>
      </w:r>
    </w:p>
    <w:p w:rsidR="00000000" w:rsidDel="00000000" w:rsidP="00000000" w:rsidRDefault="00000000" w:rsidRPr="00000000" w14:paraId="00000AD9">
      <w:pPr>
        <w:pageBreakBefore w:val="0"/>
        <w:widowControl w:val="0"/>
        <w:spacing w:line="36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ADA">
      <w:pPr>
        <w:pStyle w:val="Heading2"/>
        <w:pageBreakBefore w:val="0"/>
        <w:rPr/>
      </w:pPr>
      <w:bookmarkStart w:colFirst="0" w:colLast="0" w:name="_xxkg2mgir5od" w:id="44"/>
      <w:bookmarkEnd w:id="44"/>
      <w:commentRangeStart w:id="3"/>
      <w:commentRangeStart w:id="4"/>
      <w:r w:rsidDel="00000000" w:rsidR="00000000" w:rsidRPr="00000000">
        <w:rPr>
          <w:rtl w:val="0"/>
        </w:rPr>
        <w:t xml:space="preserve">IN-LINE PASM CODE</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ADB">
      <w:pPr>
        <w:pageBreakBefore w:val="0"/>
        <w:widowControl w:val="0"/>
        <w:rPr>
          <w:sz w:val="18"/>
          <w:szCs w:val="18"/>
        </w:rPr>
      </w:pPr>
      <w:r w:rsidDel="00000000" w:rsidR="00000000" w:rsidRPr="00000000">
        <w:rPr>
          <w:rtl w:val="0"/>
        </w:rPr>
      </w:r>
    </w:p>
    <w:p w:rsidR="00000000" w:rsidDel="00000000" w:rsidP="00000000" w:rsidRDefault="00000000" w:rsidRPr="00000000" w14:paraId="00000ADC">
      <w:pPr>
        <w:pageBreakBefore w:val="0"/>
        <w:widowControl w:val="0"/>
        <w:rPr>
          <w:sz w:val="18"/>
          <w:szCs w:val="18"/>
        </w:rPr>
      </w:pPr>
      <w:r w:rsidDel="00000000" w:rsidR="00000000" w:rsidRPr="00000000">
        <w:rPr>
          <w:sz w:val="18"/>
          <w:szCs w:val="18"/>
          <w:rtl w:val="0"/>
        </w:rPr>
        <w:t xml:space="preserve">Spin2 methods can execute in-line PASM code by preceding the PASM code with an </w:t>
      </w:r>
      <w:r w:rsidDel="00000000" w:rsidR="00000000" w:rsidRPr="00000000">
        <w:rPr>
          <w:b w:val="1"/>
          <w:sz w:val="18"/>
          <w:szCs w:val="18"/>
          <w:rtl w:val="0"/>
        </w:rPr>
        <w:t xml:space="preserve">'ORG {start{, limit}</w:t>
      </w:r>
      <w:r w:rsidDel="00000000" w:rsidR="00000000" w:rsidRPr="00000000">
        <w:rPr>
          <w:sz w:val="18"/>
          <w:szCs w:val="18"/>
          <w:rtl w:val="0"/>
        </w:rPr>
        <w:t xml:space="preserve">' and terminating it with an </w:t>
      </w:r>
      <w:r w:rsidDel="00000000" w:rsidR="00000000" w:rsidRPr="00000000">
        <w:rPr>
          <w:b w:val="1"/>
          <w:sz w:val="18"/>
          <w:szCs w:val="18"/>
          <w:rtl w:val="0"/>
        </w:rPr>
        <w:t xml:space="preserve">END</w:t>
      </w:r>
      <w:r w:rsidDel="00000000" w:rsidR="00000000" w:rsidRPr="00000000">
        <w:rPr>
          <w:sz w:val="18"/>
          <w:szCs w:val="18"/>
          <w:rtl w:val="0"/>
        </w:rPr>
        <w:t xml:space="preserve">. 'Start' is the first register into which your PASM code will be assembled and 'limit' is the upper register which must not be encroached upon. Defaults for 'start' and 'limit' are $000 and $120, respectively.</w:t>
      </w:r>
    </w:p>
    <w:p w:rsidR="00000000" w:rsidDel="00000000" w:rsidP="00000000" w:rsidRDefault="00000000" w:rsidRPr="00000000" w14:paraId="00000ADD">
      <w:pPr>
        <w:pageBreakBefore w:val="0"/>
        <w:widowControl w:val="0"/>
        <w:rPr>
          <w:sz w:val="18"/>
          <w:szCs w:val="18"/>
        </w:rPr>
      </w:pPr>
      <w:r w:rsidDel="00000000" w:rsidR="00000000" w:rsidRPr="00000000">
        <w:rPr>
          <w:rtl w:val="0"/>
        </w:rPr>
      </w:r>
    </w:p>
    <w:tbl>
      <w:tblPr>
        <w:tblStyle w:val="Table34"/>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tblGridChange w:id="0">
          <w:tblGrid>
            <w:gridCol w:w="7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x</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ORG</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GETRND</w:t>
            </w:r>
            <w:r w:rsidDel="00000000" w:rsidR="00000000" w:rsidRPr="00000000">
              <w:rPr>
                <w:rFonts w:ascii="Consolas" w:cs="Consolas" w:eastAsia="Consolas" w:hAnsi="Consolas"/>
                <w:sz w:val="18"/>
                <w:szCs w:val="18"/>
                <w:rtl w:val="0"/>
              </w:rPr>
              <w:t xml:space="preserve">  WC      'rotate a random bit into x</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RCL     x,#1</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PINWRITE(56 </w:t>
            </w:r>
            <w:r w:rsidDel="00000000" w:rsidR="00000000" w:rsidRPr="00000000">
              <w:rPr>
                <w:rFonts w:ascii="Consolas" w:cs="Consolas" w:eastAsia="Consolas" w:hAnsi="Consolas"/>
                <w:sz w:val="18"/>
                <w:szCs w:val="18"/>
                <w:rtl w:val="0"/>
              </w:rPr>
              <w:t xml:space="preserve">ADDPINS</w:t>
            </w:r>
            <w:r w:rsidDel="00000000" w:rsidR="00000000" w:rsidRPr="00000000">
              <w:rPr>
                <w:rFonts w:ascii="Consolas" w:cs="Consolas" w:eastAsia="Consolas" w:hAnsi="Consolas"/>
                <w:sz w:val="18"/>
                <w:szCs w:val="18"/>
                <w:rtl w:val="0"/>
              </w:rPr>
              <w:t xml:space="preserve"> 7, x)     'output x to the P2 Eval board's LEDs</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Consolas" w:cs="Consolas" w:eastAsia="Consolas" w:hAnsi="Consolas"/>
                <w:sz w:val="18"/>
                <w:szCs w:val="18"/>
                <w:rtl w:val="0"/>
              </w:rPr>
              <w:t xml:space="preserve">    WAITMS(100)</w:t>
            </w:r>
            <w:r w:rsidDel="00000000" w:rsidR="00000000" w:rsidRPr="00000000">
              <w:rPr>
                <w:rtl w:val="0"/>
              </w:rPr>
            </w:r>
          </w:p>
        </w:tc>
      </w:tr>
    </w:tbl>
    <w:p w:rsidR="00000000" w:rsidDel="00000000" w:rsidP="00000000" w:rsidRDefault="00000000" w:rsidRPr="00000000" w14:paraId="00000AE9">
      <w:pPr>
        <w:pageBreakBefore w:val="0"/>
        <w:widowControl w:val="0"/>
        <w:rPr>
          <w:sz w:val="18"/>
          <w:szCs w:val="18"/>
        </w:rPr>
      </w:pPr>
      <w:r w:rsidDel="00000000" w:rsidR="00000000" w:rsidRPr="00000000">
        <w:rPr>
          <w:rtl w:val="0"/>
        </w:rPr>
      </w:r>
    </w:p>
    <w:p w:rsidR="00000000" w:rsidDel="00000000" w:rsidP="00000000" w:rsidRDefault="00000000" w:rsidRPr="00000000" w14:paraId="00000AEA">
      <w:pPr>
        <w:pageBreakBefore w:val="0"/>
        <w:widowControl w:val="0"/>
        <w:rPr>
          <w:sz w:val="18"/>
          <w:szCs w:val="18"/>
        </w:rPr>
      </w:pPr>
      <w:r w:rsidDel="00000000" w:rsidR="00000000" w:rsidRPr="00000000">
        <w:rPr>
          <w:rtl w:val="0"/>
        </w:rPr>
      </w:r>
    </w:p>
    <w:p w:rsidR="00000000" w:rsidDel="00000000" w:rsidP="00000000" w:rsidRDefault="00000000" w:rsidRPr="00000000" w14:paraId="00000AEB">
      <w:pPr>
        <w:pageBreakBefore w:val="0"/>
        <w:widowControl w:val="0"/>
        <w:rPr>
          <w:sz w:val="18"/>
          <w:szCs w:val="18"/>
        </w:rPr>
      </w:pPr>
      <w:r w:rsidDel="00000000" w:rsidR="00000000" w:rsidRPr="00000000">
        <w:rPr>
          <w:sz w:val="18"/>
          <w:szCs w:val="18"/>
          <w:rtl w:val="0"/>
        </w:rPr>
        <w:t xml:space="preserve">Your PASM code will be assembled with a RET instruction added at the end to ensure that it returns to Spin2, in case no early _RET_ or RET executes.</w:t>
      </w:r>
    </w:p>
    <w:p w:rsidR="00000000" w:rsidDel="00000000" w:rsidP="00000000" w:rsidRDefault="00000000" w:rsidRPr="00000000" w14:paraId="00000AEC">
      <w:pPr>
        <w:pageBreakBefore w:val="0"/>
        <w:widowControl w:val="0"/>
        <w:rPr>
          <w:sz w:val="18"/>
          <w:szCs w:val="18"/>
        </w:rPr>
      </w:pPr>
      <w:r w:rsidDel="00000000" w:rsidR="00000000" w:rsidRPr="00000000">
        <w:rPr>
          <w:rtl w:val="0"/>
        </w:rPr>
      </w:r>
    </w:p>
    <w:p w:rsidR="00000000" w:rsidDel="00000000" w:rsidP="00000000" w:rsidRDefault="00000000" w:rsidRPr="00000000" w14:paraId="00000AED">
      <w:pPr>
        <w:pageBreakBefore w:val="0"/>
        <w:widowControl w:val="0"/>
        <w:rPr>
          <w:sz w:val="18"/>
          <w:szCs w:val="18"/>
        </w:rPr>
      </w:pPr>
      <w:r w:rsidDel="00000000" w:rsidR="00000000" w:rsidRPr="00000000">
        <w:rPr>
          <w:sz w:val="18"/>
          <w:szCs w:val="18"/>
          <w:rtl w:val="0"/>
        </w:rPr>
        <w:t xml:space="preserve">Here's the internal Spin2 procedure for executing in-line PASM code:</w:t>
      </w:r>
    </w:p>
    <w:p w:rsidR="00000000" w:rsidDel="00000000" w:rsidP="00000000" w:rsidRDefault="00000000" w:rsidRPr="00000000" w14:paraId="00000AEE">
      <w:pPr>
        <w:pageBreakBefore w:val="0"/>
        <w:widowControl w:val="0"/>
        <w:rPr>
          <w:sz w:val="18"/>
          <w:szCs w:val="18"/>
        </w:rPr>
      </w:pPr>
      <w:r w:rsidDel="00000000" w:rsidR="00000000" w:rsidRPr="00000000">
        <w:rPr>
          <w:rtl w:val="0"/>
        </w:rPr>
      </w:r>
    </w:p>
    <w:p w:rsidR="00000000" w:rsidDel="00000000" w:rsidP="00000000" w:rsidRDefault="00000000" w:rsidRPr="00000000" w14:paraId="00000AEF">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Save the current streamer bytecode address for restoration after the PASM code executes.</w:t>
      </w:r>
    </w:p>
    <w:p w:rsidR="00000000" w:rsidDel="00000000" w:rsidP="00000000" w:rsidRDefault="00000000" w:rsidRPr="00000000" w14:paraId="00000AF0">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Copy the method's first 16 long variables, including any parameters, return values, and local variables, from hub RAM to cog registers $1E0..$1EF.</w:t>
      </w:r>
    </w:p>
    <w:p w:rsidR="00000000" w:rsidDel="00000000" w:rsidP="00000000" w:rsidRDefault="00000000" w:rsidRPr="00000000" w14:paraId="00000AF1">
      <w:pPr>
        <w:pageBreakBefore w:val="0"/>
        <w:widowControl w:val="0"/>
        <w:numPr>
          <w:ilvl w:val="0"/>
          <w:numId w:val="11"/>
        </w:numPr>
        <w:ind w:left="720" w:hanging="360"/>
        <w:rPr>
          <w:sz w:val="18"/>
          <w:szCs w:val="18"/>
        </w:rPr>
      </w:pPr>
      <w:r w:rsidDel="00000000" w:rsidR="00000000" w:rsidRPr="00000000">
        <w:rPr>
          <w:sz w:val="18"/>
          <w:szCs w:val="18"/>
          <w:rtl w:val="0"/>
        </w:rPr>
        <w:t xml:space="preserve">Copy the in-line PASM-code longs from hub RAM into cog registers, starting at the register address specified after the ORG (default is $000).</w:t>
      </w:r>
    </w:p>
    <w:p w:rsidR="00000000" w:rsidDel="00000000" w:rsidP="00000000" w:rsidRDefault="00000000" w:rsidRPr="00000000" w14:paraId="00000AF2">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CALL the PASM code. The PASM code returns when an intervening  _RET_ or RET executes, or the appended RET executes.</w:t>
      </w:r>
    </w:p>
    <w:p w:rsidR="00000000" w:rsidDel="00000000" w:rsidP="00000000" w:rsidRDefault="00000000" w:rsidRPr="00000000" w14:paraId="00000AF3">
      <w:pPr>
        <w:pageBreakBefore w:val="0"/>
        <w:widowControl w:val="0"/>
        <w:numPr>
          <w:ilvl w:val="0"/>
          <w:numId w:val="11"/>
        </w:numPr>
        <w:ind w:left="720" w:hanging="360"/>
        <w:rPr>
          <w:sz w:val="18"/>
          <w:szCs w:val="18"/>
        </w:rPr>
      </w:pPr>
      <w:r w:rsidDel="00000000" w:rsidR="00000000" w:rsidRPr="00000000">
        <w:rPr>
          <w:sz w:val="18"/>
          <w:szCs w:val="18"/>
          <w:rtl w:val="0"/>
        </w:rPr>
        <w:t xml:space="preserve">Restore the 16 longs in cog registers $1E0..$1EF back to hub RAM, in order to update any modified method variables.</w:t>
      </w:r>
    </w:p>
    <w:p w:rsidR="00000000" w:rsidDel="00000000" w:rsidP="00000000" w:rsidRDefault="00000000" w:rsidRPr="00000000" w14:paraId="00000AF4">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Restore the streamer address and resume Spin2 bytecode execution.</w:t>
      </w:r>
    </w:p>
    <w:p w:rsidR="00000000" w:rsidDel="00000000" w:rsidP="00000000" w:rsidRDefault="00000000" w:rsidRPr="00000000" w14:paraId="00000AF5">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AF6">
      <w:pPr>
        <w:pageBreakBefore w:val="0"/>
        <w:widowControl w:val="0"/>
        <w:ind w:left="0" w:firstLine="0"/>
        <w:rPr>
          <w:sz w:val="18"/>
          <w:szCs w:val="18"/>
        </w:rPr>
      </w:pPr>
      <w:r w:rsidDel="00000000" w:rsidR="00000000" w:rsidRPr="00000000">
        <w:rPr>
          <w:sz w:val="18"/>
          <w:szCs w:val="18"/>
          <w:rtl w:val="0"/>
        </w:rPr>
        <w:t xml:space="preserve">Within your in-line PASM code, you can do all these things:</w:t>
      </w:r>
    </w:p>
    <w:p w:rsidR="00000000" w:rsidDel="00000000" w:rsidP="00000000" w:rsidRDefault="00000000" w:rsidRPr="00000000" w14:paraId="00000AF7">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AF8">
      <w:pPr>
        <w:pageBreakBefore w:val="0"/>
        <w:widowControl w:val="0"/>
        <w:numPr>
          <w:ilvl w:val="0"/>
          <w:numId w:val="11"/>
        </w:numPr>
        <w:ind w:left="720" w:hanging="360"/>
        <w:rPr>
          <w:sz w:val="18"/>
          <w:szCs w:val="18"/>
        </w:rPr>
      </w:pPr>
      <w:r w:rsidDel="00000000" w:rsidR="00000000" w:rsidRPr="00000000">
        <w:rPr>
          <w:sz w:val="18"/>
          <w:szCs w:val="18"/>
          <w:rtl w:val="0"/>
        </w:rPr>
        <w:t xml:space="preserve">Read and write the following register areas:</w:t>
      </w:r>
    </w:p>
    <w:p w:rsidR="00000000" w:rsidDel="00000000" w:rsidP="00000000" w:rsidRDefault="00000000" w:rsidRPr="00000000" w14:paraId="00000AF9">
      <w:pPr>
        <w:pageBreakBefore w:val="0"/>
        <w:widowControl w:val="0"/>
        <w:numPr>
          <w:ilvl w:val="1"/>
          <w:numId w:val="11"/>
        </w:numPr>
        <w:ind w:left="1440" w:hanging="360"/>
        <w:rPr>
          <w:sz w:val="18"/>
          <w:szCs w:val="18"/>
        </w:rPr>
      </w:pPr>
      <w:r w:rsidDel="00000000" w:rsidR="00000000" w:rsidRPr="00000000">
        <w:rPr>
          <w:sz w:val="18"/>
          <w:szCs w:val="18"/>
          <w:rtl w:val="0"/>
        </w:rPr>
        <w:t xml:space="preserve">$000..$11F, which your PASM code loads into. You can even load different PASM programs at different addresses within this range and CALL them from Spin2.</w:t>
      </w:r>
    </w:p>
    <w:p w:rsidR="00000000" w:rsidDel="00000000" w:rsidP="00000000" w:rsidRDefault="00000000" w:rsidRPr="00000000" w14:paraId="00000AFA">
      <w:pPr>
        <w:pageBreakBefore w:val="0"/>
        <w:widowControl w:val="0"/>
        <w:numPr>
          <w:ilvl w:val="1"/>
          <w:numId w:val="11"/>
        </w:numPr>
        <w:ind w:left="1440" w:hanging="360"/>
        <w:rPr>
          <w:sz w:val="18"/>
          <w:szCs w:val="18"/>
        </w:rPr>
      </w:pPr>
      <w:r w:rsidDel="00000000" w:rsidR="00000000" w:rsidRPr="00000000">
        <w:rPr>
          <w:sz w:val="18"/>
          <w:szCs w:val="18"/>
          <w:rtl w:val="0"/>
        </w:rPr>
        <w:t xml:space="preserve">$1D8..$1DF, which are general-purpose registers, named PR0..PR7, available to both PASM and Spin2 code.</w:t>
      </w:r>
    </w:p>
    <w:p w:rsidR="00000000" w:rsidDel="00000000" w:rsidP="00000000" w:rsidRDefault="00000000" w:rsidRPr="00000000" w14:paraId="00000AFB">
      <w:pPr>
        <w:pageBreakBefore w:val="0"/>
        <w:widowControl w:val="0"/>
        <w:numPr>
          <w:ilvl w:val="1"/>
          <w:numId w:val="11"/>
        </w:numPr>
        <w:ind w:left="1440" w:hanging="360"/>
        <w:rPr>
          <w:sz w:val="18"/>
          <w:szCs w:val="18"/>
        </w:rPr>
      </w:pPr>
      <w:r w:rsidDel="00000000" w:rsidR="00000000" w:rsidRPr="00000000">
        <w:rPr>
          <w:sz w:val="18"/>
          <w:szCs w:val="18"/>
          <w:rtl w:val="0"/>
        </w:rPr>
        <w:t xml:space="preserve">$1E0..$1EF, which </w:t>
      </w:r>
      <w:r w:rsidDel="00000000" w:rsidR="00000000" w:rsidRPr="00000000">
        <w:rPr>
          <w:sz w:val="18"/>
          <w:szCs w:val="18"/>
          <w:rtl w:val="0"/>
        </w:rPr>
        <w:t xml:space="preserve">contain</w:t>
      </w:r>
      <w:r w:rsidDel="00000000" w:rsidR="00000000" w:rsidRPr="00000000">
        <w:rPr>
          <w:sz w:val="18"/>
          <w:szCs w:val="18"/>
          <w:rtl w:val="0"/>
        </w:rPr>
        <w:t xml:space="preserve"> the method's first 16 long hub RAM variables and are assigned the same symbolic names, for use in your PASM code.</w:t>
      </w:r>
    </w:p>
    <w:p w:rsidR="00000000" w:rsidDel="00000000" w:rsidP="00000000" w:rsidRDefault="00000000" w:rsidRPr="00000000" w14:paraId="00000AFC">
      <w:pPr>
        <w:pageBreakBefore w:val="0"/>
        <w:widowControl w:val="0"/>
        <w:numPr>
          <w:ilvl w:val="1"/>
          <w:numId w:val="11"/>
        </w:numPr>
        <w:ind w:left="1440" w:hanging="360"/>
        <w:rPr>
          <w:sz w:val="18"/>
          <w:szCs w:val="18"/>
        </w:rPr>
      </w:pPr>
      <w:r w:rsidDel="00000000" w:rsidR="00000000" w:rsidRPr="00000000">
        <w:rPr>
          <w:sz w:val="18"/>
          <w:szCs w:val="18"/>
          <w:rtl w:val="0"/>
        </w:rPr>
        <w:t xml:space="preserve">$1F0..$1FF, which include IJMP3, IRET3, IJMP2, IRET2, IJMP1, IRET1, PA, PB, PTRA,  </w:t>
      </w:r>
      <w:r w:rsidDel="00000000" w:rsidR="00000000" w:rsidRPr="00000000">
        <w:rPr>
          <w:sz w:val="18"/>
          <w:szCs w:val="18"/>
          <w:rtl w:val="0"/>
        </w:rPr>
        <w:t xml:space="preserve">PTRB</w:t>
      </w:r>
      <w:r w:rsidDel="00000000" w:rsidR="00000000" w:rsidRPr="00000000">
        <w:rPr>
          <w:sz w:val="18"/>
          <w:szCs w:val="18"/>
          <w:rtl w:val="0"/>
        </w:rPr>
        <w:t xml:space="preserve">, DIRA, DIRB, OUTA, OUTB, INA, and INB.</w:t>
      </w:r>
    </w:p>
    <w:p w:rsidR="00000000" w:rsidDel="00000000" w:rsidP="00000000" w:rsidRDefault="00000000" w:rsidRPr="00000000" w14:paraId="00000AFD">
      <w:pPr>
        <w:widowControl w:val="0"/>
        <w:numPr>
          <w:ilvl w:val="1"/>
          <w:numId w:val="11"/>
        </w:numPr>
        <w:ind w:left="1440" w:hanging="360"/>
        <w:rPr>
          <w:sz w:val="18"/>
          <w:szCs w:val="18"/>
        </w:rPr>
      </w:pPr>
      <w:r w:rsidDel="00000000" w:rsidR="00000000" w:rsidRPr="00000000">
        <w:rPr>
          <w:sz w:val="18"/>
          <w:szCs w:val="18"/>
          <w:rtl w:val="0"/>
        </w:rPr>
        <w:t xml:space="preserve">LUT $000..$00F, which are available for any use and ideal for streamer modes which use the LUT.</w:t>
      </w:r>
    </w:p>
    <w:p w:rsidR="00000000" w:rsidDel="00000000" w:rsidP="00000000" w:rsidRDefault="00000000" w:rsidRPr="00000000" w14:paraId="00000AFE">
      <w:pPr>
        <w:pageBreakBefore w:val="0"/>
        <w:widowControl w:val="0"/>
        <w:numPr>
          <w:ilvl w:val="1"/>
          <w:numId w:val="11"/>
        </w:numPr>
        <w:ind w:left="1440" w:hanging="360"/>
        <w:rPr>
          <w:sz w:val="18"/>
          <w:szCs w:val="18"/>
          <w:u w:val="none"/>
        </w:rPr>
      </w:pPr>
      <w:r w:rsidDel="00000000" w:rsidR="00000000" w:rsidRPr="00000000">
        <w:rPr>
          <w:sz w:val="18"/>
          <w:szCs w:val="18"/>
          <w:rtl w:val="0"/>
        </w:rPr>
        <w:t xml:space="preserve">Avoid writing to </w:t>
      </w:r>
      <w:r w:rsidDel="00000000" w:rsidR="00000000" w:rsidRPr="00000000">
        <w:rPr>
          <w:sz w:val="18"/>
          <w:szCs w:val="18"/>
          <w:rtl w:val="0"/>
        </w:rPr>
        <w:t xml:space="preserve">$1</w:t>
      </w:r>
      <w:r w:rsidDel="00000000" w:rsidR="00000000" w:rsidRPr="00000000">
        <w:rPr>
          <w:sz w:val="18"/>
          <w:szCs w:val="18"/>
          <w:rtl w:val="0"/>
        </w:rPr>
        <w:t xml:space="preserve">20..$1D7 and LUT RAM $010..$1FF, since the Spin2 interpreter occupies these areas. You can look in "Spin2_interpreter.spin2" to see the interpreter code.</w:t>
      </w:r>
    </w:p>
    <w:p w:rsidR="00000000" w:rsidDel="00000000" w:rsidP="00000000" w:rsidRDefault="00000000" w:rsidRPr="00000000" w14:paraId="00000AFF">
      <w:pPr>
        <w:pageBreakBefore w:val="0"/>
        <w:widowControl w:val="0"/>
        <w:numPr>
          <w:ilvl w:val="0"/>
          <w:numId w:val="11"/>
        </w:numPr>
        <w:ind w:left="720" w:hanging="360"/>
        <w:rPr>
          <w:sz w:val="18"/>
          <w:szCs w:val="18"/>
        </w:rPr>
      </w:pPr>
      <w:r w:rsidDel="00000000" w:rsidR="00000000" w:rsidRPr="00000000">
        <w:rPr>
          <w:sz w:val="18"/>
          <w:szCs w:val="18"/>
          <w:rtl w:val="0"/>
        </w:rPr>
        <w:t xml:space="preserve">Use the FIFO temporarily by executing RDFAST/WRFAST and RFxxxx/WFxxxx instructions.</w:t>
      </w:r>
    </w:p>
    <w:p w:rsidR="00000000" w:rsidDel="00000000" w:rsidP="00000000" w:rsidRDefault="00000000" w:rsidRPr="00000000" w14:paraId="00000B00">
      <w:pPr>
        <w:widowControl w:val="0"/>
        <w:numPr>
          <w:ilvl w:val="0"/>
          <w:numId w:val="11"/>
        </w:numPr>
        <w:ind w:left="720" w:hanging="360"/>
        <w:rPr>
          <w:sz w:val="18"/>
          <w:szCs w:val="18"/>
        </w:rPr>
      </w:pPr>
      <w:r w:rsidDel="00000000" w:rsidR="00000000" w:rsidRPr="00000000">
        <w:rPr>
          <w:sz w:val="18"/>
          <w:szCs w:val="18"/>
          <w:rtl w:val="0"/>
        </w:rPr>
        <w:t xml:space="preserve">Use the streamer, including LUT modes which utilize LUT $000..$00F.</w:t>
      </w:r>
    </w:p>
    <w:p w:rsidR="00000000" w:rsidDel="00000000" w:rsidP="00000000" w:rsidRDefault="00000000" w:rsidRPr="00000000" w14:paraId="00000B01">
      <w:pPr>
        <w:pageBreakBefore w:val="0"/>
        <w:widowControl w:val="0"/>
        <w:numPr>
          <w:ilvl w:val="0"/>
          <w:numId w:val="11"/>
        </w:numPr>
        <w:ind w:left="720" w:hanging="360"/>
        <w:rPr>
          <w:sz w:val="18"/>
          <w:szCs w:val="18"/>
        </w:rPr>
      </w:pPr>
      <w:r w:rsidDel="00000000" w:rsidR="00000000" w:rsidRPr="00000000">
        <w:rPr>
          <w:sz w:val="18"/>
          <w:szCs w:val="18"/>
          <w:rtl w:val="0"/>
        </w:rPr>
        <w:t xml:space="preserve">Use up to 5 levels of the hardware stack for nested CALLs, including CALLs to hub RAM.</w:t>
      </w:r>
    </w:p>
    <w:p w:rsidR="00000000" w:rsidDel="00000000" w:rsidP="00000000" w:rsidRDefault="00000000" w:rsidRPr="00000000" w14:paraId="00000B02">
      <w:pPr>
        <w:pageBreakBefore w:val="0"/>
        <w:widowControl w:val="0"/>
        <w:numPr>
          <w:ilvl w:val="0"/>
          <w:numId w:val="11"/>
        </w:numPr>
        <w:ind w:left="720" w:hanging="360"/>
        <w:rPr>
          <w:sz w:val="18"/>
          <w:szCs w:val="18"/>
        </w:rPr>
      </w:pPr>
      <w:r w:rsidDel="00000000" w:rsidR="00000000" w:rsidRPr="00000000">
        <w:rPr>
          <w:sz w:val="18"/>
          <w:szCs w:val="18"/>
          <w:rtl w:val="0"/>
        </w:rPr>
        <w:t xml:space="preserve">Declare and reference regular and local symbols. These symbols will not be accessible outside of your PASM code.</w:t>
      </w:r>
    </w:p>
    <w:p w:rsidR="00000000" w:rsidDel="00000000" w:rsidP="00000000" w:rsidRDefault="00000000" w:rsidRPr="00000000" w14:paraId="00000B03">
      <w:pPr>
        <w:pageBreakBefore w:val="0"/>
        <w:widowControl w:val="0"/>
        <w:numPr>
          <w:ilvl w:val="0"/>
          <w:numId w:val="11"/>
        </w:numPr>
        <w:ind w:left="720" w:hanging="360"/>
        <w:rPr>
          <w:sz w:val="18"/>
          <w:szCs w:val="18"/>
        </w:rPr>
      </w:pPr>
      <w:r w:rsidDel="00000000" w:rsidR="00000000" w:rsidRPr="00000000">
        <w:rPr>
          <w:sz w:val="18"/>
          <w:szCs w:val="18"/>
          <w:rtl w:val="0"/>
        </w:rPr>
        <w:t xml:space="preserve">Declare BYTE, WORD, and LONG data. BYTEFIT and WORDFIT are also allowed.</w:t>
      </w:r>
    </w:p>
    <w:p w:rsidR="00000000" w:rsidDel="00000000" w:rsidP="00000000" w:rsidRDefault="00000000" w:rsidRPr="00000000" w14:paraId="00000B04">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Use the RES, ORGF, and FIT directives. The directives </w:t>
      </w:r>
      <w:commentRangeStart w:id="5"/>
      <w:r w:rsidDel="00000000" w:rsidR="00000000" w:rsidRPr="00000000">
        <w:rPr>
          <w:sz w:val="18"/>
          <w:szCs w:val="18"/>
          <w:rtl w:val="0"/>
        </w:rPr>
        <w:t xml:space="preserve">ORG, ORGH</w:t>
      </w:r>
      <w:commentRangeEnd w:id="5"/>
      <w:r w:rsidDel="00000000" w:rsidR="00000000" w:rsidRPr="00000000">
        <w:commentReference w:id="5"/>
      </w:r>
      <w:r w:rsidDel="00000000" w:rsidR="00000000" w:rsidRPr="00000000">
        <w:rPr>
          <w:sz w:val="18"/>
          <w:szCs w:val="18"/>
          <w:rtl w:val="0"/>
        </w:rPr>
        <w:t xml:space="preserve">, ALIGNW, ALIGNL, and FILE are not allowed within in-line PASM code.</w:t>
      </w:r>
    </w:p>
    <w:p w:rsidR="00000000" w:rsidDel="00000000" w:rsidP="00000000" w:rsidRDefault="00000000" w:rsidRPr="00000000" w14:paraId="00000B05">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Establish an interrupt which executes your code remaining in cog registers $000..$11F. Spin2 accommodates interrupts and only stalls them briefly.</w:t>
      </w:r>
    </w:p>
    <w:p w:rsidR="00000000" w:rsidDel="00000000" w:rsidP="00000000" w:rsidRDefault="00000000" w:rsidRPr="00000000" w14:paraId="00000B06">
      <w:pPr>
        <w:pageBreakBefore w:val="0"/>
        <w:widowControl w:val="0"/>
        <w:numPr>
          <w:ilvl w:val="0"/>
          <w:numId w:val="11"/>
        </w:numPr>
        <w:ind w:left="720" w:hanging="360"/>
        <w:rPr>
          <w:sz w:val="18"/>
          <w:szCs w:val="18"/>
          <w:u w:val="none"/>
        </w:rPr>
      </w:pPr>
      <w:r w:rsidDel="00000000" w:rsidR="00000000" w:rsidRPr="00000000">
        <w:rPr>
          <w:sz w:val="18"/>
          <w:szCs w:val="18"/>
          <w:rtl w:val="0"/>
        </w:rPr>
        <w:t xml:space="preserve">Return to Spin2, at any point, by executing an _RET_ or RET instruction.</w:t>
      </w:r>
    </w:p>
    <w:p w:rsidR="00000000" w:rsidDel="00000000" w:rsidP="00000000" w:rsidRDefault="00000000" w:rsidRPr="00000000" w14:paraId="00000B07">
      <w:pPr>
        <w:pageBreakBefore w:val="0"/>
        <w:widowControl w:val="0"/>
        <w:ind w:left="0" w:firstLine="0"/>
        <w:rPr>
          <w:sz w:val="18"/>
          <w:szCs w:val="18"/>
        </w:rPr>
      </w:pPr>
      <w:r w:rsidDel="00000000" w:rsidR="00000000" w:rsidRPr="00000000">
        <w:rPr>
          <w:rtl w:val="0"/>
        </w:rPr>
      </w:r>
    </w:p>
    <w:p w:rsidR="00000000" w:rsidDel="00000000" w:rsidP="00000000" w:rsidRDefault="00000000" w:rsidRPr="00000000" w14:paraId="00000B08">
      <w:pPr>
        <w:pStyle w:val="Heading2"/>
        <w:pageBreakBefore w:val="0"/>
        <w:rPr/>
      </w:pPr>
      <w:bookmarkStart w:colFirst="0" w:colLast="0" w:name="_kqqhivjiqpy4" w:id="45"/>
      <w:bookmarkEnd w:id="45"/>
      <w:r w:rsidDel="00000000" w:rsidR="00000000" w:rsidRPr="00000000">
        <w:rPr>
          <w:rtl w:val="0"/>
        </w:rPr>
        <w:t xml:space="preserve">CALLING PASM FROM SPIN2</w:t>
      </w:r>
    </w:p>
    <w:p w:rsidR="00000000" w:rsidDel="00000000" w:rsidP="00000000" w:rsidRDefault="00000000" w:rsidRPr="00000000" w14:paraId="00000B09">
      <w:pPr>
        <w:pageBreakBefore w:val="0"/>
        <w:widowControl w:val="0"/>
        <w:rPr>
          <w:sz w:val="18"/>
          <w:szCs w:val="18"/>
        </w:rPr>
      </w:pPr>
      <w:r w:rsidDel="00000000" w:rsidR="00000000" w:rsidRPr="00000000">
        <w:rPr>
          <w:rtl w:val="0"/>
        </w:rPr>
      </w:r>
    </w:p>
    <w:p w:rsidR="00000000" w:rsidDel="00000000" w:rsidP="00000000" w:rsidRDefault="00000000" w:rsidRPr="00000000" w14:paraId="00000B0A">
      <w:pPr>
        <w:pageBreakBefore w:val="0"/>
        <w:widowControl w:val="0"/>
        <w:rPr>
          <w:sz w:val="18"/>
          <w:szCs w:val="18"/>
        </w:rPr>
      </w:pPr>
      <w:r w:rsidDel="00000000" w:rsidR="00000000" w:rsidRPr="00000000">
        <w:rPr>
          <w:sz w:val="18"/>
          <w:szCs w:val="18"/>
          <w:rtl w:val="0"/>
        </w:rPr>
        <w:t xml:space="preserve">You can do a </w:t>
      </w:r>
      <w:r w:rsidDel="00000000" w:rsidR="00000000" w:rsidRPr="00000000">
        <w:rPr>
          <w:b w:val="1"/>
          <w:sz w:val="18"/>
          <w:szCs w:val="18"/>
          <w:rtl w:val="0"/>
        </w:rPr>
        <w:t xml:space="preserve">CALL(address)</w:t>
      </w:r>
      <w:r w:rsidDel="00000000" w:rsidR="00000000" w:rsidRPr="00000000">
        <w:rPr>
          <w:sz w:val="18"/>
          <w:szCs w:val="18"/>
          <w:rtl w:val="0"/>
        </w:rPr>
        <w:t xml:space="preserve"> in Spin2 to execute PASM code in either cog register space or hub RAM.</w:t>
      </w:r>
    </w:p>
    <w:p w:rsidR="00000000" w:rsidDel="00000000" w:rsidP="00000000" w:rsidRDefault="00000000" w:rsidRPr="00000000" w14:paraId="00000B0B">
      <w:pPr>
        <w:pageBreakBefore w:val="0"/>
        <w:widowControl w:val="0"/>
        <w:rPr>
          <w:sz w:val="18"/>
          <w:szCs w:val="18"/>
        </w:rPr>
      </w:pPr>
      <w:r w:rsidDel="00000000" w:rsidR="00000000" w:rsidRPr="00000000">
        <w:rPr>
          <w:rtl w:val="0"/>
        </w:rPr>
      </w:r>
    </w:p>
    <w:tbl>
      <w:tblPr>
        <w:tblStyle w:val="Table35"/>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tblGridChange w:id="0">
          <w:tblGrid>
            <w:gridCol w:w="7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w:t>
            </w:r>
          </w:p>
          <w:p w:rsidR="00000000" w:rsidDel="00000000" w:rsidP="00000000" w:rsidRDefault="00000000" w:rsidRPr="00000000" w14:paraId="00000B0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0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B0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CALL(@random)</w:t>
            </w:r>
          </w:p>
          <w:p w:rsidR="00000000" w:rsidDel="00000000" w:rsidP="00000000" w:rsidRDefault="00000000" w:rsidRPr="00000000" w14:paraId="00000B1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PINWRITE(56 </w:t>
            </w:r>
            <w:r w:rsidDel="00000000" w:rsidR="00000000" w:rsidRPr="00000000">
              <w:rPr>
                <w:rFonts w:ascii="Consolas" w:cs="Consolas" w:eastAsia="Consolas" w:hAnsi="Consolas"/>
                <w:sz w:val="18"/>
                <w:szCs w:val="18"/>
                <w:rtl w:val="0"/>
              </w:rPr>
              <w:t xml:space="preserve">ADDPINS</w:t>
            </w:r>
            <w:r w:rsidDel="00000000" w:rsidR="00000000" w:rsidRPr="00000000">
              <w:rPr>
                <w:rFonts w:ascii="Consolas" w:cs="Consolas" w:eastAsia="Consolas" w:hAnsi="Consolas"/>
                <w:sz w:val="18"/>
                <w:szCs w:val="18"/>
                <w:rtl w:val="0"/>
              </w:rPr>
              <w:t xml:space="preserve"> 7, pr0)</w:t>
            </w:r>
          </w:p>
          <w:p w:rsidR="00000000" w:rsidDel="00000000" w:rsidP="00000000" w:rsidRDefault="00000000" w:rsidRPr="00000000" w14:paraId="00000B1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WAITMS(100)</w:t>
            </w:r>
          </w:p>
          <w:p w:rsidR="00000000" w:rsidDel="00000000" w:rsidP="00000000" w:rsidRDefault="00000000" w:rsidRPr="00000000" w14:paraId="00000B12">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13">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1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     ORGH    'hub PASM program to rotate a random bit into x</w:t>
            </w:r>
          </w:p>
          <w:p w:rsidR="00000000" w:rsidDel="00000000" w:rsidP="00000000" w:rsidRDefault="00000000" w:rsidRPr="00000000" w14:paraId="00000B15">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1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random  </w:t>
            </w:r>
            <w:r w:rsidDel="00000000" w:rsidR="00000000" w:rsidRPr="00000000">
              <w:rPr>
                <w:rFonts w:ascii="Consolas" w:cs="Consolas" w:eastAsia="Consolas" w:hAnsi="Consolas"/>
                <w:sz w:val="18"/>
                <w:szCs w:val="18"/>
                <w:rtl w:val="0"/>
              </w:rPr>
              <w:t xml:space="preserve">GETRND</w:t>
            </w:r>
            <w:r w:rsidDel="00000000" w:rsidR="00000000" w:rsidRPr="00000000">
              <w:rPr>
                <w:rFonts w:ascii="Consolas" w:cs="Consolas" w:eastAsia="Consolas" w:hAnsi="Consolas"/>
                <w:sz w:val="18"/>
                <w:szCs w:val="18"/>
                <w:rtl w:val="0"/>
              </w:rPr>
              <w:t xml:space="preserve">  WC</w:t>
            </w:r>
          </w:p>
          <w:p w:rsidR="00000000" w:rsidDel="00000000" w:rsidP="00000000" w:rsidRDefault="00000000" w:rsidRPr="00000000" w14:paraId="00000B1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_RET_  RCL     pr0,#1</w:t>
            </w:r>
          </w:p>
        </w:tc>
      </w:tr>
    </w:tbl>
    <w:p w:rsidR="00000000" w:rsidDel="00000000" w:rsidP="00000000" w:rsidRDefault="00000000" w:rsidRPr="00000000" w14:paraId="00000B18">
      <w:pPr>
        <w:pageBreakBefore w:val="0"/>
        <w:widowControl w:val="0"/>
        <w:rPr>
          <w:sz w:val="18"/>
          <w:szCs w:val="18"/>
        </w:rPr>
      </w:pPr>
      <w:r w:rsidDel="00000000" w:rsidR="00000000" w:rsidRPr="00000000">
        <w:rPr>
          <w:rtl w:val="0"/>
        </w:rPr>
      </w:r>
    </w:p>
    <w:p w:rsidR="00000000" w:rsidDel="00000000" w:rsidP="00000000" w:rsidRDefault="00000000" w:rsidRPr="00000000" w14:paraId="00000B19">
      <w:pPr>
        <w:pageBreakBefore w:val="0"/>
        <w:widowControl w:val="0"/>
        <w:rPr>
          <w:sz w:val="18"/>
          <w:szCs w:val="18"/>
        </w:rPr>
      </w:pPr>
      <w:r w:rsidDel="00000000" w:rsidR="00000000" w:rsidRPr="00000000">
        <w:rPr>
          <w:rtl w:val="0"/>
        </w:rPr>
      </w:r>
    </w:p>
    <w:p w:rsidR="00000000" w:rsidDel="00000000" w:rsidP="00000000" w:rsidRDefault="00000000" w:rsidRPr="00000000" w14:paraId="00000B1A">
      <w:pPr>
        <w:pageBreakBefore w:val="0"/>
        <w:widowControl w:val="0"/>
        <w:rPr>
          <w:sz w:val="18"/>
          <w:szCs w:val="18"/>
        </w:rPr>
      </w:pPr>
      <w:r w:rsidDel="00000000" w:rsidR="00000000" w:rsidRPr="00000000">
        <w:rPr>
          <w:sz w:val="18"/>
          <w:szCs w:val="18"/>
          <w:rtl w:val="0"/>
        </w:rPr>
        <w:t xml:space="preserve">Here's the internal Spin2 procedure for executing a CALL:</w:t>
      </w:r>
    </w:p>
    <w:p w:rsidR="00000000" w:rsidDel="00000000" w:rsidP="00000000" w:rsidRDefault="00000000" w:rsidRPr="00000000" w14:paraId="00000B1B">
      <w:pPr>
        <w:pageBreakBefore w:val="0"/>
        <w:widowControl w:val="0"/>
        <w:rPr>
          <w:sz w:val="18"/>
          <w:szCs w:val="18"/>
        </w:rPr>
      </w:pPr>
      <w:r w:rsidDel="00000000" w:rsidR="00000000" w:rsidRPr="00000000">
        <w:rPr>
          <w:rtl w:val="0"/>
        </w:rPr>
      </w:r>
    </w:p>
    <w:p w:rsidR="00000000" w:rsidDel="00000000" w:rsidP="00000000" w:rsidRDefault="00000000" w:rsidRPr="00000000" w14:paraId="00000B1C">
      <w:pPr>
        <w:pageBreakBefore w:val="0"/>
        <w:widowControl w:val="0"/>
        <w:numPr>
          <w:ilvl w:val="0"/>
          <w:numId w:val="11"/>
        </w:numPr>
        <w:ind w:left="720" w:hanging="360"/>
        <w:rPr>
          <w:sz w:val="18"/>
          <w:szCs w:val="18"/>
        </w:rPr>
      </w:pPr>
      <w:r w:rsidDel="00000000" w:rsidR="00000000" w:rsidRPr="00000000">
        <w:rPr>
          <w:sz w:val="18"/>
          <w:szCs w:val="18"/>
          <w:rtl w:val="0"/>
        </w:rPr>
        <w:t xml:space="preserve">Save the current streamer bytecode address for restoration after the PASM code executes.</w:t>
      </w:r>
    </w:p>
    <w:p w:rsidR="00000000" w:rsidDel="00000000" w:rsidP="00000000" w:rsidRDefault="00000000" w:rsidRPr="00000000" w14:paraId="00000B1D">
      <w:pPr>
        <w:pageBreakBefore w:val="0"/>
        <w:widowControl w:val="0"/>
        <w:numPr>
          <w:ilvl w:val="0"/>
          <w:numId w:val="11"/>
        </w:numPr>
        <w:ind w:left="720" w:hanging="360"/>
        <w:rPr>
          <w:sz w:val="18"/>
          <w:szCs w:val="18"/>
        </w:rPr>
      </w:pPr>
      <w:r w:rsidDel="00000000" w:rsidR="00000000" w:rsidRPr="00000000">
        <w:rPr>
          <w:sz w:val="18"/>
          <w:szCs w:val="18"/>
          <w:rtl w:val="0"/>
        </w:rPr>
        <w:t xml:space="preserve">CALL the PASM code.</w:t>
      </w:r>
    </w:p>
    <w:p w:rsidR="00000000" w:rsidDel="00000000" w:rsidP="00000000" w:rsidRDefault="00000000" w:rsidRPr="00000000" w14:paraId="00000B1E">
      <w:pPr>
        <w:pageBreakBefore w:val="0"/>
        <w:widowControl w:val="0"/>
        <w:numPr>
          <w:ilvl w:val="0"/>
          <w:numId w:val="11"/>
        </w:numPr>
        <w:ind w:left="720" w:hanging="360"/>
        <w:rPr>
          <w:sz w:val="18"/>
          <w:szCs w:val="18"/>
        </w:rPr>
      </w:pPr>
      <w:r w:rsidDel="00000000" w:rsidR="00000000" w:rsidRPr="00000000">
        <w:rPr>
          <w:sz w:val="18"/>
          <w:szCs w:val="18"/>
          <w:rtl w:val="0"/>
        </w:rPr>
        <w:t xml:space="preserve">Restore the streamer address and resume Spin2 bytecode execution.</w:t>
      </w:r>
    </w:p>
    <w:p w:rsidR="00000000" w:rsidDel="00000000" w:rsidP="00000000" w:rsidRDefault="00000000" w:rsidRPr="00000000" w14:paraId="00000B1F">
      <w:pPr>
        <w:pageBreakBefore w:val="0"/>
        <w:widowControl w:val="0"/>
        <w:rPr>
          <w:sz w:val="18"/>
          <w:szCs w:val="18"/>
        </w:rPr>
      </w:pPr>
      <w:r w:rsidDel="00000000" w:rsidR="00000000" w:rsidRPr="00000000">
        <w:rPr>
          <w:rtl w:val="0"/>
        </w:rPr>
      </w:r>
    </w:p>
    <w:p w:rsidR="00000000" w:rsidDel="00000000" w:rsidP="00000000" w:rsidRDefault="00000000" w:rsidRPr="00000000" w14:paraId="00000B20">
      <w:pPr>
        <w:pageBreakBefore w:val="0"/>
        <w:widowControl w:val="0"/>
        <w:rPr>
          <w:sz w:val="18"/>
          <w:szCs w:val="18"/>
        </w:rPr>
      </w:pPr>
      <w:r w:rsidDel="00000000" w:rsidR="00000000" w:rsidRPr="00000000">
        <w:rPr>
          <w:sz w:val="18"/>
          <w:szCs w:val="18"/>
          <w:rtl w:val="0"/>
        </w:rPr>
        <w:t xml:space="preserve">Within code which you CALL, you can do all these things:</w:t>
      </w:r>
    </w:p>
    <w:p w:rsidR="00000000" w:rsidDel="00000000" w:rsidP="00000000" w:rsidRDefault="00000000" w:rsidRPr="00000000" w14:paraId="00000B21">
      <w:pPr>
        <w:pageBreakBefore w:val="0"/>
        <w:widowControl w:val="0"/>
        <w:rPr>
          <w:sz w:val="18"/>
          <w:szCs w:val="18"/>
        </w:rPr>
      </w:pPr>
      <w:r w:rsidDel="00000000" w:rsidR="00000000" w:rsidRPr="00000000">
        <w:rPr>
          <w:rtl w:val="0"/>
        </w:rPr>
      </w:r>
    </w:p>
    <w:p w:rsidR="00000000" w:rsidDel="00000000" w:rsidP="00000000" w:rsidRDefault="00000000" w:rsidRPr="00000000" w14:paraId="00000B22">
      <w:pPr>
        <w:pageBreakBefore w:val="0"/>
        <w:widowControl w:val="0"/>
        <w:numPr>
          <w:ilvl w:val="0"/>
          <w:numId w:val="11"/>
        </w:numPr>
        <w:ind w:left="720" w:hanging="360"/>
        <w:rPr>
          <w:sz w:val="18"/>
          <w:szCs w:val="18"/>
        </w:rPr>
      </w:pPr>
      <w:r w:rsidDel="00000000" w:rsidR="00000000" w:rsidRPr="00000000">
        <w:rPr>
          <w:sz w:val="18"/>
          <w:szCs w:val="18"/>
          <w:rtl w:val="0"/>
        </w:rPr>
        <w:t xml:space="preserve">Read and write the following cog register and LUT areas:</w:t>
      </w:r>
    </w:p>
    <w:p w:rsidR="00000000" w:rsidDel="00000000" w:rsidP="00000000" w:rsidRDefault="00000000" w:rsidRPr="00000000" w14:paraId="00000B23">
      <w:pPr>
        <w:pageBreakBefore w:val="0"/>
        <w:widowControl w:val="0"/>
        <w:numPr>
          <w:ilvl w:val="1"/>
          <w:numId w:val="11"/>
        </w:numPr>
        <w:ind w:left="1440" w:hanging="360"/>
        <w:rPr>
          <w:sz w:val="18"/>
          <w:szCs w:val="18"/>
        </w:rPr>
      </w:pPr>
      <w:r w:rsidDel="00000000" w:rsidR="00000000" w:rsidRPr="00000000">
        <w:rPr>
          <w:sz w:val="18"/>
          <w:szCs w:val="18"/>
          <w:rtl w:val="0"/>
        </w:rPr>
        <w:t xml:space="preserve">$000..</w:t>
      </w:r>
      <w:r w:rsidDel="00000000" w:rsidR="00000000" w:rsidRPr="00000000">
        <w:rPr>
          <w:sz w:val="18"/>
          <w:szCs w:val="18"/>
          <w:rtl w:val="0"/>
        </w:rPr>
        <w:t xml:space="preserve">$1</w:t>
      </w:r>
      <w:r w:rsidDel="00000000" w:rsidR="00000000" w:rsidRPr="00000000">
        <w:rPr>
          <w:sz w:val="18"/>
          <w:szCs w:val="18"/>
          <w:rtl w:val="0"/>
        </w:rPr>
        <w:t xml:space="preserve">1F, which may contain PASM code and/or data which you previously loaded.</w:t>
      </w:r>
    </w:p>
    <w:p w:rsidR="00000000" w:rsidDel="00000000" w:rsidP="00000000" w:rsidRDefault="00000000" w:rsidRPr="00000000" w14:paraId="00000B24">
      <w:pPr>
        <w:pageBreakBefore w:val="0"/>
        <w:widowControl w:val="0"/>
        <w:numPr>
          <w:ilvl w:val="1"/>
          <w:numId w:val="11"/>
        </w:numPr>
        <w:ind w:left="1440" w:hanging="360"/>
        <w:rPr>
          <w:sz w:val="18"/>
          <w:szCs w:val="18"/>
        </w:rPr>
      </w:pPr>
      <w:r w:rsidDel="00000000" w:rsidR="00000000" w:rsidRPr="00000000">
        <w:rPr>
          <w:sz w:val="18"/>
          <w:szCs w:val="18"/>
          <w:rtl w:val="0"/>
        </w:rPr>
        <w:t xml:space="preserve">$1D8..$1DF, which are general-purpose registers, named PR0..PR7, available to both PASM and Spin2 code.</w:t>
      </w:r>
    </w:p>
    <w:p w:rsidR="00000000" w:rsidDel="00000000" w:rsidP="00000000" w:rsidRDefault="00000000" w:rsidRPr="00000000" w14:paraId="00000B25">
      <w:pPr>
        <w:pageBreakBefore w:val="0"/>
        <w:widowControl w:val="0"/>
        <w:numPr>
          <w:ilvl w:val="1"/>
          <w:numId w:val="11"/>
        </w:numPr>
        <w:ind w:left="1440" w:hanging="360"/>
        <w:rPr>
          <w:sz w:val="18"/>
          <w:szCs w:val="18"/>
        </w:rPr>
      </w:pPr>
      <w:r w:rsidDel="00000000" w:rsidR="00000000" w:rsidRPr="00000000">
        <w:rPr>
          <w:sz w:val="18"/>
          <w:szCs w:val="18"/>
          <w:rtl w:val="0"/>
        </w:rPr>
        <w:t xml:space="preserve">$1E0..$1EF, which are available for scratchpad use, but will likely be rewritten when Spin2 resumes.</w:t>
      </w:r>
    </w:p>
    <w:p w:rsidR="00000000" w:rsidDel="00000000" w:rsidP="00000000" w:rsidRDefault="00000000" w:rsidRPr="00000000" w14:paraId="00000B26">
      <w:pPr>
        <w:pageBreakBefore w:val="0"/>
        <w:widowControl w:val="0"/>
        <w:numPr>
          <w:ilvl w:val="1"/>
          <w:numId w:val="11"/>
        </w:numPr>
        <w:ind w:left="1440" w:hanging="360"/>
        <w:rPr>
          <w:sz w:val="18"/>
          <w:szCs w:val="18"/>
        </w:rPr>
      </w:pPr>
      <w:r w:rsidDel="00000000" w:rsidR="00000000" w:rsidRPr="00000000">
        <w:rPr>
          <w:sz w:val="18"/>
          <w:szCs w:val="18"/>
          <w:rtl w:val="0"/>
        </w:rPr>
        <w:t xml:space="preserve">$1F0..$1FF, which include IJMP3, IRET3, IJMP2, IRET2, IJMP1, IRET1, PA, PB, PTRA,  </w:t>
      </w:r>
      <w:r w:rsidDel="00000000" w:rsidR="00000000" w:rsidRPr="00000000">
        <w:rPr>
          <w:sz w:val="18"/>
          <w:szCs w:val="18"/>
          <w:rtl w:val="0"/>
        </w:rPr>
        <w:t xml:space="preserve">PTRB</w:t>
      </w:r>
      <w:r w:rsidDel="00000000" w:rsidR="00000000" w:rsidRPr="00000000">
        <w:rPr>
          <w:sz w:val="18"/>
          <w:szCs w:val="18"/>
          <w:rtl w:val="0"/>
        </w:rPr>
        <w:t xml:space="preserve">, DIRA, DIRB, OUTA, OUTB, INA, and INB.</w:t>
      </w:r>
    </w:p>
    <w:p w:rsidR="00000000" w:rsidDel="00000000" w:rsidP="00000000" w:rsidRDefault="00000000" w:rsidRPr="00000000" w14:paraId="00000B27">
      <w:pPr>
        <w:pageBreakBefore w:val="0"/>
        <w:widowControl w:val="0"/>
        <w:numPr>
          <w:ilvl w:val="1"/>
          <w:numId w:val="11"/>
        </w:numPr>
        <w:ind w:left="1440" w:hanging="360"/>
        <w:rPr>
          <w:sz w:val="18"/>
          <w:szCs w:val="18"/>
          <w:u w:val="none"/>
        </w:rPr>
      </w:pPr>
      <w:r w:rsidDel="00000000" w:rsidR="00000000" w:rsidRPr="00000000">
        <w:rPr>
          <w:sz w:val="18"/>
          <w:szCs w:val="18"/>
          <w:rtl w:val="0"/>
        </w:rPr>
        <w:t xml:space="preserve">LUT $000..$00F, which are available for any use and ideal for streamer modes which use the LUT.</w:t>
      </w:r>
    </w:p>
    <w:p w:rsidR="00000000" w:rsidDel="00000000" w:rsidP="00000000" w:rsidRDefault="00000000" w:rsidRPr="00000000" w14:paraId="00000B28">
      <w:pPr>
        <w:pageBreakBefore w:val="0"/>
        <w:widowControl w:val="0"/>
        <w:numPr>
          <w:ilvl w:val="1"/>
          <w:numId w:val="11"/>
        </w:numPr>
        <w:ind w:left="1440" w:hanging="360"/>
        <w:rPr>
          <w:sz w:val="18"/>
          <w:szCs w:val="18"/>
        </w:rPr>
      </w:pPr>
      <w:r w:rsidDel="00000000" w:rsidR="00000000" w:rsidRPr="00000000">
        <w:rPr>
          <w:sz w:val="18"/>
          <w:szCs w:val="18"/>
          <w:rtl w:val="0"/>
        </w:rPr>
        <w:t xml:space="preserve">Avoid writing to registers $120..$1D7 and LUT RAM $010..$1FF, since the Spin2 interpreter occupies these areas. You can look in "Spin2_interpreter.spin2" to see the interpreter code.</w:t>
      </w:r>
    </w:p>
    <w:p w:rsidR="00000000" w:rsidDel="00000000" w:rsidP="00000000" w:rsidRDefault="00000000" w:rsidRPr="00000000" w14:paraId="00000B29">
      <w:pPr>
        <w:widowControl w:val="0"/>
        <w:numPr>
          <w:ilvl w:val="0"/>
          <w:numId w:val="11"/>
        </w:numPr>
        <w:ind w:left="720" w:hanging="360"/>
        <w:rPr>
          <w:sz w:val="18"/>
          <w:szCs w:val="18"/>
        </w:rPr>
      </w:pPr>
      <w:r w:rsidDel="00000000" w:rsidR="00000000" w:rsidRPr="00000000">
        <w:rPr>
          <w:sz w:val="18"/>
          <w:szCs w:val="18"/>
          <w:rtl w:val="0"/>
        </w:rPr>
        <w:t xml:space="preserve">Use the FIFO temporarily by executing RDFAST/WRFAST and RFxxxx/WFxxxx instructions.</w:t>
      </w:r>
    </w:p>
    <w:p w:rsidR="00000000" w:rsidDel="00000000" w:rsidP="00000000" w:rsidRDefault="00000000" w:rsidRPr="00000000" w14:paraId="00000B2A">
      <w:pPr>
        <w:widowControl w:val="0"/>
        <w:numPr>
          <w:ilvl w:val="0"/>
          <w:numId w:val="11"/>
        </w:numPr>
        <w:ind w:left="720" w:hanging="360"/>
        <w:rPr>
          <w:sz w:val="18"/>
          <w:szCs w:val="18"/>
          <w:u w:val="none"/>
        </w:rPr>
      </w:pPr>
      <w:r w:rsidDel="00000000" w:rsidR="00000000" w:rsidRPr="00000000">
        <w:rPr>
          <w:sz w:val="18"/>
          <w:szCs w:val="18"/>
          <w:rtl w:val="0"/>
        </w:rPr>
        <w:t xml:space="preserve">Use the streamer, including LUT modes which utilize LUT $000..$00F.</w:t>
      </w:r>
    </w:p>
    <w:p w:rsidR="00000000" w:rsidDel="00000000" w:rsidP="00000000" w:rsidRDefault="00000000" w:rsidRPr="00000000" w14:paraId="00000B2B">
      <w:pPr>
        <w:pageBreakBefore w:val="0"/>
        <w:widowControl w:val="0"/>
        <w:numPr>
          <w:ilvl w:val="0"/>
          <w:numId w:val="11"/>
        </w:numPr>
        <w:ind w:left="720" w:hanging="360"/>
        <w:rPr>
          <w:sz w:val="18"/>
          <w:szCs w:val="18"/>
        </w:rPr>
      </w:pPr>
      <w:r w:rsidDel="00000000" w:rsidR="00000000" w:rsidRPr="00000000">
        <w:rPr>
          <w:sz w:val="18"/>
          <w:szCs w:val="18"/>
          <w:rtl w:val="0"/>
        </w:rPr>
        <w:t xml:space="preserve">Use up to 5 levels of the hardware stack for nested CALLs, including CALLs to hub RAM.</w:t>
      </w:r>
    </w:p>
    <w:p w:rsidR="00000000" w:rsidDel="00000000" w:rsidP="00000000" w:rsidRDefault="00000000" w:rsidRPr="00000000" w14:paraId="00000B2C">
      <w:pPr>
        <w:pageBreakBefore w:val="0"/>
        <w:widowControl w:val="0"/>
        <w:numPr>
          <w:ilvl w:val="0"/>
          <w:numId w:val="11"/>
        </w:numPr>
        <w:ind w:left="720" w:hanging="360"/>
        <w:rPr>
          <w:sz w:val="18"/>
          <w:szCs w:val="18"/>
        </w:rPr>
      </w:pPr>
      <w:r w:rsidDel="00000000" w:rsidR="00000000" w:rsidRPr="00000000">
        <w:rPr>
          <w:sz w:val="18"/>
          <w:szCs w:val="18"/>
          <w:rtl w:val="0"/>
        </w:rPr>
        <w:t xml:space="preserve">Establish an interrupt which executes your code remaining in cog registers $000..$11F. Spin2 accommodates interrupts and only stalls them briefly.</w:t>
      </w:r>
      <w:r w:rsidDel="00000000" w:rsidR="00000000" w:rsidRPr="00000000">
        <w:rPr>
          <w:rtl w:val="0"/>
        </w:rPr>
      </w:r>
    </w:p>
    <w:p w:rsidR="00000000" w:rsidDel="00000000" w:rsidP="00000000" w:rsidRDefault="00000000" w:rsidRPr="00000000" w14:paraId="00000B2D">
      <w:pPr>
        <w:pageBreakBefore w:val="0"/>
        <w:widowControl w:val="0"/>
        <w:numPr>
          <w:ilvl w:val="0"/>
          <w:numId w:val="11"/>
        </w:numPr>
        <w:ind w:left="720" w:hanging="360"/>
        <w:rPr>
          <w:sz w:val="18"/>
          <w:szCs w:val="18"/>
        </w:rPr>
      </w:pPr>
      <w:r w:rsidDel="00000000" w:rsidR="00000000" w:rsidRPr="00000000">
        <w:rPr>
          <w:sz w:val="18"/>
          <w:szCs w:val="18"/>
          <w:rtl w:val="0"/>
        </w:rPr>
        <w:t xml:space="preserve">Return to Spin2, at any point, by executing an _RET_ or RET instruction.</w:t>
      </w:r>
    </w:p>
    <w:p w:rsidR="00000000" w:rsidDel="00000000" w:rsidP="00000000" w:rsidRDefault="00000000" w:rsidRPr="00000000" w14:paraId="00000B2E">
      <w:pPr>
        <w:rPr>
          <w:sz w:val="18"/>
          <w:szCs w:val="18"/>
        </w:rPr>
      </w:pPr>
      <w:r w:rsidDel="00000000" w:rsidR="00000000" w:rsidRPr="00000000">
        <w:rPr>
          <w:rtl w:val="0"/>
        </w:rPr>
      </w:r>
    </w:p>
    <w:p w:rsidR="00000000" w:rsidDel="00000000" w:rsidP="00000000" w:rsidRDefault="00000000" w:rsidRPr="00000000" w14:paraId="00000B2F">
      <w:pPr>
        <w:pStyle w:val="Heading3"/>
        <w:pageBreakBefore w:val="0"/>
        <w:rPr/>
      </w:pPr>
      <w:bookmarkStart w:colFirst="0" w:colLast="0" w:name="_fvp1oal6fpag" w:id="46"/>
      <w:bookmarkEnd w:id="46"/>
      <w:r w:rsidDel="00000000" w:rsidR="00000000" w:rsidRPr="00000000">
        <w:rPr>
          <w:rtl w:val="0"/>
        </w:rPr>
        <w:t xml:space="preserve">REGLOAD and REGEXEC</w:t>
      </w:r>
    </w:p>
    <w:p w:rsidR="00000000" w:rsidDel="00000000" w:rsidP="00000000" w:rsidRDefault="00000000" w:rsidRPr="00000000" w14:paraId="00000B30">
      <w:pPr>
        <w:pageBreakBefore w:val="0"/>
        <w:widowControl w:val="0"/>
        <w:rPr>
          <w:sz w:val="18"/>
          <w:szCs w:val="18"/>
        </w:rPr>
      </w:pPr>
      <w:r w:rsidDel="00000000" w:rsidR="00000000" w:rsidRPr="00000000">
        <w:rPr>
          <w:rtl w:val="0"/>
        </w:rPr>
      </w:r>
    </w:p>
    <w:p w:rsidR="00000000" w:rsidDel="00000000" w:rsidP="00000000" w:rsidRDefault="00000000" w:rsidRPr="00000000" w14:paraId="00000B31">
      <w:pPr>
        <w:pageBreakBefore w:val="0"/>
        <w:widowControl w:val="0"/>
        <w:rPr>
          <w:sz w:val="18"/>
          <w:szCs w:val="18"/>
        </w:rPr>
      </w:pPr>
      <w:r w:rsidDel="00000000" w:rsidR="00000000" w:rsidRPr="00000000">
        <w:rPr>
          <w:sz w:val="18"/>
          <w:szCs w:val="18"/>
          <w:rtl w:val="0"/>
        </w:rPr>
        <w:t xml:space="preserve">The Spin2 instructions </w:t>
      </w:r>
      <w:r w:rsidDel="00000000" w:rsidR="00000000" w:rsidRPr="00000000">
        <w:rPr>
          <w:b w:val="1"/>
          <w:sz w:val="18"/>
          <w:szCs w:val="18"/>
          <w:rtl w:val="0"/>
        </w:rPr>
        <w:t xml:space="preserve">REGLOAD</w:t>
      </w:r>
      <w:r w:rsidDel="00000000" w:rsidR="00000000" w:rsidRPr="00000000">
        <w:rPr>
          <w:b w:val="1"/>
          <w:sz w:val="18"/>
          <w:szCs w:val="18"/>
          <w:rtl w:val="0"/>
        </w:rPr>
        <w:t xml:space="preserve">(HubAddress)</w:t>
      </w:r>
      <w:r w:rsidDel="00000000" w:rsidR="00000000" w:rsidRPr="00000000">
        <w:rPr>
          <w:sz w:val="18"/>
          <w:szCs w:val="18"/>
          <w:rtl w:val="0"/>
        </w:rPr>
        <w:t xml:space="preserve"> and </w:t>
      </w:r>
      <w:r w:rsidDel="00000000" w:rsidR="00000000" w:rsidRPr="00000000">
        <w:rPr>
          <w:b w:val="1"/>
          <w:sz w:val="18"/>
          <w:szCs w:val="18"/>
          <w:rtl w:val="0"/>
        </w:rPr>
        <w:t xml:space="preserve">REGEXEC(HubAddress)</w:t>
      </w:r>
      <w:r w:rsidDel="00000000" w:rsidR="00000000" w:rsidRPr="00000000">
        <w:rPr>
          <w:sz w:val="18"/>
          <w:szCs w:val="18"/>
          <w:rtl w:val="0"/>
        </w:rPr>
        <w:t xml:space="preserve"> are used to load or load-and-execute PASM code and/or data chunks from hub RAM into cog registers.</w:t>
      </w:r>
    </w:p>
    <w:p w:rsidR="00000000" w:rsidDel="00000000" w:rsidP="00000000" w:rsidRDefault="00000000" w:rsidRPr="00000000" w14:paraId="00000B32">
      <w:pPr>
        <w:pageBreakBefore w:val="0"/>
        <w:widowControl w:val="0"/>
        <w:rPr>
          <w:sz w:val="18"/>
          <w:szCs w:val="18"/>
        </w:rPr>
      </w:pPr>
      <w:r w:rsidDel="00000000" w:rsidR="00000000" w:rsidRPr="00000000">
        <w:rPr>
          <w:rtl w:val="0"/>
        </w:rPr>
      </w:r>
    </w:p>
    <w:p w:rsidR="00000000" w:rsidDel="00000000" w:rsidP="00000000" w:rsidRDefault="00000000" w:rsidRPr="00000000" w14:paraId="00000B33">
      <w:pPr>
        <w:pageBreakBefore w:val="0"/>
        <w:widowControl w:val="0"/>
        <w:rPr>
          <w:sz w:val="18"/>
          <w:szCs w:val="18"/>
        </w:rPr>
      </w:pPr>
      <w:r w:rsidDel="00000000" w:rsidR="00000000" w:rsidRPr="00000000">
        <w:rPr>
          <w:sz w:val="18"/>
          <w:szCs w:val="18"/>
          <w:rtl w:val="0"/>
        </w:rPr>
        <w:t xml:space="preserve">The chunk of PASM code and/or data must be preceded with two words which provide the starting register and the number of registers (longs) to load, minus 1.</w:t>
      </w:r>
    </w:p>
    <w:p w:rsidR="00000000" w:rsidDel="00000000" w:rsidP="00000000" w:rsidRDefault="00000000" w:rsidRPr="00000000" w14:paraId="00000B34">
      <w:pPr>
        <w:pageBreakBefore w:val="0"/>
        <w:widowControl w:val="0"/>
        <w:rPr>
          <w:sz w:val="18"/>
          <w:szCs w:val="18"/>
        </w:rPr>
      </w:pPr>
      <w:r w:rsidDel="00000000" w:rsidR="00000000" w:rsidRPr="00000000">
        <w:rPr>
          <w:rtl w:val="0"/>
        </w:rPr>
      </w:r>
    </w:p>
    <w:tbl>
      <w:tblPr>
        <w:tblStyle w:val="Table36"/>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65"/>
        <w:tblGridChange w:id="0">
          <w:tblGrid>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w:t>
            </w:r>
          </w:p>
          <w:p w:rsidR="00000000" w:rsidDel="00000000" w:rsidP="00000000" w:rsidRDefault="00000000" w:rsidRPr="00000000" w14:paraId="00000B36">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REGLOAD(@chunk)    'load self-defined chunk from hub into registers</w:t>
            </w:r>
          </w:p>
          <w:p w:rsidR="00000000" w:rsidDel="00000000" w:rsidP="00000000" w:rsidRDefault="00000000" w:rsidRPr="00000000" w14:paraId="00000B3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B3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CALL(#start)     'call program within chunk at register address</w:t>
            </w:r>
          </w:p>
          <w:p w:rsidR="00000000" w:rsidDel="00000000" w:rsidP="00000000" w:rsidRDefault="00000000" w:rsidRPr="00000000" w14:paraId="00000B3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WAITMS(100)</w:t>
            </w:r>
          </w:p>
          <w:p w:rsidR="00000000" w:rsidDel="00000000" w:rsidP="00000000" w:rsidRDefault="00000000" w:rsidRPr="00000000" w14:paraId="00000B3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w:t>
            </w:r>
          </w:p>
          <w:p w:rsidR="00000000" w:rsidDel="00000000" w:rsidP="00000000" w:rsidRDefault="00000000" w:rsidRPr="00000000" w14:paraId="00000B3E">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chunk   WORD    start,finish-start-1  'define chunk start and size-1</w:t>
            </w:r>
          </w:p>
          <w:p w:rsidR="00000000" w:rsidDel="00000000" w:rsidP="00000000" w:rsidRDefault="00000000" w:rsidRPr="00000000" w14:paraId="00000B40">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4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ORG     $100                  'org can be $000..$120-size</w:t>
            </w:r>
          </w:p>
          <w:p w:rsidR="00000000" w:rsidDel="00000000" w:rsidP="00000000" w:rsidRDefault="00000000" w:rsidRPr="00000000" w14:paraId="00000B42">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4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start   DRVRND  #0 ADDPINS 7</w:t>
              <w:tab/>
              <w:t xml:space="preserve">         'some code</w:t>
            </w:r>
          </w:p>
          <w:p w:rsidR="00000000" w:rsidDel="00000000" w:rsidP="00000000" w:rsidRDefault="00000000" w:rsidRPr="00000000" w14:paraId="00000B4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_RET_  DRVNOT  #8                    'more code + return</w:t>
            </w:r>
          </w:p>
          <w:p w:rsidR="00000000" w:rsidDel="00000000" w:rsidP="00000000" w:rsidRDefault="00000000" w:rsidRPr="00000000" w14:paraId="00000B4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finish</w:t>
            </w:r>
            <w:r w:rsidDel="00000000" w:rsidR="00000000" w:rsidRPr="00000000">
              <w:rPr>
                <w:rtl w:val="0"/>
              </w:rPr>
            </w:r>
          </w:p>
        </w:tc>
      </w:tr>
    </w:tbl>
    <w:p w:rsidR="00000000" w:rsidDel="00000000" w:rsidP="00000000" w:rsidRDefault="00000000" w:rsidRPr="00000000" w14:paraId="00000B46">
      <w:pPr>
        <w:pageBreakBefore w:val="0"/>
        <w:widowControl w:val="0"/>
        <w:rPr>
          <w:sz w:val="18"/>
          <w:szCs w:val="18"/>
        </w:rPr>
      </w:pPr>
      <w:r w:rsidDel="00000000" w:rsidR="00000000" w:rsidRPr="00000000">
        <w:rPr>
          <w:rtl w:val="0"/>
        </w:rPr>
      </w:r>
    </w:p>
    <w:p w:rsidR="00000000" w:rsidDel="00000000" w:rsidP="00000000" w:rsidRDefault="00000000" w:rsidRPr="00000000" w14:paraId="00000B47">
      <w:pPr>
        <w:pageBreakBefore w:val="0"/>
        <w:widowControl w:val="0"/>
        <w:rPr>
          <w:sz w:val="18"/>
          <w:szCs w:val="18"/>
        </w:rPr>
      </w:pPr>
      <w:r w:rsidDel="00000000" w:rsidR="00000000" w:rsidRPr="00000000">
        <w:rPr>
          <w:rtl w:val="0"/>
        </w:rPr>
      </w:r>
    </w:p>
    <w:p w:rsidR="00000000" w:rsidDel="00000000" w:rsidP="00000000" w:rsidRDefault="00000000" w:rsidRPr="00000000" w14:paraId="00000B48">
      <w:pPr>
        <w:pageBreakBefore w:val="0"/>
        <w:widowControl w:val="0"/>
        <w:rPr>
          <w:sz w:val="18"/>
          <w:szCs w:val="18"/>
        </w:rPr>
      </w:pPr>
      <w:r w:rsidDel="00000000" w:rsidR="00000000" w:rsidRPr="00000000">
        <w:rPr>
          <w:sz w:val="18"/>
          <w:szCs w:val="18"/>
          <w:rtl w:val="0"/>
        </w:rPr>
        <w:t xml:space="preserve">REGEXEC works like REGLOAD, but it also CALLs to the start register of the chunk after loading it.</w:t>
      </w:r>
    </w:p>
    <w:p w:rsidR="00000000" w:rsidDel="00000000" w:rsidP="00000000" w:rsidRDefault="00000000" w:rsidRPr="00000000" w14:paraId="00000B49">
      <w:pPr>
        <w:pageBreakBefore w:val="0"/>
        <w:widowControl w:val="0"/>
        <w:rPr>
          <w:sz w:val="18"/>
          <w:szCs w:val="18"/>
        </w:rPr>
      </w:pPr>
      <w:r w:rsidDel="00000000" w:rsidR="00000000" w:rsidRPr="00000000">
        <w:rPr>
          <w:rtl w:val="0"/>
        </w:rPr>
      </w:r>
    </w:p>
    <w:p w:rsidR="00000000" w:rsidDel="00000000" w:rsidP="00000000" w:rsidRDefault="00000000" w:rsidRPr="00000000" w14:paraId="00000B4A">
      <w:pPr>
        <w:pageBreakBefore w:val="0"/>
        <w:widowControl w:val="0"/>
        <w:rPr>
          <w:sz w:val="18"/>
          <w:szCs w:val="18"/>
        </w:rPr>
      </w:pPr>
      <w:r w:rsidDel="00000000" w:rsidR="00000000" w:rsidRPr="00000000">
        <w:rPr>
          <w:sz w:val="18"/>
          <w:szCs w:val="18"/>
          <w:rtl w:val="0"/>
        </w:rPr>
        <w:t xml:space="preserve">In the example below, REGEXEC launches a chunk of code in upper register memory which sets up a timer interrupt and then returns to Spin2. Meanwhile, as the Spin2 method repeatedly randomizes pins 60..63 every 100ms, the chunk of code loaded into upper register memory perpetuates the timer interrupt and toggles pins 56..59 every 500ms. Note that registers $000..$117 are still free for other code chunks and interrupts 2 and 3 are still unused.</w:t>
      </w:r>
    </w:p>
    <w:p w:rsidR="00000000" w:rsidDel="00000000" w:rsidP="00000000" w:rsidRDefault="00000000" w:rsidRPr="00000000" w14:paraId="00000B4B">
      <w:pPr>
        <w:pageBreakBefore w:val="0"/>
        <w:widowControl w:val="0"/>
        <w:rPr>
          <w:sz w:val="18"/>
          <w:szCs w:val="18"/>
        </w:rPr>
      </w:pPr>
      <w:r w:rsidDel="00000000" w:rsidR="00000000" w:rsidRPr="00000000">
        <w:rPr>
          <w:rtl w:val="0"/>
        </w:rPr>
      </w:r>
    </w:p>
    <w:tbl>
      <w:tblPr>
        <w:tblStyle w:val="Table37"/>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70"/>
        <w:tblGridChange w:id="0">
          <w:tblGrid>
            <w:gridCol w:w="8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REGEXEC(@chunk)                       'load self-defined chunk and execute it</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'chunk starts timer interrupt and returns</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PINWRITE(60 ADDPINS 3, </w:t>
            </w:r>
            <w:r w:rsidDel="00000000" w:rsidR="00000000" w:rsidRPr="00000000">
              <w:rPr>
                <w:rFonts w:ascii="Consolas" w:cs="Consolas" w:eastAsia="Consolas" w:hAnsi="Consolas"/>
                <w:sz w:val="18"/>
                <w:szCs w:val="18"/>
                <w:rtl w:val="0"/>
              </w:rPr>
              <w:t xml:space="preserve">GETRND</w:t>
            </w:r>
            <w:r w:rsidDel="00000000" w:rsidR="00000000" w:rsidRPr="00000000">
              <w:rPr>
                <w:rFonts w:ascii="Consolas" w:cs="Consolas" w:eastAsia="Consolas" w:hAnsi="Consolas"/>
                <w:sz w:val="18"/>
                <w:szCs w:val="18"/>
                <w:rtl w:val="0"/>
              </w:rPr>
              <w:t xml:space="preserve">())    'randomize pins 60..63</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WAITMS(100)                         'pins 56..59 toggle via interrupt</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chunk   WORD    start,finish-start-1    'define chunk start and size-1</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ORG     $118                    'org can be $000..$120-size</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start   MOV     </w:t>
            </w:r>
            <w:r w:rsidDel="00000000" w:rsidR="00000000" w:rsidRPr="00000000">
              <w:rPr>
                <w:rFonts w:ascii="Consolas" w:cs="Consolas" w:eastAsia="Consolas" w:hAnsi="Consolas"/>
                <w:sz w:val="18"/>
                <w:szCs w:val="18"/>
                <w:rtl w:val="0"/>
              </w:rPr>
              <w:t xml:space="preserve">IJMP1</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sz w:val="18"/>
                <w:szCs w:val="18"/>
                <w:rtl w:val="0"/>
              </w:rPr>
              <w:t xml:space="preserve">isr</w:t>
            </w:r>
            <w:r w:rsidDel="00000000" w:rsidR="00000000" w:rsidRPr="00000000">
              <w:rPr>
                <w:rFonts w:ascii="Consolas" w:cs="Consolas" w:eastAsia="Consolas" w:hAnsi="Consolas"/>
                <w:sz w:val="18"/>
                <w:szCs w:val="18"/>
                <w:rtl w:val="0"/>
              </w:rPr>
              <w:t xml:space="preserve">              'set int1 vector</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SETINT1 #1                      'set int1 to ct-passed-ct1 event</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GETCT   PR0                     'get ct</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_ret_  ADDCT1  PR0,bigwait             'set initial ct1 target, return to Spin2</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isr</w:t>
            </w:r>
            <w:r w:rsidDel="00000000" w:rsidR="00000000" w:rsidRPr="00000000">
              <w:rPr>
                <w:rFonts w:ascii="Consolas" w:cs="Consolas" w:eastAsia="Consolas" w:hAnsi="Consolas"/>
                <w:sz w:val="18"/>
                <w:szCs w:val="18"/>
                <w:rtl w:val="0"/>
              </w:rPr>
              <w:t xml:space="preserve">     DRVNOT  #56 </w:t>
            </w:r>
            <w:r w:rsidDel="00000000" w:rsidR="00000000" w:rsidRPr="00000000">
              <w:rPr>
                <w:rFonts w:ascii="Consolas" w:cs="Consolas" w:eastAsia="Consolas" w:hAnsi="Consolas"/>
                <w:sz w:val="18"/>
                <w:szCs w:val="18"/>
                <w:rtl w:val="0"/>
              </w:rPr>
              <w:t xml:space="preserve">ADDPINS</w:t>
            </w:r>
            <w:r w:rsidDel="00000000" w:rsidR="00000000" w:rsidRPr="00000000">
              <w:rPr>
                <w:rFonts w:ascii="Consolas" w:cs="Consolas" w:eastAsia="Consolas" w:hAnsi="Consolas"/>
                <w:sz w:val="18"/>
                <w:szCs w:val="18"/>
                <w:rtl w:val="0"/>
              </w:rPr>
              <w:t xml:space="preserve"> 3           'interrupt service routine, toggle 56..59</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ADDCT1  PR0,bigwait             'set next ct1 target</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RETI1                           'return from interrupt</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bigwait LONG    20_000_000 / 2          '500ms second on RCFAST</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Consolas" w:cs="Consolas" w:eastAsia="Consolas" w:hAnsi="Consolas"/>
                <w:sz w:val="18"/>
                <w:szCs w:val="18"/>
                <w:rtl w:val="0"/>
              </w:rPr>
              <w:t xml:space="preserve">finish</w:t>
            </w:r>
            <w:r w:rsidDel="00000000" w:rsidR="00000000" w:rsidRPr="00000000">
              <w:rPr>
                <w:rtl w:val="0"/>
              </w:rPr>
            </w:r>
          </w:p>
        </w:tc>
      </w:tr>
    </w:tbl>
    <w:p w:rsidR="00000000" w:rsidDel="00000000" w:rsidP="00000000" w:rsidRDefault="00000000" w:rsidRPr="00000000" w14:paraId="00000B64">
      <w:pPr>
        <w:pStyle w:val="Heading1"/>
        <w:pageBreakBefore w:val="0"/>
        <w:rPr/>
      </w:pPr>
      <w:bookmarkStart w:colFirst="0" w:colLast="0" w:name="_w6xezixlzvbn" w:id="47"/>
      <w:bookmarkEnd w:id="47"/>
      <w:r w:rsidDel="00000000" w:rsidR="00000000" w:rsidRPr="00000000">
        <w:rPr>
          <w:rtl w:val="0"/>
        </w:rPr>
      </w:r>
    </w:p>
    <w:p w:rsidR="00000000" w:rsidDel="00000000" w:rsidP="00000000" w:rsidRDefault="00000000" w:rsidRPr="00000000" w14:paraId="00000B65">
      <w:pPr>
        <w:pStyle w:val="Heading2"/>
        <w:rPr/>
      </w:pPr>
      <w:bookmarkStart w:colFirst="0" w:colLast="0" w:name="_wyi3hnuakzzk" w:id="48"/>
      <w:bookmarkEnd w:id="48"/>
      <w:r w:rsidDel="00000000" w:rsidR="00000000" w:rsidRPr="00000000">
        <w:rPr>
          <w:rtl w:val="0"/>
        </w:rPr>
        <w:t xml:space="preserve">DATA STRUCTURES</w:t>
      </w:r>
    </w:p>
    <w:p w:rsidR="00000000" w:rsidDel="00000000" w:rsidP="00000000" w:rsidRDefault="00000000" w:rsidRPr="00000000" w14:paraId="00000B66">
      <w:pPr>
        <w:widowControl w:val="0"/>
        <w:rPr>
          <w:sz w:val="18"/>
          <w:szCs w:val="18"/>
        </w:rPr>
      </w:pPr>
      <w:r w:rsidDel="00000000" w:rsidR="00000000" w:rsidRPr="00000000">
        <w:rPr>
          <w:rtl w:val="0"/>
        </w:rPr>
      </w:r>
    </w:p>
    <w:p w:rsidR="00000000" w:rsidDel="00000000" w:rsidP="00000000" w:rsidRDefault="00000000" w:rsidRPr="00000000" w14:paraId="00000B67">
      <w:pPr>
        <w:widowControl w:val="0"/>
        <w:rPr>
          <w:color w:val="222222"/>
          <w:sz w:val="18"/>
          <w:szCs w:val="18"/>
          <w:highlight w:val="white"/>
        </w:rPr>
      </w:pPr>
      <w:r w:rsidDel="00000000" w:rsidR="00000000" w:rsidRPr="00000000">
        <w:rPr>
          <w:color w:val="222222"/>
          <w:sz w:val="18"/>
          <w:szCs w:val="18"/>
          <w:highlight w:val="white"/>
          <w:rtl w:val="0"/>
        </w:rPr>
        <w:t xml:space="preserve">Data structures make it easy to organize variables via encapsulation. A whole set of related variables can be declared and passed as a single parameter, either by value or pointer.</w:t>
      </w:r>
    </w:p>
    <w:p w:rsidR="00000000" w:rsidDel="00000000" w:rsidP="00000000" w:rsidRDefault="00000000" w:rsidRPr="00000000" w14:paraId="00000B68">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69">
      <w:pPr>
        <w:widowControl w:val="0"/>
        <w:rPr>
          <w:sz w:val="18"/>
          <w:szCs w:val="18"/>
        </w:rPr>
      </w:pPr>
      <w:r w:rsidDel="00000000" w:rsidR="00000000" w:rsidRPr="00000000">
        <w:rPr>
          <w:color w:val="222222"/>
          <w:sz w:val="18"/>
          <w:szCs w:val="18"/>
          <w:highlight w:val="white"/>
          <w:rtl w:val="0"/>
        </w:rPr>
        <w:t xml:space="preserve">In the example below, drawLines is passed '@Lines' which is the base address of an array of line structures. The address is received by drawLines as a structure pointer 'pLine', where it gets used.</w:t>
      </w:r>
      <w:r w:rsidDel="00000000" w:rsidR="00000000" w:rsidRPr="00000000">
        <w:rPr>
          <w:rtl w:val="0"/>
        </w:rPr>
      </w:r>
    </w:p>
    <w:p w:rsidR="00000000" w:rsidDel="00000000" w:rsidP="00000000" w:rsidRDefault="00000000" w:rsidRPr="00000000" w14:paraId="00000B6A">
      <w:pPr>
        <w:widowControl w:val="0"/>
        <w:rPr>
          <w:sz w:val="18"/>
          <w:szCs w:val="18"/>
        </w:rPr>
      </w:pPr>
      <w:r w:rsidDel="00000000" w:rsidR="00000000" w:rsidRPr="00000000">
        <w:rPr>
          <w:rtl w:val="0"/>
        </w:rPr>
      </w:r>
    </w:p>
    <w:p w:rsidR="00000000" w:rsidDel="00000000" w:rsidP="00000000" w:rsidRDefault="00000000" w:rsidRPr="00000000" w14:paraId="00000B6B">
      <w:pPr>
        <w:widowControl w:val="0"/>
        <w:rPr>
          <w:sz w:val="18"/>
          <w:szCs w:val="18"/>
        </w:rPr>
      </w:pPr>
      <w:r w:rsidDel="00000000" w:rsidR="00000000" w:rsidRPr="00000000">
        <w:rPr>
          <w:rtl w:val="0"/>
        </w:rPr>
      </w:r>
    </w:p>
    <w:tbl>
      <w:tblPr>
        <w:tblStyle w:val="Table38"/>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20"/>
        <w:tblGridChange w:id="0">
          <w:tblGrid>
            <w:gridCol w:w="9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{Spin2_v46}</w:t>
            </w:r>
          </w:p>
          <w:p w:rsidR="00000000" w:rsidDel="00000000" w:rsidP="00000000" w:rsidRDefault="00000000" w:rsidRPr="00000000" w14:paraId="00000B6D">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STRUCT sPoint(byte x, byte y)</w:t>
            </w:r>
          </w:p>
          <w:p w:rsidR="00000000" w:rsidDel="00000000" w:rsidP="00000000" w:rsidRDefault="00000000" w:rsidRPr="00000000" w14:paraId="00000B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STRUCT sLine(sPoint a, sPoint b, byte color)</w:t>
            </w:r>
          </w:p>
          <w:p w:rsidR="00000000" w:rsidDel="00000000" w:rsidP="00000000" w:rsidRDefault="00000000" w:rsidRPr="00000000" w14:paraId="00000B7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LineCount = 100</w:t>
            </w:r>
          </w:p>
          <w:p w:rsidR="00000000" w:rsidDel="00000000" w:rsidP="00000000" w:rsidRDefault="00000000" w:rsidRPr="00000000" w14:paraId="00000B7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sLine Line[LineCount]              'Line is an array of sLine structures</w:t>
            </w:r>
          </w:p>
          <w:p w:rsidR="00000000" w:rsidDel="00000000" w:rsidP="00000000" w:rsidRDefault="00000000" w:rsidRPr="00000000" w14:paraId="00000B74">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5">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B7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debug(`plot myplot size 256 256 hsv8x update)</w:t>
            </w:r>
          </w:p>
          <w:p w:rsidR="00000000" w:rsidDel="00000000" w:rsidP="00000000" w:rsidRDefault="00000000" w:rsidRPr="00000000" w14:paraId="00000B79">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B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LineCount with i             'set up random lines</w:t>
            </w:r>
          </w:p>
          <w:p w:rsidR="00000000" w:rsidDel="00000000" w:rsidP="00000000" w:rsidRDefault="00000000" w:rsidRPr="00000000" w14:paraId="00000B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Line[i].a.x := getrnd()</w:t>
            </w:r>
          </w:p>
          <w:p w:rsidR="00000000" w:rsidDel="00000000" w:rsidP="00000000" w:rsidRDefault="00000000" w:rsidRPr="00000000" w14:paraId="00000B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Line[i].a.y := getrnd()</w:t>
            </w:r>
          </w:p>
          <w:p w:rsidR="00000000" w:rsidDel="00000000" w:rsidP="00000000" w:rsidRDefault="00000000" w:rsidRPr="00000000" w14:paraId="00000B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Line[i].b.x := getrnd()</w:t>
            </w:r>
          </w:p>
          <w:p w:rsidR="00000000" w:rsidDel="00000000" w:rsidP="00000000" w:rsidRDefault="00000000" w:rsidRPr="00000000" w14:paraId="00000B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Line[i].b.y := getrnd()</w:t>
            </w:r>
          </w:p>
          <w:p w:rsidR="00000000" w:rsidDel="00000000" w:rsidP="00000000" w:rsidRDefault="00000000" w:rsidRPr="00000000" w14:paraId="00000B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Line[i].color := getrnd()</w:t>
            </w:r>
          </w:p>
          <w:p w:rsidR="00000000" w:rsidDel="00000000" w:rsidP="00000000" w:rsidRDefault="00000000" w:rsidRPr="00000000" w14:paraId="00000B8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drawLines(@Line, LineCount)         'draw them by passing Line base-structure address</w:t>
            </w:r>
          </w:p>
          <w:p w:rsidR="00000000" w:rsidDel="00000000" w:rsidP="00000000" w:rsidRDefault="00000000" w:rsidRPr="00000000" w14:paraId="00000B8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4">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 drawLines(^sLine pLine, count) | i  'pLine is a structure pointer of type sLine</w:t>
            </w:r>
          </w:p>
          <w:p w:rsidR="00000000" w:rsidDel="00000000" w:rsidP="00000000" w:rsidRDefault="00000000" w:rsidRPr="00000000" w14:paraId="00000B86">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clear linesize 2)</w:t>
            </w:r>
          </w:p>
          <w:p w:rsidR="00000000" w:rsidDel="00000000" w:rsidP="00000000" w:rsidRDefault="00000000" w:rsidRPr="00000000" w14:paraId="00000B8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count with i</w:t>
            </w:r>
          </w:p>
          <w:p w:rsidR="00000000" w:rsidDel="00000000" w:rsidP="00000000" w:rsidRDefault="00000000" w:rsidRPr="00000000" w14:paraId="00000B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color `(pLine[i].color))</w:t>
            </w:r>
          </w:p>
          <w:p w:rsidR="00000000" w:rsidDel="00000000" w:rsidP="00000000" w:rsidRDefault="00000000" w:rsidRPr="00000000" w14:paraId="00000B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`(pLine[i].a.x, pLine[i].a.y))</w:t>
            </w:r>
          </w:p>
          <w:p w:rsidR="00000000" w:rsidDel="00000000" w:rsidP="00000000" w:rsidRDefault="00000000" w:rsidRPr="00000000" w14:paraId="00000B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line `(pLine[i].b.x, pLine[i].b.y))</w:t>
            </w:r>
          </w:p>
          <w:p w:rsidR="00000000" w:rsidDel="00000000" w:rsidP="00000000" w:rsidRDefault="00000000" w:rsidRPr="00000000" w14:paraId="00000B8D">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8E">
            <w:pPr>
              <w:widowControl w:val="0"/>
              <w:spacing w:line="240" w:lineRule="auto"/>
              <w:rPr>
                <w:rFonts w:ascii="Trebuchet MS" w:cs="Trebuchet MS" w:eastAsia="Trebuchet MS" w:hAnsi="Trebuchet MS"/>
                <w:sz w:val="32"/>
                <w:szCs w:val="32"/>
              </w:rPr>
            </w:pPr>
            <w:r w:rsidDel="00000000" w:rsidR="00000000" w:rsidRPr="00000000">
              <w:rPr>
                <w:rFonts w:ascii="Consolas" w:cs="Consolas" w:eastAsia="Consolas" w:hAnsi="Consolas"/>
                <w:sz w:val="18"/>
                <w:szCs w:val="18"/>
                <w:rtl w:val="0"/>
              </w:rPr>
              <w:t xml:space="preserve">  debug(`myplot update)</w:t>
            </w:r>
            <w:r w:rsidDel="00000000" w:rsidR="00000000" w:rsidRPr="00000000">
              <w:rPr>
                <w:rtl w:val="0"/>
              </w:rPr>
            </w:r>
          </w:p>
        </w:tc>
      </w:tr>
    </w:tbl>
    <w:p w:rsidR="00000000" w:rsidDel="00000000" w:rsidP="00000000" w:rsidRDefault="00000000" w:rsidRPr="00000000" w14:paraId="00000B8F">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90">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91">
      <w:pPr>
        <w:widowControl w:val="0"/>
        <w:rPr>
          <w:color w:val="222222"/>
          <w:sz w:val="18"/>
          <w:szCs w:val="18"/>
          <w:highlight w:val="white"/>
        </w:rPr>
      </w:pPr>
      <w:r w:rsidDel="00000000" w:rsidR="00000000" w:rsidRPr="00000000">
        <w:rPr>
          <w:color w:val="222222"/>
          <w:sz w:val="18"/>
          <w:szCs w:val="18"/>
          <w:highlight w:val="white"/>
          <w:rtl w:val="0"/>
        </w:rPr>
        <w:t xml:space="preserve">Small structures can be passed by value, as well as by address:</w:t>
      </w:r>
    </w:p>
    <w:p w:rsidR="00000000" w:rsidDel="00000000" w:rsidP="00000000" w:rsidRDefault="00000000" w:rsidRPr="00000000" w14:paraId="00000B92">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93">
      <w:pPr>
        <w:widowControl w:val="0"/>
        <w:numPr>
          <w:ilvl w:val="0"/>
          <w:numId w:val="19"/>
        </w:numPr>
        <w:ind w:left="720" w:hanging="360"/>
        <w:rPr>
          <w:color w:val="222222"/>
          <w:sz w:val="18"/>
          <w:szCs w:val="18"/>
          <w:highlight w:val="white"/>
          <w:u w:val="none"/>
        </w:rPr>
      </w:pPr>
      <w:r w:rsidDel="00000000" w:rsidR="00000000" w:rsidRPr="00000000">
        <w:rPr>
          <w:color w:val="222222"/>
          <w:sz w:val="18"/>
          <w:szCs w:val="18"/>
          <w:highlight w:val="white"/>
          <w:rtl w:val="0"/>
        </w:rPr>
        <w:t xml:space="preserve">Structures that do not exceed 15 longs…</w:t>
      </w:r>
    </w:p>
    <w:p w:rsidR="00000000" w:rsidDel="00000000" w:rsidP="00000000" w:rsidRDefault="00000000" w:rsidRPr="00000000" w14:paraId="00000B94">
      <w:pPr>
        <w:widowControl w:val="0"/>
        <w:ind w:left="0" w:firstLine="0"/>
        <w:rPr>
          <w:color w:val="222222"/>
          <w:sz w:val="18"/>
          <w:szCs w:val="18"/>
          <w:highlight w:val="white"/>
        </w:rPr>
      </w:pPr>
      <w:r w:rsidDel="00000000" w:rsidR="00000000" w:rsidRPr="00000000">
        <w:rPr>
          <w:rtl w:val="0"/>
        </w:rPr>
      </w:r>
    </w:p>
    <w:p w:rsidR="00000000" w:rsidDel="00000000" w:rsidP="00000000" w:rsidRDefault="00000000" w:rsidRPr="00000000" w14:paraId="00000B95">
      <w:pPr>
        <w:widowControl w:val="0"/>
        <w:numPr>
          <w:ilvl w:val="1"/>
          <w:numId w:val="19"/>
        </w:numPr>
        <w:ind w:left="1440" w:hanging="360"/>
        <w:rPr>
          <w:color w:val="222222"/>
          <w:sz w:val="18"/>
          <w:szCs w:val="18"/>
          <w:highlight w:val="white"/>
          <w:u w:val="none"/>
        </w:rPr>
      </w:pPr>
      <w:r w:rsidDel="00000000" w:rsidR="00000000" w:rsidRPr="00000000">
        <w:rPr>
          <w:color w:val="222222"/>
          <w:sz w:val="18"/>
          <w:szCs w:val="18"/>
          <w:highlight w:val="white"/>
          <w:rtl w:val="0"/>
        </w:rPr>
        <w:t xml:space="preserve">can be passed by value as multi-long parameters and return values</w:t>
      </w:r>
    </w:p>
    <w:p w:rsidR="00000000" w:rsidDel="00000000" w:rsidP="00000000" w:rsidRDefault="00000000" w:rsidRPr="00000000" w14:paraId="00000B96">
      <w:pPr>
        <w:widowControl w:val="0"/>
        <w:numPr>
          <w:ilvl w:val="1"/>
          <w:numId w:val="19"/>
        </w:numPr>
        <w:ind w:left="1440" w:hanging="360"/>
        <w:rPr>
          <w:color w:val="222222"/>
          <w:sz w:val="18"/>
          <w:szCs w:val="18"/>
          <w:highlight w:val="white"/>
        </w:rPr>
      </w:pPr>
      <w:r w:rsidDel="00000000" w:rsidR="00000000" w:rsidRPr="00000000">
        <w:rPr>
          <w:color w:val="222222"/>
          <w:sz w:val="18"/>
          <w:szCs w:val="18"/>
          <w:highlight w:val="white"/>
          <w:rtl w:val="0"/>
        </w:rPr>
        <w:t xml:space="preserve">will have any unused upper bytes zero-padded within the last long</w:t>
      </w:r>
    </w:p>
    <w:p w:rsidR="00000000" w:rsidDel="00000000" w:rsidP="00000000" w:rsidRDefault="00000000" w:rsidRPr="00000000" w14:paraId="00000B97">
      <w:pPr>
        <w:widowControl w:val="0"/>
        <w:numPr>
          <w:ilvl w:val="1"/>
          <w:numId w:val="19"/>
        </w:numPr>
        <w:ind w:left="1440" w:hanging="360"/>
        <w:rPr>
          <w:color w:val="222222"/>
          <w:sz w:val="18"/>
          <w:szCs w:val="18"/>
          <w:highlight w:val="white"/>
          <w:u w:val="none"/>
        </w:rPr>
      </w:pPr>
      <w:r w:rsidDel="00000000" w:rsidR="00000000" w:rsidRPr="00000000">
        <w:rPr>
          <w:color w:val="222222"/>
          <w:sz w:val="18"/>
          <w:szCs w:val="18"/>
          <w:highlight w:val="white"/>
          <w:rtl w:val="0"/>
        </w:rPr>
        <w:t xml:space="preserve">can be used in multi-long assignments (structure := 1,2,3)</w:t>
      </w:r>
    </w:p>
    <w:p w:rsidR="00000000" w:rsidDel="00000000" w:rsidP="00000000" w:rsidRDefault="00000000" w:rsidRPr="00000000" w14:paraId="00000B98">
      <w:pPr>
        <w:widowControl w:val="0"/>
        <w:ind w:left="0" w:firstLine="0"/>
        <w:rPr>
          <w:color w:val="222222"/>
          <w:sz w:val="18"/>
          <w:szCs w:val="18"/>
          <w:highlight w:val="white"/>
        </w:rPr>
      </w:pPr>
      <w:r w:rsidDel="00000000" w:rsidR="00000000" w:rsidRPr="00000000">
        <w:rPr>
          <w:rtl w:val="0"/>
        </w:rPr>
      </w:r>
    </w:p>
    <w:p w:rsidR="00000000" w:rsidDel="00000000" w:rsidP="00000000" w:rsidRDefault="00000000" w:rsidRPr="00000000" w14:paraId="00000B99">
      <w:pPr>
        <w:widowControl w:val="0"/>
        <w:numPr>
          <w:ilvl w:val="0"/>
          <w:numId w:val="19"/>
        </w:numPr>
        <w:ind w:left="720" w:hanging="360"/>
        <w:rPr>
          <w:color w:val="222222"/>
          <w:sz w:val="18"/>
          <w:szCs w:val="18"/>
          <w:highlight w:val="white"/>
          <w:u w:val="none"/>
        </w:rPr>
      </w:pPr>
      <w:r w:rsidDel="00000000" w:rsidR="00000000" w:rsidRPr="00000000">
        <w:rPr>
          <w:color w:val="222222"/>
          <w:sz w:val="18"/>
          <w:szCs w:val="18"/>
          <w:highlight w:val="white"/>
          <w:rtl w:val="0"/>
        </w:rPr>
        <w:t xml:space="preserve">Structures that do not exceed 1 long…</w:t>
      </w:r>
    </w:p>
    <w:p w:rsidR="00000000" w:rsidDel="00000000" w:rsidP="00000000" w:rsidRDefault="00000000" w:rsidRPr="00000000" w14:paraId="00000B9A">
      <w:pPr>
        <w:widowControl w:val="0"/>
        <w:ind w:left="0" w:firstLine="0"/>
        <w:rPr>
          <w:color w:val="222222"/>
          <w:sz w:val="18"/>
          <w:szCs w:val="18"/>
          <w:highlight w:val="white"/>
        </w:rPr>
      </w:pPr>
      <w:r w:rsidDel="00000000" w:rsidR="00000000" w:rsidRPr="00000000">
        <w:rPr>
          <w:rtl w:val="0"/>
        </w:rPr>
      </w:r>
    </w:p>
    <w:p w:rsidR="00000000" w:rsidDel="00000000" w:rsidP="00000000" w:rsidRDefault="00000000" w:rsidRPr="00000000" w14:paraId="00000B9B">
      <w:pPr>
        <w:widowControl w:val="0"/>
        <w:numPr>
          <w:ilvl w:val="1"/>
          <w:numId w:val="19"/>
        </w:numPr>
        <w:ind w:left="1440" w:hanging="360"/>
        <w:rPr>
          <w:color w:val="222222"/>
          <w:sz w:val="18"/>
          <w:szCs w:val="18"/>
          <w:highlight w:val="white"/>
          <w:u w:val="none"/>
        </w:rPr>
      </w:pPr>
      <w:r w:rsidDel="00000000" w:rsidR="00000000" w:rsidRPr="00000000">
        <w:rPr>
          <w:color w:val="222222"/>
          <w:sz w:val="18"/>
          <w:szCs w:val="18"/>
          <w:highlight w:val="white"/>
          <w:rtl w:val="0"/>
        </w:rPr>
        <w:t xml:space="preserve">can be passed by value as a single-long parameters and return values</w:t>
      </w:r>
    </w:p>
    <w:p w:rsidR="00000000" w:rsidDel="00000000" w:rsidP="00000000" w:rsidRDefault="00000000" w:rsidRPr="00000000" w14:paraId="00000B9C">
      <w:pPr>
        <w:widowControl w:val="0"/>
        <w:numPr>
          <w:ilvl w:val="1"/>
          <w:numId w:val="19"/>
        </w:numPr>
        <w:ind w:left="1440" w:hanging="360"/>
        <w:rPr>
          <w:color w:val="222222"/>
          <w:sz w:val="18"/>
          <w:szCs w:val="18"/>
          <w:highlight w:val="white"/>
          <w:u w:val="none"/>
        </w:rPr>
      </w:pPr>
      <w:r w:rsidDel="00000000" w:rsidR="00000000" w:rsidRPr="00000000">
        <w:rPr>
          <w:color w:val="222222"/>
          <w:sz w:val="18"/>
          <w:szCs w:val="18"/>
          <w:highlight w:val="white"/>
          <w:rtl w:val="0"/>
        </w:rPr>
        <w:t xml:space="preserve">will have any unused upper bytes zero-padded within the long</w:t>
      </w:r>
    </w:p>
    <w:p w:rsidR="00000000" w:rsidDel="00000000" w:rsidP="00000000" w:rsidRDefault="00000000" w:rsidRPr="00000000" w14:paraId="00000B9D">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9E">
      <w:pPr>
        <w:widowControl w:val="0"/>
        <w:rPr>
          <w:color w:val="222222"/>
          <w:sz w:val="18"/>
          <w:szCs w:val="18"/>
          <w:highlight w:val="white"/>
        </w:rPr>
      </w:pPr>
      <w:r w:rsidDel="00000000" w:rsidR="00000000" w:rsidRPr="00000000">
        <w:rPr>
          <w:color w:val="222222"/>
          <w:sz w:val="18"/>
          <w:szCs w:val="18"/>
          <w:highlight w:val="white"/>
          <w:rtl w:val="0"/>
        </w:rPr>
        <w:t xml:space="preserve">There are four special structure-assignment operations that work on structures of any size, aside from general arbitrary assignments for small structures:</w:t>
      </w:r>
    </w:p>
    <w:p w:rsidR="00000000" w:rsidDel="00000000" w:rsidP="00000000" w:rsidRDefault="00000000" w:rsidRPr="00000000" w14:paraId="00000B9F">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A0">
      <w:pPr>
        <w:widowControl w:val="0"/>
        <w:numPr>
          <w:ilvl w:val="0"/>
          <w:numId w:val="46"/>
        </w:numPr>
        <w:spacing w:line="240" w:lineRule="auto"/>
        <w:ind w:left="72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structure~</w:t>
        <w:tab/>
        <w:tab/>
        <w:tab/>
        <w:t xml:space="preserve">'fill structure with $00's</w:t>
      </w:r>
    </w:p>
    <w:p w:rsidR="00000000" w:rsidDel="00000000" w:rsidP="00000000" w:rsidRDefault="00000000" w:rsidRPr="00000000" w14:paraId="00000BA1">
      <w:pPr>
        <w:widowControl w:val="0"/>
        <w:numPr>
          <w:ilvl w:val="0"/>
          <w:numId w:val="46"/>
        </w:numPr>
        <w:spacing w:line="240" w:lineRule="auto"/>
        <w:ind w:left="72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structure~~</w:t>
        <w:tab/>
        <w:tab/>
        <w:tab/>
        <w:t xml:space="preserve">'fill structure with $FF's</w:t>
      </w:r>
    </w:p>
    <w:p w:rsidR="00000000" w:rsidDel="00000000" w:rsidP="00000000" w:rsidRDefault="00000000" w:rsidRPr="00000000" w14:paraId="00000BA2">
      <w:pPr>
        <w:widowControl w:val="0"/>
        <w:numPr>
          <w:ilvl w:val="0"/>
          <w:numId w:val="46"/>
        </w:numPr>
        <w:spacing w:line="240" w:lineRule="auto"/>
        <w:ind w:left="72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structureA := structureB</w:t>
        <w:tab/>
        <w:t xml:space="preserve">'copy structure's contents</w:t>
      </w:r>
    </w:p>
    <w:p w:rsidR="00000000" w:rsidDel="00000000" w:rsidP="00000000" w:rsidRDefault="00000000" w:rsidRPr="00000000" w14:paraId="00000BA3">
      <w:pPr>
        <w:widowControl w:val="0"/>
        <w:numPr>
          <w:ilvl w:val="0"/>
          <w:numId w:val="46"/>
        </w:numPr>
        <w:spacing w:line="240" w:lineRule="auto"/>
        <w:ind w:left="72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structureA :=: structureB</w:t>
        <w:tab/>
        <w:t xml:space="preserve">'swap structures' contents</w:t>
      </w:r>
    </w:p>
    <w:p w:rsidR="00000000" w:rsidDel="00000000" w:rsidP="00000000" w:rsidRDefault="00000000" w:rsidRPr="00000000" w14:paraId="00000BA4">
      <w:pPr>
        <w:widowControl w:val="0"/>
        <w:spacing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A5">
      <w:pPr>
        <w:widowControl w:val="0"/>
        <w:numPr>
          <w:ilvl w:val="0"/>
          <w:numId w:val="46"/>
        </w:numPr>
        <w:spacing w:line="240" w:lineRule="auto"/>
        <w:ind w:left="720" w:hanging="360"/>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structure := 1,2,3</w:t>
        <w:tab/>
        <w:tab/>
        <w:t xml:space="preserve">'write arbitrary longs to a structure (15 longs, max)</w:t>
      </w:r>
    </w:p>
    <w:p w:rsidR="00000000" w:rsidDel="00000000" w:rsidP="00000000" w:rsidRDefault="00000000" w:rsidRPr="00000000" w14:paraId="00000BA6">
      <w:pPr>
        <w:widowControl w:val="0"/>
        <w:spacing w:line="240" w:lineRule="auto"/>
        <w:ind w:left="0" w:firstLine="0"/>
        <w:rPr>
          <w:rFonts w:ascii="Courier New" w:cs="Courier New" w:eastAsia="Courier New" w:hAnsi="Courier New"/>
          <w:color w:val="222222"/>
          <w:sz w:val="18"/>
          <w:szCs w:val="18"/>
          <w:highlight w:val="white"/>
        </w:rPr>
      </w:pPr>
      <w:r w:rsidDel="00000000" w:rsidR="00000000" w:rsidRPr="00000000">
        <w:rPr>
          <w:rtl w:val="0"/>
        </w:rPr>
      </w:r>
    </w:p>
    <w:p w:rsidR="00000000" w:rsidDel="00000000" w:rsidP="00000000" w:rsidRDefault="00000000" w:rsidRPr="00000000" w14:paraId="00000BA7">
      <w:pPr>
        <w:widowControl w:val="0"/>
        <w:spacing w:line="240" w:lineRule="auto"/>
        <w:ind w:left="0" w:firstLine="0"/>
        <w:rPr>
          <w:rFonts w:ascii="Courier New" w:cs="Courier New" w:eastAsia="Courier New" w:hAnsi="Courier New"/>
          <w:color w:val="222222"/>
          <w:sz w:val="18"/>
          <w:szCs w:val="18"/>
          <w:highlight w:val="white"/>
        </w:rPr>
      </w:pPr>
      <w:r w:rsidDel="00000000" w:rsidR="00000000" w:rsidRPr="00000000">
        <w:rPr>
          <w:rtl w:val="0"/>
        </w:rPr>
      </w:r>
    </w:p>
    <w:p w:rsidR="00000000" w:rsidDel="00000000" w:rsidP="00000000" w:rsidRDefault="00000000" w:rsidRPr="00000000" w14:paraId="00000BA8">
      <w:pPr>
        <w:widowControl w:val="0"/>
        <w:rPr>
          <w:color w:val="222222"/>
          <w:sz w:val="18"/>
          <w:szCs w:val="18"/>
          <w:highlight w:val="white"/>
        </w:rPr>
      </w:pPr>
      <w:r w:rsidDel="00000000" w:rsidR="00000000" w:rsidRPr="00000000">
        <w:rPr>
          <w:color w:val="222222"/>
          <w:sz w:val="18"/>
          <w:szCs w:val="18"/>
          <w:highlight w:val="white"/>
          <w:rtl w:val="0"/>
        </w:rPr>
        <w:t xml:space="preserve">There are two structure-comparison operations which resolve to single expression terms:</w:t>
      </w:r>
    </w:p>
    <w:p w:rsidR="00000000" w:rsidDel="00000000" w:rsidP="00000000" w:rsidRDefault="00000000" w:rsidRPr="00000000" w14:paraId="00000BA9">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AA">
      <w:pPr>
        <w:widowControl w:val="0"/>
        <w:numPr>
          <w:ilvl w:val="0"/>
          <w:numId w:val="46"/>
        </w:numPr>
        <w:spacing w:line="240" w:lineRule="auto"/>
        <w:ind w:left="72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structureA == structureB</w:t>
        <w:tab/>
        <w:t xml:space="preserve">'check structures' equality and return TRUE/FALSE</w:t>
      </w:r>
    </w:p>
    <w:p w:rsidR="00000000" w:rsidDel="00000000" w:rsidP="00000000" w:rsidRDefault="00000000" w:rsidRPr="00000000" w14:paraId="00000BAB">
      <w:pPr>
        <w:widowControl w:val="0"/>
        <w:numPr>
          <w:ilvl w:val="0"/>
          <w:numId w:val="46"/>
        </w:numPr>
        <w:spacing w:line="240" w:lineRule="auto"/>
        <w:ind w:left="72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structureA &lt;&gt; structureB</w:t>
        <w:tab/>
        <w:t xml:space="preserve">'check structures' inequality and return TRUE/FALSE</w:t>
      </w:r>
    </w:p>
    <w:p w:rsidR="00000000" w:rsidDel="00000000" w:rsidP="00000000" w:rsidRDefault="00000000" w:rsidRPr="00000000" w14:paraId="00000BAC">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AD">
      <w:pPr>
        <w:widowControl w:val="0"/>
        <w:rPr>
          <w:color w:val="222222"/>
          <w:sz w:val="18"/>
          <w:szCs w:val="18"/>
          <w:highlight w:val="white"/>
        </w:rPr>
      </w:pPr>
      <w:r w:rsidDel="00000000" w:rsidR="00000000" w:rsidRPr="00000000">
        <w:rPr>
          <w:rtl w:val="0"/>
        </w:rPr>
      </w:r>
    </w:p>
    <w:p w:rsidR="00000000" w:rsidDel="00000000" w:rsidP="00000000" w:rsidRDefault="00000000" w:rsidRPr="00000000" w14:paraId="00000BAE">
      <w:pPr>
        <w:pStyle w:val="Heading2"/>
        <w:rPr/>
      </w:pPr>
      <w:bookmarkStart w:colFirst="0" w:colLast="0" w:name="_no0m586ldgqc" w:id="49"/>
      <w:bookmarkEnd w:id="49"/>
      <w:r w:rsidDel="00000000" w:rsidR="00000000" w:rsidRPr="00000000">
        <w:rPr>
          <w:rtl w:val="0"/>
        </w:rPr>
        <w:t xml:space="preserve">FIELD </w:t>
      </w:r>
      <w:commentRangeStart w:id="6"/>
      <w:r w:rsidDel="00000000" w:rsidR="00000000" w:rsidRPr="00000000">
        <w:rPr>
          <w:rtl w:val="0"/>
        </w:rPr>
        <w:t xml:space="preserve">POINTERS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BAF">
      <w:pPr>
        <w:widowControl w:val="0"/>
        <w:rPr>
          <w:sz w:val="18"/>
          <w:szCs w:val="18"/>
        </w:rPr>
      </w:pPr>
      <w:r w:rsidDel="00000000" w:rsidR="00000000" w:rsidRPr="00000000">
        <w:rPr>
          <w:rtl w:val="0"/>
        </w:rPr>
      </w:r>
    </w:p>
    <w:p w:rsidR="00000000" w:rsidDel="00000000" w:rsidP="00000000" w:rsidRDefault="00000000" w:rsidRPr="00000000" w14:paraId="00000BB0">
      <w:pPr>
        <w:widowControl w:val="0"/>
        <w:rPr>
          <w:sz w:val="18"/>
          <w:szCs w:val="18"/>
        </w:rPr>
      </w:pPr>
      <w:r w:rsidDel="00000000" w:rsidR="00000000" w:rsidRPr="00000000">
        <w:rPr>
          <w:sz w:val="18"/>
          <w:szCs w:val="18"/>
          <w:rtl w:val="0"/>
        </w:rPr>
        <w:t xml:space="preserve">Field pointers allow you to point to any hub byte/word/long location OR cog register, without making distinction as the field pointer is passed and used.</w:t>
      </w:r>
    </w:p>
    <w:p w:rsidR="00000000" w:rsidDel="00000000" w:rsidP="00000000" w:rsidRDefault="00000000" w:rsidRPr="00000000" w14:paraId="00000BB1">
      <w:pPr>
        <w:widowControl w:val="0"/>
        <w:rPr>
          <w:sz w:val="18"/>
          <w:szCs w:val="18"/>
        </w:rPr>
      </w:pPr>
      <w:r w:rsidDel="00000000" w:rsidR="00000000" w:rsidRPr="00000000">
        <w:rPr>
          <w:rtl w:val="0"/>
        </w:rPr>
      </w:r>
    </w:p>
    <w:p w:rsidR="00000000" w:rsidDel="00000000" w:rsidP="00000000" w:rsidRDefault="00000000" w:rsidRPr="00000000" w14:paraId="00000BB2">
      <w:pPr>
        <w:widowControl w:val="0"/>
        <w:rPr>
          <w:sz w:val="18"/>
          <w:szCs w:val="18"/>
        </w:rPr>
      </w:pPr>
      <w:r w:rsidDel="00000000" w:rsidR="00000000" w:rsidRPr="00000000">
        <w:rPr>
          <w:sz w:val="18"/>
          <w:szCs w:val="18"/>
          <w:rtl w:val="0"/>
        </w:rPr>
        <w:t xml:space="preserve">A field pointer can be obtained for any hub or register variable. By specifying an optional bit range in the field pointer declaration, the field pointer can then be used to index into an array of sub-variables of non-standard bit width.</w:t>
      </w:r>
    </w:p>
    <w:p w:rsidR="00000000" w:rsidDel="00000000" w:rsidP="00000000" w:rsidRDefault="00000000" w:rsidRPr="00000000" w14:paraId="00000BB3">
      <w:pPr>
        <w:widowControl w:val="0"/>
        <w:rPr>
          <w:sz w:val="18"/>
          <w:szCs w:val="18"/>
        </w:rPr>
      </w:pPr>
      <w:r w:rsidDel="00000000" w:rsidR="00000000" w:rsidRPr="00000000">
        <w:rPr>
          <w:rtl w:val="0"/>
        </w:rPr>
      </w:r>
    </w:p>
    <w:p w:rsidR="00000000" w:rsidDel="00000000" w:rsidP="00000000" w:rsidRDefault="00000000" w:rsidRPr="00000000" w14:paraId="00000BB4">
      <w:pPr>
        <w:widowControl w:val="0"/>
        <w:rPr>
          <w:sz w:val="18"/>
          <w:szCs w:val="18"/>
        </w:rPr>
      </w:pPr>
      <w:r w:rsidDel="00000000" w:rsidR="00000000" w:rsidRPr="00000000">
        <w:rPr>
          <w:sz w:val="18"/>
          <w:szCs w:val="18"/>
          <w:rtl w:val="0"/>
        </w:rPr>
        <w:t xml:space="preserve">The ^@variable operator will return a 32-bit value which will fully define where the variable is located and what range of bits comprise it.</w:t>
      </w:r>
    </w:p>
    <w:p w:rsidR="00000000" w:rsidDel="00000000" w:rsidP="00000000" w:rsidRDefault="00000000" w:rsidRPr="00000000" w14:paraId="00000BB5">
      <w:pPr>
        <w:widowControl w:val="0"/>
        <w:rPr>
          <w:sz w:val="18"/>
          <w:szCs w:val="18"/>
        </w:rPr>
      </w:pPr>
      <w:r w:rsidDel="00000000" w:rsidR="00000000" w:rsidRPr="00000000">
        <w:rPr>
          <w:rtl w:val="0"/>
        </w:rPr>
      </w:r>
    </w:p>
    <w:p w:rsidR="00000000" w:rsidDel="00000000" w:rsidP="00000000" w:rsidRDefault="00000000" w:rsidRPr="00000000" w14:paraId="00000BB6">
      <w:pPr>
        <w:widowControl w:val="0"/>
        <w:rPr>
          <w:sz w:val="18"/>
          <w:szCs w:val="18"/>
        </w:rPr>
      </w:pPr>
      <w:r w:rsidDel="00000000" w:rsidR="00000000" w:rsidRPr="00000000">
        <w:rPr>
          <w:sz w:val="18"/>
          <w:szCs w:val="18"/>
          <w:rtl w:val="0"/>
        </w:rPr>
        <w:t xml:space="preserve">Once this field pointer is obtained, it can be passed among methods and used to access the variable that it points to using FIELD[</w:t>
      </w:r>
      <w:r w:rsidDel="00000000" w:rsidR="00000000" w:rsidRPr="00000000">
        <w:rPr>
          <w:sz w:val="18"/>
          <w:szCs w:val="18"/>
          <w:rtl w:val="0"/>
        </w:rPr>
        <w:t xml:space="preserve">fieldpointer</w:t>
      </w:r>
      <w:r w:rsidDel="00000000" w:rsidR="00000000" w:rsidRPr="00000000">
        <w:rPr>
          <w:sz w:val="18"/>
          <w:szCs w:val="18"/>
          <w:rtl w:val="0"/>
        </w:rPr>
        <w:t xml:space="preserve">].</w:t>
      </w:r>
    </w:p>
    <w:p w:rsidR="00000000" w:rsidDel="00000000" w:rsidP="00000000" w:rsidRDefault="00000000" w:rsidRPr="00000000" w14:paraId="00000BB7">
      <w:pPr>
        <w:widowControl w:val="0"/>
        <w:rPr>
          <w:sz w:val="18"/>
          <w:szCs w:val="18"/>
        </w:rPr>
      </w:pPr>
      <w:r w:rsidDel="00000000" w:rsidR="00000000" w:rsidRPr="00000000">
        <w:rPr>
          <w:rtl w:val="0"/>
        </w:rPr>
      </w:r>
    </w:p>
    <w:p w:rsidR="00000000" w:rsidDel="00000000" w:rsidP="00000000" w:rsidRDefault="00000000" w:rsidRPr="00000000" w14:paraId="00000BB8">
      <w:pPr>
        <w:widowControl w:val="0"/>
        <w:rPr>
          <w:sz w:val="18"/>
          <w:szCs w:val="18"/>
        </w:rPr>
      </w:pPr>
      <w:r w:rsidDel="00000000" w:rsidR="00000000" w:rsidRPr="00000000">
        <w:rPr>
          <w:sz w:val="18"/>
          <w:szCs w:val="18"/>
          <w:rtl w:val="0"/>
        </w:rPr>
        <w:t xml:space="preserve">Indexing is also supported via FIELD[fieldpointer][index]. If the variable pointed to is two bits long, then the indexing will step by units of two bits. Non-power-of-two bitfield sizes also work, but you must be pointing to a WORD or LONG in hub memory, so that the base read/write address can move in byte increments, allowing upper bits to be read or written in the upper byte(s) of the WORD or LONG.</w:t>
      </w:r>
    </w:p>
    <w:p w:rsidR="00000000" w:rsidDel="00000000" w:rsidP="00000000" w:rsidRDefault="00000000" w:rsidRPr="00000000" w14:paraId="00000BB9">
      <w:pPr>
        <w:widowControl w:val="0"/>
        <w:rPr>
          <w:sz w:val="18"/>
          <w:szCs w:val="18"/>
        </w:rPr>
      </w:pPr>
      <w:r w:rsidDel="00000000" w:rsidR="00000000" w:rsidRPr="00000000">
        <w:rPr>
          <w:rtl w:val="0"/>
        </w:rPr>
      </w:r>
    </w:p>
    <w:p w:rsidR="00000000" w:rsidDel="00000000" w:rsidP="00000000" w:rsidRDefault="00000000" w:rsidRPr="00000000" w14:paraId="00000BBA">
      <w:pPr>
        <w:widowControl w:val="0"/>
        <w:rPr>
          <w:sz w:val="18"/>
          <w:szCs w:val="18"/>
        </w:rPr>
      </w:pPr>
      <w:r w:rsidDel="00000000" w:rsidR="00000000" w:rsidRPr="00000000">
        <w:rPr>
          <w:sz w:val="18"/>
          <w:szCs w:val="18"/>
          <w:rtl w:val="0"/>
        </w:rPr>
        <w:t xml:space="preserve">When planning to index into an array of n-bitfields, make sure that you pick an adequately-large (BYTE/WORD/LONG) variable size for the array, so that indexed accesses will always be within the BYTE/WORD/LONG boundary. For example, single-bitfields will always work within BYTE arrays, but three-bitfields can span two bytes, so they would require a WORD array. Anything ten bits or larger would require a LONG array, since they may span three bytes.</w:t>
      </w:r>
    </w:p>
    <w:p w:rsidR="00000000" w:rsidDel="00000000" w:rsidP="00000000" w:rsidRDefault="00000000" w:rsidRPr="00000000" w14:paraId="00000BBB">
      <w:pPr>
        <w:widowControl w:val="0"/>
        <w:rPr>
          <w:sz w:val="18"/>
          <w:szCs w:val="18"/>
        </w:rPr>
      </w:pPr>
      <w:r w:rsidDel="00000000" w:rsidR="00000000" w:rsidRPr="00000000">
        <w:rPr>
          <w:rtl w:val="0"/>
        </w:rPr>
      </w:r>
    </w:p>
    <w:p w:rsidR="00000000" w:rsidDel="00000000" w:rsidP="00000000" w:rsidRDefault="00000000" w:rsidRPr="00000000" w14:paraId="00000BBC">
      <w:pPr>
        <w:widowControl w:val="0"/>
        <w:rPr>
          <w:sz w:val="18"/>
          <w:szCs w:val="18"/>
        </w:rPr>
      </w:pPr>
      <w:r w:rsidDel="00000000" w:rsidR="00000000" w:rsidRPr="00000000">
        <w:rPr>
          <w:sz w:val="18"/>
          <w:szCs w:val="18"/>
          <w:rtl w:val="0"/>
        </w:rPr>
        <w:t xml:space="preserve">Here is an example program which uses a field pointer to access three bits within a long variable. Note that the pointer 'p' can be passed around in code and then used with FIELD to read, write, or modify the data it points to.</w:t>
      </w:r>
    </w:p>
    <w:p w:rsidR="00000000" w:rsidDel="00000000" w:rsidP="00000000" w:rsidRDefault="00000000" w:rsidRPr="00000000" w14:paraId="00000BBD">
      <w:pPr>
        <w:widowControl w:val="0"/>
        <w:rPr>
          <w:sz w:val="18"/>
          <w:szCs w:val="18"/>
        </w:rPr>
      </w:pPr>
      <w:r w:rsidDel="00000000" w:rsidR="00000000" w:rsidRPr="00000000">
        <w:rPr>
          <w:rtl w:val="0"/>
        </w:rPr>
      </w:r>
    </w:p>
    <w:p w:rsidR="00000000" w:rsidDel="00000000" w:rsidP="00000000" w:rsidRDefault="00000000" w:rsidRPr="00000000" w14:paraId="00000BBE">
      <w:pPr>
        <w:widowControl w:val="0"/>
        <w:rPr>
          <w:sz w:val="18"/>
          <w:szCs w:val="18"/>
        </w:rPr>
      </w:pPr>
      <w:r w:rsidDel="00000000" w:rsidR="00000000" w:rsidRPr="00000000">
        <w:rPr>
          <w:rtl w:val="0"/>
        </w:rPr>
      </w:r>
    </w:p>
    <w:tbl>
      <w:tblPr>
        <w:tblStyle w:val="Table39"/>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tblGridChange w:id="0">
          <w:tblGrid>
            <w:gridCol w:w="7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0BC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p, k</w:t>
            </w:r>
          </w:p>
          <w:p w:rsidR="00000000" w:rsidDel="00000000" w:rsidP="00000000" w:rsidRDefault="00000000" w:rsidRPr="00000000" w14:paraId="00000BC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 := ^@k.[23..21]   'get a pointer to three bits within k</w:t>
            </w:r>
          </w:p>
          <w:p w:rsidR="00000000" w:rsidDel="00000000" w:rsidP="00000000" w:rsidRDefault="00000000" w:rsidRPr="00000000" w14:paraId="00000BC4">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9</w:t>
            </w:r>
          </w:p>
          <w:p w:rsidR="00000000" w:rsidDel="00000000" w:rsidP="00000000" w:rsidRDefault="00000000" w:rsidRPr="00000000" w14:paraId="00000B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debug(ubin_long(k), udec(field[p]++))   'show k and three bits via p</w:t>
            </w:r>
            <w:r w:rsidDel="00000000" w:rsidR="00000000" w:rsidRPr="00000000">
              <w:rPr>
                <w:rtl w:val="0"/>
              </w:rPr>
            </w:r>
          </w:p>
        </w:tc>
      </w:tr>
    </w:tbl>
    <w:p w:rsidR="00000000" w:rsidDel="00000000" w:rsidP="00000000" w:rsidRDefault="00000000" w:rsidRPr="00000000" w14:paraId="00000BC7">
      <w:pPr>
        <w:widowControl w:val="0"/>
        <w:rPr>
          <w:sz w:val="18"/>
          <w:szCs w:val="18"/>
        </w:rPr>
      </w:pPr>
      <w:r w:rsidDel="00000000" w:rsidR="00000000" w:rsidRPr="00000000">
        <w:rPr>
          <w:rtl w:val="0"/>
        </w:rPr>
      </w:r>
    </w:p>
    <w:p w:rsidR="00000000" w:rsidDel="00000000" w:rsidP="00000000" w:rsidRDefault="00000000" w:rsidRPr="00000000" w14:paraId="00000BC8">
      <w:pPr>
        <w:pStyle w:val="Heading1"/>
        <w:rPr/>
      </w:pPr>
      <w:bookmarkStart w:colFirst="0" w:colLast="0" w:name="_leflvl4orl7a" w:id="50"/>
      <w:bookmarkEnd w:id="50"/>
      <w:r w:rsidDel="00000000" w:rsidR="00000000" w:rsidRPr="00000000">
        <w:rPr/>
        <w:drawing>
          <wp:inline distB="114300" distT="114300" distL="114300" distR="114300">
            <wp:extent cx="5448300" cy="2895600"/>
            <wp:effectExtent b="0" l="0" r="0" t="0"/>
            <wp:docPr id="2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483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widowControl w:val="0"/>
        <w:rPr>
          <w:sz w:val="18"/>
          <w:szCs w:val="18"/>
        </w:rPr>
      </w:pPr>
      <w:r w:rsidDel="00000000" w:rsidR="00000000" w:rsidRPr="00000000">
        <w:rPr>
          <w:sz w:val="18"/>
          <w:szCs w:val="18"/>
          <w:rtl w:val="0"/>
        </w:rPr>
        <w:t xml:space="preserve">Here is an example using indexing to affect successive bitfields.</w:t>
      </w:r>
    </w:p>
    <w:p w:rsidR="00000000" w:rsidDel="00000000" w:rsidP="00000000" w:rsidRDefault="00000000" w:rsidRPr="00000000" w14:paraId="00000BCC">
      <w:pPr>
        <w:widowControl w:val="0"/>
        <w:rPr>
          <w:sz w:val="18"/>
          <w:szCs w:val="18"/>
        </w:rPr>
      </w:pPr>
      <w:r w:rsidDel="00000000" w:rsidR="00000000" w:rsidRPr="00000000">
        <w:rPr>
          <w:rtl w:val="0"/>
        </w:rPr>
      </w:r>
    </w:p>
    <w:tbl>
      <w:tblPr>
        <w:tblStyle w:val="Table4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tblGridChange w:id="0">
          <w:tblGrid>
            <w:gridCol w:w="7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0BC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p, k, i</w:t>
            </w:r>
          </w:p>
          <w:p w:rsidR="00000000" w:rsidDel="00000000" w:rsidP="00000000" w:rsidRDefault="00000000" w:rsidRPr="00000000" w14:paraId="00000BD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 := ^@k.[2..0]        'get a pointer to the three lowest bits of k</w:t>
            </w:r>
          </w:p>
          <w:p w:rsidR="00000000" w:rsidDel="00000000" w:rsidP="00000000" w:rsidRDefault="00000000" w:rsidRPr="00000000" w14:paraId="00000BD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10</w:t>
            </w:r>
          </w:p>
          <w:p w:rsidR="00000000" w:rsidDel="00000000" w:rsidP="00000000" w:rsidRDefault="00000000" w:rsidRPr="00000000" w14:paraId="00000B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field[p][i++]~~      'set three bits at a time, progressing upwards</w:t>
            </w:r>
          </w:p>
          <w:p w:rsidR="00000000" w:rsidDel="00000000" w:rsidP="00000000" w:rsidRDefault="00000000" w:rsidRPr="00000000" w14:paraId="00000B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debug(ubin_long(k))</w:t>
            </w:r>
            <w:r w:rsidDel="00000000" w:rsidR="00000000" w:rsidRPr="00000000">
              <w:rPr>
                <w:rtl w:val="0"/>
              </w:rPr>
            </w:r>
          </w:p>
        </w:tc>
      </w:tr>
    </w:tbl>
    <w:p w:rsidR="00000000" w:rsidDel="00000000" w:rsidP="00000000" w:rsidRDefault="00000000" w:rsidRPr="00000000" w14:paraId="00000BD6">
      <w:pPr>
        <w:widowControl w:val="0"/>
        <w:rPr>
          <w:sz w:val="18"/>
          <w:szCs w:val="18"/>
        </w:rPr>
      </w:pPr>
      <w:r w:rsidDel="00000000" w:rsidR="00000000" w:rsidRPr="00000000">
        <w:rPr>
          <w:rtl w:val="0"/>
        </w:rPr>
      </w:r>
    </w:p>
    <w:p w:rsidR="00000000" w:rsidDel="00000000" w:rsidP="00000000" w:rsidRDefault="00000000" w:rsidRPr="00000000" w14:paraId="00000BD7">
      <w:pPr>
        <w:widowControl w:val="0"/>
        <w:rPr>
          <w:sz w:val="18"/>
          <w:szCs w:val="18"/>
        </w:rPr>
      </w:pPr>
      <w:r w:rsidDel="00000000" w:rsidR="00000000" w:rsidRPr="00000000">
        <w:rPr>
          <w:sz w:val="18"/>
          <w:szCs w:val="18"/>
        </w:rPr>
        <w:drawing>
          <wp:inline distB="114300" distT="114300" distL="114300" distR="114300">
            <wp:extent cx="4238625" cy="3057525"/>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2386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widowControl w:val="0"/>
        <w:rPr>
          <w:sz w:val="18"/>
          <w:szCs w:val="18"/>
        </w:rPr>
      </w:pPr>
      <w:r w:rsidDel="00000000" w:rsidR="00000000" w:rsidRPr="00000000">
        <w:rPr>
          <w:rtl w:val="0"/>
        </w:rPr>
      </w:r>
    </w:p>
    <w:p w:rsidR="00000000" w:rsidDel="00000000" w:rsidP="00000000" w:rsidRDefault="00000000" w:rsidRPr="00000000" w14:paraId="00000BD9">
      <w:pPr>
        <w:widowControl w:val="0"/>
        <w:rPr>
          <w:sz w:val="18"/>
          <w:szCs w:val="18"/>
        </w:rPr>
      </w:pPr>
      <w:r w:rsidDel="00000000" w:rsidR="00000000" w:rsidRPr="00000000">
        <w:rPr>
          <w:rtl w:val="0"/>
        </w:rPr>
      </w:r>
    </w:p>
    <w:p w:rsidR="00000000" w:rsidDel="00000000" w:rsidP="00000000" w:rsidRDefault="00000000" w:rsidRPr="00000000" w14:paraId="00000BDA">
      <w:pPr>
        <w:widowControl w:val="0"/>
        <w:rPr>
          <w:sz w:val="18"/>
          <w:szCs w:val="18"/>
        </w:rPr>
      </w:pPr>
      <w:r w:rsidDel="00000000" w:rsidR="00000000" w:rsidRPr="00000000">
        <w:rPr>
          <w:sz w:val="18"/>
          <w:szCs w:val="18"/>
          <w:rtl w:val="0"/>
        </w:rPr>
        <w:t xml:space="preserve">Aside from supporting optional bitfields, field pointers also differentiate between hub memory and registers. So, field pointers can reference both types of memory without any special syntax.</w:t>
      </w:r>
    </w:p>
    <w:p w:rsidR="00000000" w:rsidDel="00000000" w:rsidP="00000000" w:rsidRDefault="00000000" w:rsidRPr="00000000" w14:paraId="00000BDB">
      <w:pPr>
        <w:widowControl w:val="0"/>
        <w:rPr>
          <w:sz w:val="18"/>
          <w:szCs w:val="18"/>
        </w:rPr>
      </w:pPr>
      <w:r w:rsidDel="00000000" w:rsidR="00000000" w:rsidRPr="00000000">
        <w:rPr>
          <w:rtl w:val="0"/>
        </w:rPr>
      </w:r>
    </w:p>
    <w:p w:rsidR="00000000" w:rsidDel="00000000" w:rsidP="00000000" w:rsidRDefault="00000000" w:rsidRPr="00000000" w14:paraId="00000BDC">
      <w:pPr>
        <w:widowControl w:val="0"/>
        <w:rPr>
          <w:sz w:val="18"/>
          <w:szCs w:val="18"/>
        </w:rPr>
      </w:pPr>
      <w:r w:rsidDel="00000000" w:rsidR="00000000" w:rsidRPr="00000000">
        <w:rPr>
          <w:sz w:val="18"/>
          <w:szCs w:val="18"/>
          <w:rtl w:val="0"/>
        </w:rPr>
        <w:t xml:space="preserve">Here is how field pointers are encoded into 32-bit values:</w:t>
      </w:r>
    </w:p>
    <w:p w:rsidR="00000000" w:rsidDel="00000000" w:rsidP="00000000" w:rsidRDefault="00000000" w:rsidRPr="00000000" w14:paraId="00000BDD">
      <w:pPr>
        <w:rPr>
          <w:sz w:val="18"/>
          <w:szCs w:val="18"/>
        </w:rPr>
      </w:pPr>
      <w:r w:rsidDel="00000000" w:rsidR="00000000" w:rsidRPr="00000000">
        <w:rPr>
          <w:rtl w:val="0"/>
        </w:rPr>
      </w:r>
    </w:p>
    <w:tbl>
      <w:tblPr>
        <w:tblStyle w:val="Table41"/>
        <w:tblW w:w="10425.0" w:type="dxa"/>
        <w:jc w:val="left"/>
        <w:tblInd w:w="231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810"/>
        <w:gridCol w:w="4425"/>
        <w:tblGridChange w:id="0">
          <w:tblGrid>
            <w:gridCol w:w="2190"/>
            <w:gridCol w:w="3810"/>
            <w:gridCol w:w="44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center"/>
              <w:rPr>
                <w:b w:val="1"/>
                <w:sz w:val="18"/>
                <w:szCs w:val="18"/>
              </w:rPr>
            </w:pPr>
            <w:r w:rsidDel="00000000" w:rsidR="00000000" w:rsidRPr="00000000">
              <w:rPr>
                <w:b w:val="1"/>
                <w:sz w:val="18"/>
                <w:szCs w:val="18"/>
                <w:rtl w:val="0"/>
              </w:rPr>
              <w:t xml:space="preserve">Variable Syntaxes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Field Pointer Declarations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jc w:val="center"/>
              <w:rPr>
                <w:b w:val="1"/>
                <w:sz w:val="18"/>
                <w:szCs w:val="18"/>
              </w:rPr>
            </w:pPr>
            <w:r w:rsidDel="00000000" w:rsidR="00000000" w:rsidRPr="00000000">
              <w:rPr>
                <w:b w:val="1"/>
                <w:sz w:val="18"/>
                <w:szCs w:val="18"/>
                <w:rtl w:val="0"/>
              </w:rPr>
              <w:t xml:space="preserve">Field Pointer Encodings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register_name</w:t>
            </w:r>
          </w:p>
          <w:p w:rsidR="00000000" w:rsidDel="00000000" w:rsidP="00000000" w:rsidRDefault="00000000" w:rsidRPr="00000000" w14:paraId="00000BE2">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BE3">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^@register</w:t>
            </w:r>
          </w:p>
          <w:p w:rsidR="00000000" w:rsidDel="00000000" w:rsidP="00000000" w:rsidRDefault="00000000" w:rsidRPr="00000000" w14:paraId="00000BE5">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^@register.[bbbbb addbits sssss]</w:t>
            </w:r>
          </w:p>
          <w:p w:rsidR="00000000" w:rsidDel="00000000" w:rsidP="00000000" w:rsidRDefault="00000000" w:rsidRPr="00000000" w14:paraId="00000BE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^@register.[msbit..lsbit]</w:t>
            </w:r>
          </w:p>
          <w:p w:rsidR="00000000" w:rsidDel="00000000" w:rsidP="00000000" w:rsidRDefault="00000000" w:rsidRPr="00000000" w14:paraId="00000BE7">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^@register.[bit]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00_11111_00000_00000000000rrrrrrrrr</w:t>
            </w:r>
          </w:p>
          <w:p w:rsidR="00000000" w:rsidDel="00000000" w:rsidP="00000000" w:rsidRDefault="00000000" w:rsidRPr="00000000" w14:paraId="00000BE9">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00_sssss_bbbbb_00000000000rrrrrrrrr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byte_name</w:t>
            </w:r>
          </w:p>
          <w:p w:rsidR="00000000" w:rsidDel="00000000" w:rsidP="00000000" w:rsidRDefault="00000000" w:rsidRPr="00000000" w14:paraId="00000BEB">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BEC">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w:t>
            </w:r>
          </w:p>
          <w:p w:rsidR="00000000" w:rsidDel="00000000" w:rsidP="00000000" w:rsidRDefault="00000000" w:rsidRPr="00000000" w14:paraId="00000BE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^@byte.[bbbbb addbits sssss]</w:t>
            </w:r>
          </w:p>
          <w:p w:rsidR="00000000" w:rsidDel="00000000" w:rsidP="00000000" w:rsidRDefault="00000000" w:rsidRPr="00000000" w14:paraId="00000BE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^@byte.[msbit..lsbit]</w:t>
            </w:r>
          </w:p>
          <w:p w:rsidR="00000000" w:rsidDel="00000000" w:rsidP="00000000" w:rsidRDefault="00000000" w:rsidRPr="00000000" w14:paraId="00000BF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^@byte.[bit]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01_00111_00000_aaaaaaaaaaaaaaaaaaaa</w:t>
            </w:r>
          </w:p>
          <w:p w:rsidR="00000000" w:rsidDel="00000000" w:rsidP="00000000" w:rsidRDefault="00000000" w:rsidRPr="00000000" w14:paraId="00000BF2">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01_sssss_bbbbb_aaaaaaaaaaaaaaaaaaaa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word_name</w:t>
            </w:r>
          </w:p>
          <w:p w:rsidR="00000000" w:rsidDel="00000000" w:rsidP="00000000" w:rsidRDefault="00000000" w:rsidRPr="00000000" w14:paraId="00000BF4">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BF5">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w:t>
            </w:r>
          </w:p>
          <w:p w:rsidR="00000000" w:rsidDel="00000000" w:rsidP="00000000" w:rsidRDefault="00000000" w:rsidRPr="00000000" w14:paraId="00000BF7">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^@word.[bbbbb addbits sssss]</w:t>
            </w:r>
          </w:p>
          <w:p w:rsidR="00000000" w:rsidDel="00000000" w:rsidP="00000000" w:rsidRDefault="00000000" w:rsidRPr="00000000" w14:paraId="00000BF8">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^@word.[msbit..lsbit]</w:t>
            </w:r>
          </w:p>
          <w:p w:rsidR="00000000" w:rsidDel="00000000" w:rsidP="00000000" w:rsidRDefault="00000000" w:rsidRPr="00000000" w14:paraId="00000BF9">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^@word.[bit]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10_01111_00000_aaaaaaaaaaaaaaaaaaaa</w:t>
            </w:r>
          </w:p>
          <w:p w:rsidR="00000000" w:rsidDel="00000000" w:rsidP="00000000" w:rsidRDefault="00000000" w:rsidRPr="00000000" w14:paraId="00000BFB">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10_sssss_bbbbb_aaaaaaaaaaaaaaaaaaaa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long_name</w:t>
            </w:r>
          </w:p>
          <w:p w:rsidR="00000000" w:rsidDel="00000000" w:rsidP="00000000" w:rsidRDefault="00000000" w:rsidRPr="00000000" w14:paraId="00000BFD">
            <w:pPr>
              <w:widowControl w:val="0"/>
              <w:spacing w:line="24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BFE">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w:t>
            </w:r>
          </w:p>
          <w:p w:rsidR="00000000" w:rsidDel="00000000" w:rsidP="00000000" w:rsidRDefault="00000000" w:rsidRPr="00000000" w14:paraId="00000C00">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^@long.[bbbbb addbits sssss]</w:t>
            </w:r>
          </w:p>
          <w:p w:rsidR="00000000" w:rsidDel="00000000" w:rsidP="00000000" w:rsidRDefault="00000000" w:rsidRPr="00000000" w14:paraId="00000C01">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^@long.[msbit..lsbit]</w:t>
            </w:r>
          </w:p>
          <w:p w:rsidR="00000000" w:rsidDel="00000000" w:rsidP="00000000" w:rsidRDefault="00000000" w:rsidRPr="00000000" w14:paraId="00000C02">
            <w:pPr>
              <w:widowControl w:val="0"/>
              <w:spacing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^@long.[bit]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11_11111_00000_aaaaaaaaaaaaaaaaaaaa</w:t>
            </w:r>
          </w:p>
          <w:p w:rsidR="00000000" w:rsidDel="00000000" w:rsidP="00000000" w:rsidRDefault="00000000" w:rsidRPr="00000000" w14:paraId="00000C04">
            <w:pPr>
              <w:widowControl w:val="0"/>
              <w:spacing w:line="240" w:lineRule="auto"/>
              <w:jc w:val="cente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11_sssss_bbbbb_aaaaaaaaaaaaaaaaaaaa</w:t>
            </w:r>
          </w:p>
        </w:tc>
      </w:tr>
    </w:tbl>
    <w:p w:rsidR="00000000" w:rsidDel="00000000" w:rsidP="00000000" w:rsidRDefault="00000000" w:rsidRPr="00000000" w14:paraId="00000C05">
      <w:pPr>
        <w:pStyle w:val="Heading1"/>
        <w:widowControl w:val="0"/>
        <w:spacing w:before="0" w:line="240" w:lineRule="auto"/>
        <w:rPr>
          <w:sz w:val="18"/>
          <w:szCs w:val="18"/>
        </w:rPr>
      </w:pPr>
      <w:bookmarkStart w:colFirst="0" w:colLast="0" w:name="_xambwyr3jkcc" w:id="51"/>
      <w:bookmarkEnd w:id="51"/>
      <w:r w:rsidDel="00000000" w:rsidR="00000000" w:rsidRPr="00000000">
        <w:rPr>
          <w:rtl w:val="0"/>
        </w:rPr>
      </w:r>
    </w:p>
    <w:p w:rsidR="00000000" w:rsidDel="00000000" w:rsidP="00000000" w:rsidRDefault="00000000" w:rsidRPr="00000000" w14:paraId="00000C06">
      <w:pPr>
        <w:widowControl w:val="0"/>
        <w:rPr>
          <w:sz w:val="18"/>
          <w:szCs w:val="18"/>
        </w:rPr>
      </w:pPr>
      <w:r w:rsidDel="00000000" w:rsidR="00000000" w:rsidRPr="00000000">
        <w:rPr>
          <w:rtl w:val="0"/>
        </w:rPr>
      </w:r>
    </w:p>
    <w:p w:rsidR="00000000" w:rsidDel="00000000" w:rsidP="00000000" w:rsidRDefault="00000000" w:rsidRPr="00000000" w14:paraId="00000C07">
      <w:pPr>
        <w:widowControl w:val="0"/>
        <w:rPr>
          <w:sz w:val="18"/>
          <w:szCs w:val="18"/>
        </w:rPr>
      </w:pPr>
      <w:r w:rsidDel="00000000" w:rsidR="00000000" w:rsidRPr="00000000">
        <w:rPr>
          <w:sz w:val="18"/>
          <w:szCs w:val="18"/>
          <w:rtl w:val="0"/>
        </w:rPr>
        <w:t xml:space="preserve">Note that since the bottom 20 bits of field pointers are base addresses, their values can be conveniently added to or subtracted from when used:</w:t>
      </w:r>
    </w:p>
    <w:p w:rsidR="00000000" w:rsidDel="00000000" w:rsidP="00000000" w:rsidRDefault="00000000" w:rsidRPr="00000000" w14:paraId="00000C08">
      <w:pPr>
        <w:widowControl w:val="0"/>
        <w:rPr>
          <w:sz w:val="18"/>
          <w:szCs w:val="18"/>
        </w:rPr>
      </w:pPr>
      <w:r w:rsidDel="00000000" w:rsidR="00000000" w:rsidRPr="00000000">
        <w:rPr>
          <w:rtl w:val="0"/>
        </w:rPr>
      </w:r>
    </w:p>
    <w:p w:rsidR="00000000" w:rsidDel="00000000" w:rsidP="00000000" w:rsidRDefault="00000000" w:rsidRPr="00000000" w14:paraId="00000C09">
      <w:pPr>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FIELD[</w:t>
      </w:r>
      <w:r w:rsidDel="00000000" w:rsidR="00000000" w:rsidRPr="00000000">
        <w:rPr>
          <w:rFonts w:ascii="Courier New" w:cs="Courier New" w:eastAsia="Courier New" w:hAnsi="Courier New"/>
          <w:b w:val="1"/>
          <w:sz w:val="18"/>
          <w:szCs w:val="18"/>
          <w:rtl w:val="0"/>
        </w:rPr>
        <w:t xml:space="preserve">fieldpointer</w:t>
      </w:r>
      <w:r w:rsidDel="00000000" w:rsidR="00000000" w:rsidRPr="00000000">
        <w:rPr>
          <w:rFonts w:ascii="Courier New" w:cs="Courier New" w:eastAsia="Courier New" w:hAnsi="Courier New"/>
          <w:b w:val="1"/>
          <w:sz w:val="18"/>
          <w:szCs w:val="18"/>
          <w:rtl w:val="0"/>
        </w:rPr>
        <w:t xml:space="preserve"> + @record].</w:t>
      </w:r>
    </w:p>
    <w:p w:rsidR="00000000" w:rsidDel="00000000" w:rsidP="00000000" w:rsidRDefault="00000000" w:rsidRPr="00000000" w14:paraId="00000C0A">
      <w:pPr>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FIELD[</w:t>
      </w:r>
      <w:r w:rsidDel="00000000" w:rsidR="00000000" w:rsidRPr="00000000">
        <w:rPr>
          <w:rFonts w:ascii="Courier New" w:cs="Courier New" w:eastAsia="Courier New" w:hAnsi="Courier New"/>
          <w:b w:val="1"/>
          <w:sz w:val="18"/>
          <w:szCs w:val="18"/>
          <w:rtl w:val="0"/>
        </w:rPr>
        <w:t xml:space="preserve">fieldpointer</w:t>
      </w:r>
      <w:r w:rsidDel="00000000" w:rsidR="00000000" w:rsidRPr="00000000">
        <w:rPr>
          <w:rFonts w:ascii="Courier New" w:cs="Courier New" w:eastAsia="Courier New" w:hAnsi="Courier New"/>
          <w:b w:val="1"/>
          <w:sz w:val="18"/>
          <w:szCs w:val="18"/>
          <w:rtl w:val="0"/>
        </w:rPr>
        <w:t xml:space="preserve"> + SectorBase(x)].</w:t>
      </w:r>
    </w:p>
    <w:p w:rsidR="00000000" w:rsidDel="00000000" w:rsidP="00000000" w:rsidRDefault="00000000" w:rsidRPr="00000000" w14:paraId="00000C0B">
      <w:pPr>
        <w:widowControl w:val="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FIELD[fieldpointer - 4].</w:t>
      </w:r>
    </w:p>
    <w:p w:rsidR="00000000" w:rsidDel="00000000" w:rsidP="00000000" w:rsidRDefault="00000000" w:rsidRPr="00000000" w14:paraId="00000C0C">
      <w:pPr>
        <w:widowControl w:val="0"/>
        <w:rPr>
          <w:sz w:val="18"/>
          <w:szCs w:val="18"/>
        </w:rPr>
      </w:pPr>
      <w:r w:rsidDel="00000000" w:rsidR="00000000" w:rsidRPr="00000000">
        <w:rPr>
          <w:rtl w:val="0"/>
        </w:rPr>
      </w:r>
    </w:p>
    <w:p w:rsidR="00000000" w:rsidDel="00000000" w:rsidP="00000000" w:rsidRDefault="00000000" w:rsidRPr="00000000" w14:paraId="00000C0D">
      <w:pPr>
        <w:widowControl w:val="0"/>
        <w:rPr>
          <w:sz w:val="18"/>
          <w:szCs w:val="18"/>
        </w:rPr>
      </w:pPr>
      <w:r w:rsidDel="00000000" w:rsidR="00000000" w:rsidRPr="00000000">
        <w:rPr>
          <w:rtl w:val="0"/>
        </w:rPr>
      </w:r>
    </w:p>
    <w:p w:rsidR="00000000" w:rsidDel="00000000" w:rsidP="00000000" w:rsidRDefault="00000000" w:rsidRPr="00000000" w14:paraId="00000C0E">
      <w:pPr>
        <w:pStyle w:val="Heading1"/>
        <w:rPr/>
      </w:pPr>
      <w:bookmarkStart w:colFirst="0" w:colLast="0" w:name="_ipofegnjk1p9" w:id="52"/>
      <w:bookmarkEnd w:id="52"/>
      <w:r w:rsidDel="00000000" w:rsidR="00000000" w:rsidRPr="00000000">
        <w:rPr>
          <w:rtl w:val="0"/>
        </w:rPr>
        <w:t xml:space="preserve">DEBUG</w:t>
      </w:r>
    </w:p>
    <w:p w:rsidR="00000000" w:rsidDel="00000000" w:rsidP="00000000" w:rsidRDefault="00000000" w:rsidRPr="00000000" w14:paraId="00000C0F">
      <w:pPr>
        <w:widowControl w:val="0"/>
        <w:spacing w:line="360" w:lineRule="auto"/>
        <w:rPr>
          <w:sz w:val="18"/>
          <w:szCs w:val="18"/>
        </w:rPr>
      </w:pPr>
      <w:r w:rsidDel="00000000" w:rsidR="00000000" w:rsidRPr="00000000">
        <w:rPr>
          <w:rtl w:val="0"/>
        </w:rPr>
      </w:r>
    </w:p>
    <w:p w:rsidR="00000000" w:rsidDel="00000000" w:rsidP="00000000" w:rsidRDefault="00000000" w:rsidRPr="00000000" w14:paraId="00000C10">
      <w:pPr>
        <w:pageBreakBefore w:val="0"/>
        <w:widowControl w:val="0"/>
        <w:spacing w:line="360" w:lineRule="auto"/>
        <w:rPr>
          <w:sz w:val="18"/>
          <w:szCs w:val="18"/>
        </w:rPr>
      </w:pPr>
      <w:r w:rsidDel="00000000" w:rsidR="00000000" w:rsidRPr="00000000">
        <w:rPr>
          <w:sz w:val="18"/>
          <w:szCs w:val="18"/>
          <w:rtl w:val="0"/>
        </w:rPr>
        <w:t xml:space="preserve">The Spin2 compiler contains a stealthy debugging program that can be automatically downloaded with your application. It uses the last 16 KB of RAM plus a few bytes for each Spin2 DEBUG statement and one instruction for each PASM DEBUG statement. You can place DEBUG() statements in your application which contain output commands that will serially transmit the state of variables and equations as your application runs. Each time a DEBUG statement is encountered during execution, the debugging program is invoked and it outputs the message for that statement. There is also a single-stepping PASM debugger which can be invoked via plain DEBUG statements which do not contain any parameters within parentheses. </w:t>
      </w:r>
      <w:r w:rsidDel="00000000" w:rsidR="00000000" w:rsidRPr="00000000">
        <w:rPr>
          <w:sz w:val="18"/>
          <w:szCs w:val="18"/>
          <w:rtl w:val="0"/>
        </w:rPr>
        <w:t xml:space="preserve">Debugging is initiated in PNut by adding the Ctrl key to the usual F10 to 'run' or F11 to 'program', or in PropellerTool by enabling Debug Mode with Ctrl+D then using F10 or F11 as is normal.</w:t>
      </w:r>
      <w:r w:rsidDel="00000000" w:rsidR="00000000" w:rsidRPr="00000000">
        <w:rPr>
          <w:sz w:val="18"/>
          <w:szCs w:val="18"/>
          <w:rtl w:val="0"/>
        </w:rPr>
        <w:t xml:space="preserve"> This compiles your application with all the DEBUG statements, adds the debugging program to the download, and then brings up the DEBUG Output window which begins receiving messages at the start of your application.</w:t>
      </w:r>
    </w:p>
    <w:p w:rsidR="00000000" w:rsidDel="00000000" w:rsidP="00000000" w:rsidRDefault="00000000" w:rsidRPr="00000000" w14:paraId="00000C11">
      <w:pPr>
        <w:pStyle w:val="Heading2"/>
        <w:pageBreakBefore w:val="0"/>
        <w:widowControl w:val="0"/>
        <w:spacing w:line="360" w:lineRule="auto"/>
        <w:rPr/>
      </w:pPr>
      <w:bookmarkStart w:colFirst="0" w:colLast="0" w:name="_p3xfi3lfug14" w:id="53"/>
      <w:bookmarkEnd w:id="53"/>
      <w:r w:rsidDel="00000000" w:rsidR="00000000" w:rsidRPr="00000000">
        <w:rPr>
          <w:rtl w:val="0"/>
        </w:rPr>
        <w:t xml:space="preserve">Things to know about the DEBUG system</w:t>
      </w:r>
    </w:p>
    <w:p w:rsidR="00000000" w:rsidDel="00000000" w:rsidP="00000000" w:rsidRDefault="00000000" w:rsidRPr="00000000" w14:paraId="00000C12">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To use the debugger, you must configure at least a 10 MHz clock derived from a crystal or external input. You cannot use RCFAST or RCSLOW.</w:t>
      </w:r>
    </w:p>
    <w:p w:rsidR="00000000" w:rsidDel="00000000" w:rsidP="00000000" w:rsidRDefault="00000000" w:rsidRPr="00000000" w14:paraId="00000C13">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The debugging program occupies the top 16 KB of hub RAM, remapped to $FC000..$FFFFF and write-protected. The hub RAM at $7C000..$7FFFF will no longer be available.</w:t>
      </w:r>
    </w:p>
    <w:p w:rsidR="00000000" w:rsidDel="00000000" w:rsidP="00000000" w:rsidRDefault="00000000" w:rsidRPr="00000000" w14:paraId="00000C14">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Data defining each DEBUG() statement is stored within the debugger image in the top 16 KB of RAM, minimizing impact on your application code.</w:t>
      </w:r>
    </w:p>
    <w:p w:rsidR="00000000" w:rsidDel="00000000" w:rsidP="00000000" w:rsidRDefault="00000000" w:rsidRPr="00000000" w14:paraId="00000C15">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In Spin2, each DEBUG statement adds three bytes, plus any code needed to reference variables and resolve run-time expressions used in the DEBUG() statement.</w:t>
      </w:r>
    </w:p>
    <w:p w:rsidR="00000000" w:rsidDel="00000000" w:rsidP="00000000" w:rsidRDefault="00000000" w:rsidRPr="00000000" w14:paraId="00000C16">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In PASM, each DEBUG statement adds one instruction (long).</w:t>
      </w:r>
    </w:p>
    <w:p w:rsidR="00000000" w:rsidDel="00000000" w:rsidP="00000000" w:rsidRDefault="00000000" w:rsidRPr="00000000" w14:paraId="00000C17">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statements are ignored by the compiler when not compiling for DEBUG mode, so you don't need to comment them out when debugging is not in use.</w:t>
      </w:r>
    </w:p>
    <w:p w:rsidR="00000000" w:rsidDel="00000000" w:rsidP="00000000" w:rsidRDefault="00000000" w:rsidRPr="00000000" w14:paraId="00000C18">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If no DEBUG statements exist in your application, you will still get notification messages when cogs are started, if you are running the debugging program.</w:t>
      </w:r>
    </w:p>
    <w:p w:rsidR="00000000" w:rsidDel="00000000" w:rsidP="00000000" w:rsidRDefault="00000000" w:rsidRPr="00000000" w14:paraId="00000C19">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Debugging is invoked by holding CTRL (in PNut), or enabling debug with CTRL+D (in Propeller Tool), before the usual F9..F11 keys</w:t>
      </w:r>
      <w:r w:rsidDel="00000000" w:rsidR="00000000" w:rsidRPr="00000000">
        <w:rPr>
          <w:sz w:val="18"/>
          <w:szCs w:val="18"/>
          <w:rtl w:val="0"/>
        </w:rPr>
        <w:t xml:space="preserve">, to compile, download, and program to flash.</w:t>
      </w:r>
    </w:p>
    <w:p w:rsidR="00000000" w:rsidDel="00000000" w:rsidP="00000000" w:rsidRDefault="00000000" w:rsidRPr="00000000" w14:paraId="00000C1A">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During execution, as DEBUG() statements are encountered, text messages are sent out serially on </w:t>
      </w:r>
      <w:r w:rsidDel="00000000" w:rsidR="00000000" w:rsidRPr="00000000">
        <w:rPr>
          <w:sz w:val="18"/>
          <w:szCs w:val="18"/>
          <w:rtl w:val="0"/>
        </w:rPr>
        <w:t xml:space="preserve">P62</w:t>
      </w:r>
      <w:r w:rsidDel="00000000" w:rsidR="00000000" w:rsidRPr="00000000">
        <w:rPr>
          <w:sz w:val="18"/>
          <w:szCs w:val="18"/>
          <w:rtl w:val="0"/>
        </w:rPr>
        <w:t xml:space="preserve"> at 2 </w:t>
      </w:r>
      <w:r w:rsidDel="00000000" w:rsidR="00000000" w:rsidRPr="00000000">
        <w:rPr>
          <w:sz w:val="18"/>
          <w:szCs w:val="18"/>
          <w:rtl w:val="0"/>
        </w:rPr>
        <w:t xml:space="preserve">Mbaud</w:t>
      </w:r>
      <w:r w:rsidDel="00000000" w:rsidR="00000000" w:rsidRPr="00000000">
        <w:rPr>
          <w:sz w:val="18"/>
          <w:szCs w:val="18"/>
          <w:rtl w:val="0"/>
        </w:rPr>
        <w:t xml:space="preserve"> in 8-N-1 format.</w:t>
      </w:r>
    </w:p>
    <w:p w:rsidR="00000000" w:rsidDel="00000000" w:rsidP="00000000" w:rsidRDefault="00000000" w:rsidRPr="00000000" w14:paraId="00000C1B">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DEBUG() messages always start with "CogN  ", where N is the cog number, followed by two spaces, and they always end with CR+LF (new line).</w:t>
      </w:r>
    </w:p>
    <w:p w:rsidR="00000000" w:rsidDel="00000000" w:rsidP="00000000" w:rsidRDefault="00000000" w:rsidRPr="00000000" w14:paraId="00000C1C">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Up to 255 DEBUG() statements can exist within your application, since the BRK instruction is used to interrupt and select the particular DEBUG() statement definition.</w:t>
      </w:r>
    </w:p>
    <w:p w:rsidR="00000000" w:rsidDel="00000000" w:rsidP="00000000" w:rsidRDefault="00000000" w:rsidRPr="00000000" w14:paraId="00000C1D">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You can define several symbols to modify debugger behavior: DEBUG_COGS, DEBUG_DELAY, DEBUG_BAUD, DEBUG_PIN, DEBUG_TIMESTAMP, etc. See table.</w:t>
      </w:r>
    </w:p>
    <w:p w:rsidR="00000000" w:rsidDel="00000000" w:rsidP="00000000" w:rsidRDefault="00000000" w:rsidRPr="00000000" w14:paraId="00000C1E">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Each time a debug-enabled cog is started, a debug message is output to indicate the cog number, code address (</w:t>
      </w:r>
      <w:r w:rsidDel="00000000" w:rsidR="00000000" w:rsidRPr="00000000">
        <w:rPr>
          <w:sz w:val="18"/>
          <w:szCs w:val="18"/>
          <w:rtl w:val="0"/>
        </w:rPr>
        <w:t xml:space="preserve">PTRB</w:t>
      </w:r>
      <w:r w:rsidDel="00000000" w:rsidR="00000000" w:rsidRPr="00000000">
        <w:rPr>
          <w:sz w:val="18"/>
          <w:szCs w:val="18"/>
          <w:rtl w:val="0"/>
        </w:rPr>
        <w:t xml:space="preserve">), parameter (PTRA), and 'load' or 'jump' mode.</w:t>
      </w:r>
    </w:p>
    <w:p w:rsidR="00000000" w:rsidDel="00000000" w:rsidP="00000000" w:rsidRDefault="00000000" w:rsidRPr="00000000" w14:paraId="00000C1F">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For Spin2, DEBUG() statements can output expression and variable values, hub byte/word/long arrays, and register arrays.</w:t>
      </w:r>
    </w:p>
    <w:p w:rsidR="00000000" w:rsidDel="00000000" w:rsidP="00000000" w:rsidRDefault="00000000" w:rsidRPr="00000000" w14:paraId="00000C20">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For PASM, DEBUG() statements can output register values/arrays, hub byte/word/long arrays, C/Z flags, and constants. PASM syntax is used: implied register or #immediate.</w:t>
      </w:r>
    </w:p>
    <w:p w:rsidR="00000000" w:rsidDel="00000000" w:rsidP="00000000" w:rsidRDefault="00000000" w:rsidRPr="00000000" w14:paraId="00000C21">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output data can be displayed as floating-point, decimal, hex, or binary, and sized to byte, word, long, or auto. Hub character strings are also supported.</w:t>
      </w:r>
    </w:p>
    <w:p w:rsidR="00000000" w:rsidDel="00000000" w:rsidP="00000000" w:rsidRDefault="00000000" w:rsidRPr="00000000" w14:paraId="00000C22">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output commands show both the source and value: "DEBUG(UHEX(x))" might output "x = $ABC".</w:t>
      </w:r>
    </w:p>
    <w:p w:rsidR="00000000" w:rsidDel="00000000" w:rsidP="00000000" w:rsidRDefault="00000000" w:rsidRPr="00000000" w14:paraId="00000C23">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DEBUG() commands which output data can have multiple sets of parameters, separated by commas: SDEC(x,y,z) and LSTR(ptr1,size1,ptr2,size2)</w:t>
      </w:r>
    </w:p>
    <w:p w:rsidR="00000000" w:rsidDel="00000000" w:rsidP="00000000" w:rsidRDefault="00000000" w:rsidRPr="00000000" w14:paraId="00000C24">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Commas are automatically output between data: "DEBUG(UHEX_BYTE(d,e,f), SDEC(g))" might output "d = $45, e = $67, f = $89, g = -1_024".</w:t>
      </w:r>
    </w:p>
    <w:p w:rsidR="00000000" w:rsidDel="00000000" w:rsidP="00000000" w:rsidRDefault="00000000" w:rsidRPr="00000000" w14:paraId="00000C25">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All DEBUG() output commands have alternate versions, ending in "_" which output only the value: DEBUG(UHEX_BYTE_(d,e,f)) might output "$45, $67, $89".</w:t>
      </w:r>
    </w:p>
    <w:p w:rsidR="00000000" w:rsidDel="00000000" w:rsidP="00000000" w:rsidRDefault="00000000" w:rsidRPr="00000000" w14:paraId="00000C26">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statements can contain comma-separated strings and characters, aside from commands: DEBUG(</w:t>
      </w:r>
      <w:r w:rsidDel="00000000" w:rsidR="00000000" w:rsidRPr="00000000">
        <w:rPr>
          <w:rFonts w:ascii="Consolas" w:cs="Consolas" w:eastAsia="Consolas" w:hAnsi="Consolas"/>
          <w:sz w:val="18"/>
          <w:szCs w:val="18"/>
          <w:rtl w:val="0"/>
        </w:rPr>
        <w:t xml:space="preserve">"We got here! Oh, </w:t>
      </w:r>
      <w:r w:rsidDel="00000000" w:rsidR="00000000" w:rsidRPr="00000000">
        <w:rPr>
          <w:rFonts w:ascii="Consolas" w:cs="Consolas" w:eastAsia="Consolas" w:hAnsi="Consolas"/>
          <w:sz w:val="18"/>
          <w:szCs w:val="18"/>
          <w:rtl w:val="0"/>
        </w:rPr>
        <w:t xml:space="preserve">Nooooo</w:t>
      </w:r>
      <w:r w:rsidDel="00000000" w:rsidR="00000000" w:rsidRPr="00000000">
        <w:rPr>
          <w:rFonts w:ascii="Consolas" w:cs="Consolas" w:eastAsia="Consolas" w:hAnsi="Consolas"/>
          <w:sz w:val="18"/>
          <w:szCs w:val="18"/>
          <w:rtl w:val="0"/>
        </w:rPr>
        <w:t xml:space="preserve">...", 13, 13)</w:t>
      </w:r>
      <w:r w:rsidDel="00000000" w:rsidR="00000000" w:rsidRPr="00000000">
        <w:rPr>
          <w:rtl w:val="0"/>
        </w:rPr>
      </w:r>
    </w:p>
    <w:p w:rsidR="00000000" w:rsidDel="00000000" w:rsidP="00000000" w:rsidRDefault="00000000" w:rsidRPr="00000000" w14:paraId="00000C27">
      <w:pPr>
        <w:pageBreakBefore w:val="0"/>
        <w:widowControl w:val="0"/>
        <w:numPr>
          <w:ilvl w:val="0"/>
          <w:numId w:val="39"/>
        </w:numPr>
        <w:spacing w:line="360" w:lineRule="auto"/>
        <w:ind w:left="720" w:hanging="360"/>
        <w:rPr>
          <w:sz w:val="18"/>
          <w:szCs w:val="18"/>
        </w:rPr>
      </w:pPr>
      <w:r w:rsidDel="00000000" w:rsidR="00000000" w:rsidRPr="00000000">
        <w:rPr>
          <w:sz w:val="18"/>
          <w:szCs w:val="18"/>
          <w:rtl w:val="0"/>
        </w:rPr>
        <w:t xml:space="preserve">DEBUG() statements may contain IF() and </w:t>
      </w:r>
      <w:r w:rsidDel="00000000" w:rsidR="00000000" w:rsidRPr="00000000">
        <w:rPr>
          <w:sz w:val="18"/>
          <w:szCs w:val="18"/>
          <w:rtl w:val="0"/>
        </w:rPr>
        <w:t xml:space="preserve">IFNOT</w:t>
      </w:r>
      <w:r w:rsidDel="00000000" w:rsidR="00000000" w:rsidRPr="00000000">
        <w:rPr>
          <w:sz w:val="18"/>
          <w:szCs w:val="18"/>
          <w:rtl w:val="0"/>
        </w:rPr>
        <w:t xml:space="preserve">() commands to gate further output within the statement. An initial IF/</w:t>
      </w:r>
      <w:r w:rsidDel="00000000" w:rsidR="00000000" w:rsidRPr="00000000">
        <w:rPr>
          <w:sz w:val="18"/>
          <w:szCs w:val="18"/>
          <w:rtl w:val="0"/>
        </w:rPr>
        <w:t xml:space="preserve">IFNOT</w:t>
      </w:r>
      <w:r w:rsidDel="00000000" w:rsidR="00000000" w:rsidRPr="00000000">
        <w:rPr>
          <w:sz w:val="18"/>
          <w:szCs w:val="18"/>
          <w:rtl w:val="0"/>
        </w:rPr>
        <w:t xml:space="preserve"> will gate the entire message.</w:t>
      </w:r>
    </w:p>
    <w:p w:rsidR="00000000" w:rsidDel="00000000" w:rsidP="00000000" w:rsidRDefault="00000000" w:rsidRPr="00000000" w14:paraId="00000C28">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statements may contain a final DLY(milliseconds) command to slow down a cog's messaging, since messages may stream at the rate of</w:t>
      </w:r>
      <w:r w:rsidDel="00000000" w:rsidR="00000000" w:rsidRPr="00000000">
        <w:rPr>
          <w:sz w:val="18"/>
          <w:szCs w:val="18"/>
          <w:rtl w:val="0"/>
        </w:rPr>
        <w:t xml:space="preserve"> ~</w:t>
      </w:r>
      <w:r w:rsidDel="00000000" w:rsidR="00000000" w:rsidRPr="00000000">
        <w:rPr>
          <w:sz w:val="18"/>
          <w:szCs w:val="18"/>
          <w:rtl w:val="0"/>
        </w:rPr>
        <w:t xml:space="preserve">10,000 per second.</w:t>
      </w:r>
    </w:p>
    <w:p w:rsidR="00000000" w:rsidDel="00000000" w:rsidP="00000000" w:rsidRDefault="00000000" w:rsidRPr="00000000" w14:paraId="00000C29">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statements may contain PC_KEY() and PC_MOUSE() commands to get the state of the host's keyboard and mouse into DEBUG() Displays.</w:t>
      </w:r>
    </w:p>
    <w:p w:rsidR="00000000" w:rsidDel="00000000" w:rsidP="00000000" w:rsidRDefault="00000000" w:rsidRPr="00000000" w14:paraId="00000C2A">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serial output can be redirected to a different pin, at a different baud rate, for displaying/logging elsewhere.</w:t>
      </w:r>
    </w:p>
    <w:p w:rsidR="00000000" w:rsidDel="00000000" w:rsidP="00000000" w:rsidRDefault="00000000" w:rsidRPr="00000000" w14:paraId="00000C2B">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DEBUG without parentheses will invoke that cog's PASM-level debugger, from either Spin2 or PASM. There is no limit on the number of plain DEBUG commands.</w:t>
      </w:r>
    </w:p>
    <w:p w:rsidR="00000000" w:rsidDel="00000000" w:rsidP="00000000" w:rsidRDefault="00000000" w:rsidRPr="00000000" w14:paraId="00000C2C">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By defining either the DEBUG_COGINIT or DEBUG_MAIN symbol, the PASM-level debugger will be started automatically for each cog upon its COGINIT.</w:t>
      </w:r>
    </w:p>
    <w:p w:rsidR="00000000" w:rsidDel="00000000" w:rsidP="00000000" w:rsidRDefault="00000000" w:rsidRPr="00000000" w14:paraId="00000C2D">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LOCK[15] is allocated by the debugger and used among all cogs during their debug interrupts </w:t>
      </w:r>
      <w:r w:rsidDel="00000000" w:rsidR="00000000" w:rsidRPr="00000000">
        <w:rPr>
          <w:sz w:val="18"/>
          <w:szCs w:val="18"/>
          <w:rtl w:val="0"/>
        </w:rPr>
        <w:t xml:space="preserve">to time-share </w:t>
      </w:r>
      <w:r w:rsidDel="00000000" w:rsidR="00000000" w:rsidRPr="00000000">
        <w:rPr>
          <w:sz w:val="18"/>
          <w:szCs w:val="18"/>
          <w:rtl w:val="0"/>
        </w:rPr>
        <w:t xml:space="preserve">the DEBUG serial TX and RX pins, as well as some RAM.</w:t>
      </w:r>
    </w:p>
    <w:p w:rsidR="00000000" w:rsidDel="00000000" w:rsidP="00000000" w:rsidRDefault="00000000" w:rsidRPr="00000000" w14:paraId="00000C2E">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P63 is configured in long-repository mode and holds the clock frequency value between debug interrupts. It must be updated when the clock frequency is altered.</w:t>
      </w:r>
    </w:p>
    <w:p w:rsidR="00000000" w:rsidDel="00000000" w:rsidP="00000000" w:rsidRDefault="00000000" w:rsidRPr="00000000" w14:paraId="00000C2F">
      <w:pPr>
        <w:pageBreakBefore w:val="0"/>
        <w:widowControl w:val="0"/>
        <w:numPr>
          <w:ilvl w:val="0"/>
          <w:numId w:val="39"/>
        </w:numPr>
        <w:spacing w:line="360" w:lineRule="auto"/>
        <w:ind w:left="720" w:hanging="360"/>
        <w:rPr>
          <w:sz w:val="18"/>
          <w:szCs w:val="18"/>
          <w:u w:val="none"/>
        </w:rPr>
      </w:pPr>
      <w:r w:rsidDel="00000000" w:rsidR="00000000" w:rsidRPr="00000000">
        <w:rPr>
          <w:sz w:val="18"/>
          <w:szCs w:val="18"/>
          <w:rtl w:val="0"/>
        </w:rPr>
        <w:t xml:space="preserve">Command-line supports DEBUG-only mode: PNut -debug {CommPort if not 1} {BaudRate if not 2_000_000}</w:t>
      </w:r>
    </w:p>
    <w:p w:rsidR="00000000" w:rsidDel="00000000" w:rsidP="00000000" w:rsidRDefault="00000000" w:rsidRPr="00000000" w14:paraId="00000C30">
      <w:pPr>
        <w:pStyle w:val="Heading2"/>
        <w:pageBreakBefore w:val="0"/>
        <w:widowControl w:val="0"/>
        <w:spacing w:line="360" w:lineRule="auto"/>
        <w:rPr/>
      </w:pPr>
      <w:bookmarkStart w:colFirst="0" w:colLast="0" w:name="_ux6ogs9jso39" w:id="54"/>
      <w:bookmarkEnd w:id="54"/>
      <w:r w:rsidDel="00000000" w:rsidR="00000000" w:rsidRPr="00000000">
        <w:rPr>
          <w:rtl w:val="0"/>
        </w:rPr>
      </w:r>
    </w:p>
    <w:p w:rsidR="00000000" w:rsidDel="00000000" w:rsidP="00000000" w:rsidRDefault="00000000" w:rsidRPr="00000000" w14:paraId="00000C31">
      <w:pPr>
        <w:pStyle w:val="Heading2"/>
        <w:pageBreakBefore w:val="0"/>
        <w:widowControl w:val="0"/>
        <w:spacing w:line="360" w:lineRule="auto"/>
        <w:rPr/>
      </w:pPr>
      <w:bookmarkStart w:colFirst="0" w:colLast="0" w:name="_hfr77jheab33" w:id="55"/>
      <w:bookmarkEnd w:id="55"/>
      <w:r w:rsidDel="00000000" w:rsidR="00000000" w:rsidRPr="00000000">
        <w:rPr>
          <w:rtl w:val="0"/>
        </w:rPr>
        <w:t xml:space="preserve">Commands for use within DEBUG() statements</w:t>
      </w:r>
    </w:p>
    <w:p w:rsidR="00000000" w:rsidDel="00000000" w:rsidP="00000000" w:rsidRDefault="00000000" w:rsidRPr="00000000" w14:paraId="00000C32">
      <w:pPr>
        <w:pageBreakBefore w:val="0"/>
        <w:rPr>
          <w:sz w:val="18"/>
          <w:szCs w:val="18"/>
        </w:rPr>
      </w:pPr>
      <w:r w:rsidDel="00000000" w:rsidR="00000000" w:rsidRPr="00000000">
        <w:rPr>
          <w:rtl w:val="0"/>
        </w:rPr>
      </w:r>
    </w:p>
    <w:tbl>
      <w:tblPr>
        <w:tblStyle w:val="Table42"/>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800"/>
        <w:tblGridChange w:id="0">
          <w:tblGrid>
            <w:gridCol w:w="3600"/>
            <w:gridCol w:w="108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3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Conditionals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34">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pageBreakBefore w:val="0"/>
              <w:widowControl w:val="0"/>
              <w:spacing w:line="240" w:lineRule="auto"/>
              <w:rPr>
                <w:sz w:val="18"/>
                <w:szCs w:val="18"/>
              </w:rPr>
            </w:pPr>
            <w:r w:rsidDel="00000000" w:rsidR="00000000" w:rsidRPr="00000000">
              <w:rPr>
                <w:sz w:val="18"/>
                <w:szCs w:val="18"/>
                <w:rtl w:val="0"/>
              </w:rPr>
              <w:t xml:space="preserve">If condition &lt;&gt; 0 then continue at the next command within the DEBUG() statement, else skip all remaining commands and output CR+LF. If used as the first command in the DEBUG() statement, IF will gate ALL output for the statement, including the "CogN  "+CR+LF. This way, DEBUG() messages can be entirely suppressed, so that you can filter what is 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IFNOT(condition)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pageBreakBefore w:val="0"/>
              <w:widowControl w:val="0"/>
              <w:spacing w:line="240" w:lineRule="auto"/>
              <w:rPr>
                <w:sz w:val="18"/>
                <w:szCs w:val="18"/>
              </w:rPr>
            </w:pPr>
            <w:r w:rsidDel="00000000" w:rsidR="00000000" w:rsidRPr="00000000">
              <w:rPr>
                <w:sz w:val="18"/>
                <w:szCs w:val="18"/>
                <w:rtl w:val="0"/>
              </w:rPr>
              <w:t xml:space="preserve">If condition = 0 then continue at the next command within the DEBUG() statement, else skip all remaining commands and output CR+LF. If used as the first command in the DEBUG() statement, </w:t>
            </w:r>
            <w:r w:rsidDel="00000000" w:rsidR="00000000" w:rsidRPr="00000000">
              <w:rPr>
                <w:sz w:val="18"/>
                <w:szCs w:val="18"/>
                <w:rtl w:val="0"/>
              </w:rPr>
              <w:t xml:space="preserve">IFNOT</w:t>
            </w:r>
            <w:r w:rsidDel="00000000" w:rsidR="00000000" w:rsidRPr="00000000">
              <w:rPr>
                <w:sz w:val="18"/>
                <w:szCs w:val="18"/>
                <w:rtl w:val="0"/>
              </w:rPr>
              <w:t xml:space="preserve"> will gate ALL output for the statement, including the "CogN  "+CR+LF. This way, DEBUG() messages can be entirely suppressed, so that you can filter what is important.</w:t>
            </w:r>
          </w:p>
        </w:tc>
      </w:tr>
    </w:tbl>
    <w:p w:rsidR="00000000" w:rsidDel="00000000" w:rsidP="00000000" w:rsidRDefault="00000000" w:rsidRPr="00000000" w14:paraId="00000C39">
      <w:pPr>
        <w:pStyle w:val="Heading1"/>
        <w:widowControl w:val="0"/>
        <w:spacing w:before="0" w:line="240" w:lineRule="auto"/>
        <w:rPr>
          <w:sz w:val="36"/>
          <w:szCs w:val="36"/>
        </w:rPr>
      </w:pPr>
      <w:bookmarkStart w:colFirst="0" w:colLast="0" w:name="_oi0umyo3mrox" w:id="56"/>
      <w:bookmarkEnd w:id="56"/>
      <w:r w:rsidDel="00000000" w:rsidR="00000000" w:rsidRPr="00000000">
        <w:rPr>
          <w:rtl w:val="0"/>
        </w:rPr>
      </w:r>
    </w:p>
    <w:tbl>
      <w:tblPr>
        <w:tblStyle w:val="Table43"/>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4320"/>
        <w:gridCol w:w="6480"/>
        <w:tblGridChange w:id="0">
          <w:tblGrid>
            <w:gridCol w:w="3600"/>
            <w:gridCol w:w="4320"/>
            <w:gridCol w:w="64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Boolean</w:t>
            </w:r>
            <w:r w:rsidDel="00000000" w:rsidR="00000000" w:rsidRPr="00000000">
              <w:rPr>
                <w:b w:val="1"/>
                <w:sz w:val="18"/>
                <w:szCs w:val="18"/>
                <w:rtl w:val="0"/>
              </w:rPr>
              <w:t xml:space="preserve"> Output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jc w:val="center"/>
              <w:rPr>
                <w:b w:val="1"/>
                <w:sz w:val="18"/>
                <w:szCs w:val="18"/>
              </w:rPr>
            </w:pPr>
            <w:r w:rsidDel="00000000" w:rsidR="00000000" w:rsidRPr="00000000">
              <w:rPr>
                <w:b w:val="1"/>
                <w:sz w:val="18"/>
                <w:szCs w:val="1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BOOL(value)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sz w:val="18"/>
                <w:szCs w:val="18"/>
              </w:rPr>
            </w:pPr>
            <w:r w:rsidDel="00000000" w:rsidR="00000000" w:rsidRPr="00000000">
              <w:rPr>
                <w:sz w:val="18"/>
                <w:szCs w:val="18"/>
                <w:rtl w:val="0"/>
              </w:rPr>
              <w:t xml:space="preserve">Output "TRUE" if value is not 0 or "FALSE" if 0.</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TRUE / FALSE</w:t>
            </w:r>
          </w:p>
        </w:tc>
      </w:tr>
    </w:tbl>
    <w:p w:rsidR="00000000" w:rsidDel="00000000" w:rsidP="00000000" w:rsidRDefault="00000000" w:rsidRPr="00000000" w14:paraId="00000C40">
      <w:pPr>
        <w:pStyle w:val="Heading1"/>
        <w:widowControl w:val="0"/>
        <w:spacing w:before="0" w:line="240" w:lineRule="auto"/>
        <w:rPr>
          <w:sz w:val="36"/>
          <w:szCs w:val="36"/>
        </w:rPr>
      </w:pPr>
      <w:bookmarkStart w:colFirst="0" w:colLast="0" w:name="_ck5ynoaw6143" w:id="57"/>
      <w:bookmarkEnd w:id="57"/>
      <w:r w:rsidDel="00000000" w:rsidR="00000000" w:rsidRPr="00000000">
        <w:rPr>
          <w:rtl w:val="0"/>
        </w:rPr>
      </w:r>
    </w:p>
    <w:tbl>
      <w:tblPr>
        <w:tblStyle w:val="Table44"/>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4320"/>
        <w:gridCol w:w="6480"/>
        <w:tblGridChange w:id="0">
          <w:tblGrid>
            <w:gridCol w:w="3600"/>
            <w:gridCol w:w="4320"/>
            <w:gridCol w:w="64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4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String Output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42">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43">
            <w:pPr>
              <w:pageBreakBefore w:val="0"/>
              <w:widowControl w:val="0"/>
              <w:spacing w:line="240" w:lineRule="auto"/>
              <w:jc w:val="center"/>
              <w:rPr>
                <w:b w:val="1"/>
                <w:sz w:val="18"/>
                <w:szCs w:val="18"/>
              </w:rPr>
            </w:pPr>
            <w:r w:rsidDel="00000000" w:rsidR="00000000" w:rsidRPr="00000000">
              <w:rPr>
                <w:b w:val="1"/>
                <w:sz w:val="18"/>
                <w:szCs w:val="1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ZSTR(hub_pointer)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pageBreakBefore w:val="0"/>
              <w:widowControl w:val="0"/>
              <w:spacing w:line="240" w:lineRule="auto"/>
              <w:rPr>
                <w:sz w:val="18"/>
                <w:szCs w:val="18"/>
              </w:rPr>
            </w:pPr>
            <w:r w:rsidDel="00000000" w:rsidR="00000000" w:rsidRPr="00000000">
              <w:rPr>
                <w:sz w:val="18"/>
                <w:szCs w:val="18"/>
                <w:rtl w:val="0"/>
              </w:rPr>
              <w:t xml:space="preserve">Output zero-terminated string at hub_pointer.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"Hello!"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LSTR(hub_pointer,size)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pageBreakBefore w:val="0"/>
              <w:widowControl w:val="0"/>
              <w:spacing w:line="240" w:lineRule="auto"/>
              <w:rPr>
                <w:sz w:val="18"/>
                <w:szCs w:val="18"/>
              </w:rPr>
            </w:pPr>
            <w:r w:rsidDel="00000000" w:rsidR="00000000" w:rsidRPr="00000000">
              <w:rPr>
                <w:sz w:val="18"/>
                <w:szCs w:val="18"/>
                <w:rtl w:val="0"/>
              </w:rPr>
              <w:t xml:space="preserve">Output 'size' characters of string at hub_pointer.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"Goodbye."</w:t>
            </w:r>
          </w:p>
        </w:tc>
      </w:tr>
    </w:tbl>
    <w:p w:rsidR="00000000" w:rsidDel="00000000" w:rsidP="00000000" w:rsidRDefault="00000000" w:rsidRPr="00000000" w14:paraId="00000C4A">
      <w:pPr>
        <w:pStyle w:val="Heading1"/>
        <w:widowControl w:val="0"/>
        <w:spacing w:before="0" w:line="240" w:lineRule="auto"/>
        <w:rPr>
          <w:sz w:val="36"/>
          <w:szCs w:val="36"/>
        </w:rPr>
      </w:pPr>
      <w:bookmarkStart w:colFirst="0" w:colLast="0" w:name="_z42kbc2g0cl7" w:id="58"/>
      <w:bookmarkEnd w:id="58"/>
      <w:r w:rsidDel="00000000" w:rsidR="00000000" w:rsidRPr="00000000">
        <w:rPr>
          <w:rtl w:val="0"/>
        </w:rPr>
      </w:r>
    </w:p>
    <w:tbl>
      <w:tblPr>
        <w:tblStyle w:val="Table45"/>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4320"/>
        <w:gridCol w:w="3240"/>
        <w:gridCol w:w="3240"/>
        <w:tblGridChange w:id="0">
          <w:tblGrid>
            <w:gridCol w:w="3600"/>
            <w:gridCol w:w="4320"/>
            <w:gridCol w:w="3240"/>
            <w:gridCol w:w="32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Floating-Point</w:t>
            </w:r>
            <w:r w:rsidDel="00000000" w:rsidR="00000000" w:rsidRPr="00000000">
              <w:rPr>
                <w:b w:val="1"/>
                <w:sz w:val="18"/>
                <w:szCs w:val="18"/>
                <w:rtl w:val="0"/>
              </w:rPr>
              <w:t xml:space="preserve"> Output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FDEC(value)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sz w:val="18"/>
                <w:szCs w:val="18"/>
              </w:rPr>
            </w:pPr>
            <w:r w:rsidDel="00000000" w:rsidR="00000000" w:rsidRPr="00000000">
              <w:rPr>
                <w:sz w:val="18"/>
                <w:szCs w:val="18"/>
                <w:rtl w:val="0"/>
              </w:rPr>
              <w:t xml:space="preserve">Output floating-point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FDEC_REG_ARRAY(reg_pointer,size)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sz w:val="18"/>
                <w:szCs w:val="18"/>
              </w:rPr>
            </w:pPr>
            <w:r w:rsidDel="00000000" w:rsidR="00000000" w:rsidRPr="00000000">
              <w:rPr>
                <w:sz w:val="18"/>
                <w:szCs w:val="18"/>
                <w:rtl w:val="0"/>
              </w:rPr>
              <w:t xml:space="preserve">Output register array as floating-point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FDEC_ARRAY(hub_pointer,size)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sz w:val="18"/>
                <w:szCs w:val="18"/>
              </w:rPr>
            </w:pPr>
            <w:r w:rsidDel="00000000" w:rsidR="00000000" w:rsidRPr="00000000">
              <w:rPr>
                <w:sz w:val="18"/>
                <w:szCs w:val="18"/>
                <w:rtl w:val="0"/>
              </w:rPr>
              <w:t xml:space="preserve">Output hub long array as floating-point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3.4e+38</w:t>
            </w:r>
          </w:p>
        </w:tc>
      </w:tr>
    </w:tbl>
    <w:p w:rsidR="00000000" w:rsidDel="00000000" w:rsidP="00000000" w:rsidRDefault="00000000" w:rsidRPr="00000000" w14:paraId="00000C5B">
      <w:pPr>
        <w:pStyle w:val="Heading1"/>
        <w:pageBreakBefore w:val="0"/>
        <w:widowControl w:val="0"/>
        <w:spacing w:before="0" w:lineRule="auto"/>
        <w:rPr>
          <w:sz w:val="36"/>
          <w:szCs w:val="36"/>
        </w:rPr>
      </w:pPr>
      <w:bookmarkStart w:colFirst="0" w:colLast="0" w:name="_6vms4bpadk08" w:id="59"/>
      <w:bookmarkEnd w:id="59"/>
      <w:r w:rsidDel="00000000" w:rsidR="00000000" w:rsidRPr="00000000">
        <w:rPr>
          <w:rtl w:val="0"/>
        </w:rPr>
      </w:r>
    </w:p>
    <w:tbl>
      <w:tblPr>
        <w:tblStyle w:val="Table46"/>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4320"/>
        <w:gridCol w:w="3240"/>
        <w:gridCol w:w="3240"/>
        <w:tblGridChange w:id="0">
          <w:tblGrid>
            <w:gridCol w:w="3600"/>
            <w:gridCol w:w="4320"/>
            <w:gridCol w:w="3240"/>
            <w:gridCol w:w="32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5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Decimal Output, unsigned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5D">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5E">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5F">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pageBreakBefore w:val="0"/>
              <w:widowControl w:val="0"/>
              <w:spacing w:line="240" w:lineRule="auto"/>
              <w:rPr>
                <w:sz w:val="18"/>
                <w:szCs w:val="18"/>
              </w:rPr>
            </w:pPr>
            <w:r w:rsidDel="00000000" w:rsidR="00000000" w:rsidRPr="00000000">
              <w:rPr>
                <w:sz w:val="18"/>
                <w:szCs w:val="18"/>
                <w:rtl w:val="0"/>
              </w:rPr>
              <w:t xml:space="preserve">Output unsigned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4_294_967_295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pageBreakBefore w:val="0"/>
              <w:widowControl w:val="0"/>
              <w:spacing w:line="240" w:lineRule="auto"/>
              <w:rPr>
                <w:sz w:val="18"/>
                <w:szCs w:val="18"/>
              </w:rPr>
            </w:pPr>
            <w:r w:rsidDel="00000000" w:rsidR="00000000" w:rsidRPr="00000000">
              <w:rPr>
                <w:sz w:val="18"/>
                <w:szCs w:val="18"/>
                <w:rtl w:val="0"/>
              </w:rPr>
              <w:t xml:space="preserve">Output byte-size unsigned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pageBreakBefore w:val="0"/>
              <w:widowControl w:val="0"/>
              <w:spacing w:line="240" w:lineRule="auto"/>
              <w:rPr>
                <w:sz w:val="18"/>
                <w:szCs w:val="18"/>
              </w:rPr>
            </w:pPr>
            <w:r w:rsidDel="00000000" w:rsidR="00000000" w:rsidRPr="00000000">
              <w:rPr>
                <w:sz w:val="18"/>
                <w:szCs w:val="18"/>
                <w:rtl w:val="0"/>
              </w:rPr>
              <w:t xml:space="preserve">Output word-size unsigned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65_535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pageBreakBefore w:val="0"/>
              <w:widowControl w:val="0"/>
              <w:spacing w:line="240" w:lineRule="auto"/>
              <w:rPr>
                <w:sz w:val="18"/>
                <w:szCs w:val="18"/>
              </w:rPr>
            </w:pPr>
            <w:r w:rsidDel="00000000" w:rsidR="00000000" w:rsidRPr="00000000">
              <w:rPr>
                <w:sz w:val="18"/>
                <w:szCs w:val="18"/>
                <w:rtl w:val="0"/>
              </w:rPr>
              <w:t xml:space="preserve">Output long-size unsigned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4_294_967_295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UDEC_REG_ARRAY(</w:t>
            </w:r>
            <w:r w:rsidDel="00000000" w:rsidR="00000000" w:rsidRPr="00000000">
              <w:rPr>
                <w:rFonts w:ascii="Consolas" w:cs="Consolas" w:eastAsia="Consolas" w:hAnsi="Consolas"/>
                <w:sz w:val="18"/>
                <w:szCs w:val="18"/>
                <w:rtl w:val="0"/>
              </w:rPr>
              <w:t xml:space="preserve">reg_pointer,size</w:t>
            </w:r>
            <w:r w:rsidDel="00000000" w:rsidR="00000000" w:rsidRPr="00000000">
              <w:rPr>
                <w:rFonts w:ascii="Consolas" w:cs="Consolas" w:eastAsia="Consolas" w:hAnsi="Consolas"/>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pageBreakBefore w:val="0"/>
              <w:widowControl w:val="0"/>
              <w:spacing w:line="240" w:lineRule="auto"/>
              <w:rPr>
                <w:sz w:val="18"/>
                <w:szCs w:val="18"/>
              </w:rPr>
            </w:pPr>
            <w:r w:rsidDel="00000000" w:rsidR="00000000" w:rsidRPr="00000000">
              <w:rPr>
                <w:sz w:val="18"/>
                <w:szCs w:val="18"/>
                <w:rtl w:val="0"/>
              </w:rPr>
              <w:t xml:space="preserve">Output register array as unsigned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4_294_967_295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pageBreakBefore w:val="0"/>
              <w:widowControl w:val="0"/>
              <w:spacing w:line="240" w:lineRule="auto"/>
              <w:rPr>
                <w:sz w:val="18"/>
                <w:szCs w:val="18"/>
              </w:rPr>
            </w:pPr>
            <w:r w:rsidDel="00000000" w:rsidR="00000000" w:rsidRPr="00000000">
              <w:rPr>
                <w:sz w:val="18"/>
                <w:szCs w:val="18"/>
                <w:rtl w:val="0"/>
              </w:rPr>
              <w:t xml:space="preserve">Output hub byte array as unsigned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pageBreakBefore w:val="0"/>
              <w:widowControl w:val="0"/>
              <w:spacing w:line="240" w:lineRule="auto"/>
              <w:rPr>
                <w:sz w:val="18"/>
                <w:szCs w:val="18"/>
              </w:rPr>
            </w:pPr>
            <w:r w:rsidDel="00000000" w:rsidR="00000000" w:rsidRPr="00000000">
              <w:rPr>
                <w:sz w:val="18"/>
                <w:szCs w:val="18"/>
                <w:rtl w:val="0"/>
              </w:rPr>
              <w:t xml:space="preserve">Output hub word array as unsigned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65_535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UDEC_LONG_ARRAY(hub_pointer,size)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pageBreakBefore w:val="0"/>
              <w:widowControl w:val="0"/>
              <w:spacing w:line="240" w:lineRule="auto"/>
              <w:rPr>
                <w:sz w:val="18"/>
                <w:szCs w:val="18"/>
              </w:rPr>
            </w:pPr>
            <w:r w:rsidDel="00000000" w:rsidR="00000000" w:rsidRPr="00000000">
              <w:rPr>
                <w:sz w:val="18"/>
                <w:szCs w:val="18"/>
                <w:rtl w:val="0"/>
              </w:rPr>
              <w:t xml:space="preserve">Output hub long array as unsigned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4_294_967_295</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8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Decimal Output, 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81">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2">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3">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pageBreakBefore w:val="0"/>
              <w:widowControl w:val="0"/>
              <w:spacing w:line="240" w:lineRule="auto"/>
              <w:rPr>
                <w:sz w:val="18"/>
                <w:szCs w:val="18"/>
              </w:rPr>
            </w:pPr>
            <w:r w:rsidDel="00000000" w:rsidR="00000000" w:rsidRPr="00000000">
              <w:rPr>
                <w:sz w:val="18"/>
                <w:szCs w:val="18"/>
                <w:rtl w:val="0"/>
              </w:rPr>
              <w:t xml:space="preserve">Output 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-2_147_483_648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2_147_483_647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pageBreakBefore w:val="0"/>
              <w:widowControl w:val="0"/>
              <w:spacing w:line="240" w:lineRule="auto"/>
              <w:rPr>
                <w:sz w:val="18"/>
                <w:szCs w:val="18"/>
              </w:rPr>
            </w:pPr>
            <w:r w:rsidDel="00000000" w:rsidR="00000000" w:rsidRPr="00000000">
              <w:rPr>
                <w:sz w:val="18"/>
                <w:szCs w:val="18"/>
                <w:rtl w:val="0"/>
              </w:rPr>
              <w:t xml:space="preserve">Output byte-size 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pageBreakBefore w:val="0"/>
              <w:widowControl w:val="0"/>
              <w:spacing w:line="240" w:lineRule="auto"/>
              <w:rPr>
                <w:sz w:val="18"/>
                <w:szCs w:val="18"/>
              </w:rPr>
            </w:pPr>
            <w:r w:rsidDel="00000000" w:rsidR="00000000" w:rsidRPr="00000000">
              <w:rPr>
                <w:sz w:val="18"/>
                <w:szCs w:val="18"/>
                <w:rtl w:val="0"/>
              </w:rPr>
              <w:t xml:space="preserve">Output word-size 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-32_768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32_767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pageBreakBefore w:val="0"/>
              <w:widowControl w:val="0"/>
              <w:spacing w:line="240" w:lineRule="auto"/>
              <w:rPr>
                <w:sz w:val="18"/>
                <w:szCs w:val="18"/>
              </w:rPr>
            </w:pPr>
            <w:r w:rsidDel="00000000" w:rsidR="00000000" w:rsidRPr="00000000">
              <w:rPr>
                <w:sz w:val="18"/>
                <w:szCs w:val="18"/>
                <w:rtl w:val="0"/>
              </w:rPr>
              <w:t xml:space="preserve">Output long-size signed decimal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-2_147_483_648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2_147_483_647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pageBreakBefore w:val="0"/>
              <w:widowControl w:val="0"/>
              <w:spacing w:line="240" w:lineRule="auto"/>
              <w:rPr>
                <w:sz w:val="18"/>
                <w:szCs w:val="18"/>
              </w:rPr>
            </w:pPr>
            <w:r w:rsidDel="00000000" w:rsidR="00000000" w:rsidRPr="00000000">
              <w:rPr>
                <w:sz w:val="18"/>
                <w:szCs w:val="18"/>
                <w:rtl w:val="0"/>
              </w:rPr>
              <w:t xml:space="preserve">Output register array as 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-2_147_483_648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2_147_483_647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pageBreakBefore w:val="0"/>
              <w:widowControl w:val="0"/>
              <w:spacing w:line="240" w:lineRule="auto"/>
              <w:rPr>
                <w:sz w:val="18"/>
                <w:szCs w:val="18"/>
              </w:rPr>
            </w:pPr>
            <w:r w:rsidDel="00000000" w:rsidR="00000000" w:rsidRPr="00000000">
              <w:rPr>
                <w:sz w:val="18"/>
                <w:szCs w:val="18"/>
                <w:rtl w:val="0"/>
              </w:rPr>
              <w:t xml:space="preserve">Output hub byte array as 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pageBreakBefore w:val="0"/>
              <w:widowControl w:val="0"/>
              <w:spacing w:line="240" w:lineRule="auto"/>
              <w:rPr>
                <w:sz w:val="18"/>
                <w:szCs w:val="18"/>
              </w:rPr>
            </w:pPr>
            <w:r w:rsidDel="00000000" w:rsidR="00000000" w:rsidRPr="00000000">
              <w:rPr>
                <w:sz w:val="18"/>
                <w:szCs w:val="18"/>
                <w:rtl w:val="0"/>
              </w:rPr>
              <w:t xml:space="preserve">Output hub word array as 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-32_768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32_767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SDEC_LONG_ARRAY(hub_pointer,size)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pageBreakBefore w:val="0"/>
              <w:widowControl w:val="0"/>
              <w:spacing w:line="240" w:lineRule="auto"/>
              <w:rPr>
                <w:sz w:val="18"/>
                <w:szCs w:val="18"/>
              </w:rPr>
            </w:pPr>
            <w:r w:rsidDel="00000000" w:rsidR="00000000" w:rsidRPr="00000000">
              <w:rPr>
                <w:sz w:val="18"/>
                <w:szCs w:val="18"/>
                <w:rtl w:val="0"/>
              </w:rPr>
              <w:t xml:space="preserve">Output hub long array as signed decimal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-2_147_483_648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2_147_483_647</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A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Hexadecimal Output, unsigned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A5">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A6">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A7">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pageBreakBefore w:val="0"/>
              <w:widowControl w:val="0"/>
              <w:spacing w:line="240" w:lineRule="auto"/>
              <w:rPr>
                <w:sz w:val="18"/>
                <w:szCs w:val="18"/>
              </w:rPr>
            </w:pPr>
            <w:r w:rsidDel="00000000" w:rsidR="00000000" w:rsidRPr="00000000">
              <w:rPr>
                <w:sz w:val="18"/>
                <w:szCs w:val="18"/>
                <w:rtl w:val="0"/>
              </w:rPr>
              <w:t xml:space="preserve">Output auto-size unsigned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pageBreakBefore w:val="0"/>
              <w:widowControl w:val="0"/>
              <w:spacing w:line="240" w:lineRule="auto"/>
              <w:rPr>
                <w:sz w:val="18"/>
                <w:szCs w:val="18"/>
              </w:rPr>
            </w:pPr>
            <w:r w:rsidDel="00000000" w:rsidR="00000000" w:rsidRPr="00000000">
              <w:rPr>
                <w:sz w:val="18"/>
                <w:szCs w:val="18"/>
                <w:rtl w:val="0"/>
              </w:rPr>
              <w:t xml:space="preserve">Output byte-size unsigned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pageBreakBefore w:val="0"/>
              <w:widowControl w:val="0"/>
              <w:spacing w:line="240" w:lineRule="auto"/>
              <w:rPr>
                <w:sz w:val="18"/>
                <w:szCs w:val="18"/>
              </w:rPr>
            </w:pPr>
            <w:r w:rsidDel="00000000" w:rsidR="00000000" w:rsidRPr="00000000">
              <w:rPr>
                <w:sz w:val="18"/>
                <w:szCs w:val="18"/>
                <w:rtl w:val="0"/>
              </w:rPr>
              <w:t xml:space="preserve">Output word-size unsigned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pageBreakBefore w:val="0"/>
              <w:widowControl w:val="0"/>
              <w:spacing w:line="240" w:lineRule="auto"/>
              <w:rPr>
                <w:sz w:val="18"/>
                <w:szCs w:val="18"/>
              </w:rPr>
            </w:pPr>
            <w:r w:rsidDel="00000000" w:rsidR="00000000" w:rsidRPr="00000000">
              <w:rPr>
                <w:sz w:val="18"/>
                <w:szCs w:val="18"/>
                <w:rtl w:val="0"/>
              </w:rPr>
              <w:t xml:space="preserve">Output long-size unsigned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pageBreakBefore w:val="0"/>
              <w:widowControl w:val="0"/>
              <w:spacing w:line="240" w:lineRule="auto"/>
              <w:rPr>
                <w:sz w:val="18"/>
                <w:szCs w:val="18"/>
              </w:rPr>
            </w:pPr>
            <w:r w:rsidDel="00000000" w:rsidR="00000000" w:rsidRPr="00000000">
              <w:rPr>
                <w:sz w:val="18"/>
                <w:szCs w:val="18"/>
                <w:rtl w:val="0"/>
              </w:rPr>
              <w:t xml:space="preserve">Output register array as unsigned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pageBreakBefore w:val="0"/>
              <w:widowControl w:val="0"/>
              <w:spacing w:line="240" w:lineRule="auto"/>
              <w:rPr>
                <w:sz w:val="18"/>
                <w:szCs w:val="18"/>
              </w:rPr>
            </w:pPr>
            <w:r w:rsidDel="00000000" w:rsidR="00000000" w:rsidRPr="00000000">
              <w:rPr>
                <w:sz w:val="18"/>
                <w:szCs w:val="18"/>
                <w:rtl w:val="0"/>
              </w:rPr>
              <w:t xml:space="preserve">Output hub byte array as unsigned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pageBreakBefore w:val="0"/>
              <w:widowControl w:val="0"/>
              <w:spacing w:line="240" w:lineRule="auto"/>
              <w:rPr>
                <w:sz w:val="18"/>
                <w:szCs w:val="18"/>
              </w:rPr>
            </w:pPr>
            <w:r w:rsidDel="00000000" w:rsidR="00000000" w:rsidRPr="00000000">
              <w:rPr>
                <w:sz w:val="18"/>
                <w:szCs w:val="18"/>
                <w:rtl w:val="0"/>
              </w:rPr>
              <w:t xml:space="preserve">Output hub word array as unsigned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UHEX_LONG_ARRAY(hub_pointer,size)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pageBreakBefore w:val="0"/>
              <w:widowControl w:val="0"/>
              <w:spacing w:line="240" w:lineRule="auto"/>
              <w:rPr>
                <w:sz w:val="18"/>
                <w:szCs w:val="18"/>
              </w:rPr>
            </w:pPr>
            <w:r w:rsidDel="00000000" w:rsidR="00000000" w:rsidRPr="00000000">
              <w:rPr>
                <w:sz w:val="18"/>
                <w:szCs w:val="18"/>
                <w:rtl w:val="0"/>
              </w:rPr>
              <w:t xml:space="preserve">Output hub long array as unsigned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$FFFF_FFFF</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C8">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Hexadecimal Output, 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C9">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A">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B">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pageBreakBefore w:val="0"/>
              <w:widowControl w:val="0"/>
              <w:spacing w:line="240" w:lineRule="auto"/>
              <w:rPr>
                <w:sz w:val="18"/>
                <w:szCs w:val="18"/>
              </w:rPr>
            </w:pPr>
            <w:r w:rsidDel="00000000" w:rsidR="00000000" w:rsidRPr="00000000">
              <w:rPr>
                <w:sz w:val="18"/>
                <w:szCs w:val="18"/>
                <w:rtl w:val="0"/>
              </w:rPr>
              <w:t xml:space="preserve">Output auto-size 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pageBreakBefore w:val="0"/>
              <w:widowControl w:val="0"/>
              <w:spacing w:line="240" w:lineRule="auto"/>
              <w:rPr>
                <w:sz w:val="18"/>
                <w:szCs w:val="18"/>
              </w:rPr>
            </w:pPr>
            <w:r w:rsidDel="00000000" w:rsidR="00000000" w:rsidRPr="00000000">
              <w:rPr>
                <w:sz w:val="18"/>
                <w:szCs w:val="18"/>
                <w:rtl w:val="0"/>
              </w:rPr>
              <w:t xml:space="preserve">Output byte-size 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pageBreakBefore w:val="0"/>
              <w:widowControl w:val="0"/>
              <w:spacing w:line="240" w:lineRule="auto"/>
              <w:rPr>
                <w:sz w:val="18"/>
                <w:szCs w:val="18"/>
              </w:rPr>
            </w:pPr>
            <w:r w:rsidDel="00000000" w:rsidR="00000000" w:rsidRPr="00000000">
              <w:rPr>
                <w:sz w:val="18"/>
                <w:szCs w:val="18"/>
                <w:rtl w:val="0"/>
              </w:rPr>
              <w:t xml:space="preserve">Output word-size 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pageBreakBefore w:val="0"/>
              <w:widowControl w:val="0"/>
              <w:spacing w:line="240" w:lineRule="auto"/>
              <w:rPr>
                <w:sz w:val="18"/>
                <w:szCs w:val="18"/>
              </w:rPr>
            </w:pPr>
            <w:r w:rsidDel="00000000" w:rsidR="00000000" w:rsidRPr="00000000">
              <w:rPr>
                <w:sz w:val="18"/>
                <w:szCs w:val="18"/>
                <w:rtl w:val="0"/>
              </w:rPr>
              <w:t xml:space="preserve">Output long-size signed hex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pageBreakBefore w:val="0"/>
              <w:widowControl w:val="0"/>
              <w:spacing w:line="240" w:lineRule="auto"/>
              <w:rPr>
                <w:sz w:val="18"/>
                <w:szCs w:val="18"/>
              </w:rPr>
            </w:pPr>
            <w:r w:rsidDel="00000000" w:rsidR="00000000" w:rsidRPr="00000000">
              <w:rPr>
                <w:sz w:val="18"/>
                <w:szCs w:val="18"/>
                <w:rtl w:val="0"/>
              </w:rPr>
              <w:t xml:space="preserve">Output register array as 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pageBreakBefore w:val="0"/>
              <w:widowControl w:val="0"/>
              <w:spacing w:line="240" w:lineRule="auto"/>
              <w:rPr>
                <w:sz w:val="18"/>
                <w:szCs w:val="18"/>
              </w:rPr>
            </w:pPr>
            <w:r w:rsidDel="00000000" w:rsidR="00000000" w:rsidRPr="00000000">
              <w:rPr>
                <w:sz w:val="18"/>
                <w:szCs w:val="18"/>
                <w:rtl w:val="0"/>
              </w:rPr>
              <w:t xml:space="preserve">Output hub byte array as 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pageBreakBefore w:val="0"/>
              <w:widowControl w:val="0"/>
              <w:spacing w:line="240" w:lineRule="auto"/>
              <w:rPr>
                <w:sz w:val="18"/>
                <w:szCs w:val="18"/>
              </w:rPr>
            </w:pPr>
            <w:r w:rsidDel="00000000" w:rsidR="00000000" w:rsidRPr="00000000">
              <w:rPr>
                <w:sz w:val="18"/>
                <w:szCs w:val="18"/>
                <w:rtl w:val="0"/>
              </w:rPr>
              <w:t xml:space="preserve">Output hub word array as 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SHEX_LONG_ARRAY(hub_pointer,size)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pageBreakBefore w:val="0"/>
              <w:widowControl w:val="0"/>
              <w:spacing w:line="240" w:lineRule="auto"/>
              <w:rPr>
                <w:sz w:val="18"/>
                <w:szCs w:val="18"/>
              </w:rPr>
            </w:pPr>
            <w:r w:rsidDel="00000000" w:rsidR="00000000" w:rsidRPr="00000000">
              <w:rPr>
                <w:sz w:val="18"/>
                <w:szCs w:val="18"/>
                <w:rtl w:val="0"/>
              </w:rPr>
              <w:t xml:space="preserve">Output hub long array as signed hex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$7FFF_FFFF</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E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Binary Output, unsigned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CED">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EE">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EF">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pageBreakBefore w:val="0"/>
              <w:widowControl w:val="0"/>
              <w:spacing w:line="240" w:lineRule="auto"/>
              <w:rPr>
                <w:sz w:val="18"/>
                <w:szCs w:val="18"/>
              </w:rPr>
            </w:pPr>
            <w:r w:rsidDel="00000000" w:rsidR="00000000" w:rsidRPr="00000000">
              <w:rPr>
                <w:sz w:val="18"/>
                <w:szCs w:val="18"/>
                <w:rtl w:val="0"/>
              </w:rPr>
              <w:t xml:space="preserve">Output auto-size unsigned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pageBreakBefore w:val="0"/>
              <w:widowControl w:val="0"/>
              <w:spacing w:line="240" w:lineRule="auto"/>
              <w:rPr>
                <w:sz w:val="18"/>
                <w:szCs w:val="18"/>
              </w:rPr>
            </w:pPr>
            <w:r w:rsidDel="00000000" w:rsidR="00000000" w:rsidRPr="00000000">
              <w:rPr>
                <w:sz w:val="18"/>
                <w:szCs w:val="18"/>
                <w:rtl w:val="0"/>
              </w:rPr>
              <w:t xml:space="preserve">Output byte-size unsigned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pageBreakBefore w:val="0"/>
              <w:widowControl w:val="0"/>
              <w:spacing w:line="240" w:lineRule="auto"/>
              <w:rPr>
                <w:sz w:val="18"/>
                <w:szCs w:val="18"/>
              </w:rPr>
            </w:pPr>
            <w:r w:rsidDel="00000000" w:rsidR="00000000" w:rsidRPr="00000000">
              <w:rPr>
                <w:sz w:val="18"/>
                <w:szCs w:val="18"/>
                <w:rtl w:val="0"/>
              </w:rPr>
              <w:t xml:space="preserve">Output word-size unsigned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pageBreakBefore w:val="0"/>
              <w:widowControl w:val="0"/>
              <w:spacing w:line="240" w:lineRule="auto"/>
              <w:rPr>
                <w:sz w:val="18"/>
                <w:szCs w:val="18"/>
              </w:rPr>
            </w:pPr>
            <w:r w:rsidDel="00000000" w:rsidR="00000000" w:rsidRPr="00000000">
              <w:rPr>
                <w:sz w:val="18"/>
                <w:szCs w:val="18"/>
                <w:rtl w:val="0"/>
              </w:rPr>
              <w:t xml:space="preserve">Output long-size unsigned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pageBreakBefore w:val="0"/>
              <w:widowControl w:val="0"/>
              <w:spacing w:line="240" w:lineRule="auto"/>
              <w:rPr>
                <w:sz w:val="18"/>
                <w:szCs w:val="18"/>
              </w:rPr>
            </w:pPr>
            <w:r w:rsidDel="00000000" w:rsidR="00000000" w:rsidRPr="00000000">
              <w:rPr>
                <w:sz w:val="18"/>
                <w:szCs w:val="18"/>
                <w:rtl w:val="0"/>
              </w:rPr>
              <w:t xml:space="preserve">Output register array as unsigned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pageBreakBefore w:val="0"/>
              <w:widowControl w:val="0"/>
              <w:spacing w:line="240" w:lineRule="auto"/>
              <w:rPr>
                <w:sz w:val="18"/>
                <w:szCs w:val="18"/>
              </w:rPr>
            </w:pPr>
            <w:r w:rsidDel="00000000" w:rsidR="00000000" w:rsidRPr="00000000">
              <w:rPr>
                <w:sz w:val="18"/>
                <w:szCs w:val="18"/>
                <w:rtl w:val="0"/>
              </w:rPr>
              <w:t xml:space="preserve">Output hub byte array as unsigned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pageBreakBefore w:val="0"/>
              <w:widowControl w:val="0"/>
              <w:spacing w:line="240" w:lineRule="auto"/>
              <w:rPr>
                <w:sz w:val="18"/>
                <w:szCs w:val="18"/>
              </w:rPr>
            </w:pPr>
            <w:r w:rsidDel="00000000" w:rsidR="00000000" w:rsidRPr="00000000">
              <w:rPr>
                <w:sz w:val="18"/>
                <w:szCs w:val="18"/>
                <w:rtl w:val="0"/>
              </w:rPr>
              <w:t xml:space="preserve">Output hub word array as unsigned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UBIN_LONG_ARRAY(hub_pointer,size)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pageBreakBefore w:val="0"/>
              <w:widowControl w:val="0"/>
              <w:spacing w:line="240" w:lineRule="auto"/>
              <w:rPr>
                <w:sz w:val="18"/>
                <w:szCs w:val="18"/>
              </w:rPr>
            </w:pPr>
            <w:r w:rsidDel="00000000" w:rsidR="00000000" w:rsidRPr="00000000">
              <w:rPr>
                <w:sz w:val="18"/>
                <w:szCs w:val="18"/>
                <w:rtl w:val="0"/>
              </w:rPr>
              <w:t xml:space="preserve">Output hub long array as unsigned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%11111111_11111111_11111111_11111111</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1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Binary Output, signed *</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D11">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12">
            <w:pPr>
              <w:pageBreakBefore w:val="0"/>
              <w:widowControl w:val="0"/>
              <w:spacing w:line="240" w:lineRule="auto"/>
              <w:jc w:val="center"/>
              <w:rPr>
                <w:b w:val="1"/>
                <w:sz w:val="18"/>
                <w:szCs w:val="18"/>
              </w:rPr>
            </w:pPr>
            <w:r w:rsidDel="00000000" w:rsidR="00000000" w:rsidRPr="00000000">
              <w:rPr>
                <w:b w:val="1"/>
                <w:sz w:val="18"/>
                <w:szCs w:val="18"/>
                <w:rtl w:val="0"/>
              </w:rPr>
              <w:t xml:space="preserve">Min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13">
            <w:pPr>
              <w:pageBreakBefore w:val="0"/>
              <w:widowControl w:val="0"/>
              <w:spacing w:line="240" w:lineRule="auto"/>
              <w:jc w:val="center"/>
              <w:rPr>
                <w:b w:val="1"/>
                <w:sz w:val="18"/>
                <w:szCs w:val="18"/>
              </w:rPr>
            </w:pPr>
            <w:r w:rsidDel="00000000" w:rsidR="00000000" w:rsidRPr="00000000">
              <w:rPr>
                <w:b w:val="1"/>
                <w:sz w:val="18"/>
                <w:szCs w:val="18"/>
                <w:rtl w:val="0"/>
              </w:rPr>
              <w:t xml:space="preserve">Max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pageBreakBefore w:val="0"/>
              <w:widowControl w:val="0"/>
              <w:spacing w:line="240" w:lineRule="auto"/>
              <w:rPr>
                <w:sz w:val="18"/>
                <w:szCs w:val="18"/>
              </w:rPr>
            </w:pPr>
            <w:r w:rsidDel="00000000" w:rsidR="00000000" w:rsidRPr="00000000">
              <w:rPr>
                <w:sz w:val="18"/>
                <w:szCs w:val="18"/>
                <w:rtl w:val="0"/>
              </w:rPr>
              <w:t xml:space="preserve">Output auto-size 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SBIN_BYTE(value)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pageBreakBefore w:val="0"/>
              <w:widowControl w:val="0"/>
              <w:spacing w:line="240" w:lineRule="auto"/>
              <w:rPr>
                <w:sz w:val="18"/>
                <w:szCs w:val="18"/>
              </w:rPr>
            </w:pPr>
            <w:r w:rsidDel="00000000" w:rsidR="00000000" w:rsidRPr="00000000">
              <w:rPr>
                <w:sz w:val="18"/>
                <w:szCs w:val="18"/>
                <w:rtl w:val="0"/>
              </w:rPr>
              <w:t xml:space="preserve">Output byte-size 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SBIN_WORD(value)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pageBreakBefore w:val="0"/>
              <w:widowControl w:val="0"/>
              <w:spacing w:line="240" w:lineRule="auto"/>
              <w:rPr>
                <w:sz w:val="18"/>
                <w:szCs w:val="18"/>
              </w:rPr>
            </w:pPr>
            <w:r w:rsidDel="00000000" w:rsidR="00000000" w:rsidRPr="00000000">
              <w:rPr>
                <w:sz w:val="18"/>
                <w:szCs w:val="18"/>
                <w:rtl w:val="0"/>
              </w:rPr>
              <w:t xml:space="preserve">Output word-size 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SBIN_LONG(value)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pageBreakBefore w:val="0"/>
              <w:widowControl w:val="0"/>
              <w:spacing w:line="240" w:lineRule="auto"/>
              <w:rPr>
                <w:sz w:val="18"/>
                <w:szCs w:val="18"/>
              </w:rPr>
            </w:pPr>
            <w:r w:rsidDel="00000000" w:rsidR="00000000" w:rsidRPr="00000000">
              <w:rPr>
                <w:sz w:val="18"/>
                <w:szCs w:val="18"/>
                <w:rtl w:val="0"/>
              </w:rPr>
              <w:t xml:space="preserve">Output long-size signed binary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SBIN_REG_ARRAY(reg_pointer,size)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pageBreakBefore w:val="0"/>
              <w:widowControl w:val="0"/>
              <w:spacing w:line="240" w:lineRule="auto"/>
              <w:rPr>
                <w:sz w:val="18"/>
                <w:szCs w:val="18"/>
              </w:rPr>
            </w:pPr>
            <w:r w:rsidDel="00000000" w:rsidR="00000000" w:rsidRPr="00000000">
              <w:rPr>
                <w:sz w:val="18"/>
                <w:szCs w:val="18"/>
                <w:rtl w:val="0"/>
              </w:rPr>
              <w:t xml:space="preserve">Output register array as 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%01111111_11111111_11111111_11111111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SBIN_BYTE_ARRAY(hub_pointer,size)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pageBreakBefore w:val="0"/>
              <w:widowControl w:val="0"/>
              <w:spacing w:line="240" w:lineRule="auto"/>
              <w:rPr>
                <w:sz w:val="18"/>
                <w:szCs w:val="18"/>
              </w:rPr>
            </w:pPr>
            <w:r w:rsidDel="00000000" w:rsidR="00000000" w:rsidRPr="00000000">
              <w:rPr>
                <w:sz w:val="18"/>
                <w:szCs w:val="18"/>
                <w:rtl w:val="0"/>
              </w:rPr>
              <w:t xml:space="preserve">Output hub byte array as 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SBIN_WORD_ARRAY(hub_pointer,size)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pageBreakBefore w:val="0"/>
              <w:widowControl w:val="0"/>
              <w:spacing w:line="240" w:lineRule="auto"/>
              <w:rPr>
                <w:sz w:val="18"/>
                <w:szCs w:val="18"/>
              </w:rPr>
            </w:pPr>
            <w:r w:rsidDel="00000000" w:rsidR="00000000" w:rsidRPr="00000000">
              <w:rPr>
                <w:sz w:val="18"/>
                <w:szCs w:val="18"/>
                <w:rtl w:val="0"/>
              </w:rPr>
              <w:t xml:space="preserve">Output hub word array as 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%01111111_11111111</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SBIN_LONG_ARRAY(hub_pointer,size)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pageBreakBefore w:val="0"/>
              <w:widowControl w:val="0"/>
              <w:spacing w:line="240" w:lineRule="auto"/>
              <w:rPr>
                <w:sz w:val="18"/>
                <w:szCs w:val="18"/>
              </w:rPr>
            </w:pPr>
            <w:r w:rsidDel="00000000" w:rsidR="00000000" w:rsidRPr="00000000">
              <w:rPr>
                <w:sz w:val="18"/>
                <w:szCs w:val="18"/>
                <w:rtl w:val="0"/>
              </w:rPr>
              <w:t xml:space="preserve">Output hub long array as signed binary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-%10000000_00000000_00000000_00000000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pageBreakBefore w:val="0"/>
              <w:widowControl w:val="0"/>
              <w:spacing w:line="240" w:lineRule="auto"/>
              <w:jc w:val="center"/>
              <w:rPr>
                <w:rFonts w:ascii="Consolas" w:cs="Consolas" w:eastAsia="Consolas" w:hAnsi="Consolas"/>
                <w:sz w:val="14"/>
                <w:szCs w:val="14"/>
              </w:rPr>
            </w:pPr>
            <w:r w:rsidDel="00000000" w:rsidR="00000000" w:rsidRPr="00000000">
              <w:rPr>
                <w:rFonts w:ascii="Consolas" w:cs="Consolas" w:eastAsia="Consolas" w:hAnsi="Consolas"/>
                <w:sz w:val="14"/>
                <w:szCs w:val="14"/>
                <w:rtl w:val="0"/>
              </w:rPr>
              <w:t xml:space="preserve">%01111111_11111111_11111111_11111111</w:t>
            </w:r>
          </w:p>
        </w:tc>
      </w:tr>
    </w:tbl>
    <w:p w:rsidR="00000000" w:rsidDel="00000000" w:rsidP="00000000" w:rsidRDefault="00000000" w:rsidRPr="00000000" w14:paraId="00000D34">
      <w:pPr>
        <w:widowControl w:val="0"/>
        <w:spacing w:line="360"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These commands accept multiple parameters, or multiple sets of parameters. Alternate commands with the same names, but ending in "_", are also available for value-only output (i.e. BOOL_, ZSTR_, LSTR_, UDEC_).</w:t>
      </w:r>
    </w:p>
    <w:p w:rsidR="00000000" w:rsidDel="00000000" w:rsidP="00000000" w:rsidRDefault="00000000" w:rsidRPr="00000000" w14:paraId="00000D35">
      <w:pPr>
        <w:pStyle w:val="Heading1"/>
        <w:pageBreakBefore w:val="0"/>
        <w:widowControl w:val="0"/>
        <w:spacing w:before="0" w:lineRule="auto"/>
        <w:rPr>
          <w:sz w:val="36"/>
          <w:szCs w:val="36"/>
        </w:rPr>
      </w:pPr>
      <w:bookmarkStart w:colFirst="0" w:colLast="0" w:name="_bb9nqym9wenl" w:id="60"/>
      <w:bookmarkEnd w:id="60"/>
      <w:r w:rsidDel="00000000" w:rsidR="00000000" w:rsidRPr="00000000">
        <w:rPr>
          <w:rtl w:val="0"/>
        </w:rPr>
      </w:r>
    </w:p>
    <w:tbl>
      <w:tblPr>
        <w:tblStyle w:val="Table47"/>
        <w:tblW w:w="13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200"/>
        <w:tblGridChange w:id="0">
          <w:tblGrid>
            <w:gridCol w:w="3600"/>
            <w:gridCol w:w="102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3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Miscellaneous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D37">
            <w:pPr>
              <w:pageBreakBefore w:val="0"/>
              <w:widowControl w:val="0"/>
              <w:spacing w:line="240" w:lineRule="auto"/>
              <w:jc w:val="center"/>
              <w:rPr>
                <w:b w:val="1"/>
                <w:sz w:val="18"/>
                <w:szCs w:val="18"/>
              </w:rPr>
            </w:pPr>
            <w:r w:rsidDel="00000000" w:rsidR="00000000" w:rsidRPr="00000000">
              <w:rPr>
                <w:b w:val="1"/>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DLY(milliseconds)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pageBreakBefore w:val="0"/>
              <w:widowControl w:val="0"/>
              <w:spacing w:line="240" w:lineRule="auto"/>
              <w:rPr>
                <w:sz w:val="18"/>
                <w:szCs w:val="18"/>
              </w:rPr>
            </w:pPr>
            <w:r w:rsidDel="00000000" w:rsidR="00000000" w:rsidRPr="00000000">
              <w:rPr>
                <w:sz w:val="18"/>
                <w:szCs w:val="18"/>
                <w:rtl w:val="0"/>
              </w:rPr>
              <w:t xml:space="preserve">Delay for some milliseconds to slow down continuous message outputs for this cog. DLY is only allowed as the last command in a DEBUG() statement, since it releases LOCK[15] before the delay, permitting other cogs to capture LOCK[15] so that they may take control of the DEBUG() serial-transmit pin and output their own DEBUG()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PC_KEY(pointer_to_long)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rPr>
                <w:sz w:val="18"/>
                <w:szCs w:val="18"/>
              </w:rPr>
            </w:pPr>
            <w:r w:rsidDel="00000000" w:rsidR="00000000" w:rsidRPr="00000000">
              <w:rPr>
                <w:sz w:val="18"/>
                <w:szCs w:val="18"/>
                <w:rtl w:val="0"/>
              </w:rPr>
              <w:t xml:space="preserve">FOR USE IN GRAPHICAL DEBUG() DISPLAYS - Must be the last command in a DEBUG() statement.</w:t>
            </w:r>
          </w:p>
          <w:p w:rsidR="00000000" w:rsidDel="00000000" w:rsidP="00000000" w:rsidRDefault="00000000" w:rsidRPr="00000000" w14:paraId="00000D3C">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D3D">
            <w:pPr>
              <w:pageBreakBefore w:val="0"/>
              <w:widowControl w:val="0"/>
              <w:spacing w:line="240" w:lineRule="auto"/>
              <w:rPr>
                <w:sz w:val="18"/>
                <w:szCs w:val="18"/>
              </w:rPr>
            </w:pPr>
            <w:r w:rsidDel="00000000" w:rsidR="00000000" w:rsidRPr="00000000">
              <w:rPr>
                <w:sz w:val="18"/>
                <w:szCs w:val="18"/>
                <w:rtl w:val="0"/>
              </w:rPr>
              <w:t xml:space="preserve">Returns any new host-PC keypress that occurred within the last 100ms into a long inside the chip. The DEBUG() Display must have focus for keypresses to be noticed.</w:t>
            </w:r>
          </w:p>
          <w:p w:rsidR="00000000" w:rsidDel="00000000" w:rsidP="00000000" w:rsidRDefault="00000000" w:rsidRPr="00000000" w14:paraId="00000D3E">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D3F">
            <w:pPr>
              <w:pageBreakBefore w:val="0"/>
              <w:widowControl w:val="0"/>
              <w:spacing w:line="240" w:lineRule="auto"/>
              <w:rPr>
                <w:sz w:val="18"/>
                <w:szCs w:val="18"/>
              </w:rPr>
            </w:pPr>
            <w:r w:rsidDel="00000000" w:rsidR="00000000" w:rsidRPr="00000000">
              <w:rPr>
                <w:rFonts w:ascii="Consolas" w:cs="Consolas" w:eastAsia="Consolas" w:hAnsi="Consolas"/>
                <w:sz w:val="18"/>
                <w:szCs w:val="18"/>
                <w:rtl w:val="0"/>
              </w:rPr>
              <w:t xml:space="preserve">LONG key            'Key long which receives keypresses (0 if no keypress)</w:t>
            </w:r>
            <w:r w:rsidDel="00000000" w:rsidR="00000000" w:rsidRPr="00000000">
              <w:rPr>
                <w:rtl w:val="0"/>
              </w:rPr>
            </w:r>
          </w:p>
          <w:p w:rsidR="00000000" w:rsidDel="00000000" w:rsidP="00000000" w:rsidRDefault="00000000" w:rsidRPr="00000000" w14:paraId="00000D40">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D41">
            <w:pPr>
              <w:pageBreakBefore w:val="0"/>
              <w:widowControl w:val="0"/>
              <w:spacing w:line="240" w:lineRule="auto"/>
              <w:rPr>
                <w:sz w:val="18"/>
                <w:szCs w:val="18"/>
              </w:rPr>
            </w:pPr>
            <w:r w:rsidDel="00000000" w:rsidR="00000000" w:rsidRPr="00000000">
              <w:rPr>
                <w:sz w:val="18"/>
                <w:szCs w:val="18"/>
                <w:rtl w:val="0"/>
              </w:rPr>
              <w:t xml:space="preserve">0 = &lt;no keypress&gt;</w:t>
            </w:r>
          </w:p>
          <w:p w:rsidR="00000000" w:rsidDel="00000000" w:rsidP="00000000" w:rsidRDefault="00000000" w:rsidRPr="00000000" w14:paraId="00000D42">
            <w:pPr>
              <w:pageBreakBefore w:val="0"/>
              <w:widowControl w:val="0"/>
              <w:spacing w:line="240" w:lineRule="auto"/>
              <w:rPr>
                <w:sz w:val="18"/>
                <w:szCs w:val="18"/>
              </w:rPr>
            </w:pPr>
            <w:r w:rsidDel="00000000" w:rsidR="00000000" w:rsidRPr="00000000">
              <w:rPr>
                <w:sz w:val="18"/>
                <w:szCs w:val="18"/>
                <w:rtl w:val="0"/>
              </w:rPr>
              <w:t xml:space="preserve">1 = Left Arrow</w:t>
            </w:r>
          </w:p>
          <w:p w:rsidR="00000000" w:rsidDel="00000000" w:rsidP="00000000" w:rsidRDefault="00000000" w:rsidRPr="00000000" w14:paraId="00000D43">
            <w:pPr>
              <w:pageBreakBefore w:val="0"/>
              <w:widowControl w:val="0"/>
              <w:spacing w:line="240" w:lineRule="auto"/>
              <w:rPr>
                <w:sz w:val="18"/>
                <w:szCs w:val="18"/>
              </w:rPr>
            </w:pPr>
            <w:r w:rsidDel="00000000" w:rsidR="00000000" w:rsidRPr="00000000">
              <w:rPr>
                <w:sz w:val="18"/>
                <w:szCs w:val="18"/>
                <w:rtl w:val="0"/>
              </w:rPr>
              <w:t xml:space="preserve">2 = Right Arrow</w:t>
            </w:r>
          </w:p>
          <w:p w:rsidR="00000000" w:rsidDel="00000000" w:rsidP="00000000" w:rsidRDefault="00000000" w:rsidRPr="00000000" w14:paraId="00000D44">
            <w:pPr>
              <w:pageBreakBefore w:val="0"/>
              <w:widowControl w:val="0"/>
              <w:spacing w:line="240" w:lineRule="auto"/>
              <w:rPr>
                <w:sz w:val="18"/>
                <w:szCs w:val="18"/>
              </w:rPr>
            </w:pPr>
            <w:r w:rsidDel="00000000" w:rsidR="00000000" w:rsidRPr="00000000">
              <w:rPr>
                <w:sz w:val="18"/>
                <w:szCs w:val="18"/>
                <w:rtl w:val="0"/>
              </w:rPr>
              <w:t xml:space="preserve">3 = Up Arrow</w:t>
            </w:r>
          </w:p>
          <w:p w:rsidR="00000000" w:rsidDel="00000000" w:rsidP="00000000" w:rsidRDefault="00000000" w:rsidRPr="00000000" w14:paraId="00000D45">
            <w:pPr>
              <w:pageBreakBefore w:val="0"/>
              <w:widowControl w:val="0"/>
              <w:spacing w:line="240" w:lineRule="auto"/>
              <w:rPr>
                <w:sz w:val="18"/>
                <w:szCs w:val="18"/>
              </w:rPr>
            </w:pPr>
            <w:r w:rsidDel="00000000" w:rsidR="00000000" w:rsidRPr="00000000">
              <w:rPr>
                <w:sz w:val="18"/>
                <w:szCs w:val="18"/>
                <w:rtl w:val="0"/>
              </w:rPr>
              <w:t xml:space="preserve">4 = Down Arrow</w:t>
            </w:r>
          </w:p>
          <w:p w:rsidR="00000000" w:rsidDel="00000000" w:rsidP="00000000" w:rsidRDefault="00000000" w:rsidRPr="00000000" w14:paraId="00000D46">
            <w:pPr>
              <w:pageBreakBefore w:val="0"/>
              <w:widowControl w:val="0"/>
              <w:spacing w:line="240" w:lineRule="auto"/>
              <w:rPr>
                <w:sz w:val="18"/>
                <w:szCs w:val="18"/>
              </w:rPr>
            </w:pPr>
            <w:r w:rsidDel="00000000" w:rsidR="00000000" w:rsidRPr="00000000">
              <w:rPr>
                <w:sz w:val="18"/>
                <w:szCs w:val="18"/>
                <w:rtl w:val="0"/>
              </w:rPr>
              <w:t xml:space="preserve">5 = Home</w:t>
            </w:r>
          </w:p>
          <w:p w:rsidR="00000000" w:rsidDel="00000000" w:rsidP="00000000" w:rsidRDefault="00000000" w:rsidRPr="00000000" w14:paraId="00000D47">
            <w:pPr>
              <w:pageBreakBefore w:val="0"/>
              <w:widowControl w:val="0"/>
              <w:spacing w:line="240" w:lineRule="auto"/>
              <w:rPr>
                <w:sz w:val="18"/>
                <w:szCs w:val="18"/>
              </w:rPr>
            </w:pPr>
            <w:r w:rsidDel="00000000" w:rsidR="00000000" w:rsidRPr="00000000">
              <w:rPr>
                <w:sz w:val="18"/>
                <w:szCs w:val="18"/>
                <w:rtl w:val="0"/>
              </w:rPr>
              <w:t xml:space="preserve">6 = End</w:t>
            </w:r>
          </w:p>
          <w:p w:rsidR="00000000" w:rsidDel="00000000" w:rsidP="00000000" w:rsidRDefault="00000000" w:rsidRPr="00000000" w14:paraId="00000D48">
            <w:pPr>
              <w:pageBreakBefore w:val="0"/>
              <w:widowControl w:val="0"/>
              <w:spacing w:line="240" w:lineRule="auto"/>
              <w:rPr>
                <w:sz w:val="18"/>
                <w:szCs w:val="18"/>
              </w:rPr>
            </w:pPr>
            <w:r w:rsidDel="00000000" w:rsidR="00000000" w:rsidRPr="00000000">
              <w:rPr>
                <w:sz w:val="18"/>
                <w:szCs w:val="18"/>
                <w:rtl w:val="0"/>
              </w:rPr>
              <w:t xml:space="preserve">7 = Delete</w:t>
            </w:r>
          </w:p>
          <w:p w:rsidR="00000000" w:rsidDel="00000000" w:rsidP="00000000" w:rsidRDefault="00000000" w:rsidRPr="00000000" w14:paraId="00000D49">
            <w:pPr>
              <w:pageBreakBefore w:val="0"/>
              <w:widowControl w:val="0"/>
              <w:spacing w:line="240" w:lineRule="auto"/>
              <w:rPr>
                <w:sz w:val="18"/>
                <w:szCs w:val="18"/>
              </w:rPr>
            </w:pPr>
            <w:r w:rsidDel="00000000" w:rsidR="00000000" w:rsidRPr="00000000">
              <w:rPr>
                <w:sz w:val="18"/>
                <w:szCs w:val="18"/>
                <w:rtl w:val="0"/>
              </w:rPr>
              <w:t xml:space="preserve">8 = Backspace</w:t>
            </w:r>
          </w:p>
          <w:p w:rsidR="00000000" w:rsidDel="00000000" w:rsidP="00000000" w:rsidRDefault="00000000" w:rsidRPr="00000000" w14:paraId="00000D4A">
            <w:pPr>
              <w:pageBreakBefore w:val="0"/>
              <w:widowControl w:val="0"/>
              <w:spacing w:line="240" w:lineRule="auto"/>
              <w:rPr>
                <w:sz w:val="18"/>
                <w:szCs w:val="18"/>
              </w:rPr>
            </w:pPr>
            <w:r w:rsidDel="00000000" w:rsidR="00000000" w:rsidRPr="00000000">
              <w:rPr>
                <w:sz w:val="18"/>
                <w:szCs w:val="18"/>
                <w:rtl w:val="0"/>
              </w:rPr>
              <w:t xml:space="preserve">9 = Tab</w:t>
            </w:r>
          </w:p>
          <w:p w:rsidR="00000000" w:rsidDel="00000000" w:rsidP="00000000" w:rsidRDefault="00000000" w:rsidRPr="00000000" w14:paraId="00000D4B">
            <w:pPr>
              <w:pageBreakBefore w:val="0"/>
              <w:widowControl w:val="0"/>
              <w:spacing w:line="240" w:lineRule="auto"/>
              <w:rPr>
                <w:sz w:val="18"/>
                <w:szCs w:val="18"/>
              </w:rPr>
            </w:pPr>
            <w:r w:rsidDel="00000000" w:rsidR="00000000" w:rsidRPr="00000000">
              <w:rPr>
                <w:sz w:val="18"/>
                <w:szCs w:val="18"/>
                <w:rtl w:val="0"/>
              </w:rPr>
              <w:t xml:space="preserve">10 = Insert</w:t>
            </w:r>
          </w:p>
          <w:p w:rsidR="00000000" w:rsidDel="00000000" w:rsidP="00000000" w:rsidRDefault="00000000" w:rsidRPr="00000000" w14:paraId="00000D4C">
            <w:pPr>
              <w:pageBreakBefore w:val="0"/>
              <w:widowControl w:val="0"/>
              <w:spacing w:line="240" w:lineRule="auto"/>
              <w:rPr>
                <w:sz w:val="18"/>
                <w:szCs w:val="18"/>
              </w:rPr>
            </w:pPr>
            <w:r w:rsidDel="00000000" w:rsidR="00000000" w:rsidRPr="00000000">
              <w:rPr>
                <w:sz w:val="18"/>
                <w:szCs w:val="18"/>
                <w:rtl w:val="0"/>
              </w:rPr>
              <w:t xml:space="preserve">11 = Page Up</w:t>
            </w:r>
          </w:p>
          <w:p w:rsidR="00000000" w:rsidDel="00000000" w:rsidP="00000000" w:rsidRDefault="00000000" w:rsidRPr="00000000" w14:paraId="00000D4D">
            <w:pPr>
              <w:pageBreakBefore w:val="0"/>
              <w:widowControl w:val="0"/>
              <w:spacing w:line="240" w:lineRule="auto"/>
              <w:rPr>
                <w:sz w:val="18"/>
                <w:szCs w:val="18"/>
              </w:rPr>
            </w:pPr>
            <w:r w:rsidDel="00000000" w:rsidR="00000000" w:rsidRPr="00000000">
              <w:rPr>
                <w:sz w:val="18"/>
                <w:szCs w:val="18"/>
                <w:rtl w:val="0"/>
              </w:rPr>
              <w:t xml:space="preserve">12 = Page Down</w:t>
            </w:r>
          </w:p>
          <w:p w:rsidR="00000000" w:rsidDel="00000000" w:rsidP="00000000" w:rsidRDefault="00000000" w:rsidRPr="00000000" w14:paraId="00000D4E">
            <w:pPr>
              <w:pageBreakBefore w:val="0"/>
              <w:widowControl w:val="0"/>
              <w:spacing w:line="240" w:lineRule="auto"/>
              <w:rPr>
                <w:sz w:val="18"/>
                <w:szCs w:val="18"/>
              </w:rPr>
            </w:pPr>
            <w:r w:rsidDel="00000000" w:rsidR="00000000" w:rsidRPr="00000000">
              <w:rPr>
                <w:sz w:val="18"/>
                <w:szCs w:val="18"/>
                <w:rtl w:val="0"/>
              </w:rPr>
              <w:t xml:space="preserve">13 = Enter</w:t>
            </w:r>
          </w:p>
          <w:p w:rsidR="00000000" w:rsidDel="00000000" w:rsidP="00000000" w:rsidRDefault="00000000" w:rsidRPr="00000000" w14:paraId="00000D4F">
            <w:pPr>
              <w:pageBreakBefore w:val="0"/>
              <w:widowControl w:val="0"/>
              <w:spacing w:line="240" w:lineRule="auto"/>
              <w:rPr>
                <w:sz w:val="18"/>
                <w:szCs w:val="18"/>
              </w:rPr>
            </w:pPr>
            <w:r w:rsidDel="00000000" w:rsidR="00000000" w:rsidRPr="00000000">
              <w:rPr>
                <w:sz w:val="18"/>
                <w:szCs w:val="18"/>
                <w:rtl w:val="0"/>
              </w:rPr>
              <w:t xml:space="preserve">27 = Esc</w:t>
            </w:r>
          </w:p>
          <w:p w:rsidR="00000000" w:rsidDel="00000000" w:rsidP="00000000" w:rsidRDefault="00000000" w:rsidRPr="00000000" w14:paraId="00000D50">
            <w:pPr>
              <w:pageBreakBefore w:val="0"/>
              <w:widowControl w:val="0"/>
              <w:spacing w:line="240" w:lineRule="auto"/>
              <w:rPr>
                <w:sz w:val="18"/>
                <w:szCs w:val="18"/>
              </w:rPr>
            </w:pPr>
            <w:r w:rsidDel="00000000" w:rsidR="00000000" w:rsidRPr="00000000">
              <w:rPr>
                <w:sz w:val="18"/>
                <w:szCs w:val="18"/>
                <w:rtl w:val="0"/>
              </w:rPr>
              <w:t xml:space="preserve">32..126 = Space to "~", including all symbols, digits, and letters</w:t>
            </w:r>
          </w:p>
          <w:p w:rsidR="00000000" w:rsidDel="00000000" w:rsidP="00000000" w:rsidRDefault="00000000" w:rsidRPr="00000000" w14:paraId="00000D51">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D52">
            <w:pPr>
              <w:widowControl w:val="0"/>
              <w:spacing w:line="240" w:lineRule="auto"/>
              <w:rPr>
                <w:sz w:val="18"/>
                <w:szCs w:val="18"/>
              </w:rPr>
            </w:pPr>
            <w:r w:rsidDel="00000000" w:rsidR="00000000" w:rsidRPr="00000000">
              <w:rPr>
                <w:sz w:val="18"/>
                <w:szCs w:val="18"/>
                <w:rtl w:val="0"/>
              </w:rPr>
              <w:t xml:space="preserve">If used in Spin2 code, the long must be in the hub (use @key as the pointer).</w:t>
            </w:r>
          </w:p>
          <w:p w:rsidR="00000000" w:rsidDel="00000000" w:rsidP="00000000" w:rsidRDefault="00000000" w:rsidRPr="00000000" w14:paraId="00000D53">
            <w:pPr>
              <w:widowControl w:val="0"/>
              <w:spacing w:line="240" w:lineRule="auto"/>
              <w:rPr>
                <w:sz w:val="18"/>
                <w:szCs w:val="18"/>
              </w:rPr>
            </w:pPr>
            <w:r w:rsidDel="00000000" w:rsidR="00000000" w:rsidRPr="00000000">
              <w:rPr>
                <w:sz w:val="18"/>
                <w:szCs w:val="18"/>
                <w:rtl w:val="0"/>
              </w:rPr>
              <w:t xml:space="preserve">If used in PASM code, the long must be a cog register (use #key as the pointer).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PC_MOUSE(pointer_to_7_longs)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rPr>
                <w:sz w:val="18"/>
                <w:szCs w:val="18"/>
              </w:rPr>
            </w:pPr>
            <w:r w:rsidDel="00000000" w:rsidR="00000000" w:rsidRPr="00000000">
              <w:rPr>
                <w:sz w:val="18"/>
                <w:szCs w:val="18"/>
                <w:rtl w:val="0"/>
              </w:rPr>
              <w:t xml:space="preserve">FOR USE IN GRAPHICAL DEBUG() DISPLAYS - Must be the last command in a DEBUG() statement.</w:t>
            </w:r>
          </w:p>
          <w:p w:rsidR="00000000" w:rsidDel="00000000" w:rsidP="00000000" w:rsidRDefault="00000000" w:rsidRPr="00000000" w14:paraId="00000D5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D57">
            <w:pPr>
              <w:widowControl w:val="0"/>
              <w:spacing w:line="240" w:lineRule="auto"/>
              <w:rPr>
                <w:sz w:val="18"/>
                <w:szCs w:val="18"/>
              </w:rPr>
            </w:pPr>
            <w:r w:rsidDel="00000000" w:rsidR="00000000" w:rsidRPr="00000000">
              <w:rPr>
                <w:sz w:val="18"/>
                <w:szCs w:val="18"/>
                <w:rtl w:val="0"/>
              </w:rPr>
              <w:t xml:space="preserve">Returns the current host-PC mouse status into a 7-long structure inside the chip, arranged as follows:</w:t>
            </w:r>
          </w:p>
          <w:p w:rsidR="00000000" w:rsidDel="00000000" w:rsidP="00000000" w:rsidRDefault="00000000" w:rsidRPr="00000000" w14:paraId="00000D58">
            <w:pPr>
              <w:widowControl w:val="0"/>
              <w:spacing w:line="240" w:lineRule="auto"/>
              <w:rPr>
                <w:sz w:val="18"/>
                <w:szCs w:val="18"/>
              </w:rPr>
            </w:pPr>
            <w:r w:rsidDel="00000000" w:rsidR="00000000" w:rsidRPr="00000000">
              <w:rPr>
                <w:rtl w:val="0"/>
              </w:rPr>
            </w:r>
          </w:p>
          <w:p w:rsidR="00000000" w:rsidDel="00000000" w:rsidP="00000000" w:rsidRDefault="00000000" w:rsidRPr="00000000" w14:paraId="00000D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t>
            </w:r>
            <w:r w:rsidDel="00000000" w:rsidR="00000000" w:rsidRPr="00000000">
              <w:rPr>
                <w:rFonts w:ascii="Consolas" w:cs="Consolas" w:eastAsia="Consolas" w:hAnsi="Consolas"/>
                <w:sz w:val="18"/>
                <w:szCs w:val="18"/>
                <w:rtl w:val="0"/>
              </w:rPr>
              <w:t xml:space="preserve">xpos</w:t>
            </w:r>
            <w:r w:rsidDel="00000000" w:rsidR="00000000" w:rsidRPr="00000000">
              <w:rPr>
                <w:rFonts w:ascii="Consolas" w:cs="Consolas" w:eastAsia="Consolas" w:hAnsi="Consolas"/>
                <w:sz w:val="18"/>
                <w:szCs w:val="18"/>
                <w:rtl w:val="0"/>
              </w:rPr>
              <w:t xml:space="preserve">           'X position within the DEBUG Display (xpos&lt;0 and ypos&lt;0 if mouse is outside)</w:t>
            </w:r>
          </w:p>
          <w:p w:rsidR="00000000" w:rsidDel="00000000" w:rsidP="00000000" w:rsidRDefault="00000000" w:rsidRPr="00000000" w14:paraId="00000D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t>
            </w:r>
            <w:r w:rsidDel="00000000" w:rsidR="00000000" w:rsidRPr="00000000">
              <w:rPr>
                <w:rFonts w:ascii="Consolas" w:cs="Consolas" w:eastAsia="Consolas" w:hAnsi="Consolas"/>
                <w:sz w:val="18"/>
                <w:szCs w:val="18"/>
                <w:rtl w:val="0"/>
              </w:rPr>
              <w:t xml:space="preserve">ypos</w:t>
            </w:r>
            <w:r w:rsidDel="00000000" w:rsidR="00000000" w:rsidRPr="00000000">
              <w:rPr>
                <w:rFonts w:ascii="Consolas" w:cs="Consolas" w:eastAsia="Consolas" w:hAnsi="Consolas"/>
                <w:sz w:val="18"/>
                <w:szCs w:val="18"/>
                <w:rtl w:val="0"/>
              </w:rPr>
              <w:t xml:space="preserve">           'Y position within the DEBUG Display</w:t>
            </w:r>
          </w:p>
          <w:p w:rsidR="00000000" w:rsidDel="00000000" w:rsidP="00000000" w:rsidRDefault="00000000" w:rsidRPr="00000000" w14:paraId="00000D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wheeldelta     'Scroll-wheel delta, 0 or +/-1 if changed (the DEBUG Display must have focus)</w:t>
            </w:r>
          </w:p>
          <w:p w:rsidR="00000000" w:rsidDel="00000000" w:rsidP="00000000" w:rsidRDefault="00000000" w:rsidRPr="00000000" w14:paraId="00000D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t>
            </w:r>
            <w:r w:rsidDel="00000000" w:rsidR="00000000" w:rsidRPr="00000000">
              <w:rPr>
                <w:rFonts w:ascii="Consolas" w:cs="Consolas" w:eastAsia="Consolas" w:hAnsi="Consolas"/>
                <w:sz w:val="18"/>
                <w:szCs w:val="18"/>
                <w:rtl w:val="0"/>
              </w:rPr>
              <w:t xml:space="preserve">lbutton</w:t>
            </w:r>
            <w:r w:rsidDel="00000000" w:rsidR="00000000" w:rsidRPr="00000000">
              <w:rPr>
                <w:rFonts w:ascii="Consolas" w:cs="Consolas" w:eastAsia="Consolas" w:hAnsi="Consolas"/>
                <w:sz w:val="18"/>
                <w:szCs w:val="18"/>
                <w:rtl w:val="0"/>
              </w:rPr>
              <w:t xml:space="preserve">        'Left-button state, 0 or -1 if pressed</w:t>
            </w:r>
          </w:p>
          <w:p w:rsidR="00000000" w:rsidDel="00000000" w:rsidP="00000000" w:rsidRDefault="00000000" w:rsidRPr="00000000" w14:paraId="00000D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t>
            </w:r>
            <w:r w:rsidDel="00000000" w:rsidR="00000000" w:rsidRPr="00000000">
              <w:rPr>
                <w:rFonts w:ascii="Consolas" w:cs="Consolas" w:eastAsia="Consolas" w:hAnsi="Consolas"/>
                <w:sz w:val="18"/>
                <w:szCs w:val="18"/>
                <w:rtl w:val="0"/>
              </w:rPr>
              <w:t xml:space="preserve">mbutton</w:t>
            </w:r>
            <w:r w:rsidDel="00000000" w:rsidR="00000000" w:rsidRPr="00000000">
              <w:rPr>
                <w:rFonts w:ascii="Consolas" w:cs="Consolas" w:eastAsia="Consolas" w:hAnsi="Consolas"/>
                <w:sz w:val="18"/>
                <w:szCs w:val="18"/>
                <w:rtl w:val="0"/>
              </w:rPr>
              <w:t xml:space="preserve">        'Middle-button state, 0 or -1 if pressed</w:t>
            </w:r>
          </w:p>
          <w:p w:rsidR="00000000" w:rsidDel="00000000" w:rsidP="00000000" w:rsidRDefault="00000000" w:rsidRPr="00000000" w14:paraId="00000D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w:t>
            </w:r>
            <w:r w:rsidDel="00000000" w:rsidR="00000000" w:rsidRPr="00000000">
              <w:rPr>
                <w:rFonts w:ascii="Consolas" w:cs="Consolas" w:eastAsia="Consolas" w:hAnsi="Consolas"/>
                <w:sz w:val="18"/>
                <w:szCs w:val="18"/>
                <w:rtl w:val="0"/>
              </w:rPr>
              <w:t xml:space="preserve">rbutton</w:t>
            </w:r>
            <w:r w:rsidDel="00000000" w:rsidR="00000000" w:rsidRPr="00000000">
              <w:rPr>
                <w:rFonts w:ascii="Consolas" w:cs="Consolas" w:eastAsia="Consolas" w:hAnsi="Consolas"/>
                <w:sz w:val="18"/>
                <w:szCs w:val="18"/>
                <w:rtl w:val="0"/>
              </w:rPr>
              <w:t xml:space="preserve">        'Right-button state, 0 or -1 if pressed</w:t>
            </w:r>
          </w:p>
          <w:p w:rsidR="00000000" w:rsidDel="00000000" w:rsidP="00000000" w:rsidRDefault="00000000" w:rsidRPr="00000000" w14:paraId="00000D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LONG pixel          'Pixel color at mouse position, $00_RR_GG_BB or -1 if outside the DEBUG Display</w:t>
            </w:r>
          </w:p>
          <w:p w:rsidR="00000000" w:rsidDel="00000000" w:rsidP="00000000" w:rsidRDefault="00000000" w:rsidRPr="00000000" w14:paraId="00000D60">
            <w:pPr>
              <w:widowControl w:val="0"/>
              <w:spacing w:line="240" w:lineRule="auto"/>
              <w:rPr>
                <w:sz w:val="18"/>
                <w:szCs w:val="18"/>
              </w:rPr>
            </w:pPr>
            <w:r w:rsidDel="00000000" w:rsidR="00000000" w:rsidRPr="00000000">
              <w:rPr>
                <w:rtl w:val="0"/>
              </w:rPr>
            </w:r>
          </w:p>
          <w:p w:rsidR="00000000" w:rsidDel="00000000" w:rsidP="00000000" w:rsidRDefault="00000000" w:rsidRPr="00000000" w14:paraId="00000D61">
            <w:pPr>
              <w:widowControl w:val="0"/>
              <w:spacing w:line="240" w:lineRule="auto"/>
              <w:rPr>
                <w:sz w:val="18"/>
                <w:szCs w:val="18"/>
              </w:rPr>
            </w:pPr>
            <w:r w:rsidDel="00000000" w:rsidR="00000000" w:rsidRPr="00000000">
              <w:rPr>
                <w:sz w:val="18"/>
                <w:szCs w:val="18"/>
                <w:rtl w:val="0"/>
              </w:rPr>
              <w:t xml:space="preserve">If used in Spin2 code, the seven longs must be in the hub (use @xpos as the pointer).</w:t>
            </w:r>
          </w:p>
          <w:p w:rsidR="00000000" w:rsidDel="00000000" w:rsidP="00000000" w:rsidRDefault="00000000" w:rsidRPr="00000000" w14:paraId="00000D62">
            <w:pPr>
              <w:widowControl w:val="0"/>
              <w:spacing w:line="240" w:lineRule="auto"/>
              <w:rPr>
                <w:sz w:val="18"/>
                <w:szCs w:val="18"/>
              </w:rPr>
            </w:pPr>
            <w:r w:rsidDel="00000000" w:rsidR="00000000" w:rsidRPr="00000000">
              <w:rPr>
                <w:sz w:val="18"/>
                <w:szCs w:val="18"/>
                <w:rtl w:val="0"/>
              </w:rPr>
              <w:t xml:space="preserve">If used in PASM code, the seven longs must be cog registers (use #</w:t>
            </w:r>
            <w:r w:rsidDel="00000000" w:rsidR="00000000" w:rsidRPr="00000000">
              <w:rPr>
                <w:sz w:val="18"/>
                <w:szCs w:val="18"/>
                <w:rtl w:val="0"/>
              </w:rPr>
              <w:t xml:space="preserve">xpos</w:t>
            </w:r>
            <w:r w:rsidDel="00000000" w:rsidR="00000000" w:rsidRPr="00000000">
              <w:rPr>
                <w:sz w:val="18"/>
                <w:szCs w:val="18"/>
                <w:rtl w:val="0"/>
              </w:rPr>
              <w:t xml:space="preserve"> as the pointer).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C_Z</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sz w:val="18"/>
                <w:szCs w:val="18"/>
              </w:rPr>
            </w:pPr>
            <w:r w:rsidDel="00000000" w:rsidR="00000000" w:rsidRPr="00000000">
              <w:rPr>
                <w:sz w:val="18"/>
                <w:szCs w:val="18"/>
                <w:rtl w:val="0"/>
              </w:rPr>
              <w:t xml:space="preserve">Output the C and Z flags as "C=? Z=?". Useful in PASM code.</w:t>
            </w:r>
          </w:p>
        </w:tc>
      </w:tr>
    </w:tbl>
    <w:p w:rsidR="00000000" w:rsidDel="00000000" w:rsidP="00000000" w:rsidRDefault="00000000" w:rsidRPr="00000000" w14:paraId="00000D65">
      <w:pPr>
        <w:pageBreakBefore w:val="0"/>
        <w:widowControl w:val="0"/>
        <w:spacing w:line="360" w:lineRule="auto"/>
        <w:ind w:left="0" w:firstLine="0"/>
        <w:rPr>
          <w:sz w:val="18"/>
          <w:szCs w:val="18"/>
        </w:rPr>
      </w:pPr>
      <w:r w:rsidDel="00000000" w:rsidR="00000000" w:rsidRPr="00000000">
        <w:rPr>
          <w:rtl w:val="0"/>
        </w:rPr>
      </w:r>
    </w:p>
    <w:p w:rsidR="00000000" w:rsidDel="00000000" w:rsidP="00000000" w:rsidRDefault="00000000" w:rsidRPr="00000000" w14:paraId="00000D66">
      <w:pPr>
        <w:pStyle w:val="Heading2"/>
        <w:pageBreakBefore w:val="0"/>
        <w:widowControl w:val="0"/>
        <w:spacing w:line="360" w:lineRule="auto"/>
        <w:rPr/>
      </w:pPr>
      <w:bookmarkStart w:colFirst="0" w:colLast="0" w:name="_tbqbr4nawch1" w:id="61"/>
      <w:bookmarkEnd w:id="61"/>
      <w:r w:rsidDel="00000000" w:rsidR="00000000" w:rsidRPr="00000000">
        <w:rPr>
          <w:rtl w:val="0"/>
        </w:rPr>
        <w:t xml:space="preserve">Symbols you can define to modify DEBUG behavior</w:t>
      </w:r>
    </w:p>
    <w:p w:rsidR="00000000" w:rsidDel="00000000" w:rsidP="00000000" w:rsidRDefault="00000000" w:rsidRPr="00000000" w14:paraId="00000D67">
      <w:pPr>
        <w:pageBreakBefore w:val="0"/>
        <w:rPr>
          <w:sz w:val="18"/>
          <w:szCs w:val="18"/>
        </w:rPr>
      </w:pPr>
      <w:r w:rsidDel="00000000" w:rsidR="00000000" w:rsidRPr="00000000">
        <w:rPr>
          <w:rtl w:val="0"/>
        </w:rPr>
      </w:r>
    </w:p>
    <w:tbl>
      <w:tblPr>
        <w:tblStyle w:val="Table48"/>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680"/>
        <w:gridCol w:w="10560"/>
        <w:tblGridChange w:id="0">
          <w:tblGrid>
            <w:gridCol w:w="2160"/>
            <w:gridCol w:w="1680"/>
            <w:gridCol w:w="105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68">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CON Symbol</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D69">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6A">
            <w:pPr>
              <w:pageBreakBefore w:val="0"/>
              <w:widowControl w:val="0"/>
              <w:spacing w:line="240" w:lineRule="auto"/>
              <w:jc w:val="center"/>
              <w:rPr>
                <w:b w:val="1"/>
                <w:sz w:val="18"/>
                <w:szCs w:val="18"/>
              </w:rPr>
            </w:pPr>
            <w:r w:rsidDel="00000000" w:rsidR="00000000" w:rsidRPr="00000000">
              <w:rPr>
                <w:b w:val="1"/>
                <w:sz w:val="18"/>
                <w:szCs w:val="18"/>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DOWNLOAD_BAUD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2_000_000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pageBreakBefore w:val="0"/>
              <w:widowControl w:val="0"/>
              <w:spacing w:line="240" w:lineRule="auto"/>
              <w:rPr>
                <w:sz w:val="18"/>
                <w:szCs w:val="18"/>
              </w:rPr>
            </w:pPr>
            <w:r w:rsidDel="00000000" w:rsidR="00000000" w:rsidRPr="00000000">
              <w:rPr>
                <w:sz w:val="18"/>
                <w:szCs w:val="18"/>
                <w:rtl w:val="0"/>
              </w:rPr>
              <w:t xml:space="preserve">Sets the download baud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DEBUG_COGS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pageBreakBefore w:val="0"/>
              <w:widowControl w:val="0"/>
              <w:spacing w:line="240" w:lineRule="auto"/>
              <w:rPr>
                <w:sz w:val="18"/>
                <w:szCs w:val="18"/>
              </w:rPr>
            </w:pPr>
            <w:r w:rsidDel="00000000" w:rsidR="00000000" w:rsidRPr="00000000">
              <w:rPr>
                <w:sz w:val="18"/>
                <w:szCs w:val="18"/>
                <w:rtl w:val="0"/>
              </w:rPr>
              <w:t xml:space="preserve">Selects which cogs have debug interrupts enabled. Bits 7..0 enable debugging interrupts in cogs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DEBUG_COGINIT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pageBreakBefore w:val="0"/>
              <w:widowControl w:val="0"/>
              <w:spacing w:line="240" w:lineRule="auto"/>
              <w:rPr>
                <w:sz w:val="18"/>
                <w:szCs w:val="18"/>
              </w:rPr>
            </w:pPr>
            <w:r w:rsidDel="00000000" w:rsidR="00000000" w:rsidRPr="00000000">
              <w:rPr>
                <w:sz w:val="18"/>
                <w:szCs w:val="18"/>
                <w:rtl w:val="0"/>
              </w:rPr>
              <w:t xml:space="preserve">By declaring this symbol, each cog's PASM-level debugger will initially be invoked when a COGINIT occurs.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pageBreakBefore w:val="0"/>
              <w:widowControl w:val="0"/>
              <w:spacing w:line="240" w:lineRule="auto"/>
              <w:rPr>
                <w:sz w:val="18"/>
                <w:szCs w:val="18"/>
              </w:rPr>
            </w:pPr>
            <w:r w:rsidDel="00000000" w:rsidR="00000000" w:rsidRPr="00000000">
              <w:rPr>
                <w:sz w:val="18"/>
                <w:szCs w:val="18"/>
                <w:rtl w:val="0"/>
              </w:rPr>
              <w:t xml:space="preserve">By declaring this symbol, each cog's PASM-level debugger will initially be invoked when a COGINIT occurs, and it will be ready to single-step through main (non-interrupt) code. In this case, DEBUG commands will be ignored, until you select "DEBUG" sensitivity in the debugger.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pageBreakBefore w:val="0"/>
              <w:widowControl w:val="0"/>
              <w:spacing w:line="240" w:lineRule="auto"/>
              <w:rPr>
                <w:sz w:val="18"/>
                <w:szCs w:val="18"/>
              </w:rPr>
            </w:pPr>
            <w:r w:rsidDel="00000000" w:rsidR="00000000" w:rsidRPr="00000000">
              <w:rPr>
                <w:sz w:val="18"/>
                <w:szCs w:val="18"/>
                <w:rtl w:val="0"/>
              </w:rPr>
              <w:t xml:space="preserve">Sets a delay in milliseconds before your application runs and begins transmitting DEBUG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DEBUG_PIN_TX</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pageBreakBefore w:val="0"/>
              <w:widowControl w:val="0"/>
              <w:spacing w:line="240" w:lineRule="auto"/>
              <w:rPr>
                <w:sz w:val="18"/>
                <w:szCs w:val="18"/>
              </w:rPr>
            </w:pPr>
            <w:r w:rsidDel="00000000" w:rsidR="00000000" w:rsidRPr="00000000">
              <w:rPr>
                <w:sz w:val="18"/>
                <w:szCs w:val="18"/>
                <w:rtl w:val="0"/>
              </w:rPr>
              <w:t xml:space="preserve">Sets the DEBUG serial output pin. For DEBUG windows to open, DEBUG_PIN must be 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DEBUG_PIN_RX</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sz w:val="18"/>
                <w:szCs w:val="18"/>
              </w:rPr>
            </w:pPr>
            <w:r w:rsidDel="00000000" w:rsidR="00000000" w:rsidRPr="00000000">
              <w:rPr>
                <w:sz w:val="18"/>
                <w:szCs w:val="18"/>
                <w:rtl w:val="0"/>
              </w:rPr>
              <w:t xml:space="preserve">Sets the DEBUG serial input pin for interactivity with the host 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DEBUG_BAUD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DOWNLOAD_BAUD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pageBreakBefore w:val="0"/>
              <w:widowControl w:val="0"/>
              <w:spacing w:line="240" w:lineRule="auto"/>
              <w:rPr>
                <w:sz w:val="18"/>
                <w:szCs w:val="18"/>
              </w:rPr>
            </w:pPr>
            <w:r w:rsidDel="00000000" w:rsidR="00000000" w:rsidRPr="00000000">
              <w:rPr>
                <w:sz w:val="18"/>
                <w:szCs w:val="18"/>
                <w:rtl w:val="0"/>
              </w:rPr>
              <w:t xml:space="preserve">Sets the DEBUG baud rate. May be necessary to add DEBUG_DELAY if DEBUG_BAUD is less than DOWNLOAD_BAUD.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pageBreakBefore w:val="0"/>
              <w:widowControl w:val="0"/>
              <w:spacing w:line="240" w:lineRule="auto"/>
              <w:rPr>
                <w:sz w:val="18"/>
                <w:szCs w:val="18"/>
              </w:rPr>
            </w:pPr>
            <w:r w:rsidDel="00000000" w:rsidR="00000000" w:rsidRPr="00000000">
              <w:rPr>
                <w:sz w:val="18"/>
                <w:szCs w:val="18"/>
                <w:rtl w:val="0"/>
              </w:rPr>
              <w:t xml:space="preserve">By declaring this symbol, each DEBUG message will be time-stamped with the 64-bit CT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DEBUG_LOG_SIZE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pageBreakBefore w:val="0"/>
              <w:widowControl w:val="0"/>
              <w:spacing w:line="240" w:lineRule="auto"/>
              <w:rPr>
                <w:sz w:val="18"/>
                <w:szCs w:val="18"/>
              </w:rPr>
            </w:pPr>
            <w:r w:rsidDel="00000000" w:rsidR="00000000" w:rsidRPr="00000000">
              <w:rPr>
                <w:sz w:val="18"/>
                <w:szCs w:val="18"/>
                <w:rtl w:val="0"/>
              </w:rPr>
              <w:t xml:space="preserve">Sets the maximum size in bytes of the 'DEBUG.log' file which will collect DEBUG messages. A value of 0 will inhibit log file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(dynamic)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pageBreakBefore w:val="0"/>
              <w:widowControl w:val="0"/>
              <w:spacing w:line="240" w:lineRule="auto"/>
              <w:rPr>
                <w:sz w:val="18"/>
                <w:szCs w:val="18"/>
              </w:rPr>
            </w:pPr>
            <w:r w:rsidDel="00000000" w:rsidR="00000000" w:rsidRPr="00000000">
              <w:rPr>
                <w:sz w:val="18"/>
                <w:szCs w:val="18"/>
                <w:rtl w:val="0"/>
              </w:rPr>
              <w:t xml:space="preserve">Sets the left screen coordinate where the DEBUG message window will appear.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(dynamic)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pageBreakBefore w:val="0"/>
              <w:widowControl w:val="0"/>
              <w:spacing w:line="240" w:lineRule="auto"/>
              <w:rPr>
                <w:sz w:val="18"/>
                <w:szCs w:val="18"/>
              </w:rPr>
            </w:pPr>
            <w:r w:rsidDel="00000000" w:rsidR="00000000" w:rsidRPr="00000000">
              <w:rPr>
                <w:sz w:val="18"/>
                <w:szCs w:val="18"/>
                <w:rtl w:val="0"/>
              </w:rPr>
              <w:t xml:space="preserve">Sets the top screen coordinate where the DEBUG message window will appear.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(dynamic)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pageBreakBefore w:val="0"/>
              <w:widowControl w:val="0"/>
              <w:spacing w:line="240" w:lineRule="auto"/>
              <w:rPr>
                <w:sz w:val="18"/>
                <w:szCs w:val="18"/>
              </w:rPr>
            </w:pPr>
            <w:r w:rsidDel="00000000" w:rsidR="00000000" w:rsidRPr="00000000">
              <w:rPr>
                <w:sz w:val="18"/>
                <w:szCs w:val="18"/>
                <w:rtl w:val="0"/>
              </w:rPr>
              <w:t xml:space="preserve">Sets the width of the DEBUG message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(dynamic)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pageBreakBefore w:val="0"/>
              <w:widowControl w:val="0"/>
              <w:spacing w:line="240" w:lineRule="auto"/>
              <w:rPr>
                <w:sz w:val="18"/>
                <w:szCs w:val="18"/>
              </w:rPr>
            </w:pPr>
            <w:r w:rsidDel="00000000" w:rsidR="00000000" w:rsidRPr="00000000">
              <w:rPr>
                <w:sz w:val="18"/>
                <w:szCs w:val="18"/>
                <w:rtl w:val="0"/>
              </w:rPr>
              <w:t xml:space="preserve">Sets the height of the DEBUG message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DEBUG_DISPLAY_LEFT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pageBreakBefore w:val="0"/>
              <w:widowControl w:val="0"/>
              <w:spacing w:line="240" w:lineRule="auto"/>
              <w:rPr>
                <w:sz w:val="18"/>
                <w:szCs w:val="18"/>
              </w:rPr>
            </w:pPr>
            <w:r w:rsidDel="00000000" w:rsidR="00000000" w:rsidRPr="00000000">
              <w:rPr>
                <w:sz w:val="18"/>
                <w:szCs w:val="18"/>
                <w:rtl w:val="0"/>
              </w:rPr>
              <w:t xml:space="preserve">Sets the overall left screen offset where any DEBUG displays will appear (adds to 'POS' x coordinate in each DEBUG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DEBUG_DISPLAY_TOP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pageBreakBefore w:val="0"/>
              <w:widowControl w:val="0"/>
              <w:spacing w:line="240" w:lineRule="auto"/>
              <w:rPr>
                <w:sz w:val="18"/>
                <w:szCs w:val="18"/>
              </w:rPr>
            </w:pPr>
            <w:r w:rsidDel="00000000" w:rsidR="00000000" w:rsidRPr="00000000">
              <w:rPr>
                <w:sz w:val="18"/>
                <w:szCs w:val="18"/>
                <w:rtl w:val="0"/>
              </w:rPr>
              <w:t xml:space="preserve">Sets the overall top screen offset where any DEBUG displays will appear (adds to 'POS' y coordinate in each DEBUG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DEBUG_WINDOWS_OFF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pageBreakBefore w:val="0"/>
              <w:widowControl w:val="0"/>
              <w:spacing w:line="240" w:lineRule="auto"/>
              <w:rPr>
                <w:sz w:val="18"/>
                <w:szCs w:val="18"/>
              </w:rPr>
            </w:pPr>
            <w:r w:rsidDel="00000000" w:rsidR="00000000" w:rsidRPr="00000000">
              <w:rPr>
                <w:sz w:val="18"/>
                <w:szCs w:val="18"/>
                <w:rtl w:val="0"/>
              </w:rPr>
              <w:t xml:space="preserve">Disables any DEBUG windows from opening after downloading, if set to a non-zero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sz w:val="18"/>
                <w:szCs w:val="18"/>
              </w:rPr>
            </w:pPr>
            <w:r w:rsidDel="00000000" w:rsidR="00000000" w:rsidRPr="00000000">
              <w:rPr>
                <w:sz w:val="18"/>
                <w:szCs w:val="18"/>
                <w:rtl w:val="0"/>
              </w:rPr>
              <w:t xml:space="preserve">Assigning a 32-bit mask value to this symbol allows individual DEBUG statements to be gated according to the state of a particular mask bit. This is done by placing a mask bit number (0..31) in brackets, immediately after the DEBUG keyword and before any parameters: </w:t>
            </w:r>
            <w:r w:rsidDel="00000000" w:rsidR="00000000" w:rsidRPr="00000000">
              <w:rPr>
                <w:rFonts w:ascii="Consolas" w:cs="Consolas" w:eastAsia="Consolas" w:hAnsi="Consolas"/>
                <w:sz w:val="18"/>
                <w:szCs w:val="18"/>
                <w:rtl w:val="0"/>
              </w:rPr>
              <w:t xml:space="preserve">DEBUG[MaskBitNumber]{(parameters…)}</w:t>
            </w:r>
            <w:r w:rsidDel="00000000" w:rsidR="00000000" w:rsidRPr="00000000">
              <w:rPr>
                <w:sz w:val="18"/>
                <w:szCs w:val="18"/>
                <w:rtl w:val="0"/>
              </w:rPr>
              <w:t xml:space="preserve">. If the particular mask bit is high, the DEBUG will be compiled, otherwise it will be ignored.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DEBUG_DISABLE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sz w:val="18"/>
                <w:szCs w:val="18"/>
              </w:rPr>
            </w:pPr>
            <w:r w:rsidDel="00000000" w:rsidR="00000000" w:rsidRPr="00000000">
              <w:rPr>
                <w:sz w:val="18"/>
                <w:szCs w:val="18"/>
                <w:rtl w:val="0"/>
              </w:rPr>
              <w:t xml:space="preserve">Assigning a non-0 value to this symbol will disable all DEBUG statements in the file/object.</w:t>
            </w:r>
          </w:p>
        </w:tc>
      </w:tr>
    </w:tbl>
    <w:p w:rsidR="00000000" w:rsidDel="00000000" w:rsidP="00000000" w:rsidRDefault="00000000" w:rsidRPr="00000000" w14:paraId="00000DA4">
      <w:pPr>
        <w:widowControl w:val="0"/>
        <w:spacing w:line="360" w:lineRule="auto"/>
        <w:rPr>
          <w:sz w:val="18"/>
          <w:szCs w:val="18"/>
        </w:rPr>
      </w:pPr>
      <w:r w:rsidDel="00000000" w:rsidR="00000000" w:rsidRPr="00000000">
        <w:rPr>
          <w:rtl w:val="0"/>
        </w:rPr>
      </w:r>
    </w:p>
    <w:p w:rsidR="00000000" w:rsidDel="00000000" w:rsidP="00000000" w:rsidRDefault="00000000" w:rsidRPr="00000000" w14:paraId="00000DA5">
      <w:pPr>
        <w:pStyle w:val="Heading2"/>
        <w:pageBreakBefore w:val="0"/>
        <w:widowControl w:val="0"/>
        <w:spacing w:line="360" w:lineRule="auto"/>
        <w:rPr/>
      </w:pPr>
      <w:bookmarkStart w:colFirst="0" w:colLast="0" w:name="_raelh8hamxzn" w:id="62"/>
      <w:bookmarkEnd w:id="62"/>
      <w:r w:rsidDel="00000000" w:rsidR="00000000" w:rsidRPr="00000000">
        <w:rPr>
          <w:rtl w:val="0"/>
        </w:rPr>
        <w:t xml:space="preserve">Simple DEBUG example in Spin2</w:t>
      </w:r>
      <w:r w:rsidDel="00000000" w:rsidR="00000000" w:rsidRPr="00000000">
        <w:rPr>
          <w:rtl w:val="0"/>
        </w:rPr>
      </w:r>
    </w:p>
    <w:p w:rsidR="00000000" w:rsidDel="00000000" w:rsidP="00000000" w:rsidRDefault="00000000" w:rsidRPr="00000000" w14:paraId="00000DA6">
      <w:pPr>
        <w:pageBreakBefore w:val="0"/>
        <w:widowControl w:val="0"/>
        <w:spacing w:line="360" w:lineRule="auto"/>
        <w:ind w:left="0" w:firstLine="0"/>
        <w:rPr>
          <w:sz w:val="18"/>
          <w:szCs w:val="18"/>
        </w:rPr>
      </w:pPr>
      <w:r w:rsidDel="00000000" w:rsidR="00000000" w:rsidRPr="00000000">
        <w:rPr>
          <w:rtl w:val="0"/>
        </w:rPr>
      </w:r>
    </w:p>
    <w:tbl>
      <w:tblPr>
        <w:tblStyle w:val="Table49"/>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      'set 10 MHz clock (assumes 20 MHz crystal)</w:t>
            </w:r>
          </w:p>
          <w:p w:rsidR="00000000" w:rsidDel="00000000" w:rsidP="00000000" w:rsidRDefault="00000000" w:rsidRPr="00000000" w14:paraId="00000DA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A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D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9         'count from 0 to 9</w:t>
            </w:r>
          </w:p>
          <w:p w:rsidR="00000000" w:rsidDel="00000000" w:rsidP="00000000" w:rsidRDefault="00000000" w:rsidRPr="00000000" w14:paraId="00000DAB">
            <w:pPr>
              <w:pageBreakBefore w:val="0"/>
              <w:widowControl w:val="0"/>
              <w:spacing w:line="240" w:lineRule="auto"/>
              <w:rPr>
                <w:sz w:val="18"/>
                <w:szCs w:val="18"/>
              </w:rPr>
            </w:pPr>
            <w:r w:rsidDel="00000000" w:rsidR="00000000" w:rsidRPr="00000000">
              <w:rPr>
                <w:rFonts w:ascii="Consolas" w:cs="Consolas" w:eastAsia="Consolas" w:hAnsi="Consolas"/>
                <w:sz w:val="18"/>
                <w:szCs w:val="18"/>
                <w:rtl w:val="0"/>
              </w:rPr>
              <w:t xml:space="preserve">    DEBUG(UDEC(i))             'debug, output i</w:t>
            </w:r>
            <w:r w:rsidDel="00000000" w:rsidR="00000000" w:rsidRPr="00000000">
              <w:rPr>
                <w:rtl w:val="0"/>
              </w:rPr>
            </w:r>
          </w:p>
        </w:tc>
      </w:tr>
    </w:tbl>
    <w:p w:rsidR="00000000" w:rsidDel="00000000" w:rsidP="00000000" w:rsidRDefault="00000000" w:rsidRPr="00000000" w14:paraId="00000DAC">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AD">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AE">
      <w:pPr>
        <w:pageBreakBefore w:val="0"/>
        <w:widowControl w:val="0"/>
        <w:spacing w:line="360" w:lineRule="auto"/>
        <w:rPr>
          <w:sz w:val="18"/>
          <w:szCs w:val="18"/>
        </w:rPr>
      </w:pPr>
      <w:r w:rsidDel="00000000" w:rsidR="00000000" w:rsidRPr="00000000">
        <w:rPr>
          <w:sz w:val="18"/>
          <w:szCs w:val="18"/>
          <w:rtl w:val="0"/>
        </w:rPr>
        <w:t xml:space="preserve">When run with Ctrl-F10, the Debug window opens and this is what appears:</w:t>
      </w:r>
    </w:p>
    <w:p w:rsidR="00000000" w:rsidDel="00000000" w:rsidP="00000000" w:rsidRDefault="00000000" w:rsidRPr="00000000" w14:paraId="00000DAF">
      <w:pPr>
        <w:pageBreakBefore w:val="0"/>
        <w:widowControl w:val="0"/>
        <w:spacing w:line="360" w:lineRule="auto"/>
        <w:rPr>
          <w:sz w:val="18"/>
          <w:szCs w:val="18"/>
        </w:rPr>
      </w:pPr>
      <w:r w:rsidDel="00000000" w:rsidR="00000000" w:rsidRPr="00000000">
        <w:rPr>
          <w:rtl w:val="0"/>
        </w:rPr>
      </w:r>
    </w:p>
    <w:tbl>
      <w:tblPr>
        <w:tblStyle w:val="Table50"/>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rHeight w:val="19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INIT $0000_0000 $0000_0000 load</w:t>
            </w:r>
          </w:p>
          <w:p w:rsidR="00000000" w:rsidDel="00000000" w:rsidP="00000000" w:rsidRDefault="00000000" w:rsidRPr="00000000" w14:paraId="00000DB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INIT </w:t>
            </w:r>
            <w:r w:rsidDel="00000000" w:rsidR="00000000" w:rsidRPr="00000000">
              <w:rPr>
                <w:rFonts w:ascii="Consolas" w:cs="Consolas" w:eastAsia="Consolas" w:hAnsi="Consolas"/>
                <w:sz w:val="18"/>
                <w:szCs w:val="18"/>
                <w:rtl w:val="0"/>
              </w:rPr>
              <w:t xml:space="preserve">$0000_0D6C $0000_10BC</w:t>
            </w:r>
            <w:r w:rsidDel="00000000" w:rsidR="00000000" w:rsidRPr="00000000">
              <w:rPr>
                <w:rFonts w:ascii="Consolas" w:cs="Consolas" w:eastAsia="Consolas" w:hAnsi="Consolas"/>
                <w:sz w:val="18"/>
                <w:szCs w:val="18"/>
                <w:rtl w:val="0"/>
              </w:rPr>
              <w:t xml:space="preserve"> jump</w:t>
            </w:r>
          </w:p>
          <w:p w:rsidR="00000000" w:rsidDel="00000000" w:rsidP="00000000" w:rsidRDefault="00000000" w:rsidRPr="00000000" w14:paraId="00000DB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w:t>
            </w:r>
          </w:p>
          <w:p w:rsidR="00000000" w:rsidDel="00000000" w:rsidP="00000000" w:rsidRDefault="00000000" w:rsidRPr="00000000" w14:paraId="00000DB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1</w:t>
            </w:r>
          </w:p>
          <w:p w:rsidR="00000000" w:rsidDel="00000000" w:rsidP="00000000" w:rsidRDefault="00000000" w:rsidRPr="00000000" w14:paraId="00000D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2</w:t>
            </w:r>
          </w:p>
          <w:p w:rsidR="00000000" w:rsidDel="00000000" w:rsidP="00000000" w:rsidRDefault="00000000" w:rsidRPr="00000000" w14:paraId="00000DB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3</w:t>
            </w:r>
          </w:p>
          <w:p w:rsidR="00000000" w:rsidDel="00000000" w:rsidP="00000000" w:rsidRDefault="00000000" w:rsidRPr="00000000" w14:paraId="00000DB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4</w:t>
            </w:r>
          </w:p>
          <w:p w:rsidR="00000000" w:rsidDel="00000000" w:rsidP="00000000" w:rsidRDefault="00000000" w:rsidRPr="00000000" w14:paraId="00000DB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5</w:t>
            </w:r>
          </w:p>
          <w:p w:rsidR="00000000" w:rsidDel="00000000" w:rsidP="00000000" w:rsidRDefault="00000000" w:rsidRPr="00000000" w14:paraId="00000DB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6</w:t>
            </w:r>
          </w:p>
          <w:p w:rsidR="00000000" w:rsidDel="00000000" w:rsidP="00000000" w:rsidRDefault="00000000" w:rsidRPr="00000000" w14:paraId="00000DB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7</w:t>
            </w:r>
          </w:p>
          <w:p w:rsidR="00000000" w:rsidDel="00000000" w:rsidP="00000000" w:rsidRDefault="00000000" w:rsidRPr="00000000" w14:paraId="00000DB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8</w:t>
            </w:r>
          </w:p>
          <w:p w:rsidR="00000000" w:rsidDel="00000000" w:rsidP="00000000" w:rsidRDefault="00000000" w:rsidRPr="00000000" w14:paraId="00000DB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9</w:t>
            </w:r>
          </w:p>
        </w:tc>
      </w:tr>
    </w:tbl>
    <w:p w:rsidR="00000000" w:rsidDel="00000000" w:rsidP="00000000" w:rsidRDefault="00000000" w:rsidRPr="00000000" w14:paraId="00000DBC">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BD">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BE">
      <w:pPr>
        <w:pageBreakBefore w:val="0"/>
        <w:widowControl w:val="0"/>
        <w:spacing w:line="360" w:lineRule="auto"/>
        <w:rPr>
          <w:sz w:val="18"/>
          <w:szCs w:val="18"/>
        </w:rPr>
      </w:pPr>
      <w:r w:rsidDel="00000000" w:rsidR="00000000" w:rsidRPr="00000000">
        <w:rPr>
          <w:sz w:val="18"/>
          <w:szCs w:val="18"/>
          <w:rtl w:val="0"/>
        </w:rPr>
        <w:t xml:space="preserve">In the first line of the report, you see Cog0 loading the Spin2 set-up code from $00000. In the second line, the Spin2 interpreter is launched from $00D6C with its stack space starting at $010BC. After that, the Spin2 program is running and you see 'i' iterating from 0 to 9.</w:t>
      </w:r>
    </w:p>
    <w:p w:rsidR="00000000" w:rsidDel="00000000" w:rsidP="00000000" w:rsidRDefault="00000000" w:rsidRPr="00000000" w14:paraId="00000DBF">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C0">
      <w:pPr>
        <w:pageBreakBefore w:val="0"/>
        <w:widowControl w:val="0"/>
        <w:spacing w:line="360" w:lineRule="auto"/>
        <w:rPr>
          <w:sz w:val="18"/>
          <w:szCs w:val="18"/>
        </w:rPr>
      </w:pPr>
      <w:r w:rsidDel="00000000" w:rsidR="00000000" w:rsidRPr="00000000">
        <w:rPr>
          <w:sz w:val="18"/>
          <w:szCs w:val="18"/>
          <w:rtl w:val="0"/>
        </w:rPr>
        <w:t xml:space="preserve">If you change the "9" to "99" in the REPEAT, data will scroll too fast to read, but by adding a DLY command at the end of the DEBUG statement, you can slow down the output:</w:t>
      </w:r>
    </w:p>
    <w:p w:rsidR="00000000" w:rsidDel="00000000" w:rsidP="00000000" w:rsidRDefault="00000000" w:rsidRPr="00000000" w14:paraId="00000DC1">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debug(udec(i), dly(250))     'debug, output i with a </w:t>
      </w:r>
      <w:r w:rsidDel="00000000" w:rsidR="00000000" w:rsidRPr="00000000">
        <w:rPr>
          <w:rFonts w:ascii="Consolas" w:cs="Consolas" w:eastAsia="Consolas" w:hAnsi="Consolas"/>
          <w:sz w:val="18"/>
          <w:szCs w:val="18"/>
          <w:rtl w:val="0"/>
        </w:rPr>
        <w:t xml:space="preserve">250ms</w:t>
      </w:r>
      <w:r w:rsidDel="00000000" w:rsidR="00000000" w:rsidRPr="00000000">
        <w:rPr>
          <w:rFonts w:ascii="Consolas" w:cs="Consolas" w:eastAsia="Consolas" w:hAnsi="Consolas"/>
          <w:sz w:val="18"/>
          <w:szCs w:val="18"/>
          <w:rtl w:val="0"/>
        </w:rPr>
        <w:t xml:space="preserve"> delay after each report</w:t>
      </w:r>
    </w:p>
    <w:p w:rsidR="00000000" w:rsidDel="00000000" w:rsidP="00000000" w:rsidRDefault="00000000" w:rsidRPr="00000000" w14:paraId="00000DC2">
      <w:pPr>
        <w:pageBreakBefore w:val="0"/>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C3">
      <w:pPr>
        <w:pageBreakBefore w:val="0"/>
        <w:widowControl w:val="0"/>
        <w:spacing w:line="360" w:lineRule="auto"/>
        <w:rPr>
          <w:sz w:val="18"/>
          <w:szCs w:val="18"/>
        </w:rPr>
      </w:pPr>
      <w:r w:rsidDel="00000000" w:rsidR="00000000" w:rsidRPr="00000000">
        <w:rPr>
          <w:sz w:val="18"/>
          <w:szCs w:val="18"/>
          <w:rtl w:val="0"/>
        </w:rPr>
        <w:t xml:space="preserve">Let's say you want to limit the messages being output, so that only odd values of 'i' are shown. You could use an IF at the start of your DEBUG statement to check the least-significant bit of 'i'. When the IF is false, no message will be output, causing only the odd values of i to be shown:</w:t>
      </w:r>
    </w:p>
    <w:p w:rsidR="00000000" w:rsidDel="00000000" w:rsidP="00000000" w:rsidRDefault="00000000" w:rsidRPr="00000000" w14:paraId="00000DC4">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C5">
      <w:pPr>
        <w:pageBreakBefore w:val="0"/>
        <w:widowControl w:val="0"/>
        <w:spacing w:line="360" w:lineRule="auto"/>
        <w:rPr>
          <w:sz w:val="18"/>
          <w:szCs w:val="18"/>
        </w:rPr>
      </w:pPr>
      <w:r w:rsidDel="00000000" w:rsidR="00000000" w:rsidRPr="00000000">
        <w:rPr>
          <w:rFonts w:ascii="Consolas" w:cs="Consolas" w:eastAsia="Consolas" w:hAnsi="Consolas"/>
          <w:sz w:val="18"/>
          <w:szCs w:val="18"/>
          <w:rtl w:val="0"/>
        </w:rPr>
        <w:t xml:space="preserve">    debug(if(i &amp; 1), udec(i), dly(250))     'debug, output only odd i values with a </w:t>
      </w:r>
      <w:r w:rsidDel="00000000" w:rsidR="00000000" w:rsidRPr="00000000">
        <w:rPr>
          <w:rFonts w:ascii="Consolas" w:cs="Consolas" w:eastAsia="Consolas" w:hAnsi="Consolas"/>
          <w:sz w:val="18"/>
          <w:szCs w:val="18"/>
          <w:rtl w:val="0"/>
        </w:rPr>
        <w:t xml:space="preserve">250ms</w:t>
      </w:r>
      <w:r w:rsidDel="00000000" w:rsidR="00000000" w:rsidRPr="00000000">
        <w:rPr>
          <w:rFonts w:ascii="Consolas" w:cs="Consolas" w:eastAsia="Consolas" w:hAnsi="Consolas"/>
          <w:sz w:val="18"/>
          <w:szCs w:val="18"/>
          <w:rtl w:val="0"/>
        </w:rPr>
        <w:t xml:space="preserve"> delay after each report</w:t>
      </w:r>
      <w:r w:rsidDel="00000000" w:rsidR="00000000" w:rsidRPr="00000000">
        <w:rPr>
          <w:rtl w:val="0"/>
        </w:rPr>
      </w:r>
    </w:p>
    <w:p w:rsidR="00000000" w:rsidDel="00000000" w:rsidP="00000000" w:rsidRDefault="00000000" w:rsidRPr="00000000" w14:paraId="00000DC6">
      <w:pPr>
        <w:pageBreakBefore w:val="0"/>
        <w:widowControl w:val="0"/>
        <w:spacing w:line="360" w:lineRule="auto"/>
        <w:ind w:left="0" w:firstLine="0"/>
        <w:rPr>
          <w:sz w:val="18"/>
          <w:szCs w:val="18"/>
        </w:rPr>
      </w:pPr>
      <w:r w:rsidDel="00000000" w:rsidR="00000000" w:rsidRPr="00000000">
        <w:rPr>
          <w:rtl w:val="0"/>
        </w:rPr>
      </w:r>
    </w:p>
    <w:p w:rsidR="00000000" w:rsidDel="00000000" w:rsidP="00000000" w:rsidRDefault="00000000" w:rsidRPr="00000000" w14:paraId="00000DC7">
      <w:pPr>
        <w:pStyle w:val="Heading2"/>
        <w:pageBreakBefore w:val="0"/>
        <w:widowControl w:val="0"/>
        <w:spacing w:line="360" w:lineRule="auto"/>
        <w:rPr/>
      </w:pPr>
      <w:bookmarkStart w:colFirst="0" w:colLast="0" w:name="_c5fbntktpmvu" w:id="63"/>
      <w:bookmarkEnd w:id="63"/>
      <w:r w:rsidDel="00000000" w:rsidR="00000000" w:rsidRPr="00000000">
        <w:rPr>
          <w:rtl w:val="0"/>
        </w:rPr>
        <w:t xml:space="preserve">Simple DEBUG example in PASM</w:t>
      </w:r>
    </w:p>
    <w:p w:rsidR="00000000" w:rsidDel="00000000" w:rsidP="00000000" w:rsidRDefault="00000000" w:rsidRPr="00000000" w14:paraId="00000DC8">
      <w:pPr>
        <w:pageBreakBefore w:val="0"/>
        <w:widowControl w:val="0"/>
        <w:spacing w:line="360" w:lineRule="auto"/>
        <w:rPr>
          <w:sz w:val="18"/>
          <w:szCs w:val="18"/>
        </w:rPr>
      </w:pPr>
      <w:r w:rsidDel="00000000" w:rsidR="00000000" w:rsidRPr="00000000">
        <w:rPr>
          <w:rtl w:val="0"/>
        </w:rPr>
      </w:r>
    </w:p>
    <w:tbl>
      <w:tblPr>
        <w:tblStyle w:val="Table51"/>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       'set 10 MHz clock (assumes 20 MHz crystal)</w:t>
            </w:r>
          </w:p>
          <w:p w:rsidR="00000000" w:rsidDel="00000000" w:rsidP="00000000" w:rsidRDefault="00000000" w:rsidRPr="00000000" w14:paraId="00000DC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C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     ORG</w:t>
            </w:r>
          </w:p>
          <w:p w:rsidR="00000000" w:rsidDel="00000000" w:rsidP="00000000" w:rsidRDefault="00000000" w:rsidRPr="00000000" w14:paraId="00000DC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C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MOV     i,#9            'set i to 9</w:t>
            </w:r>
          </w:p>
          <w:p w:rsidR="00000000" w:rsidDel="00000000" w:rsidP="00000000" w:rsidRDefault="00000000" w:rsidRPr="00000000" w14:paraId="00000DC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loop    DEBUG   (UHEX_LONG(i))  'debug, output i in hex</w:t>
            </w:r>
          </w:p>
          <w:p w:rsidR="00000000" w:rsidDel="00000000" w:rsidP="00000000" w:rsidRDefault="00000000" w:rsidRPr="00000000" w14:paraId="00000DC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DJNF    i,#loop         'decrement i and loop if not -1</w:t>
            </w:r>
          </w:p>
          <w:p w:rsidR="00000000" w:rsidDel="00000000" w:rsidP="00000000" w:rsidRDefault="00000000" w:rsidRPr="00000000" w14:paraId="00000DD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JMP     #$              'don't go wandering off, stay here</w:t>
            </w:r>
          </w:p>
          <w:p w:rsidR="00000000" w:rsidDel="00000000" w:rsidP="00000000" w:rsidRDefault="00000000" w:rsidRPr="00000000" w14:paraId="00000DD1">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D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RES     1               'reserve one register as 'i'</w:t>
            </w:r>
          </w:p>
        </w:tc>
      </w:tr>
    </w:tbl>
    <w:p w:rsidR="00000000" w:rsidDel="00000000" w:rsidP="00000000" w:rsidRDefault="00000000" w:rsidRPr="00000000" w14:paraId="00000DD3">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D4">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D5">
      <w:pPr>
        <w:pageBreakBefore w:val="0"/>
        <w:widowControl w:val="0"/>
        <w:spacing w:line="360" w:lineRule="auto"/>
        <w:rPr>
          <w:sz w:val="18"/>
          <w:szCs w:val="18"/>
        </w:rPr>
      </w:pPr>
      <w:r w:rsidDel="00000000" w:rsidR="00000000" w:rsidRPr="00000000">
        <w:rPr>
          <w:sz w:val="18"/>
          <w:szCs w:val="18"/>
          <w:rtl w:val="0"/>
        </w:rPr>
        <w:t xml:space="preserve">When run with Ctrl-F10, the Debug window opens and this is what appears:</w:t>
      </w:r>
    </w:p>
    <w:p w:rsidR="00000000" w:rsidDel="00000000" w:rsidP="00000000" w:rsidRDefault="00000000" w:rsidRPr="00000000" w14:paraId="00000DD6">
      <w:pPr>
        <w:pageBreakBefore w:val="0"/>
        <w:widowControl w:val="0"/>
        <w:spacing w:line="360" w:lineRule="auto"/>
        <w:rPr>
          <w:sz w:val="18"/>
          <w:szCs w:val="18"/>
        </w:rPr>
      </w:pPr>
      <w:r w:rsidDel="00000000" w:rsidR="00000000" w:rsidRPr="00000000">
        <w:rPr>
          <w:rtl w:val="0"/>
        </w:rPr>
      </w:r>
    </w:p>
    <w:tbl>
      <w:tblPr>
        <w:tblStyle w:val="Table52"/>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rHeight w:val="19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INIT $0000_0000 $0000_0000 load</w:t>
            </w:r>
          </w:p>
          <w:p w:rsidR="00000000" w:rsidDel="00000000" w:rsidP="00000000" w:rsidRDefault="00000000" w:rsidRPr="00000000" w14:paraId="00000DD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$0000_0009</w:t>
            </w:r>
          </w:p>
          <w:p w:rsidR="00000000" w:rsidDel="00000000" w:rsidP="00000000" w:rsidRDefault="00000000" w:rsidRPr="00000000" w14:paraId="00000DD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$0000_0008</w:t>
            </w:r>
          </w:p>
          <w:p w:rsidR="00000000" w:rsidDel="00000000" w:rsidP="00000000" w:rsidRDefault="00000000" w:rsidRPr="00000000" w14:paraId="00000DD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$0000_0007</w:t>
            </w:r>
          </w:p>
          <w:p w:rsidR="00000000" w:rsidDel="00000000" w:rsidP="00000000" w:rsidRDefault="00000000" w:rsidRPr="00000000" w14:paraId="00000DD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$0000_0006</w:t>
            </w:r>
          </w:p>
          <w:p w:rsidR="00000000" w:rsidDel="00000000" w:rsidP="00000000" w:rsidRDefault="00000000" w:rsidRPr="00000000" w14:paraId="00000DD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$0000_0005</w:t>
            </w:r>
          </w:p>
          <w:p w:rsidR="00000000" w:rsidDel="00000000" w:rsidP="00000000" w:rsidRDefault="00000000" w:rsidRPr="00000000" w14:paraId="00000DD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$0000_0004</w:t>
            </w:r>
          </w:p>
          <w:p w:rsidR="00000000" w:rsidDel="00000000" w:rsidP="00000000" w:rsidRDefault="00000000" w:rsidRPr="00000000" w14:paraId="00000DD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$0000_0003</w:t>
            </w:r>
          </w:p>
          <w:p w:rsidR="00000000" w:rsidDel="00000000" w:rsidP="00000000" w:rsidRDefault="00000000" w:rsidRPr="00000000" w14:paraId="00000DD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$0000_0002</w:t>
            </w:r>
          </w:p>
          <w:p w:rsidR="00000000" w:rsidDel="00000000" w:rsidP="00000000" w:rsidRDefault="00000000" w:rsidRPr="00000000" w14:paraId="00000DE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$0000_0001</w:t>
            </w:r>
          </w:p>
          <w:p w:rsidR="00000000" w:rsidDel="00000000" w:rsidP="00000000" w:rsidRDefault="00000000" w:rsidRPr="00000000" w14:paraId="00000DE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i = $0000_0000</w:t>
            </w:r>
          </w:p>
        </w:tc>
      </w:tr>
    </w:tbl>
    <w:p w:rsidR="00000000" w:rsidDel="00000000" w:rsidP="00000000" w:rsidRDefault="00000000" w:rsidRPr="00000000" w14:paraId="00000DE2">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E3">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E4">
      <w:pPr>
        <w:pageBreakBefore w:val="0"/>
        <w:widowControl w:val="0"/>
        <w:spacing w:line="360" w:lineRule="auto"/>
        <w:rPr>
          <w:sz w:val="18"/>
          <w:szCs w:val="18"/>
        </w:rPr>
      </w:pPr>
      <w:r w:rsidDel="00000000" w:rsidR="00000000" w:rsidRPr="00000000">
        <w:rPr>
          <w:sz w:val="18"/>
          <w:szCs w:val="18"/>
          <w:rtl w:val="0"/>
        </w:rPr>
        <w:t xml:space="preserve">In the first line of the report, you see Cog0 loading our PASM program from $00000. After that, the program runs and you see 'i' iterating from 9 down to 0.</w:t>
      </w:r>
    </w:p>
    <w:p w:rsidR="00000000" w:rsidDel="00000000" w:rsidP="00000000" w:rsidRDefault="00000000" w:rsidRPr="00000000" w14:paraId="00000DE5">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E6">
      <w:pPr>
        <w:pageBreakBefore w:val="0"/>
        <w:widowControl w:val="0"/>
        <w:spacing w:line="360" w:lineRule="auto"/>
        <w:rPr>
          <w:sz w:val="18"/>
          <w:szCs w:val="18"/>
        </w:rPr>
      </w:pPr>
      <w:r w:rsidDel="00000000" w:rsidR="00000000" w:rsidRPr="00000000">
        <w:rPr>
          <w:sz w:val="18"/>
          <w:szCs w:val="18"/>
          <w:rtl w:val="0"/>
        </w:rPr>
        <w:t xml:space="preserve">If you change the "9" to "99" in the MOV instruction and you'd like to slow things down, add a DLY command to the DEBUG statement and be sure to express the milliseconds as #250, since a plain 250 would be understood as register 250:</w:t>
      </w:r>
    </w:p>
    <w:p w:rsidR="00000000" w:rsidDel="00000000" w:rsidP="00000000" w:rsidRDefault="00000000" w:rsidRPr="00000000" w14:paraId="00000DE7">
      <w:pPr>
        <w:pageBreakBefore w:val="0"/>
        <w:widowControl w:val="0"/>
        <w:spacing w:line="360" w:lineRule="auto"/>
        <w:rPr>
          <w:sz w:val="18"/>
          <w:szCs w:val="18"/>
        </w:rPr>
      </w:pPr>
      <w:r w:rsidDel="00000000" w:rsidR="00000000" w:rsidRPr="00000000">
        <w:rPr>
          <w:rtl w:val="0"/>
        </w:rPr>
      </w:r>
    </w:p>
    <w:p w:rsidR="00000000" w:rsidDel="00000000" w:rsidP="00000000" w:rsidRDefault="00000000" w:rsidRPr="00000000" w14:paraId="00000DE8">
      <w:pPr>
        <w:pageBreakBefore w:val="0"/>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   (uhex_long(i), dly(#250))      'debug, output i in hex and delay for </w:t>
      </w:r>
      <w:r w:rsidDel="00000000" w:rsidR="00000000" w:rsidRPr="00000000">
        <w:rPr>
          <w:rFonts w:ascii="Consolas" w:cs="Consolas" w:eastAsia="Consolas" w:hAnsi="Consolas"/>
          <w:sz w:val="18"/>
          <w:szCs w:val="18"/>
          <w:rtl w:val="0"/>
        </w:rPr>
        <w:t xml:space="preserve">250ms</w:t>
      </w:r>
      <w:r w:rsidDel="00000000" w:rsidR="00000000" w:rsidRPr="00000000">
        <w:rPr>
          <w:rFonts w:ascii="Consolas" w:cs="Consolas" w:eastAsia="Consolas" w:hAnsi="Consolas"/>
          <w:sz w:val="18"/>
          <w:szCs w:val="18"/>
          <w:rtl w:val="0"/>
        </w:rPr>
        <w:t xml:space="preserve"> after each report</w:t>
      </w:r>
    </w:p>
    <w:p w:rsidR="00000000" w:rsidDel="00000000" w:rsidP="00000000" w:rsidRDefault="00000000" w:rsidRPr="00000000" w14:paraId="00000DE9">
      <w:pPr>
        <w:pageBreakBefore w:val="0"/>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EA">
      <w:pPr>
        <w:pStyle w:val="Heading2"/>
        <w:widowControl w:val="0"/>
        <w:spacing w:line="360" w:lineRule="auto"/>
        <w:rPr/>
      </w:pPr>
      <w:bookmarkStart w:colFirst="0" w:colLast="0" w:name="_arh1dmgnun09" w:id="64"/>
      <w:bookmarkEnd w:id="64"/>
      <w:r w:rsidDel="00000000" w:rsidR="00000000" w:rsidRPr="00000000">
        <w:rPr>
          <w:rtl w:val="0"/>
        </w:rPr>
      </w:r>
    </w:p>
    <w:p w:rsidR="00000000" w:rsidDel="00000000" w:rsidP="00000000" w:rsidRDefault="00000000" w:rsidRPr="00000000" w14:paraId="00000DEB">
      <w:pPr>
        <w:pStyle w:val="Heading2"/>
        <w:widowControl w:val="0"/>
        <w:spacing w:line="360" w:lineRule="auto"/>
        <w:rPr/>
      </w:pPr>
      <w:bookmarkStart w:colFirst="0" w:colLast="0" w:name="_hpe4axbot1gt" w:id="65"/>
      <w:bookmarkEnd w:id="65"/>
      <w:r w:rsidDel="00000000" w:rsidR="00000000" w:rsidRPr="00000000">
        <w:rPr>
          <w:rtl w:val="0"/>
        </w:rPr>
        <w:t xml:space="preserve">PASM-Level Debugger</w:t>
      </w:r>
    </w:p>
    <w:p w:rsidR="00000000" w:rsidDel="00000000" w:rsidP="00000000" w:rsidRDefault="00000000" w:rsidRPr="00000000" w14:paraId="00000DEC">
      <w:pPr>
        <w:widowControl w:val="0"/>
        <w:spacing w:line="360" w:lineRule="auto"/>
        <w:rPr>
          <w:sz w:val="18"/>
          <w:szCs w:val="18"/>
        </w:rPr>
      </w:pPr>
      <w:r w:rsidDel="00000000" w:rsidR="00000000" w:rsidRPr="00000000">
        <w:rPr>
          <w:rtl w:val="0"/>
        </w:rPr>
      </w:r>
    </w:p>
    <w:tbl>
      <w:tblPr>
        <w:tblStyle w:val="Table53"/>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200_000_000</w:t>
            </w:r>
          </w:p>
          <w:p w:rsidR="00000000" w:rsidDel="00000000" w:rsidP="00000000" w:rsidRDefault="00000000" w:rsidRPr="00000000" w14:paraId="00000D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debug_main                  'run debugger(s) for all main code</w:t>
            </w:r>
          </w:p>
          <w:p w:rsidR="00000000" w:rsidDel="00000000" w:rsidP="00000000" w:rsidRDefault="00000000" w:rsidRPr="00000000" w14:paraId="00000DEF">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DF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coginit(</w:t>
            </w:r>
            <w:r w:rsidDel="00000000" w:rsidR="00000000" w:rsidRPr="00000000">
              <w:rPr>
                <w:rFonts w:ascii="Consolas" w:cs="Consolas" w:eastAsia="Consolas" w:hAnsi="Consolas"/>
                <w:sz w:val="18"/>
                <w:szCs w:val="18"/>
                <w:rtl w:val="0"/>
              </w:rPr>
              <w:t xml:space="preserve">newcog</w:t>
            </w:r>
            <w:r w:rsidDel="00000000" w:rsidR="00000000" w:rsidRPr="00000000">
              <w:rPr>
                <w:rFonts w:ascii="Consolas" w:cs="Consolas" w:eastAsia="Consolas" w:hAnsi="Consolas"/>
                <w:sz w:val="18"/>
                <w:szCs w:val="18"/>
                <w:rtl w:val="0"/>
              </w:rPr>
              <w:t xml:space="preserve">, @pasm, 0)     'start another cog with a </w:t>
            </w:r>
            <w:r w:rsidDel="00000000" w:rsidR="00000000" w:rsidRPr="00000000">
              <w:rPr>
                <w:rFonts w:ascii="Consolas" w:cs="Consolas" w:eastAsia="Consolas" w:hAnsi="Consolas"/>
                <w:sz w:val="18"/>
                <w:szCs w:val="18"/>
                <w:rtl w:val="0"/>
              </w:rPr>
              <w:t xml:space="preserve">pasm</w:t>
            </w:r>
            <w:r w:rsidDel="00000000" w:rsidR="00000000" w:rsidRPr="00000000">
              <w:rPr>
                <w:rFonts w:ascii="Consolas" w:cs="Consolas" w:eastAsia="Consolas" w:hAnsi="Consolas"/>
                <w:sz w:val="18"/>
                <w:szCs w:val="18"/>
                <w:rtl w:val="0"/>
              </w:rPr>
              <w:t xml:space="preserve"> program</w:t>
            </w:r>
          </w:p>
          <w:p w:rsidR="00000000" w:rsidDel="00000000" w:rsidP="00000000" w:rsidRDefault="00000000" w:rsidRPr="00000000" w14:paraId="00000DF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'increment i</w:t>
            </w:r>
          </w:p>
          <w:p w:rsidR="00000000" w:rsidDel="00000000" w:rsidP="00000000" w:rsidRDefault="00000000" w:rsidRPr="00000000" w14:paraId="00000D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DF6">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     org</w:t>
            </w:r>
          </w:p>
          <w:p w:rsidR="00000000" w:rsidDel="00000000" w:rsidP="00000000" w:rsidRDefault="00000000" w:rsidRPr="00000000" w14:paraId="00000DF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pasm</w:t>
            </w:r>
            <w:r w:rsidDel="00000000" w:rsidR="00000000" w:rsidRPr="00000000">
              <w:rPr>
                <w:rFonts w:ascii="Consolas" w:cs="Consolas" w:eastAsia="Consolas" w:hAnsi="Consolas"/>
                <w:sz w:val="18"/>
                <w:szCs w:val="18"/>
                <w:rtl w:val="0"/>
              </w:rPr>
              <w:t xml:space="preserve">    add     $100,#1         'increment some registers</w:t>
            </w:r>
          </w:p>
          <w:p w:rsidR="00000000" w:rsidDel="00000000" w:rsidP="00000000" w:rsidRDefault="00000000" w:rsidRPr="00000000" w14:paraId="00000D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     $101,#1</w:t>
            </w:r>
          </w:p>
          <w:p w:rsidR="00000000" w:rsidDel="00000000" w:rsidP="00000000" w:rsidRDefault="00000000" w:rsidRPr="00000000" w14:paraId="00000D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     $102,#1</w:t>
            </w:r>
          </w:p>
          <w:p w:rsidR="00000000" w:rsidDel="00000000" w:rsidP="00000000" w:rsidRDefault="00000000" w:rsidRPr="00000000" w14:paraId="00000D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     $103,#1</w:t>
            </w:r>
          </w:p>
          <w:p w:rsidR="00000000" w:rsidDel="00000000" w:rsidP="00000000" w:rsidRDefault="00000000" w:rsidRPr="00000000" w14:paraId="00000D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jmp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pasm</w:t>
            </w:r>
            <w:r w:rsidDel="00000000" w:rsidR="00000000" w:rsidRPr="00000000">
              <w:rPr>
                <w:rFonts w:ascii="Consolas" w:cs="Consolas" w:eastAsia="Consolas" w:hAnsi="Consolas"/>
                <w:sz w:val="18"/>
                <w:szCs w:val="18"/>
                <w:rtl w:val="0"/>
              </w:rPr>
              <w:t xml:space="preserve">           'loop</w:t>
            </w:r>
          </w:p>
          <w:p w:rsidR="00000000" w:rsidDel="00000000" w:rsidP="00000000" w:rsidRDefault="00000000" w:rsidRPr="00000000" w14:paraId="00000DF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long    0[11]           'clear space after code for clarity</w:t>
            </w:r>
          </w:p>
        </w:tc>
      </w:tr>
    </w:tbl>
    <w:p w:rsidR="00000000" w:rsidDel="00000000" w:rsidP="00000000" w:rsidRDefault="00000000" w:rsidRPr="00000000" w14:paraId="00000E00">
      <w:pPr>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01">
      <w:pPr>
        <w:widowControl w:val="0"/>
        <w:spacing w:line="360" w:lineRule="auto"/>
        <w:rPr>
          <w:sz w:val="18"/>
          <w:szCs w:val="18"/>
        </w:rPr>
      </w:pPr>
      <w:r w:rsidDel="00000000" w:rsidR="00000000" w:rsidRPr="00000000">
        <w:rPr>
          <w:sz w:val="18"/>
          <w:szCs w:val="18"/>
          <w:rtl w:val="0"/>
        </w:rPr>
        <w:t xml:space="preserve">In the example above, the DEBUG_MAIN symbol causes a debugger window to open for each cog when it is initially launched via COGINIT. The above example will launch TWO cogs and debuggers. Cog 0 will be running a Spin2 program that just increments the variable 'i' in a REPEAT loop, and Cog 1 will be running a PASM program that repeatedly adds one to registers $100 to $103.</w:t>
      </w:r>
    </w:p>
    <w:p w:rsidR="00000000" w:rsidDel="00000000" w:rsidP="00000000" w:rsidRDefault="00000000" w:rsidRPr="00000000" w14:paraId="00000E02">
      <w:pPr>
        <w:widowControl w:val="0"/>
        <w:spacing w:line="360" w:lineRule="auto"/>
        <w:rPr>
          <w:sz w:val="18"/>
          <w:szCs w:val="18"/>
        </w:rPr>
      </w:pPr>
      <w:r w:rsidDel="00000000" w:rsidR="00000000" w:rsidRPr="00000000">
        <w:rPr>
          <w:rtl w:val="0"/>
        </w:rPr>
      </w:r>
    </w:p>
    <w:p w:rsidR="00000000" w:rsidDel="00000000" w:rsidP="00000000" w:rsidRDefault="00000000" w:rsidRPr="00000000" w14:paraId="00000E03">
      <w:pPr>
        <w:widowControl w:val="0"/>
        <w:spacing w:line="360" w:lineRule="auto"/>
        <w:rPr>
          <w:sz w:val="18"/>
          <w:szCs w:val="18"/>
        </w:rPr>
      </w:pPr>
      <w:r w:rsidDel="00000000" w:rsidR="00000000" w:rsidRPr="00000000">
        <w:rPr>
          <w:sz w:val="18"/>
          <w:szCs w:val="18"/>
          <w:rtl w:val="0"/>
        </w:rPr>
        <w:t xml:space="preserve">Once inside the debugger, you must confirm which break condition(s) you'd like and then click the 'Go' button to execute code to the next break. As you move the mouse around within the debugger window, hints are given on the bottom line which alert you of your options. The debugger is designed to be self-explanatory.</w:t>
      </w:r>
    </w:p>
    <w:p w:rsidR="00000000" w:rsidDel="00000000" w:rsidP="00000000" w:rsidRDefault="00000000" w:rsidRPr="00000000" w14:paraId="00000E04">
      <w:pPr>
        <w:widowControl w:val="0"/>
        <w:spacing w:line="360" w:lineRule="auto"/>
        <w:rPr>
          <w:sz w:val="18"/>
          <w:szCs w:val="18"/>
        </w:rPr>
      </w:pPr>
      <w:r w:rsidDel="00000000" w:rsidR="00000000" w:rsidRPr="00000000">
        <w:rPr>
          <w:rtl w:val="0"/>
        </w:rPr>
      </w:r>
    </w:p>
    <w:p w:rsidR="00000000" w:rsidDel="00000000" w:rsidP="00000000" w:rsidRDefault="00000000" w:rsidRPr="00000000" w14:paraId="00000E05">
      <w:pPr>
        <w:widowControl w:val="0"/>
        <w:spacing w:line="360" w:lineRule="auto"/>
        <w:rPr>
          <w:sz w:val="18"/>
          <w:szCs w:val="18"/>
        </w:rPr>
      </w:pPr>
      <w:r w:rsidDel="00000000" w:rsidR="00000000" w:rsidRPr="00000000">
        <w:rPr>
          <w:sz w:val="18"/>
          <w:szCs w:val="18"/>
          <w:rtl w:val="0"/>
        </w:rPr>
        <w:t xml:space="preserve">Note that 'DEBUG' break sensitivity is exclusive to all but 'INIT' (COGINIT) sensitivity. This is because plain DEBUG commands can only be differentiated from DEBUG() commands if no other debug interrupt sources are enabled. The asynchronous 'BREAK', which is actually always enabled, is visually indicated by the absence of all other sensitivities, excepting 'INIT'. Because COGINITs can always be detected within debug interrupts, 'INIT' sensitivity is independent of all the others. To use the asynchronous break capability, you must have another cog that is frequently updating its own debugger, so that it can serve as the messenger to generate the asynchronous break for the cog of interest.</w:t>
      </w:r>
    </w:p>
    <w:p w:rsidR="00000000" w:rsidDel="00000000" w:rsidP="00000000" w:rsidRDefault="00000000" w:rsidRPr="00000000" w14:paraId="00000E06">
      <w:pPr>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07">
      <w:pPr>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10601325" cy="7667625"/>
            <wp:effectExtent b="0" l="0" r="0" t="0"/>
            <wp:docPr id="2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060132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widowControl w:val="0"/>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10601325" cy="7667625"/>
            <wp:effectExtent b="0" l="0" r="0" t="0"/>
            <wp:docPr id="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060132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widowControl w:val="0"/>
        <w:spacing w:line="360" w:lineRule="auto"/>
        <w:rPr>
          <w:sz w:val="18"/>
          <w:szCs w:val="18"/>
        </w:rPr>
      </w:pPr>
      <w:r w:rsidDel="00000000" w:rsidR="00000000" w:rsidRPr="00000000">
        <w:rPr>
          <w:rtl w:val="0"/>
        </w:rPr>
      </w:r>
    </w:p>
    <w:p w:rsidR="00000000" w:rsidDel="00000000" w:rsidP="00000000" w:rsidRDefault="00000000" w:rsidRPr="00000000" w14:paraId="00000E0A">
      <w:pPr>
        <w:widowControl w:val="0"/>
        <w:spacing w:line="360" w:lineRule="auto"/>
        <w:rPr>
          <w:sz w:val="18"/>
          <w:szCs w:val="18"/>
        </w:rPr>
      </w:pPr>
      <w:r w:rsidDel="00000000" w:rsidR="00000000" w:rsidRPr="00000000">
        <w:rPr>
          <w:sz w:val="18"/>
          <w:szCs w:val="18"/>
          <w:rtl w:val="0"/>
        </w:rPr>
        <w:t xml:space="preserve">To launch a debugger or force an update to an already-open debugger, you can insert a plain DEBUG command into your Spin2 or PASM code where you would like the update to occur. You can place any number of plain DEBUG commands throughout your application, since they all resolve to a 'BRK #0' instruction, whereas DEBUG() commands resolve to unique 'BRK #1..255' instructions. For plain DEBUG commands to be subsequently registered by the debugger after pressing the 'Go' button, the 'DEBUG' sensitivity button must be set. This will be the default sensitivity, unless either DEBUG_COGINIT or DEBUG_MAIN symbols were defined, which set the initial sensitivity to either 'INIT' or 'MAIN'.</w:t>
      </w:r>
    </w:p>
    <w:p w:rsidR="00000000" w:rsidDel="00000000" w:rsidP="00000000" w:rsidRDefault="00000000" w:rsidRPr="00000000" w14:paraId="00000E0B">
      <w:pPr>
        <w:widowControl w:val="0"/>
        <w:spacing w:line="360" w:lineRule="auto"/>
        <w:rPr>
          <w:sz w:val="18"/>
          <w:szCs w:val="18"/>
        </w:rPr>
      </w:pPr>
      <w:r w:rsidDel="00000000" w:rsidR="00000000" w:rsidRPr="00000000">
        <w:rPr>
          <w:rtl w:val="0"/>
        </w:rPr>
      </w:r>
    </w:p>
    <w:p w:rsidR="00000000" w:rsidDel="00000000" w:rsidP="00000000" w:rsidRDefault="00000000" w:rsidRPr="00000000" w14:paraId="00000E0C">
      <w:pPr>
        <w:widowControl w:val="0"/>
        <w:spacing w:line="360" w:lineRule="auto"/>
        <w:rPr>
          <w:sz w:val="18"/>
          <w:szCs w:val="18"/>
        </w:rPr>
      </w:pPr>
      <w:r w:rsidDel="00000000" w:rsidR="00000000" w:rsidRPr="00000000">
        <w:rPr>
          <w:sz w:val="18"/>
          <w:szCs w:val="18"/>
          <w:rtl w:val="0"/>
        </w:rPr>
        <w:t xml:space="preserve">For decent debugger performance, it is necessary to go into the Windows Device Manager and set the USB Serial Port's Latency Timer to 1 ms, instead of the default 16 ms. Here are the windows you need to navigate through to change the </w:t>
      </w:r>
      <w:r w:rsidDel="00000000" w:rsidR="00000000" w:rsidRPr="00000000">
        <w:rPr>
          <w:sz w:val="18"/>
          <w:szCs w:val="18"/>
          <w:rtl w:val="0"/>
        </w:rPr>
        <w:t xml:space="preserve">Latency Timer</w:t>
      </w:r>
      <w:r w:rsidDel="00000000" w:rsidR="00000000" w:rsidRPr="00000000">
        <w:rPr>
          <w:sz w:val="18"/>
          <w:szCs w:val="18"/>
          <w:rtl w:val="0"/>
        </w:rPr>
        <w:t xml:space="preserve"> setting. Also be sure that the "USB Transfer Sizes" are both set to 4096:</w:t>
      </w:r>
    </w:p>
    <w:p w:rsidR="00000000" w:rsidDel="00000000" w:rsidP="00000000" w:rsidRDefault="00000000" w:rsidRPr="00000000" w14:paraId="00000E0D">
      <w:pPr>
        <w:widowControl w:val="0"/>
        <w:spacing w:line="360" w:lineRule="auto"/>
        <w:rPr>
          <w:sz w:val="18"/>
          <w:szCs w:val="18"/>
        </w:rPr>
      </w:pPr>
      <w:r w:rsidDel="00000000" w:rsidR="00000000" w:rsidRPr="00000000">
        <w:rPr>
          <w:rtl w:val="0"/>
        </w:rPr>
      </w:r>
    </w:p>
    <w:p w:rsidR="00000000" w:rsidDel="00000000" w:rsidP="00000000" w:rsidRDefault="00000000" w:rsidRPr="00000000" w14:paraId="00000E0E">
      <w:pPr>
        <w:widowControl w:val="0"/>
        <w:spacing w:line="360" w:lineRule="auto"/>
        <w:rPr>
          <w:sz w:val="18"/>
          <w:szCs w:val="18"/>
        </w:rPr>
      </w:pPr>
      <w:r w:rsidDel="00000000" w:rsidR="00000000" w:rsidRPr="00000000">
        <w:rPr>
          <w:sz w:val="18"/>
          <w:szCs w:val="18"/>
        </w:rPr>
        <w:drawing>
          <wp:inline distB="114300" distT="114300" distL="114300" distR="114300">
            <wp:extent cx="7334250" cy="13725250"/>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7334250" cy="1372525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0">
      <w:pPr>
        <w:widowControl w:val="0"/>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1">
      <w:pPr>
        <w:pStyle w:val="Heading2"/>
        <w:widowControl w:val="0"/>
        <w:spacing w:line="360" w:lineRule="auto"/>
        <w:rPr/>
      </w:pPr>
      <w:bookmarkStart w:colFirst="0" w:colLast="0" w:name="_68p3sussif66" w:id="66"/>
      <w:bookmarkEnd w:id="66"/>
      <w:r w:rsidDel="00000000" w:rsidR="00000000" w:rsidRPr="00000000">
        <w:rPr>
          <w:rtl w:val="0"/>
        </w:rPr>
        <w:t xml:space="preserve">DEBUG dynamic clock frequency adaptation</w:t>
      </w:r>
    </w:p>
    <w:p w:rsidR="00000000" w:rsidDel="00000000" w:rsidP="00000000" w:rsidRDefault="00000000" w:rsidRPr="00000000" w14:paraId="00000E12">
      <w:pPr>
        <w:widowControl w:val="0"/>
        <w:spacing w:line="360" w:lineRule="auto"/>
        <w:jc w:val="both"/>
        <w:rPr>
          <w:sz w:val="18"/>
          <w:szCs w:val="18"/>
        </w:rPr>
      </w:pPr>
      <w:r w:rsidDel="00000000" w:rsidR="00000000" w:rsidRPr="00000000">
        <w:rPr>
          <w:sz w:val="18"/>
          <w:szCs w:val="18"/>
          <w:rtl w:val="0"/>
        </w:rPr>
        <w:t xml:space="preserve">When DEBUG is enabled, the serial receive pin (P63) is configured as a long repository to hold the clock frequency value, so that the debugger can compute the proper baud rate during debug interrupts. This long-repository value must be updated whenever the clock frequency is changed, in order to keep the debugger communicating properly.</w:t>
      </w:r>
    </w:p>
    <w:p w:rsidR="00000000" w:rsidDel="00000000" w:rsidP="00000000" w:rsidRDefault="00000000" w:rsidRPr="00000000" w14:paraId="00000E13">
      <w:pPr>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14">
      <w:pPr>
        <w:widowControl w:val="0"/>
        <w:spacing w:line="360" w:lineRule="auto"/>
        <w:jc w:val="both"/>
        <w:rPr>
          <w:sz w:val="18"/>
          <w:szCs w:val="18"/>
        </w:rPr>
      </w:pPr>
      <w:r w:rsidDel="00000000" w:rsidR="00000000" w:rsidRPr="00000000">
        <w:rPr>
          <w:sz w:val="18"/>
          <w:szCs w:val="18"/>
          <w:rtl w:val="0"/>
        </w:rPr>
        <w:t xml:space="preserve">Below is a code snippet which demonstrates how to do this.</w:t>
      </w:r>
    </w:p>
    <w:p w:rsidR="00000000" w:rsidDel="00000000" w:rsidP="00000000" w:rsidRDefault="00000000" w:rsidRPr="00000000" w14:paraId="00000E15">
      <w:pPr>
        <w:widowControl w:val="0"/>
        <w:spacing w:line="240" w:lineRule="auto"/>
        <w:rPr>
          <w:rFonts w:ascii="Consolas" w:cs="Consolas" w:eastAsia="Consolas" w:hAnsi="Consolas"/>
          <w:sz w:val="18"/>
          <w:szCs w:val="18"/>
        </w:rPr>
      </w:pPr>
      <w:r w:rsidDel="00000000" w:rsidR="00000000" w:rsidRPr="00000000">
        <w:rPr>
          <w:rtl w:val="0"/>
        </w:rPr>
      </w:r>
    </w:p>
    <w:tbl>
      <w:tblPr>
        <w:tblStyle w:val="Table54"/>
        <w:tblW w:w="11463.33333333333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63.333333333336"/>
        <w:tblGridChange w:id="0">
          <w:tblGrid>
            <w:gridCol w:w="11463.333333333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             org</w:t>
            </w:r>
          </w:p>
          <w:p w:rsidR="00000000" w:rsidDel="00000000" w:rsidP="00000000" w:rsidRDefault="00000000" w:rsidRPr="00000000" w14:paraId="00000E1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clock_change    rep     #99,#1                  'use REP to stall all interrupts (including debug)</w:t>
            </w:r>
          </w:p>
          <w:p w:rsidR="00000000" w:rsidDel="00000000" w:rsidP="00000000" w:rsidRDefault="00000000" w:rsidRPr="00000000" w14:paraId="00000E19">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andn</w:t>
            </w:r>
            <w:r w:rsidDel="00000000" w:rsidR="00000000" w:rsidRPr="00000000">
              <w:rPr>
                <w:rFonts w:ascii="Consolas" w:cs="Consolas" w:eastAsia="Consolas" w:hAnsi="Consolas"/>
                <w:sz w:val="18"/>
                <w:szCs w:val="18"/>
                <w:rtl w:val="0"/>
              </w:rPr>
              <w:t xml:space="preserve">    old_mode,#%11           'switch to 20 MHz while maintaining old pll/xtal settings</w:t>
            </w:r>
          </w:p>
          <w:p w:rsidR="00000000" w:rsidDel="00000000" w:rsidP="00000000" w:rsidRDefault="00000000" w:rsidRPr="00000000" w14:paraId="00000E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hubset</w:t>
            </w:r>
            <w:r w:rsidDel="00000000" w:rsidR="00000000" w:rsidRPr="00000000">
              <w:rPr>
                <w:rFonts w:ascii="Consolas" w:cs="Consolas" w:eastAsia="Consolas" w:hAnsi="Consolas"/>
                <w:sz w:val="18"/>
                <w:szCs w:val="18"/>
                <w:rtl w:val="0"/>
              </w:rPr>
              <w:t xml:space="preserve">  old_mode</w:t>
            </w:r>
          </w:p>
          <w:p w:rsidR="00000000" w:rsidDel="00000000" w:rsidP="00000000" w:rsidRDefault="00000000" w:rsidRPr="00000000" w14:paraId="00000E1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mov     old_mode,new_mode       'establish new pll/xtal settings while staying at 20 MHz</w:t>
            </w:r>
          </w:p>
          <w:p w:rsidR="00000000" w:rsidDel="00000000" w:rsidP="00000000" w:rsidRDefault="00000000" w:rsidRPr="00000000" w14:paraId="00000E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andn</w:t>
            </w:r>
            <w:r w:rsidDel="00000000" w:rsidR="00000000" w:rsidRPr="00000000">
              <w:rPr>
                <w:rFonts w:ascii="Consolas" w:cs="Consolas" w:eastAsia="Consolas" w:hAnsi="Consolas"/>
                <w:sz w:val="18"/>
                <w:szCs w:val="18"/>
                <w:rtl w:val="0"/>
              </w:rPr>
              <w:t xml:space="preserve">    old_mode,#%11</w:t>
            </w:r>
          </w:p>
          <w:p w:rsidR="00000000" w:rsidDel="00000000" w:rsidP="00000000" w:rsidRDefault="00000000" w:rsidRPr="00000000" w14:paraId="00000E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hubset</w:t>
            </w:r>
            <w:r w:rsidDel="00000000" w:rsidR="00000000" w:rsidRPr="00000000">
              <w:rPr>
                <w:rFonts w:ascii="Consolas" w:cs="Consolas" w:eastAsia="Consolas" w:hAnsi="Consolas"/>
                <w:sz w:val="18"/>
                <w:szCs w:val="18"/>
                <w:rtl w:val="0"/>
              </w:rPr>
              <w:t xml:space="preserve">  old_mode</w:t>
            </w:r>
          </w:p>
          <w:p w:rsidR="00000000" w:rsidDel="00000000" w:rsidP="00000000" w:rsidRDefault="00000000" w:rsidRPr="00000000" w14:paraId="00000E2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waitx   ##20_000_000/100        'allow 10ms for new settings to stabilize</w:t>
            </w:r>
          </w:p>
          <w:p w:rsidR="00000000" w:rsidDel="00000000" w:rsidP="00000000" w:rsidRDefault="00000000" w:rsidRPr="00000000" w14:paraId="00000E2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mov     old_mode,new_mode       'switch to new settings</w:t>
            </w:r>
          </w:p>
          <w:p w:rsidR="00000000" w:rsidDel="00000000" w:rsidP="00000000" w:rsidRDefault="00000000" w:rsidRPr="00000000" w14:paraId="00000E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hubset</w:t>
            </w:r>
            <w:r w:rsidDel="00000000" w:rsidR="00000000" w:rsidRPr="00000000">
              <w:rPr>
                <w:rFonts w:ascii="Consolas" w:cs="Consolas" w:eastAsia="Consolas" w:hAnsi="Consolas"/>
                <w:sz w:val="18"/>
                <w:szCs w:val="18"/>
                <w:rtl w:val="0"/>
              </w:rPr>
              <w:t xml:space="preserve">  old_mode</w:t>
            </w:r>
          </w:p>
          <w:p w:rsidR="00000000" w:rsidDel="00000000" w:rsidP="00000000" w:rsidRDefault="00000000" w:rsidRPr="00000000" w14:paraId="00000E25">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dirh    #63                     'must enable smart pin to update long repository</w:t>
            </w:r>
          </w:p>
          <w:p w:rsidR="00000000" w:rsidDel="00000000" w:rsidP="00000000" w:rsidRDefault="00000000" w:rsidRPr="00000000" w14:paraId="00000E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wxpin</w:t>
            </w:r>
            <w:r w:rsidDel="00000000" w:rsidR="00000000" w:rsidRPr="00000000">
              <w:rPr>
                <w:rFonts w:ascii="Consolas" w:cs="Consolas" w:eastAsia="Consolas" w:hAnsi="Consolas"/>
                <w:sz w:val="18"/>
                <w:szCs w:val="18"/>
                <w:rtl w:val="0"/>
              </w:rPr>
              <w:t xml:space="preserve">   new_freq,#63            'write new_freq to rx pin long repository</w:t>
            </w:r>
          </w:p>
          <w:p w:rsidR="00000000" w:rsidDel="00000000" w:rsidP="00000000" w:rsidRDefault="00000000" w:rsidRPr="00000000" w14:paraId="00000E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_ret_   </w:t>
            </w:r>
            <w:r w:rsidDel="00000000" w:rsidR="00000000" w:rsidRPr="00000000">
              <w:rPr>
                <w:rFonts w:ascii="Consolas" w:cs="Consolas" w:eastAsia="Consolas" w:hAnsi="Consolas"/>
                <w:sz w:val="18"/>
                <w:szCs w:val="18"/>
                <w:rtl w:val="0"/>
              </w:rPr>
              <w:t xml:space="preserve">dirl</w:t>
            </w:r>
            <w:r w:rsidDel="00000000" w:rsidR="00000000" w:rsidRPr="00000000">
              <w:rPr>
                <w:rFonts w:ascii="Consolas" w:cs="Consolas" w:eastAsia="Consolas" w:hAnsi="Consolas"/>
                <w:sz w:val="18"/>
                <w:szCs w:val="18"/>
                <w:rtl w:val="0"/>
              </w:rPr>
              <w:t xml:space="preserve">    #63                     'put smart pin back to sleep, REP cancels upon _ret_</w:t>
            </w:r>
          </w:p>
          <w:p w:rsidR="00000000" w:rsidDel="00000000" w:rsidP="00000000" w:rsidRDefault="00000000" w:rsidRPr="00000000" w14:paraId="00000E29">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old_mode        res     1</w:t>
            </w:r>
          </w:p>
          <w:p w:rsidR="00000000" w:rsidDel="00000000" w:rsidP="00000000" w:rsidRDefault="00000000" w:rsidRPr="00000000" w14:paraId="00000E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new_mode        res     1</w:t>
            </w:r>
          </w:p>
          <w:p w:rsidR="00000000" w:rsidDel="00000000" w:rsidP="00000000" w:rsidRDefault="00000000" w:rsidRPr="00000000" w14:paraId="00000E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new_freq        res     1</w:t>
            </w:r>
          </w:p>
          <w:p w:rsidR="00000000" w:rsidDel="00000000" w:rsidP="00000000" w:rsidRDefault="00000000" w:rsidRPr="00000000" w14:paraId="00000E2E">
            <w:pPr>
              <w:widowControl w:val="0"/>
              <w:spacing w:line="240" w:lineRule="auto"/>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14:paraId="00000E2F">
      <w:pPr>
        <w:pStyle w:val="Heading2"/>
        <w:pageBreakBefore w:val="0"/>
        <w:widowControl w:val="0"/>
        <w:spacing w:line="360" w:lineRule="auto"/>
        <w:rPr/>
      </w:pPr>
      <w:bookmarkStart w:colFirst="0" w:colLast="0" w:name="_kl0hvjj6o95s" w:id="67"/>
      <w:bookmarkEnd w:id="67"/>
      <w:r w:rsidDel="00000000" w:rsidR="00000000" w:rsidRPr="00000000">
        <w:rPr>
          <w:rtl w:val="0"/>
        </w:rPr>
      </w:r>
    </w:p>
    <w:p w:rsidR="00000000" w:rsidDel="00000000" w:rsidP="00000000" w:rsidRDefault="00000000" w:rsidRPr="00000000" w14:paraId="00000E30">
      <w:pPr>
        <w:pStyle w:val="Heading2"/>
        <w:pageBreakBefore w:val="0"/>
        <w:widowControl w:val="0"/>
        <w:spacing w:line="360" w:lineRule="auto"/>
        <w:rPr/>
      </w:pPr>
      <w:bookmarkStart w:colFirst="0" w:colLast="0" w:name="_kag1gt1l056l" w:id="68"/>
      <w:bookmarkEnd w:id="68"/>
      <w:r w:rsidDel="00000000" w:rsidR="00000000" w:rsidRPr="00000000">
        <w:rPr>
          <w:rtl w:val="0"/>
        </w:rPr>
        <w:t xml:space="preserve">DEBUG() memory utilization</w:t>
      </w:r>
    </w:p>
    <w:p w:rsidR="00000000" w:rsidDel="00000000" w:rsidP="00000000" w:rsidRDefault="00000000" w:rsidRPr="00000000" w14:paraId="00000E31">
      <w:pPr>
        <w:pageBreakBefore w:val="0"/>
        <w:widowControl w:val="0"/>
        <w:spacing w:line="360" w:lineRule="auto"/>
        <w:jc w:val="both"/>
        <w:rPr>
          <w:sz w:val="18"/>
          <w:szCs w:val="18"/>
        </w:rPr>
      </w:pPr>
      <w:r w:rsidDel="00000000" w:rsidR="00000000" w:rsidRPr="00000000">
        <w:rPr>
          <w:sz w:val="18"/>
          <w:szCs w:val="18"/>
          <w:rtl w:val="0"/>
        </w:rPr>
        <w:t xml:space="preserve">Here is what the memory utilization looks like for a Spin2 DEBUG() command. You can see, on the Spin2 side, that a bytecode is needed to read the variable 'i', and then three obligatory bytecodes make up the actual DEBUG() command.</w:t>
      </w:r>
    </w:p>
    <w:p w:rsidR="00000000" w:rsidDel="00000000" w:rsidP="00000000" w:rsidRDefault="00000000" w:rsidRPr="00000000" w14:paraId="00000E32">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3">
      <w:pPr>
        <w:pageBreakBefore w:val="0"/>
        <w:widowControl w:val="0"/>
        <w:spacing w:line="360" w:lineRule="auto"/>
        <w:jc w:val="both"/>
        <w:rPr>
          <w:sz w:val="18"/>
          <w:szCs w:val="18"/>
        </w:rPr>
      </w:pPr>
      <w:r w:rsidDel="00000000" w:rsidR="00000000" w:rsidRPr="00000000">
        <w:rPr>
          <w:sz w:val="18"/>
          <w:szCs w:val="18"/>
          <w:rtl w:val="0"/>
        </w:rPr>
        <w:t xml:space="preserve">The 'stack adjustment' byte tells the interpreter how far to drop the stack to effectively 'pop' all the expressions that were pushed in preparation for the DEBUG() event. In this case of 'i', only, the stack needs to drop by four bytes (one long). When the debugging program is invoked, the values it needs will be ordered right above the current Spin2 stack pointer.</w:t>
      </w:r>
    </w:p>
    <w:p w:rsidR="00000000" w:rsidDel="00000000" w:rsidP="00000000" w:rsidRDefault="00000000" w:rsidRPr="00000000" w14:paraId="00000E34">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5">
      <w:pPr>
        <w:pageBreakBefore w:val="0"/>
        <w:widowControl w:val="0"/>
        <w:spacing w:line="360" w:lineRule="auto"/>
        <w:jc w:val="both"/>
        <w:rPr>
          <w:sz w:val="18"/>
          <w:szCs w:val="18"/>
        </w:rPr>
      </w:pPr>
      <w:r w:rsidDel="00000000" w:rsidR="00000000" w:rsidRPr="00000000">
        <w:rPr>
          <w:sz w:val="18"/>
          <w:szCs w:val="18"/>
          <w:rtl w:val="0"/>
        </w:rPr>
        <w:t xml:space="preserve">The 'unique BRK code' byte (1..255) is used as an index to look up the specific record in the DEBUG() database at the top of memory, from which the debugging program reads its commands.</w:t>
      </w:r>
      <w:r w:rsidDel="00000000" w:rsidR="00000000" w:rsidRPr="00000000">
        <w:drawing>
          <wp:anchor allowOverlap="1" behindDoc="0" distB="228600" distT="228600" distL="228600" distR="228600" hidden="0" layoutInCell="1" locked="0" relativeHeight="0" simplePos="0">
            <wp:simplePos x="0" y="0"/>
            <wp:positionH relativeFrom="column">
              <wp:posOffset>133351</wp:posOffset>
            </wp:positionH>
            <wp:positionV relativeFrom="paragraph">
              <wp:posOffset>333375</wp:posOffset>
            </wp:positionV>
            <wp:extent cx="4447223" cy="2995068"/>
            <wp:effectExtent b="0" l="0" r="0" t="0"/>
            <wp:wrapTopAndBottom distB="228600" distT="228600"/>
            <wp:docPr id="2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447223" cy="2995068"/>
                    </a:xfrm>
                    <a:prstGeom prst="rect"/>
                    <a:ln/>
                  </pic:spPr>
                </pic:pic>
              </a:graphicData>
            </a:graphic>
          </wp:anchor>
        </w:drawing>
      </w:r>
    </w:p>
    <w:p w:rsidR="00000000" w:rsidDel="00000000" w:rsidP="00000000" w:rsidRDefault="00000000" w:rsidRPr="00000000" w14:paraId="00000E36">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7">
      <w:pPr>
        <w:pageBreakBefore w:val="0"/>
        <w:widowControl w:val="0"/>
        <w:spacing w:line="360" w:lineRule="auto"/>
        <w:jc w:val="both"/>
        <w:rPr>
          <w:sz w:val="18"/>
          <w:szCs w:val="18"/>
        </w:rPr>
      </w:pPr>
      <w:r w:rsidDel="00000000" w:rsidR="00000000" w:rsidRPr="00000000">
        <w:rPr>
          <w:sz w:val="18"/>
          <w:szCs w:val="18"/>
          <w:rtl w:val="0"/>
        </w:rPr>
        <w:t xml:space="preserve">In the case where debugging is active, but a cog has had its debug interrupt disabled via the DEBUG_COGS symbol, Spin2 DEBUG commands will not trigger a debug interrupt, but they do still pop any DEBUG-intended values from the stack, so these are harmless events.</w:t>
      </w:r>
    </w:p>
    <w:p w:rsidR="00000000" w:rsidDel="00000000" w:rsidP="00000000" w:rsidRDefault="00000000" w:rsidRPr="00000000" w14:paraId="00000E38">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9">
      <w:pPr>
        <w:pageBreakBefore w:val="0"/>
        <w:widowControl w:val="0"/>
        <w:spacing w:line="360" w:lineRule="auto"/>
        <w:jc w:val="both"/>
        <w:rPr>
          <w:sz w:val="18"/>
          <w:szCs w:val="18"/>
        </w:rPr>
      </w:pPr>
      <w:r w:rsidDel="00000000" w:rsidR="00000000" w:rsidRPr="00000000">
        <w:rPr>
          <w:sz w:val="18"/>
          <w:szCs w:val="18"/>
          <w:rtl w:val="0"/>
        </w:rPr>
        <w:t xml:space="preserve">For PASM DEBUG commands, a 'BRK #code' instruction is inserted where the DEBUG command was placed, and all related data resides in the DEBUG database. If a cog's debug interrupt is disabled, the 'BRK #code' instruction does nothing, taking two clocks.</w:t>
      </w:r>
    </w:p>
    <w:p w:rsidR="00000000" w:rsidDel="00000000" w:rsidP="00000000" w:rsidRDefault="00000000" w:rsidRPr="00000000" w14:paraId="00000E3A">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B">
      <w:pPr>
        <w:pStyle w:val="Heading2"/>
        <w:pageBreakBefore w:val="0"/>
        <w:widowControl w:val="0"/>
        <w:spacing w:line="360" w:lineRule="auto"/>
        <w:rPr/>
      </w:pPr>
      <w:bookmarkStart w:colFirst="0" w:colLast="0" w:name="_42y6t984t3un" w:id="69"/>
      <w:bookmarkEnd w:id="69"/>
      <w:r w:rsidDel="00000000" w:rsidR="00000000" w:rsidRPr="00000000">
        <w:rPr>
          <w:rtl w:val="0"/>
        </w:rPr>
        <w:t xml:space="preserve">DEBUG and interrupts</w:t>
      </w:r>
    </w:p>
    <w:p w:rsidR="00000000" w:rsidDel="00000000" w:rsidP="00000000" w:rsidRDefault="00000000" w:rsidRPr="00000000" w14:paraId="00000E3C">
      <w:pPr>
        <w:pageBreakBefore w:val="0"/>
        <w:widowControl w:val="0"/>
        <w:spacing w:line="360" w:lineRule="auto"/>
        <w:jc w:val="both"/>
        <w:rPr>
          <w:sz w:val="18"/>
          <w:szCs w:val="18"/>
        </w:rPr>
      </w:pPr>
      <w:r w:rsidDel="00000000" w:rsidR="00000000" w:rsidRPr="00000000">
        <w:rPr>
          <w:sz w:val="18"/>
          <w:szCs w:val="18"/>
          <w:rtl w:val="0"/>
        </w:rPr>
        <w:t xml:space="preserve">Interrupt requests received during a DEBUG command will execute after the DEBUG completes, but the response time may be so skewed that the retrigger setup for the interrupt won't happen properly. High-frequency cyclical smart pin interrupts are especially prone to this problem. Imagine you do an AKPIN instruction within your normal ISR (interrupt service routine) to drop the INA/INB signal so that the smart pin can make it go high again, triggering a new interrupt. Meanwhile, after the AKPIN and before the RETIx, the smart pin triggers, raising INA/INB high. This is only happening because your cycle-frame timing has become skewed from the DEBUG command. This interrupt won't be seen since it happened when the ISR was busy. This will cause the interrupt to cease cycling. CT interrupts are not prone to this problem, though, since they have $8000_0000 clock cycles in which to be recognized. To remedy the smart-pin retrigger problem, you could trigger on INA/INB-high, as opposed to INA/INB-rise, but this could cause performance problems with your smart pin configurations.</w:t>
      </w:r>
    </w:p>
    <w:p w:rsidR="00000000" w:rsidDel="00000000" w:rsidP="00000000" w:rsidRDefault="00000000" w:rsidRPr="00000000" w14:paraId="00000E3D">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3E">
      <w:pPr>
        <w:pageBreakBefore w:val="0"/>
        <w:widowControl w:val="0"/>
        <w:spacing w:line="360" w:lineRule="auto"/>
        <w:jc w:val="both"/>
        <w:rPr/>
      </w:pPr>
      <w:r w:rsidDel="00000000" w:rsidR="00000000" w:rsidRPr="00000000">
        <w:rPr>
          <w:sz w:val="18"/>
          <w:szCs w:val="18"/>
          <w:rtl w:val="0"/>
        </w:rPr>
        <w:t xml:space="preserve">One fail-safe way to get around this DEBUG/interrupt dilemma is to only do DEBUG commands from cogs that are not executing ISRs in the background. If the ISRs can tolerate timing skew and there is no risk of hanging interrupt cycling, you can do DEBUG commands with some understood interrupt timing degradations.</w:t>
      </w:r>
      <w:r w:rsidDel="00000000" w:rsidR="00000000" w:rsidRPr="00000000">
        <w:rPr>
          <w:rtl w:val="0"/>
        </w:rPr>
      </w:r>
    </w:p>
    <w:p w:rsidR="00000000" w:rsidDel="00000000" w:rsidP="00000000" w:rsidRDefault="00000000" w:rsidRPr="00000000" w14:paraId="00000E3F">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40">
      <w:pPr>
        <w:pStyle w:val="Heading1"/>
        <w:pageBreakBefore w:val="0"/>
        <w:widowControl w:val="0"/>
        <w:spacing w:line="360" w:lineRule="auto"/>
        <w:ind w:firstLine="0"/>
        <w:jc w:val="both"/>
        <w:rPr/>
        <w:pPrChange w:author="" w:id="0">
          <w:pPr>
            <w:pStyle w:val="Heading1"/>
            <w:pageBreakBefore w:val="0"/>
            <w:widowControl w:val="0"/>
            <w:spacing w:line="360" w:lineRule="auto"/>
            <w:jc w:val="both"/>
          </w:pPr>
        </w:pPrChange>
      </w:pPr>
      <w:bookmarkStart w:colFirst="0" w:colLast="0" w:name="_w4dw5sq1xg38" w:id="70"/>
      <w:bookmarkEnd w:id="70"/>
      <w:r w:rsidDel="00000000" w:rsidR="00000000" w:rsidRPr="00000000">
        <w:rPr>
          <w:rtl w:val="0"/>
        </w:rPr>
        <w:t xml:space="preserve">Graphical DEBUG Displays</w:t>
      </w:r>
    </w:p>
    <w:p w:rsidR="00000000" w:rsidDel="00000000" w:rsidP="00000000" w:rsidRDefault="00000000" w:rsidRPr="00000000" w14:paraId="00000E41">
      <w:pPr>
        <w:pageBreakBefore w:val="0"/>
        <w:widowControl w:val="0"/>
        <w:spacing w:line="360" w:lineRule="auto"/>
        <w:jc w:val="both"/>
        <w:rPr>
          <w:sz w:val="18"/>
          <w:szCs w:val="18"/>
        </w:rPr>
      </w:pPr>
      <w:r w:rsidDel="00000000" w:rsidR="00000000" w:rsidRPr="00000000">
        <w:rPr>
          <w:sz w:val="18"/>
          <w:szCs w:val="18"/>
          <w:rtl w:val="0"/>
        </w:rPr>
        <w:t xml:space="preserve">DEBUG() commands can invoke special graphical DEBUG displays which are built into the tool. These graphical displays each take the form of a unique window. Once instantiated, displays can be continuously fed data to generate animated visualizations. These displays are very handy for development and debugging, as various data types can be viewed in their proper contexts. Up to 32 graphical displays can be running simultaneously.</w:t>
      </w:r>
    </w:p>
    <w:p w:rsidR="00000000" w:rsidDel="00000000" w:rsidP="00000000" w:rsidRDefault="00000000" w:rsidRPr="00000000" w14:paraId="00000E42">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43">
      <w:pPr>
        <w:pageBreakBefore w:val="0"/>
        <w:widowControl w:val="0"/>
        <w:spacing w:line="360" w:lineRule="auto"/>
        <w:jc w:val="both"/>
        <w:rPr>
          <w:sz w:val="18"/>
          <w:szCs w:val="18"/>
        </w:rPr>
      </w:pPr>
      <w:r w:rsidDel="00000000" w:rsidR="00000000" w:rsidRPr="00000000">
        <w:rPr>
          <w:sz w:val="18"/>
          <w:szCs w:val="18"/>
          <w:rtl w:val="0"/>
        </w:rPr>
        <w:t xml:space="preserve">When a DEBUG message contains a backtick (`) character (ASCII $60), a string, containing everything from the backtick to the end of the message, is sent to the graphical DEBUG display parser. The parser looks for several different element types, treating any commas as whitespace:</w:t>
      </w:r>
    </w:p>
    <w:p w:rsidR="00000000" w:rsidDel="00000000" w:rsidP="00000000" w:rsidRDefault="00000000" w:rsidRPr="00000000" w14:paraId="00000E44">
      <w:pPr>
        <w:pageBreakBefore w:val="0"/>
        <w:widowControl w:val="0"/>
        <w:spacing w:line="360" w:lineRule="auto"/>
        <w:jc w:val="both"/>
        <w:rPr>
          <w:sz w:val="18"/>
          <w:szCs w:val="18"/>
        </w:rPr>
      </w:pPr>
      <w:r w:rsidDel="00000000" w:rsidR="00000000" w:rsidRPr="00000000">
        <w:rPr>
          <w:rtl w:val="0"/>
        </w:rPr>
      </w:r>
    </w:p>
    <w:tbl>
      <w:tblPr>
        <w:tblStyle w:val="Table55"/>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090"/>
        <w:gridCol w:w="9450"/>
        <w:tblGridChange w:id="0">
          <w:tblGrid>
            <w:gridCol w:w="1935"/>
            <w:gridCol w:w="3090"/>
            <w:gridCol w:w="94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45">
            <w:pPr>
              <w:pageBreakBefore w:val="0"/>
              <w:widowControl w:val="0"/>
              <w:spacing w:line="240" w:lineRule="auto"/>
              <w:jc w:val="center"/>
              <w:rPr>
                <w:b w:val="1"/>
                <w:sz w:val="18"/>
                <w:szCs w:val="18"/>
              </w:rPr>
            </w:pPr>
            <w:r w:rsidDel="00000000" w:rsidR="00000000" w:rsidRPr="00000000">
              <w:rPr>
                <w:b w:val="1"/>
                <w:sz w:val="18"/>
                <w:szCs w:val="18"/>
                <w:rtl w:val="0"/>
              </w:rPr>
              <w:t xml:space="preserve">Element 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46">
            <w:pPr>
              <w:pageBreakBefore w:val="0"/>
              <w:widowControl w:val="0"/>
              <w:spacing w:line="240" w:lineRule="auto"/>
              <w:jc w:val="center"/>
              <w:rPr>
                <w:b w:val="1"/>
                <w:sz w:val="18"/>
                <w:szCs w:val="18"/>
              </w:rPr>
            </w:pPr>
            <w:r w:rsidDel="00000000" w:rsidR="00000000" w:rsidRPr="00000000">
              <w:rPr>
                <w:b w:val="1"/>
                <w:sz w:val="18"/>
                <w:szCs w:val="18"/>
                <w:rtl w:val="0"/>
              </w:rPr>
              <w:t xml:space="preserve">Example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47">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display_type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SCOPE, PLOT, BITMAP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the formal name of the graphical DEBUG display type you wish to instantiate.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unknown_symbol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MyLogicDisplay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pageBreakBefore w:val="0"/>
              <w:widowControl w:val="0"/>
              <w:spacing w:line="240" w:lineRule="auto"/>
              <w:rPr>
                <w:sz w:val="18"/>
                <w:szCs w:val="18"/>
              </w:rPr>
            </w:pPr>
            <w:r w:rsidDel="00000000" w:rsidR="00000000" w:rsidRPr="00000000">
              <w:rPr>
                <w:sz w:val="18"/>
                <w:szCs w:val="18"/>
                <w:rtl w:val="0"/>
              </w:rPr>
              <w:t xml:space="preserve">Each graphical DEBUG display Instance must be given a unique symbolic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instance_name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MyLogicDisplay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pageBreakBefore w:val="0"/>
              <w:widowControl w:val="0"/>
              <w:spacing w:line="240" w:lineRule="auto"/>
              <w:rPr>
                <w:sz w:val="18"/>
                <w:szCs w:val="18"/>
              </w:rPr>
            </w:pPr>
            <w:r w:rsidDel="00000000" w:rsidR="00000000" w:rsidRPr="00000000">
              <w:rPr>
                <w:sz w:val="18"/>
                <w:szCs w:val="18"/>
                <w:rtl w:val="0"/>
              </w:rPr>
              <w:t xml:space="preserve">Once instantiated, a graphical DEBUG display instance is referenced by its symbolic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TITLE, POS, SIZE,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Keywords are used to configure displays. They might be followed by numbers, strings, and other keywords.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1024, $FF, %1010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Numbers can be expressed in decimal, hex ($), and binary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'Here is a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Strings are expressed within single-quotes.</w:t>
            </w:r>
          </w:p>
        </w:tc>
      </w:tr>
    </w:tbl>
    <w:p w:rsidR="00000000" w:rsidDel="00000000" w:rsidP="00000000" w:rsidRDefault="00000000" w:rsidRPr="00000000" w14:paraId="00000E5A">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5B">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5C">
      <w:pPr>
        <w:pageBreakBefore w:val="0"/>
        <w:widowControl w:val="0"/>
        <w:spacing w:line="360" w:lineRule="auto"/>
        <w:jc w:val="both"/>
        <w:rPr>
          <w:sz w:val="18"/>
          <w:szCs w:val="18"/>
        </w:rPr>
      </w:pPr>
      <w:r w:rsidDel="00000000" w:rsidR="00000000" w:rsidRPr="00000000">
        <w:rPr>
          <w:sz w:val="18"/>
          <w:szCs w:val="18"/>
          <w:rtl w:val="0"/>
        </w:rPr>
        <w:t xml:space="preserve">Before getting into how all this fits together, we need to go over some special DEBUG()-display syntax that can be used for displays. This syntax is invoked when the first character in the DEBUG() command is the backtick. This causes everything in the DEBUG() command to be viewed as a string, except when subsequent backticks act as 'escape' characters to allow normal or shorthand DEBUG() commands.</w:t>
      </w:r>
    </w:p>
    <w:p w:rsidR="00000000" w:rsidDel="00000000" w:rsidP="00000000" w:rsidRDefault="00000000" w:rsidRPr="00000000" w14:paraId="00000E5D">
      <w:pPr>
        <w:pageBreakBefore w:val="0"/>
        <w:widowControl w:val="0"/>
        <w:spacing w:line="360" w:lineRule="auto"/>
        <w:jc w:val="both"/>
        <w:rPr>
          <w:sz w:val="18"/>
          <w:szCs w:val="18"/>
        </w:rPr>
      </w:pPr>
      <w:r w:rsidDel="00000000" w:rsidR="00000000" w:rsidRPr="00000000">
        <w:rPr>
          <w:rtl w:val="0"/>
        </w:rPr>
      </w:r>
    </w:p>
    <w:tbl>
      <w:tblPr>
        <w:tblStyle w:val="Table56"/>
        <w:tblW w:w="14450.0" w:type="dxa"/>
        <w:jc w:val="left"/>
        <w:tblInd w:w="408.333333333332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570"/>
        <w:gridCol w:w="6574.999999999999"/>
        <w:tblGridChange w:id="0">
          <w:tblGrid>
            <w:gridCol w:w="4305"/>
            <w:gridCol w:w="3570"/>
            <w:gridCol w:w="6574.999999999999"/>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5E">
            <w:pPr>
              <w:pageBreakBefore w:val="0"/>
              <w:widowControl w:val="0"/>
              <w:spacing w:line="240" w:lineRule="auto"/>
              <w:jc w:val="center"/>
              <w:rPr>
                <w:b w:val="1"/>
                <w:sz w:val="18"/>
                <w:szCs w:val="18"/>
              </w:rPr>
            </w:pPr>
            <w:r w:rsidDel="00000000" w:rsidR="00000000" w:rsidRPr="00000000">
              <w:rPr>
                <w:b w:val="1"/>
                <w:sz w:val="18"/>
                <w:szCs w:val="18"/>
                <w:rtl w:val="0"/>
              </w:rPr>
              <w:t xml:space="preserve">DEBUG Statement</w:t>
            </w:r>
          </w:p>
          <w:p w:rsidR="00000000" w:rsidDel="00000000" w:rsidP="00000000" w:rsidRDefault="00000000" w:rsidRPr="00000000" w14:paraId="00000E5F">
            <w:pPr>
              <w:pageBreakBefore w:val="0"/>
              <w:widowControl w:val="0"/>
              <w:spacing w:line="240" w:lineRule="auto"/>
              <w:jc w:val="center"/>
              <w:rPr>
                <w:sz w:val="18"/>
                <w:szCs w:val="18"/>
              </w:rPr>
            </w:pPr>
            <w:r w:rsidDel="00000000" w:rsidR="00000000" w:rsidRPr="00000000">
              <w:rPr>
                <w:sz w:val="18"/>
                <w:szCs w:val="18"/>
                <w:rtl w:val="0"/>
              </w:rPr>
              <w:t xml:space="preserve">(v = 100, w = 1.0, bytes[a] = 1,2,3,4,5)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60">
            <w:pPr>
              <w:pageBreakBefore w:val="0"/>
              <w:widowControl w:val="0"/>
              <w:spacing w:line="240" w:lineRule="auto"/>
              <w:jc w:val="center"/>
              <w:rPr>
                <w:b w:val="1"/>
                <w:sz w:val="18"/>
                <w:szCs w:val="18"/>
              </w:rPr>
            </w:pPr>
            <w:r w:rsidDel="00000000" w:rsidR="00000000" w:rsidRPr="00000000">
              <w:rPr>
                <w:b w:val="1"/>
                <w:sz w:val="18"/>
                <w:szCs w:val="18"/>
                <w:rtl w:val="0"/>
              </w:rPr>
              <w:t xml:space="preserve">DEBUG Message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61">
            <w:pPr>
              <w:pageBreakBefore w:val="0"/>
              <w:widowControl w:val="0"/>
              <w:spacing w:line="240" w:lineRule="auto"/>
              <w:jc w:val="center"/>
              <w:rPr>
                <w:b w:val="1"/>
                <w:sz w:val="18"/>
                <w:szCs w:val="18"/>
              </w:rPr>
            </w:pPr>
            <w:r w:rsidDel="00000000" w:rsidR="00000000" w:rsidRPr="00000000">
              <w:rPr>
                <w:b w:val="1"/>
                <w:sz w:val="18"/>
                <w:szCs w:val="18"/>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2">
            <w:pPr>
              <w:pageBreakBefore w:val="0"/>
              <w:widowControl w:val="0"/>
              <w:spacing w:line="240" w:lineRule="auto"/>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 SDEC_(v))</w:t>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Cog0  `LOGIC MyLog SAMPLES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pageBreakBefore w:val="0"/>
              <w:widowControl w:val="0"/>
              <w:spacing w:line="240" w:lineRule="auto"/>
              <w:rPr>
                <w:sz w:val="18"/>
                <w:szCs w:val="18"/>
              </w:rPr>
            </w:pPr>
            <w:r w:rsidDel="00000000" w:rsidR="00000000" w:rsidRPr="00000000">
              <w:rPr>
                <w:sz w:val="18"/>
                <w:szCs w:val="18"/>
                <w:rtl w:val="0"/>
              </w:rPr>
              <w:t xml:space="preserve">Regular DEBUG() syntax can drive DEBUG() displays, but it's verbose.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pageBreakBefore w:val="0"/>
              <w:widowControl w:val="0"/>
              <w:spacing w:line="240" w:lineRule="auto"/>
              <w:rPr>
                <w:sz w:val="18"/>
                <w:szCs w:val="18"/>
              </w:rPr>
            </w:pPr>
            <w:r w:rsidDel="00000000" w:rsidR="00000000" w:rsidRPr="00000000">
              <w:rPr>
                <w:sz w:val="18"/>
                <w:szCs w:val="18"/>
                <w:rtl w:val="0"/>
              </w:rPr>
              <w:t xml:space="preserve">DEBUG()-display syntax is simpler and 'CogN' is omitted in the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`?(v))</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sz w:val="18"/>
                <w:szCs w:val="18"/>
              </w:rPr>
            </w:pPr>
            <w:r w:rsidDel="00000000" w:rsidR="00000000" w:rsidRPr="00000000">
              <w:rPr>
                <w:sz w:val="18"/>
                <w:szCs w:val="18"/>
                <w:rtl w:val="0"/>
              </w:rPr>
              <w:t xml:space="preserve">Booleans are output using `?(value) notation. Short for BOOL_.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`.(w))</w:t>
            </w:r>
          </w:p>
        </w:tc>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1.000000e+00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sz w:val="18"/>
                <w:szCs w:val="18"/>
              </w:rPr>
            </w:pPr>
            <w:r w:rsidDel="00000000" w:rsidR="00000000" w:rsidRPr="00000000">
              <w:rPr>
                <w:sz w:val="18"/>
                <w:szCs w:val="18"/>
                <w:rtl w:val="0"/>
              </w:rPr>
              <w:t xml:space="preserve">Floating-point values are output using `.(value) notation. Short for FDEC_.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`(v))</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pageBreakBefore w:val="0"/>
              <w:widowControl w:val="0"/>
              <w:spacing w:line="240" w:lineRule="auto"/>
              <w:rPr>
                <w:sz w:val="18"/>
                <w:szCs w:val="18"/>
              </w:rPr>
            </w:pPr>
            <w:r w:rsidDel="00000000" w:rsidR="00000000" w:rsidRPr="00000000">
              <w:rPr>
                <w:sz w:val="18"/>
                <w:szCs w:val="18"/>
                <w:rtl w:val="0"/>
              </w:rPr>
              <w:t xml:space="preserve">Decimal numbers are output using `(value) notation. Short for SDEC_.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`$(v))</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pageBreakBefore w:val="0"/>
              <w:widowControl w:val="0"/>
              <w:spacing w:line="240" w:lineRule="auto"/>
              <w:rPr>
                <w:sz w:val="18"/>
                <w:szCs w:val="18"/>
              </w:rPr>
            </w:pPr>
            <w:r w:rsidDel="00000000" w:rsidR="00000000" w:rsidRPr="00000000">
              <w:rPr>
                <w:sz w:val="18"/>
                <w:szCs w:val="18"/>
                <w:rtl w:val="0"/>
              </w:rPr>
              <w:t xml:space="preserve">Hex numbers are output using `$(value) notation. Short for UHEX_.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SAMPLES `%(v))</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SAMPLES %1100100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pageBreakBefore w:val="0"/>
              <w:widowControl w:val="0"/>
              <w:spacing w:line="240" w:lineRule="auto"/>
              <w:rPr>
                <w:sz w:val="18"/>
                <w:szCs w:val="18"/>
              </w:rPr>
            </w:pPr>
            <w:r w:rsidDel="00000000" w:rsidR="00000000" w:rsidRPr="00000000">
              <w:rPr>
                <w:sz w:val="18"/>
                <w:szCs w:val="18"/>
                <w:rtl w:val="0"/>
              </w:rPr>
              <w:t xml:space="preserve">Binary numbers are output using `%(value) notation. Short for UBIN_.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DEBUG(`LOGIC MyLog TITLE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`LOGIC MyLog TITLE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pageBreakBefore w:val="0"/>
              <w:widowControl w:val="0"/>
              <w:spacing w:line="240" w:lineRule="auto"/>
              <w:rPr>
                <w:sz w:val="18"/>
                <w:szCs w:val="18"/>
              </w:rPr>
            </w:pPr>
            <w:r w:rsidDel="00000000" w:rsidR="00000000" w:rsidRPr="00000000">
              <w:rPr>
                <w:sz w:val="18"/>
                <w:szCs w:val="18"/>
                <w:rtl w:val="0"/>
              </w:rPr>
              <w:t xml:space="preserve">Characters are output using `#(value) notation.</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DEBUG(`MyLog `UDEC_BYTE_ARRAY_(@a,5))</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`MyLog 1, 2, 3, 4, 5</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pageBreakBefore w:val="0"/>
              <w:widowControl w:val="0"/>
              <w:spacing w:line="240" w:lineRule="auto"/>
              <w:rPr>
                <w:sz w:val="18"/>
                <w:szCs w:val="18"/>
              </w:rPr>
            </w:pPr>
            <w:r w:rsidDel="00000000" w:rsidR="00000000" w:rsidRPr="00000000">
              <w:rPr>
                <w:sz w:val="18"/>
                <w:szCs w:val="18"/>
                <w:rtl w:val="0"/>
              </w:rPr>
              <w:t xml:space="preserve">Regular DEBUG() commands can follow the backtick, as well.</w:t>
            </w:r>
          </w:p>
        </w:tc>
      </w:tr>
    </w:tbl>
    <w:p w:rsidR="00000000" w:rsidDel="00000000" w:rsidP="00000000" w:rsidRDefault="00000000" w:rsidRPr="00000000" w14:paraId="00000E7D">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7E">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7F">
      <w:pPr>
        <w:pageBreakBefore w:val="0"/>
        <w:widowControl w:val="0"/>
        <w:spacing w:line="360" w:lineRule="auto"/>
        <w:jc w:val="both"/>
        <w:rPr>
          <w:sz w:val="18"/>
          <w:szCs w:val="18"/>
        </w:rPr>
      </w:pPr>
      <w:r w:rsidDel="00000000" w:rsidR="00000000" w:rsidRPr="00000000">
        <w:rPr>
          <w:sz w:val="18"/>
          <w:szCs w:val="18"/>
          <w:rtl w:val="0"/>
        </w:rPr>
        <w:t xml:space="preserve">There are two steps to using graphical DEBUG() displays. First, they must be instantiated and, second, they must be fed:</w:t>
      </w:r>
    </w:p>
    <w:p w:rsidR="00000000" w:rsidDel="00000000" w:rsidP="00000000" w:rsidRDefault="00000000" w:rsidRPr="00000000" w14:paraId="00000E80">
      <w:pPr>
        <w:pageBreakBefore w:val="0"/>
        <w:widowControl w:val="0"/>
        <w:spacing w:line="360" w:lineRule="auto"/>
        <w:jc w:val="both"/>
        <w:rPr>
          <w:sz w:val="18"/>
          <w:szCs w:val="18"/>
        </w:rPr>
      </w:pPr>
      <w:r w:rsidDel="00000000" w:rsidR="00000000" w:rsidRPr="00000000">
        <w:rPr>
          <w:rtl w:val="0"/>
        </w:rPr>
      </w:r>
    </w:p>
    <w:tbl>
      <w:tblPr>
        <w:tblStyle w:val="Table57"/>
        <w:tblW w:w="14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65"/>
        <w:gridCol w:w="1800"/>
        <w:gridCol w:w="2895"/>
        <w:gridCol w:w="2880"/>
        <w:gridCol w:w="4170"/>
        <w:tblGridChange w:id="0">
          <w:tblGrid>
            <w:gridCol w:w="1980"/>
            <w:gridCol w:w="765"/>
            <w:gridCol w:w="1800"/>
            <w:gridCol w:w="2895"/>
            <w:gridCol w:w="2880"/>
            <w:gridCol w:w="4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81">
            <w:pPr>
              <w:pageBreakBefore w:val="0"/>
              <w:widowControl w:val="0"/>
              <w:spacing w:line="240" w:lineRule="auto"/>
              <w:rPr>
                <w:b w:val="1"/>
                <w:sz w:val="18"/>
                <w:szCs w:val="18"/>
              </w:rPr>
            </w:pPr>
            <w:r w:rsidDel="00000000" w:rsidR="00000000" w:rsidRPr="00000000">
              <w:rPr>
                <w:b w:val="1"/>
                <w:sz w:val="18"/>
                <w:szCs w:val="18"/>
                <w:rtl w:val="0"/>
              </w:rPr>
              <w:t xml:space="preserve">To Use a Display: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2">
            <w:pPr>
              <w:pageBreakBefore w:val="0"/>
              <w:widowControl w:val="0"/>
              <w:spacing w:line="240" w:lineRule="auto"/>
              <w:jc w:val="center"/>
              <w:rPr>
                <w:b w:val="1"/>
                <w:sz w:val="18"/>
                <w:szCs w:val="18"/>
              </w:rPr>
            </w:pPr>
            <w:r w:rsidDel="00000000" w:rsidR="00000000" w:rsidRPr="00000000">
              <w:rPr>
                <w:b w:val="1"/>
                <w:sz w:val="18"/>
                <w:szCs w:val="18"/>
                <w:rtl w:val="0"/>
              </w:rPr>
              <w:t xml:space="preserve">1st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3">
            <w:pPr>
              <w:pageBreakBefore w:val="0"/>
              <w:widowControl w:val="0"/>
              <w:spacing w:line="240" w:lineRule="auto"/>
              <w:jc w:val="center"/>
              <w:rPr>
                <w:b w:val="1"/>
                <w:sz w:val="18"/>
                <w:szCs w:val="18"/>
              </w:rPr>
            </w:pPr>
            <w:r w:rsidDel="00000000" w:rsidR="00000000" w:rsidRPr="00000000">
              <w:rPr>
                <w:b w:val="1"/>
                <w:sz w:val="18"/>
                <w:szCs w:val="18"/>
                <w:rtl w:val="0"/>
              </w:rPr>
              <w:t xml:space="preserve">2nd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4">
            <w:pPr>
              <w:pageBreakBefore w:val="0"/>
              <w:widowControl w:val="0"/>
              <w:spacing w:line="240" w:lineRule="auto"/>
              <w:jc w:val="center"/>
              <w:rPr>
                <w:b w:val="1"/>
                <w:sz w:val="18"/>
                <w:szCs w:val="18"/>
              </w:rPr>
            </w:pPr>
            <w:r w:rsidDel="00000000" w:rsidR="00000000" w:rsidRPr="00000000">
              <w:rPr>
                <w:b w:val="1"/>
                <w:sz w:val="18"/>
                <w:szCs w:val="18"/>
                <w:rtl w:val="0"/>
              </w:rPr>
              <w:t xml:space="preserve">3rd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5">
            <w:pPr>
              <w:pageBreakBefore w:val="0"/>
              <w:widowControl w:val="0"/>
              <w:spacing w:line="240" w:lineRule="auto"/>
              <w:jc w:val="center"/>
              <w:rPr>
                <w:b w:val="1"/>
                <w:sz w:val="18"/>
                <w:szCs w:val="18"/>
              </w:rPr>
            </w:pPr>
            <w:r w:rsidDel="00000000" w:rsidR="00000000" w:rsidRPr="00000000">
              <w:rPr>
                <w:b w:val="1"/>
                <w:sz w:val="18"/>
                <w:szCs w:val="18"/>
                <w:rtl w:val="0"/>
              </w:rPr>
              <w:t xml:space="preserve">4th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6">
            <w:pPr>
              <w:pageBreakBefore w:val="0"/>
              <w:widowControl w:val="0"/>
              <w:spacing w:line="240" w:lineRule="auto"/>
              <w:jc w:val="center"/>
              <w:rPr>
                <w:b w:val="1"/>
                <w:sz w:val="18"/>
                <w:szCs w:val="18"/>
              </w:rPr>
            </w:pPr>
            <w:r w:rsidDel="00000000" w:rsidR="00000000" w:rsidRPr="00000000">
              <w:rPr>
                <w:b w:val="1"/>
                <w:sz w:val="18"/>
                <w:szCs w:val="18"/>
                <w:rtl w:val="0"/>
              </w:rPr>
              <w:t xml:space="preserve">Note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87">
            <w:pPr>
              <w:pageBreakBefore w:val="0"/>
              <w:widowControl w:val="0"/>
              <w:spacing w:line="240" w:lineRule="auto"/>
              <w:rPr>
                <w:sz w:val="18"/>
                <w:szCs w:val="18"/>
              </w:rPr>
            </w:pPr>
            <w:r w:rsidDel="00000000" w:rsidR="00000000" w:rsidRPr="00000000">
              <w:rPr>
                <w:b w:val="1"/>
                <w:sz w:val="18"/>
                <w:szCs w:val="18"/>
                <w:rtl w:val="0"/>
              </w:rPr>
              <w:t xml:space="preserve">First, instantiate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pageBreakBefore w:val="0"/>
              <w:widowControl w:val="0"/>
              <w:spacing w:line="240" w:lineRule="auto"/>
              <w:rPr>
                <w:sz w:val="18"/>
                <w:szCs w:val="18"/>
              </w:rPr>
            </w:pPr>
            <w:r w:rsidDel="00000000" w:rsidR="00000000" w:rsidRPr="00000000">
              <w:rPr>
                <w:sz w:val="18"/>
                <w:szCs w:val="18"/>
                <w:rtl w:val="0"/>
              </w:rPr>
              <w:t xml:space="preserve">display_type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pageBreakBefore w:val="0"/>
              <w:widowControl w:val="0"/>
              <w:spacing w:line="240" w:lineRule="auto"/>
              <w:rPr>
                <w:sz w:val="18"/>
                <w:szCs w:val="18"/>
              </w:rPr>
            </w:pPr>
            <w:r w:rsidDel="00000000" w:rsidR="00000000" w:rsidRPr="00000000">
              <w:rPr>
                <w:sz w:val="18"/>
                <w:szCs w:val="18"/>
                <w:rtl w:val="0"/>
              </w:rPr>
              <w:t xml:space="preserve">unknown_symbol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pageBreakBefore w:val="0"/>
              <w:widowControl w:val="0"/>
              <w:spacing w:line="240" w:lineRule="auto"/>
              <w:rPr>
                <w:sz w:val="18"/>
                <w:szCs w:val="18"/>
              </w:rPr>
            </w:pPr>
            <w:r w:rsidDel="00000000" w:rsidR="00000000" w:rsidRPr="00000000">
              <w:rPr>
                <w:sz w:val="18"/>
                <w:szCs w:val="18"/>
                <w:rtl w:val="0"/>
              </w:rPr>
              <w:t xml:space="preserve">keyword(s), number(s), string(s)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C">
            <w:pPr>
              <w:pageBreakBefore w:val="0"/>
              <w:widowControl w:val="0"/>
              <w:spacing w:line="240" w:lineRule="auto"/>
              <w:rPr>
                <w:sz w:val="18"/>
                <w:szCs w:val="18"/>
              </w:rPr>
            </w:pPr>
            <w:r w:rsidDel="00000000" w:rsidR="00000000" w:rsidRPr="00000000">
              <w:rPr>
                <w:sz w:val="18"/>
                <w:szCs w:val="18"/>
                <w:rtl w:val="0"/>
              </w:rPr>
              <w:t xml:space="preserve">Unknown_symbol becomes instance_name.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8D">
            <w:pPr>
              <w:pageBreakBefore w:val="0"/>
              <w:widowControl w:val="0"/>
              <w:spacing w:line="240" w:lineRule="auto"/>
              <w:rPr>
                <w:sz w:val="18"/>
                <w:szCs w:val="18"/>
              </w:rPr>
            </w:pPr>
            <w:r w:rsidDel="00000000" w:rsidR="00000000" w:rsidRPr="00000000">
              <w:rPr>
                <w:b w:val="1"/>
                <w:sz w:val="18"/>
                <w:szCs w:val="18"/>
                <w:rtl w:val="0"/>
              </w:rPr>
              <w:t xml:space="preserve">Then, feed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pageBreakBefore w:val="0"/>
              <w:widowControl w:val="0"/>
              <w:spacing w:line="240" w:lineRule="auto"/>
              <w:rPr>
                <w:sz w:val="18"/>
                <w:szCs w:val="18"/>
              </w:rPr>
            </w:pPr>
            <w:r w:rsidDel="00000000" w:rsidR="00000000" w:rsidRPr="00000000">
              <w:rPr>
                <w:sz w:val="18"/>
                <w:szCs w:val="18"/>
                <w:rtl w:val="0"/>
              </w:rPr>
              <w:t xml:space="preserve">instance_name(s)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pageBreakBefore w:val="0"/>
              <w:widowControl w:val="0"/>
              <w:spacing w:line="240" w:lineRule="auto"/>
              <w:rPr>
                <w:sz w:val="18"/>
                <w:szCs w:val="18"/>
              </w:rPr>
            </w:pPr>
            <w:r w:rsidDel="00000000" w:rsidR="00000000" w:rsidRPr="00000000">
              <w:rPr>
                <w:sz w:val="18"/>
                <w:szCs w:val="18"/>
                <w:rtl w:val="0"/>
              </w:rPr>
              <w:t xml:space="preserve">keyword(s), number(s), string(s)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pageBreakBefore w:val="0"/>
              <w:widowControl w:val="0"/>
              <w:spacing w:line="240" w:lineRule="auto"/>
              <w:rPr>
                <w:sz w:val="18"/>
                <w:szCs w:val="18"/>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E92">
            <w:pPr>
              <w:pageBreakBefore w:val="0"/>
              <w:widowControl w:val="0"/>
              <w:spacing w:line="240" w:lineRule="auto"/>
              <w:rPr>
                <w:sz w:val="18"/>
                <w:szCs w:val="18"/>
              </w:rPr>
            </w:pPr>
            <w:r w:rsidDel="00000000" w:rsidR="00000000" w:rsidRPr="00000000">
              <w:rPr>
                <w:sz w:val="18"/>
                <w:szCs w:val="18"/>
                <w:rtl w:val="0"/>
              </w:rPr>
              <w:t xml:space="preserve">Multiple displays can be fed the same data.</w:t>
            </w:r>
          </w:p>
        </w:tc>
      </w:tr>
    </w:tbl>
    <w:p w:rsidR="00000000" w:rsidDel="00000000" w:rsidP="00000000" w:rsidRDefault="00000000" w:rsidRPr="00000000" w14:paraId="00000E93">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94">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95">
      <w:pPr>
        <w:pageBreakBefore w:val="0"/>
        <w:widowControl w:val="0"/>
        <w:spacing w:line="360" w:lineRule="auto"/>
        <w:jc w:val="both"/>
        <w:rPr>
          <w:sz w:val="18"/>
          <w:szCs w:val="18"/>
        </w:rPr>
      </w:pPr>
      <w:r w:rsidDel="00000000" w:rsidR="00000000" w:rsidRPr="00000000">
        <w:rPr>
          <w:sz w:val="18"/>
          <w:szCs w:val="18"/>
          <w:rtl w:val="0"/>
        </w:rPr>
        <w:t xml:space="preserve">To bring this all together, let's show a sawtooth wave on a SCOPE display:</w:t>
      </w:r>
    </w:p>
    <w:tbl>
      <w:tblPr>
        <w:tblStyle w:val="Table58"/>
        <w:tblW w:w="14505.0" w:type="dxa"/>
        <w:jc w:val="left"/>
        <w:tblLayout w:type="fixed"/>
        <w:tblLook w:val="0600"/>
      </w:tblPr>
      <w:tblGrid>
        <w:gridCol w:w="5355"/>
        <w:gridCol w:w="9150"/>
        <w:tblGridChange w:id="0">
          <w:tblGrid>
            <w:gridCol w:w="5355"/>
            <w:gridCol w:w="9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tbl>
            <w:tblPr>
              <w:tblStyle w:val="Table59"/>
              <w:tblW w:w="5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55"/>
              <w:tblGridChange w:id="0">
                <w:tblGrid>
                  <w:gridCol w:w="5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0E9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9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E9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9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 MyScope SIZE 254 84 SAMPLES 128)</w:t>
                  </w:r>
                </w:p>
                <w:p w:rsidR="00000000" w:rsidDel="00000000" w:rsidP="00000000" w:rsidRDefault="00000000" w:rsidRPr="00000000" w14:paraId="00000E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'Sawtooth' 0 63 64 10 %1111)</w:t>
                  </w:r>
                </w:p>
                <w:p w:rsidR="00000000" w:rsidDel="00000000" w:rsidP="00000000" w:rsidRDefault="00000000" w:rsidRPr="00000000" w14:paraId="00000E9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E9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`(i &amp; 63))</w:t>
                  </w:r>
                </w:p>
                <w:p w:rsidR="00000000" w:rsidDel="00000000" w:rsidP="00000000" w:rsidRDefault="00000000" w:rsidRPr="00000000" w14:paraId="00000E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E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waitms(50)</w:t>
                  </w:r>
                </w:p>
              </w:tc>
            </w:tr>
          </w:tbl>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spacing w:before="200" w:line="240" w:lineRule="auto"/>
              <w:jc w:val="right"/>
              <w:rPr>
                <w:sz w:val="16"/>
                <w:szCs w:val="16"/>
              </w:rPr>
            </w:pPr>
            <w:r w:rsidDel="00000000" w:rsidR="00000000" w:rsidRPr="00000000">
              <w:rPr>
                <w:sz w:val="16"/>
                <w:szCs w:val="16"/>
              </w:rPr>
              <w:drawing>
                <wp:inline distB="114300" distT="114300" distL="114300" distR="114300">
                  <wp:extent cx="5267325" cy="1447800"/>
                  <wp:effectExtent b="0" l="0" r="0" t="0"/>
                  <wp:docPr id="13" name="image3.gif"/>
                  <a:graphic>
                    <a:graphicData uri="http://schemas.openxmlformats.org/drawingml/2006/picture">
                      <pic:pic>
                        <pic:nvPicPr>
                          <pic:cNvPr id="0" name="image3.gif"/>
                          <pic:cNvPicPr preferRelativeResize="0"/>
                        </pic:nvPicPr>
                        <pic:blipFill>
                          <a:blip r:embed="rId16"/>
                          <a:srcRect b="0" l="0" r="0" t="0"/>
                          <a:stretch>
                            <a:fillRect/>
                          </a:stretch>
                        </pic:blipFill>
                        <pic:spPr>
                          <a:xfrm>
                            <a:off x="0" y="0"/>
                            <a:ext cx="5267325"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A4">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A5">
      <w:pPr>
        <w:pageBreakBefore w:val="0"/>
        <w:widowControl w:val="0"/>
        <w:spacing w:line="360" w:lineRule="auto"/>
        <w:jc w:val="both"/>
        <w:rPr>
          <w:sz w:val="18"/>
          <w:szCs w:val="18"/>
        </w:rPr>
      </w:pPr>
      <w:r w:rsidDel="00000000" w:rsidR="00000000" w:rsidRPr="00000000">
        <w:rPr>
          <w:sz w:val="18"/>
          <w:szCs w:val="18"/>
          <w:rtl w:val="0"/>
        </w:rPr>
        <w:t xml:space="preserve">In the example above, a SCOPE is instantiated called MyScope that is 254 x 84 pixels and shows 128 samples. A width of 254 was chosen since samples are numbered 0..127 and I wanted them to be spaced at a constant two-pixel pitch (127 * 2 = 254). A height of 84 was chosen so that there would be 10 pixels above and below the waveform, which will have a height of 64 pixels. A channel called "Sawtooth" is defined which, for the purpose of display, has a bottom value of 0 and a top value of 63, is 64 pixels tall within that range, and is elevated 10 pixels off the bottom of the scope window. The %1111 enables top and bottom legend values and top and bottom lines. Within the REPEAT block, the SCOPE is fed a repeating pattern of 0..63 which forms the sawtooth wave. The SCOPE updates its display each time it receives a value. If there were eight channels defined, instead of just one, it would update the display on every eighth value received, drawing all eight channels.</w:t>
      </w:r>
    </w:p>
    <w:p w:rsidR="00000000" w:rsidDel="00000000" w:rsidP="00000000" w:rsidRDefault="00000000" w:rsidRPr="00000000" w14:paraId="00000EA6">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A7">
      <w:pPr>
        <w:pageBreakBefore w:val="0"/>
        <w:widowControl w:val="0"/>
        <w:spacing w:line="360" w:lineRule="auto"/>
        <w:jc w:val="both"/>
        <w:rPr>
          <w:sz w:val="18"/>
          <w:szCs w:val="18"/>
        </w:rPr>
      </w:pPr>
      <w:r w:rsidDel="00000000" w:rsidR="00000000" w:rsidRPr="00000000">
        <w:rPr>
          <w:sz w:val="18"/>
          <w:szCs w:val="18"/>
          <w:rtl w:val="0"/>
        </w:rPr>
        <w:t xml:space="preserve">Currently, the following graphical DEBUG() displays are implemented, but more will be added in the future:</w:t>
      </w:r>
    </w:p>
    <w:p w:rsidR="00000000" w:rsidDel="00000000" w:rsidP="00000000" w:rsidRDefault="00000000" w:rsidRPr="00000000" w14:paraId="00000EA8">
      <w:pPr>
        <w:pageBreakBefore w:val="0"/>
        <w:widowControl w:val="0"/>
        <w:spacing w:line="360" w:lineRule="auto"/>
        <w:jc w:val="both"/>
        <w:rPr>
          <w:sz w:val="18"/>
          <w:szCs w:val="18"/>
        </w:rPr>
      </w:pPr>
      <w:r w:rsidDel="00000000" w:rsidR="00000000" w:rsidRPr="00000000">
        <w:rPr>
          <w:rtl w:val="0"/>
        </w:rPr>
      </w:r>
    </w:p>
    <w:tbl>
      <w:tblPr>
        <w:tblStyle w:val="Table60"/>
        <w:tblW w:w="20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2630"/>
        <w:gridCol w:w="6105"/>
        <w:tblGridChange w:id="0">
          <w:tblGrid>
            <w:gridCol w:w="1860"/>
            <w:gridCol w:w="12630"/>
            <w:gridCol w:w="610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A9">
            <w:pPr>
              <w:pageBreakBefore w:val="0"/>
              <w:widowControl w:val="0"/>
              <w:spacing w:line="240" w:lineRule="auto"/>
              <w:jc w:val="center"/>
              <w:rPr>
                <w:b w:val="1"/>
                <w:sz w:val="18"/>
                <w:szCs w:val="18"/>
              </w:rPr>
            </w:pPr>
            <w:r w:rsidDel="00000000" w:rsidR="00000000" w:rsidRPr="00000000">
              <w:rPr>
                <w:b w:val="1"/>
                <w:sz w:val="18"/>
                <w:szCs w:val="18"/>
                <w:rtl w:val="0"/>
              </w:rPr>
              <w:t xml:space="preserve">Display Types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AA">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B">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pageBreakBefore w:val="0"/>
              <w:widowControl w:val="0"/>
              <w:spacing w:line="240" w:lineRule="auto"/>
              <w:rPr>
                <w:sz w:val="18"/>
                <w:szCs w:val="18"/>
              </w:rPr>
            </w:pPr>
            <w:r w:rsidDel="00000000" w:rsidR="00000000" w:rsidRPr="00000000">
              <w:rPr>
                <w:sz w:val="18"/>
                <w:szCs w:val="18"/>
                <w:rtl w:val="0"/>
              </w:rPr>
              <w:t xml:space="preserve">Logic analyzer with single and multi-bit labels, 1..32 channels, can trigger on pattern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pageBreakBefore w:val="0"/>
              <w:widowControl w:val="0"/>
              <w:spacing w:line="240" w:lineRule="auto"/>
              <w:rPr>
                <w:sz w:val="18"/>
                <w:szCs w:val="18"/>
              </w:rPr>
            </w:pPr>
            <w:r w:rsidDel="00000000" w:rsidR="00000000" w:rsidRPr="00000000">
              <w:rPr>
                <w:sz w:val="18"/>
                <w:szCs w:val="18"/>
                <w:rtl w:val="0"/>
              </w:rPr>
              <w:t xml:space="preserve">Oscilloscope with 1..8 channels, can trigger on level with hysteresis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SCOPE_XY</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pageBreakBefore w:val="0"/>
              <w:widowControl w:val="0"/>
              <w:spacing w:line="240" w:lineRule="auto"/>
              <w:rPr>
                <w:sz w:val="18"/>
                <w:szCs w:val="18"/>
              </w:rPr>
            </w:pPr>
            <w:r w:rsidDel="00000000" w:rsidR="00000000" w:rsidRPr="00000000">
              <w:rPr>
                <w:sz w:val="18"/>
                <w:szCs w:val="18"/>
                <w:rtl w:val="0"/>
              </w:rPr>
              <w:t xml:space="preserve">XY oscilloscope with 1..8 channels, persistence of 0..512 samples, polar mode, log scale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FFT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2">
            <w:pPr>
              <w:pageBreakBefore w:val="0"/>
              <w:widowControl w:val="0"/>
              <w:spacing w:line="240" w:lineRule="auto"/>
              <w:rPr>
                <w:sz w:val="18"/>
                <w:szCs w:val="18"/>
              </w:rPr>
            </w:pPr>
            <w:r w:rsidDel="00000000" w:rsidR="00000000" w:rsidRPr="00000000">
              <w:rPr>
                <w:sz w:val="18"/>
                <w:szCs w:val="18"/>
                <w:rtl w:val="0"/>
              </w:rPr>
              <w:t xml:space="preserve">Fast Fourier Transform with 1..8 channels, 4..2048 points, windowed results, log scale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SPECTRO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pageBreakBefore w:val="0"/>
              <w:widowControl w:val="0"/>
              <w:spacing w:line="240" w:lineRule="auto"/>
              <w:rPr>
                <w:sz w:val="18"/>
                <w:szCs w:val="18"/>
              </w:rPr>
            </w:pPr>
            <w:r w:rsidDel="00000000" w:rsidR="00000000" w:rsidRPr="00000000">
              <w:rPr>
                <w:sz w:val="18"/>
                <w:szCs w:val="18"/>
                <w:rtl w:val="0"/>
              </w:rPr>
              <w:t xml:space="preserve">Spectrograph with 4..2048-point FFT, windowed results, phase-coloring, and log scale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6">
            <w:pPr>
              <w:pageBreakBefore w:val="0"/>
              <w:widowControl w:val="0"/>
              <w:spacing w:line="240" w:lineRule="auto"/>
              <w:rPr>
                <w:sz w:val="18"/>
                <w:szCs w:val="18"/>
              </w:rPr>
            </w:pPr>
            <w:r w:rsidDel="00000000" w:rsidR="00000000" w:rsidRPr="00000000">
              <w:rPr>
                <w:sz w:val="18"/>
                <w:szCs w:val="18"/>
                <w:rtl w:val="0"/>
              </w:rPr>
              <w:t xml:space="preserve">General-purpose plotter with cartesian and polar modes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pageBreakBefore w:val="0"/>
              <w:widowControl w:val="0"/>
              <w:spacing w:line="240" w:lineRule="auto"/>
              <w:rPr>
                <w:sz w:val="18"/>
                <w:szCs w:val="18"/>
              </w:rPr>
            </w:pPr>
            <w:r w:rsidDel="00000000" w:rsidR="00000000" w:rsidRPr="00000000">
              <w:rPr>
                <w:sz w:val="18"/>
                <w:szCs w:val="18"/>
                <w:rtl w:val="0"/>
              </w:rPr>
              <w:t xml:space="preserve">Text terminal with up to 300 x 200 characters, 6..200 point font size, 4 simultaneous color schemes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BITMAP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pageBreakBefore w:val="0"/>
              <w:widowControl w:val="0"/>
              <w:spacing w:line="240" w:lineRule="auto"/>
              <w:rPr>
                <w:sz w:val="18"/>
                <w:szCs w:val="18"/>
              </w:rPr>
            </w:pPr>
            <w:r w:rsidDel="00000000" w:rsidR="00000000" w:rsidRPr="00000000">
              <w:rPr>
                <w:sz w:val="18"/>
                <w:szCs w:val="18"/>
                <w:rtl w:val="0"/>
              </w:rPr>
              <w:t xml:space="preserve">Bitmap, 1..2048 x 1..2048 pixels, 1/2/4/8/16/32-bit pixels with 19 color systems, 15 direction/autoscroll modes, independent X and Y pixel size of 1..256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MIDI</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pageBreakBefore w:val="0"/>
              <w:widowControl w:val="0"/>
              <w:spacing w:line="240" w:lineRule="auto"/>
              <w:rPr>
                <w:sz w:val="18"/>
                <w:szCs w:val="18"/>
              </w:rPr>
            </w:pPr>
            <w:r w:rsidDel="00000000" w:rsidR="00000000" w:rsidRPr="00000000">
              <w:rPr>
                <w:sz w:val="18"/>
                <w:szCs w:val="18"/>
                <w:rtl w:val="0"/>
              </w:rPr>
              <w:t xml:space="preserve">Piano keyboard with 1..128 keys, velocity depiction, variable screen scale</w:t>
            </w:r>
          </w:p>
        </w:tc>
      </w:tr>
    </w:tbl>
    <w:p w:rsidR="00000000" w:rsidDel="00000000" w:rsidP="00000000" w:rsidRDefault="00000000" w:rsidRPr="00000000" w14:paraId="00000EBD">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EBE">
      <w:pPr>
        <w:pageBreakBefore w:val="0"/>
        <w:widowControl w:val="0"/>
        <w:spacing w:line="360" w:lineRule="auto"/>
        <w:jc w:val="both"/>
        <w:rPr/>
      </w:pPr>
      <w:r w:rsidDel="00000000" w:rsidR="00000000" w:rsidRPr="00000000">
        <w:rPr>
          <w:sz w:val="18"/>
          <w:szCs w:val="18"/>
          <w:rtl w:val="0"/>
        </w:rPr>
        <w:t xml:space="preserve">Following are elaborations of each DEBUG() display type.</w:t>
      </w:r>
      <w:r w:rsidDel="00000000" w:rsidR="00000000" w:rsidRPr="00000000">
        <w:rPr>
          <w:rtl w:val="0"/>
        </w:rPr>
      </w:r>
    </w:p>
    <w:p w:rsidR="00000000" w:rsidDel="00000000" w:rsidP="00000000" w:rsidRDefault="00000000" w:rsidRPr="00000000" w14:paraId="00000EBF">
      <w:pPr>
        <w:pStyle w:val="Heading2"/>
        <w:pageBreakBefore w:val="0"/>
        <w:widowControl w:val="0"/>
        <w:spacing w:line="360" w:lineRule="auto"/>
        <w:jc w:val="both"/>
        <w:rPr/>
      </w:pPr>
      <w:bookmarkStart w:colFirst="0" w:colLast="0" w:name="_ctvwfyl03euk" w:id="71"/>
      <w:bookmarkEnd w:id="71"/>
      <w:r w:rsidDel="00000000" w:rsidR="00000000" w:rsidRPr="00000000">
        <w:rPr>
          <w:rtl w:val="0"/>
        </w:rPr>
      </w:r>
    </w:p>
    <w:p w:rsidR="00000000" w:rsidDel="00000000" w:rsidP="00000000" w:rsidRDefault="00000000" w:rsidRPr="00000000" w14:paraId="00000EC0">
      <w:pPr>
        <w:pStyle w:val="Heading2"/>
        <w:pageBreakBefore w:val="0"/>
        <w:widowControl w:val="0"/>
        <w:spacing w:line="360" w:lineRule="auto"/>
        <w:jc w:val="both"/>
        <w:rPr/>
      </w:pPr>
      <w:bookmarkStart w:colFirst="0" w:colLast="0" w:name="_geo7r3wsclwa" w:id="72"/>
      <w:bookmarkEnd w:id="72"/>
      <w:r w:rsidDel="00000000" w:rsidR="00000000" w:rsidRPr="00000000">
        <w:rPr>
          <w:rtl w:val="0"/>
        </w:rPr>
      </w:r>
    </w:p>
    <w:p w:rsidR="00000000" w:rsidDel="00000000" w:rsidP="00000000" w:rsidRDefault="00000000" w:rsidRPr="00000000" w14:paraId="00000EC1">
      <w:pPr>
        <w:pStyle w:val="Heading2"/>
        <w:pageBreakBefore w:val="0"/>
        <w:widowControl w:val="0"/>
        <w:spacing w:line="360" w:lineRule="auto"/>
        <w:jc w:val="both"/>
        <w:rPr/>
      </w:pPr>
      <w:bookmarkStart w:colFirst="0" w:colLast="0" w:name="_wf0xay59xuhf" w:id="73"/>
      <w:bookmarkEnd w:id="73"/>
      <w:r w:rsidDel="00000000" w:rsidR="00000000" w:rsidRPr="00000000">
        <w:rPr>
          <w:rtl w:val="0"/>
        </w:rPr>
        <w:t xml:space="preserve">LOGIC Display</w:t>
        <w:tab/>
      </w:r>
      <w:r w:rsidDel="00000000" w:rsidR="00000000" w:rsidRPr="00000000">
        <w:rPr>
          <w:rFonts w:ascii="Arial" w:cs="Arial" w:eastAsia="Arial" w:hAnsi="Arial"/>
          <w:b w:val="0"/>
          <w:rtl w:val="0"/>
        </w:rPr>
        <w:t xml:space="preserve">Logic analyzer with single and multi-bit labels, 1..32 channels, can trigger on pattern</w:t>
      </w:r>
      <w:r w:rsidDel="00000000" w:rsidR="00000000" w:rsidRPr="00000000">
        <w:rPr>
          <w:rtl w:val="0"/>
        </w:rPr>
      </w:r>
    </w:p>
    <w:tbl>
      <w:tblPr>
        <w:tblStyle w:val="Table61"/>
        <w:tblW w:w="14490.0" w:type="dxa"/>
        <w:jc w:val="left"/>
        <w:tblLayout w:type="fixed"/>
        <w:tblLook w:val="0600"/>
      </w:tblPr>
      <w:tblGrid>
        <w:gridCol w:w="6660"/>
        <w:gridCol w:w="7830"/>
        <w:tblGridChange w:id="0">
          <w:tblGrid>
            <w:gridCol w:w="6660"/>
            <w:gridCol w:w="7830"/>
          </w:tblGrid>
        </w:tblGridChange>
      </w:tblGrid>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tbl>
            <w:tblPr>
              <w:tblStyle w:val="Table62"/>
              <w:tblW w:w="6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0"/>
              <w:tblGridChange w:id="0">
                <w:tblGrid>
                  <w:gridCol w:w="6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w:t>
                    <w:tab/>
                    <w:t xml:space="preserve">= 10_000_000</w:t>
                  </w:r>
                </w:p>
                <w:p w:rsidR="00000000" w:rsidDel="00000000" w:rsidP="00000000" w:rsidRDefault="00000000" w:rsidRPr="00000000" w14:paraId="00000EC4">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EC6">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debug(`LOGIC MyLogic SAMPLES 32 'Low' 3 'Mid' 2 'High')</w:t>
                  </w:r>
                </w:p>
                <w:p w:rsidR="00000000" w:rsidDel="00000000" w:rsidP="00000000" w:rsidRDefault="00000000" w:rsidRPr="00000000" w14:paraId="00000EC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debug(`MyLogic TRIGGER $07 $04 HOLDOFF 2)</w:t>
                  </w:r>
                </w:p>
                <w:p w:rsidR="00000000" w:rsidDel="00000000" w:rsidP="00000000" w:rsidRDefault="00000000" w:rsidRPr="00000000" w14:paraId="00000EC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EC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debug(`MyLogic `(i &amp; 63))</w:t>
                  </w:r>
                </w:p>
                <w:p w:rsidR="00000000" w:rsidDel="00000000" w:rsidP="00000000" w:rsidRDefault="00000000" w:rsidRPr="00000000" w14:paraId="00000EC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EC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waitms(25)</w:t>
                  </w:r>
                </w:p>
              </w:tc>
            </w:tr>
          </w:tbl>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pageBreakBefore w:val="0"/>
              <w:widowControl w:val="0"/>
              <w:spacing w:before="200" w:line="240" w:lineRule="auto"/>
              <w:jc w:val="center"/>
              <w:rPr>
                <w:sz w:val="18"/>
                <w:szCs w:val="18"/>
              </w:rPr>
            </w:pPr>
            <w:r w:rsidDel="00000000" w:rsidR="00000000" w:rsidRPr="00000000">
              <w:rPr>
                <w:sz w:val="18"/>
                <w:szCs w:val="18"/>
              </w:rPr>
              <w:drawing>
                <wp:inline distB="114300" distT="114300" distL="114300" distR="114300">
                  <wp:extent cx="3105150" cy="1419225"/>
                  <wp:effectExtent b="0" l="0" r="0" t="0"/>
                  <wp:docPr id="21" name="image15.gif"/>
                  <a:graphic>
                    <a:graphicData uri="http://schemas.openxmlformats.org/drawingml/2006/picture">
                      <pic:pic>
                        <pic:nvPicPr>
                          <pic:cNvPr id="0" name="image15.gif"/>
                          <pic:cNvPicPr preferRelativeResize="0"/>
                        </pic:nvPicPr>
                        <pic:blipFill>
                          <a:blip r:embed="rId17"/>
                          <a:srcRect b="0" l="0" r="0" t="0"/>
                          <a:stretch>
                            <a:fillRect/>
                          </a:stretch>
                        </pic:blipFill>
                        <pic:spPr>
                          <a:xfrm>
                            <a:off x="0" y="0"/>
                            <a:ext cx="3105150" cy="1419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D0">
      <w:pPr>
        <w:pageBreakBefore w:val="0"/>
        <w:widowControl w:val="0"/>
        <w:spacing w:line="360" w:lineRule="auto"/>
        <w:jc w:val="both"/>
        <w:rPr>
          <w:sz w:val="18"/>
          <w:szCs w:val="18"/>
        </w:rPr>
      </w:pPr>
      <w:r w:rsidDel="00000000" w:rsidR="00000000" w:rsidRPr="00000000">
        <w:rPr>
          <w:rtl w:val="0"/>
        </w:rPr>
      </w:r>
    </w:p>
    <w:tbl>
      <w:tblPr>
        <w:tblStyle w:val="Table63"/>
        <w:tblW w:w="17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7230"/>
        <w:gridCol w:w="2079.9999999999995"/>
        <w:gridCol w:w="4780"/>
        <w:tblGridChange w:id="0">
          <w:tblGrid>
            <w:gridCol w:w="3855"/>
            <w:gridCol w:w="7230"/>
            <w:gridCol w:w="2079.9999999999995"/>
            <w:gridCol w:w="47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D1">
            <w:pPr>
              <w:pageBreakBefore w:val="0"/>
              <w:widowControl w:val="0"/>
              <w:spacing w:line="240" w:lineRule="auto"/>
              <w:jc w:val="center"/>
              <w:rPr>
                <w:b w:val="1"/>
                <w:sz w:val="18"/>
                <w:szCs w:val="18"/>
              </w:rPr>
            </w:pPr>
            <w:r w:rsidDel="00000000" w:rsidR="00000000" w:rsidRPr="00000000">
              <w:rPr>
                <w:b w:val="1"/>
                <w:sz w:val="18"/>
                <w:szCs w:val="18"/>
                <w:rtl w:val="0"/>
              </w:rPr>
              <w:t xml:space="preserve">LOGIC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D2">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D3">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4">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SAMPLES 4_to_2048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pageBreakBefore w:val="0"/>
              <w:widowControl w:val="0"/>
              <w:spacing w:line="240" w:lineRule="auto"/>
              <w:rPr>
                <w:sz w:val="18"/>
                <w:szCs w:val="18"/>
              </w:rPr>
            </w:pPr>
            <w:r w:rsidDel="00000000" w:rsidR="00000000" w:rsidRPr="00000000">
              <w:rPr>
                <w:sz w:val="18"/>
                <w:szCs w:val="18"/>
                <w:rtl w:val="0"/>
              </w:rPr>
              <w:t xml:space="preserve">Set the number of samples to track and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pageBreakBefore w:val="0"/>
              <w:widowControl w:val="0"/>
              <w:spacing w:line="240" w:lineRule="auto"/>
              <w:rPr>
                <w:sz w:val="18"/>
                <w:szCs w:val="18"/>
              </w:rPr>
            </w:pPr>
            <w:r w:rsidDel="00000000" w:rsidR="00000000" w:rsidRPr="00000000">
              <w:rPr>
                <w:sz w:val="18"/>
                <w:szCs w:val="18"/>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SPACING 2_to_32</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pageBreakBefore w:val="0"/>
              <w:widowControl w:val="0"/>
              <w:spacing w:line="240" w:lineRule="auto"/>
              <w:rPr>
                <w:sz w:val="18"/>
                <w:szCs w:val="18"/>
              </w:rPr>
            </w:pPr>
            <w:r w:rsidDel="00000000" w:rsidR="00000000" w:rsidRPr="00000000">
              <w:rPr>
                <w:sz w:val="18"/>
                <w:szCs w:val="18"/>
                <w:rtl w:val="0"/>
              </w:rPr>
              <w:t xml:space="preserve">Set the sample spacing. The width of the display will be SAMPLES * SPACING.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pageBreakBefore w:val="0"/>
              <w:widowControl w:val="0"/>
              <w:spacing w:line="240" w:lineRule="auto"/>
              <w:rPr>
                <w:sz w:val="18"/>
                <w:szCs w:val="18"/>
              </w:rPr>
            </w:pPr>
            <w:r w:rsidDel="00000000" w:rsidR="00000000" w:rsidRPr="00000000">
              <w:rPr>
                <w:sz w:val="18"/>
                <w:szCs w:val="1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1_to_2048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pageBreakBefore w:val="0"/>
              <w:widowControl w:val="0"/>
              <w:spacing w:line="240" w:lineRule="auto"/>
              <w:rPr>
                <w:sz w:val="18"/>
                <w:szCs w:val="18"/>
              </w:rPr>
            </w:pPr>
            <w:r w:rsidDel="00000000" w:rsidR="00000000" w:rsidRPr="00000000">
              <w:rPr>
                <w:sz w:val="18"/>
                <w:szCs w:val="18"/>
                <w:rtl w:val="0"/>
              </w:rPr>
              <w:t xml:space="preserve">Set the number of samples (or triggers, if enabled) before each display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LINESIZE 1_to_7</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pageBreakBefore w:val="0"/>
              <w:widowControl w:val="0"/>
              <w:spacing w:line="240" w:lineRule="auto"/>
              <w:rPr>
                <w:sz w:val="18"/>
                <w:szCs w:val="18"/>
              </w:rPr>
            </w:pPr>
            <w:r w:rsidDel="00000000" w:rsidR="00000000" w:rsidRPr="00000000">
              <w:rPr>
                <w:sz w:val="18"/>
                <w:szCs w:val="18"/>
                <w:rtl w:val="0"/>
              </w:rPr>
              <w:t xml:space="preserve">Set the line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6_to_200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pageBreakBefore w:val="0"/>
              <w:widowControl w:val="0"/>
              <w:spacing w:line="240" w:lineRule="auto"/>
              <w:rPr>
                <w:sz w:val="18"/>
                <w:szCs w:val="18"/>
              </w:rPr>
            </w:pPr>
            <w:r w:rsidDel="00000000" w:rsidR="00000000" w:rsidRPr="00000000">
              <w:rPr>
                <w:sz w:val="18"/>
                <w:szCs w:val="18"/>
                <w:rtl w:val="0"/>
              </w:rPr>
              <w:t xml:space="preserve">Set the legend text size. Height of text determines height of logic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8">
            <w:pPr>
              <w:pageBreakBefore w:val="0"/>
              <w:widowControl w:val="0"/>
              <w:spacing w:line="240" w:lineRule="auto"/>
              <w:rPr>
                <w:sz w:val="18"/>
                <w:szCs w:val="18"/>
              </w:rPr>
            </w:pPr>
            <w:r w:rsidDel="00000000" w:rsidR="00000000" w:rsidRPr="00000000">
              <w:rPr>
                <w:sz w:val="18"/>
                <w:szCs w:val="18"/>
                <w:rtl w:val="0"/>
              </w:rPr>
              <w:t xml:space="preserve">editor text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back_color {grid_color}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pageBreakBefore w:val="0"/>
              <w:widowControl w:val="0"/>
              <w:spacing w:line="240" w:lineRule="auto"/>
              <w:rPr>
                <w:sz w:val="18"/>
                <w:szCs w:val="18"/>
              </w:rPr>
            </w:pPr>
            <w:r w:rsidDel="00000000" w:rsidR="00000000" w:rsidRPr="00000000">
              <w:rPr>
                <w:sz w:val="18"/>
                <w:szCs w:val="18"/>
                <w:rtl w:val="0"/>
              </w:rPr>
              <w:t xml:space="preserve">Set the background and grid colors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pageBreakBefore w:val="0"/>
              <w:widowControl w:val="0"/>
              <w:spacing w:line="240" w:lineRule="auto"/>
              <w:rPr>
                <w:sz w:val="18"/>
                <w:szCs w:val="18"/>
              </w:rPr>
            </w:pPr>
            <w:r w:rsidDel="00000000" w:rsidR="00000000" w:rsidRPr="00000000">
              <w:rPr>
                <w:sz w:val="18"/>
                <w:szCs w:val="18"/>
                <w:rtl w:val="0"/>
              </w:rPr>
              <w:t xml:space="preserve">BLACK, GRAY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'name' {1_to_32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pageBreakBefore w:val="0"/>
              <w:widowControl w:val="0"/>
              <w:spacing w:line="240" w:lineRule="auto"/>
              <w:rPr>
                <w:sz w:val="18"/>
                <w:szCs w:val="18"/>
              </w:rPr>
            </w:pPr>
            <w:r w:rsidDel="00000000" w:rsidR="00000000" w:rsidRPr="00000000">
              <w:rPr>
                <w:sz w:val="18"/>
                <w:szCs w:val="18"/>
                <w:rtl w:val="0"/>
              </w:rPr>
              <w:t xml:space="preserve">Set the next channel or channel-group name, optional group bit count, optional color *. If no names are given, a single group of 32 channels will be established.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pageBreakBefore w:val="0"/>
              <w:widowControl w:val="0"/>
              <w:spacing w:line="240" w:lineRule="auto"/>
              <w:rPr>
                <w:sz w:val="18"/>
                <w:szCs w:val="18"/>
              </w:rPr>
            </w:pPr>
            <w:r w:rsidDel="00000000" w:rsidR="00000000" w:rsidRPr="00000000">
              <w:rPr>
                <w:sz w:val="18"/>
                <w:szCs w:val="18"/>
                <w:rtl w:val="0"/>
              </w:rPr>
              <w:t xml:space="preserve">1, 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Consolas" w:cs="Consolas" w:eastAsia="Consolas" w:hAnsi="Consolas"/>
                <w:b w:val="1"/>
                <w:color w:val="cc4125"/>
                <w:sz w:val="18"/>
                <w:szCs w:val="18"/>
              </w:rPr>
            </w:pPr>
            <w:r w:rsidDel="00000000" w:rsidR="00000000" w:rsidRPr="00000000">
              <w:rPr>
                <w:rFonts w:ascii="Consolas" w:cs="Consolas" w:eastAsia="Consolas" w:hAnsi="Consolas"/>
                <w:b w:val="1"/>
                <w:sz w:val="18"/>
                <w:szCs w:val="18"/>
                <w:rtl w:val="0"/>
              </w:rPr>
              <w:t xml:space="preserve">'name' 2_to_32 RANGE {color}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rPr>
                <w:sz w:val="18"/>
                <w:szCs w:val="18"/>
              </w:rPr>
            </w:pPr>
            <w:r w:rsidDel="00000000" w:rsidR="00000000" w:rsidRPr="00000000">
              <w:rPr>
                <w:sz w:val="18"/>
                <w:szCs w:val="18"/>
                <w:rtl w:val="0"/>
              </w:rPr>
              <w:t xml:space="preserve">Set the next channel-group name, to be drawn as a waveform, with optional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sz w:val="18"/>
                <w:szCs w:val="18"/>
              </w:rPr>
            </w:pPr>
            <w:r w:rsidDel="00000000" w:rsidR="00000000" w:rsidRPr="00000000">
              <w:rPr>
                <w:sz w:val="18"/>
                <w:szCs w:val="18"/>
                <w:rtl w:val="0"/>
              </w:rPr>
              <w:t xml:space="preserve">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F8">
            <w:pPr>
              <w:pageBreakBefore w:val="0"/>
              <w:widowControl w:val="0"/>
              <w:spacing w:line="240" w:lineRule="auto"/>
              <w:jc w:val="center"/>
              <w:rPr>
                <w:b w:val="1"/>
                <w:sz w:val="18"/>
                <w:szCs w:val="18"/>
              </w:rPr>
            </w:pPr>
            <w:r w:rsidDel="00000000" w:rsidR="00000000" w:rsidRPr="00000000">
              <w:rPr>
                <w:b w:val="1"/>
                <w:sz w:val="18"/>
                <w:szCs w:val="18"/>
                <w:rtl w:val="0"/>
              </w:rPr>
              <w:t xml:space="preserve">LOGIC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F9">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FA">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TRIGGER mask match sample_offset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pageBreakBefore w:val="0"/>
              <w:widowControl w:val="0"/>
              <w:spacing w:line="240" w:lineRule="auto"/>
              <w:rPr>
                <w:sz w:val="18"/>
                <w:szCs w:val="18"/>
              </w:rPr>
            </w:pPr>
            <w:r w:rsidDel="00000000" w:rsidR="00000000" w:rsidRPr="00000000">
              <w:rPr>
                <w:sz w:val="18"/>
                <w:szCs w:val="18"/>
                <w:rtl w:val="0"/>
              </w:rPr>
              <w:t xml:space="preserve">Trigger on (data &amp; mask) = match. If mask = 0, trigger is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pageBreakBefore w:val="0"/>
              <w:widowControl w:val="0"/>
              <w:spacing w:line="240" w:lineRule="auto"/>
              <w:rPr>
                <w:sz w:val="18"/>
                <w:szCs w:val="18"/>
              </w:rPr>
            </w:pPr>
            <w:r w:rsidDel="00000000" w:rsidR="00000000" w:rsidRPr="00000000">
              <w:rPr>
                <w:sz w:val="18"/>
                <w:szCs w:val="18"/>
                <w:rtl w:val="0"/>
              </w:rPr>
              <w:t xml:space="preserve">0, 1, SAMPLES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HOLDOFF</w:t>
            </w:r>
            <w:r w:rsidDel="00000000" w:rsidR="00000000" w:rsidRPr="00000000">
              <w:rPr>
                <w:rFonts w:ascii="Consolas" w:cs="Consolas" w:eastAsia="Consolas" w:hAnsi="Consolas"/>
                <w:b w:val="1"/>
                <w:sz w:val="18"/>
                <w:szCs w:val="18"/>
                <w:rtl w:val="0"/>
              </w:rPr>
              <w:t xml:space="preserve"> 2_to_2048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pageBreakBefore w:val="0"/>
              <w:widowControl w:val="0"/>
              <w:spacing w:line="240" w:lineRule="auto"/>
              <w:rPr>
                <w:sz w:val="18"/>
                <w:szCs w:val="18"/>
              </w:rPr>
            </w:pPr>
            <w:r w:rsidDel="00000000" w:rsidR="00000000" w:rsidRPr="00000000">
              <w:rPr>
                <w:sz w:val="18"/>
                <w:szCs w:val="18"/>
                <w:rtl w:val="0"/>
              </w:rPr>
              <w:t xml:space="preserve">Set the minimum number of samples required from trigger to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0">
            <w:pPr>
              <w:pageBreakBefore w:val="0"/>
              <w:widowControl w:val="0"/>
              <w:spacing w:line="240" w:lineRule="auto"/>
              <w:rPr>
                <w:sz w:val="18"/>
                <w:szCs w:val="18"/>
              </w:rPr>
            </w:pPr>
            <w:r w:rsidDel="00000000" w:rsidR="00000000" w:rsidRPr="00000000">
              <w:rPr>
                <w:sz w:val="18"/>
                <w:szCs w:val="18"/>
                <w:rtl w:val="0"/>
              </w:rPr>
              <w:t xml:space="preserve">SAMPLES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pageBreakBefore w:val="0"/>
              <w:widowControl w:val="0"/>
              <w:spacing w:line="240" w:lineRule="auto"/>
              <w:rPr>
                <w:sz w:val="18"/>
                <w:szCs w:val="18"/>
              </w:rPr>
            </w:pPr>
            <w:r w:rsidDel="00000000" w:rsidR="00000000" w:rsidRPr="00000000">
              <w:rPr>
                <w:sz w:val="18"/>
                <w:szCs w:val="18"/>
                <w:rtl w:val="0"/>
              </w:rPr>
              <w:t xml:space="preserve">Numerical data is applied LSB-first to the channels.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F03">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pageBreakBefore w:val="0"/>
              <w:widowControl w:val="0"/>
              <w:spacing w:line="240" w:lineRule="auto"/>
              <w:rPr>
                <w:sz w:val="18"/>
                <w:szCs w:val="18"/>
              </w:rPr>
            </w:pPr>
            <w:r w:rsidDel="00000000" w:rsidR="00000000" w:rsidRPr="00000000">
              <w:rPr>
                <w:sz w:val="18"/>
                <w:szCs w:val="18"/>
                <w:rtl w:val="0"/>
              </w:rPr>
              <w:t xml:space="preserve">Clear the sample buffer and display, wait for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9">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B">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F0D">
      <w:pPr>
        <w:pageBreakBefore w:val="0"/>
        <w:widowControl w:val="0"/>
        <w:spacing w:line="360" w:lineRule="auto"/>
        <w:jc w:val="both"/>
        <w:rPr>
          <w:sz w:val="18"/>
          <w:szCs w:val="18"/>
        </w:rPr>
      </w:pPr>
      <w:r w:rsidDel="00000000" w:rsidR="00000000" w:rsidRPr="00000000">
        <w:rPr>
          <w:sz w:val="18"/>
          <w:szCs w:val="18"/>
          <w:rtl w:val="0"/>
        </w:rPr>
        <w:t xml:space="preserve">* Color is rgb24 value, else BLACK / WHITE or ORANGE / BLUE / GREEN / CYAN / RED / MAGENTA / YELLOW / GRAY followed by an optional 0..15 for brightness (default is 8).</w:t>
      </w:r>
    </w:p>
    <w:p w:rsidR="00000000" w:rsidDel="00000000" w:rsidP="00000000" w:rsidRDefault="00000000" w:rsidRPr="00000000" w14:paraId="00000F0E">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0F0F">
      <w:pPr>
        <w:pageBreakBefore w:val="0"/>
        <w:widowControl w:val="0"/>
        <w:spacing w:line="360" w:lineRule="auto"/>
        <w:jc w:val="both"/>
        <w:rPr>
          <w:sz w:val="18"/>
          <w:szCs w:val="18"/>
        </w:rPr>
      </w:pPr>
      <w:r w:rsidDel="00000000" w:rsidR="00000000" w:rsidRPr="00000000">
        <w:rPr>
          <w:sz w:val="18"/>
          <w:szCs w:val="18"/>
          <w:rtl w:val="0"/>
        </w:rPr>
        <w:t xml:space="preserve">The LOGIC display can be used to display data that was captured at high speed. In the example below, the P2 is generating 8-N-1 serial at 333 Mbaud using a smart pin. This bit stream can be captured by the streamer. On every clock, the streamer will record the smart pin's IN signal and its output state, as read from an adjacent pin. Every time it gets four two-bit sample sets, it does an RFBYTE to save them to hub RAM, forming contiguous bytes, words, and longs. By invoking the LONGS_2BIT packed-data mode, we can have the LOGIC display unpack the two-bit sample sets from longs, yielding 16 sets per long.</w:t>
      </w:r>
    </w:p>
    <w:tbl>
      <w:tblPr>
        <w:tblStyle w:val="Table64"/>
        <w:tblW w:w="14490.0" w:type="dxa"/>
        <w:jc w:val="left"/>
        <w:tblLayout w:type="fixed"/>
        <w:tblLook w:val="0600"/>
      </w:tblPr>
      <w:tblGrid>
        <w:gridCol w:w="7710"/>
        <w:gridCol w:w="6780"/>
        <w:tblGridChange w:id="0">
          <w:tblGrid>
            <w:gridCol w:w="7710"/>
            <w:gridCol w:w="6780"/>
          </w:tblGrid>
        </w:tblGridChange>
      </w:tblGrid>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0">
            <w:pPr>
              <w:pageBreakBefore w:val="0"/>
              <w:widowControl w:val="0"/>
              <w:spacing w:line="240" w:lineRule="auto"/>
              <w:rPr>
                <w:rFonts w:ascii="Consolas" w:cs="Consolas" w:eastAsia="Consolas" w:hAnsi="Consolas"/>
                <w:sz w:val="18"/>
                <w:szCs w:val="18"/>
              </w:rPr>
            </w:pPr>
            <w:r w:rsidDel="00000000" w:rsidR="00000000" w:rsidRPr="00000000">
              <w:rPr>
                <w:rtl w:val="0"/>
              </w:rPr>
            </w:r>
          </w:p>
          <w:tbl>
            <w:tblPr>
              <w:tblStyle w:val="Table65"/>
              <w:tblW w:w="7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10"/>
              <w:tblGridChange w:id="0">
                <w:tblGrid>
                  <w:gridCol w:w="7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333_333_333  'go really fast, 3ns clock period</w:t>
                  </w:r>
                </w:p>
                <w:p w:rsidR="00000000" w:rsidDel="00000000" w:rsidP="00000000" w:rsidRDefault="00000000" w:rsidRPr="00000000" w14:paraId="00000F1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rxpin     = 24           'even pin</w:t>
                  </w:r>
                </w:p>
                <w:p w:rsidR="00000000" w:rsidDel="00000000" w:rsidP="00000000" w:rsidRDefault="00000000" w:rsidRPr="00000000" w14:paraId="00000F1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txpin     = rxpin+1      'odd pin</w:t>
                  </w:r>
                </w:p>
                <w:p w:rsidR="00000000" w:rsidDel="00000000" w:rsidP="00000000" w:rsidRDefault="00000000" w:rsidRPr="00000000" w14:paraId="00000F1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samps     = 32           'multiple of 16 samples</w:t>
                  </w:r>
                </w:p>
                <w:p w:rsidR="00000000" w:rsidDel="00000000" w:rsidP="00000000" w:rsidRDefault="00000000" w:rsidRPr="00000000" w14:paraId="00000F1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bufflongs = samps / 16   'each long holds 16 2-bit samples</w:t>
                  </w:r>
                </w:p>
                <w:p w:rsidR="00000000" w:rsidDel="00000000" w:rsidP="00000000" w:rsidRDefault="00000000" w:rsidRPr="00000000" w14:paraId="00000F1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xmode     = $D0800000 + rxpin &lt;&lt; 17 + samps   'streamer mode</w:t>
                  </w:r>
                </w:p>
                <w:p w:rsidR="00000000" w:rsidDel="00000000" w:rsidP="00000000" w:rsidRDefault="00000000" w:rsidRPr="00000000" w14:paraId="00000F1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buff[bufflongs]</w:t>
                  </w:r>
                </w:p>
                <w:p w:rsidR="00000000" w:rsidDel="00000000" w:rsidP="00000000" w:rsidRDefault="00000000" w:rsidRPr="00000000" w14:paraId="00000F1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 buffaddr</w:t>
                  </w:r>
                </w:p>
                <w:p w:rsidR="00000000" w:rsidDel="00000000" w:rsidP="00000000" w:rsidRDefault="00000000" w:rsidRPr="00000000" w14:paraId="00000F1B">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debug(`logic Serial samples `(samps) spacing 12 'TX' 'IN' longs_2bit)</w:t>
                  </w:r>
                </w:p>
                <w:p w:rsidR="00000000" w:rsidDel="00000000" w:rsidP="00000000" w:rsidRDefault="00000000" w:rsidRPr="00000000" w14:paraId="00000F1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debug(`Serial trigger %10 %10 22)</w:t>
                  </w:r>
                </w:p>
                <w:p w:rsidR="00000000" w:rsidDel="00000000" w:rsidP="00000000" w:rsidRDefault="00000000" w:rsidRPr="00000000" w14:paraId="00000F1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buffaddr := @buff</w:t>
                  </w:r>
                </w:p>
                <w:p w:rsidR="00000000" w:rsidDel="00000000" w:rsidP="00000000" w:rsidRDefault="00000000" w:rsidRPr="00000000" w14:paraId="00000F1F">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F2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org</w:t>
                  </w:r>
                </w:p>
                <w:p w:rsidR="00000000" w:rsidDel="00000000" w:rsidP="00000000" w:rsidRDefault="00000000" w:rsidRPr="00000000" w14:paraId="00000F2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wrpin</w:t>
                    <w:tab/>
                    <w:t xml:space="preserve">##+1&lt;&lt;28,#rxpin       'rxpin inputs txpin at rxpin+1</w:t>
                  </w:r>
                </w:p>
                <w:p w:rsidR="00000000" w:rsidDel="00000000" w:rsidP="00000000" w:rsidRDefault="00000000" w:rsidRPr="00000000" w14:paraId="00000F23">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wrpin</w:t>
                    <w:tab/>
                    <w:t xml:space="preserve">#%01_11110_0,#txpin   'set async tx mode for txpin</w:t>
                  </w:r>
                </w:p>
                <w:p w:rsidR="00000000" w:rsidDel="00000000" w:rsidP="00000000" w:rsidRDefault="00000000" w:rsidRPr="00000000" w14:paraId="00000F2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wxpin</w:t>
                    <w:tab/>
                    <w:t xml:space="preserve">##1&lt;&lt;16+8-1,#txpin    'set baud=sysclock/1 and size=8</w:t>
                  </w:r>
                </w:p>
                <w:p w:rsidR="00000000" w:rsidDel="00000000" w:rsidP="00000000" w:rsidRDefault="00000000" w:rsidRPr="00000000" w14:paraId="00000F2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dirh</w:t>
                    <w:tab/>
                    <w:t xml:space="preserve">#txpin                'enable smart pin</w:t>
                  </w:r>
                </w:p>
                <w:p w:rsidR="00000000" w:rsidDel="00000000" w:rsidP="00000000" w:rsidRDefault="00000000" w:rsidRPr="00000000" w14:paraId="00000F2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wrfast</w:t>
                    <w:tab/>
                    <w:t xml:space="preserve">#0,buffaddr           'set write-fast at buff</w:t>
                  </w:r>
                </w:p>
                <w:p w:rsidR="00000000" w:rsidDel="00000000" w:rsidP="00000000" w:rsidRDefault="00000000" w:rsidRPr="00000000" w14:paraId="00000F2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xinit</w:t>
                    <w:tab/>
                    <w:t xml:space="preserve">##xmode,#0            'start capturing 2-bit samples</w:t>
                  </w:r>
                </w:p>
                <w:p w:rsidR="00000000" w:rsidDel="00000000" w:rsidP="00000000" w:rsidRDefault="00000000" w:rsidRPr="00000000" w14:paraId="00000F2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wypin</w:t>
                    <w:tab/>
                    <w:t xml:space="preserve">i,#txpin              'transmit serial byte</w:t>
                  </w:r>
                </w:p>
                <w:p w:rsidR="00000000" w:rsidDel="00000000" w:rsidP="00000000" w:rsidRDefault="00000000" w:rsidRPr="00000000" w14:paraId="00000F2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waitxfi                          'wait for streamer capture done</w:t>
                  </w:r>
                </w:p>
                <w:p w:rsidR="00000000" w:rsidDel="00000000" w:rsidP="00000000" w:rsidRDefault="00000000" w:rsidRPr="00000000" w14:paraId="00000F2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w:t>
                  </w:r>
                </w:p>
                <w:p w:rsidR="00000000" w:rsidDel="00000000" w:rsidP="00000000" w:rsidRDefault="00000000" w:rsidRPr="00000000" w14:paraId="00000F2F">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3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debug(`Serial `uhex_long_array_(@buff, bufflongs))</w:t>
                  </w:r>
                </w:p>
                <w:p w:rsidR="00000000" w:rsidDel="00000000" w:rsidP="00000000" w:rsidRDefault="00000000" w:rsidRPr="00000000" w14:paraId="00000F3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F3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waitms(20)</w:t>
                  </w:r>
                </w:p>
              </w:tc>
            </w:tr>
          </w:tbl>
          <w:p w:rsidR="00000000" w:rsidDel="00000000" w:rsidP="00000000" w:rsidRDefault="00000000" w:rsidRPr="00000000" w14:paraId="00000F33">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34">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pageBreakBefore w:val="0"/>
              <w:widowControl w:val="0"/>
              <w:spacing w:before="200" w:line="240" w:lineRule="auto"/>
              <w:jc w:val="center"/>
              <w:rPr>
                <w:sz w:val="18"/>
                <w:szCs w:val="18"/>
              </w:rPr>
            </w:pPr>
            <w:r w:rsidDel="00000000" w:rsidR="00000000" w:rsidRPr="00000000">
              <w:rPr>
                <w:sz w:val="18"/>
                <w:szCs w:val="18"/>
              </w:rPr>
              <w:drawing>
                <wp:inline distB="114300" distT="114300" distL="114300" distR="114300">
                  <wp:extent cx="4124325" cy="847725"/>
                  <wp:effectExtent b="0" l="0" r="0" t="0"/>
                  <wp:docPr id="14" name="image7.gif"/>
                  <a:graphic>
                    <a:graphicData uri="http://schemas.openxmlformats.org/drawingml/2006/picture">
                      <pic:pic>
                        <pic:nvPicPr>
                          <pic:cNvPr id="0" name="image7.gif"/>
                          <pic:cNvPicPr preferRelativeResize="0"/>
                        </pic:nvPicPr>
                        <pic:blipFill>
                          <a:blip r:embed="rId18"/>
                          <a:srcRect b="0" l="0" r="0" t="0"/>
                          <a:stretch>
                            <a:fillRect/>
                          </a:stretch>
                        </pic:blipFill>
                        <pic:spPr>
                          <a:xfrm>
                            <a:off x="0" y="0"/>
                            <a:ext cx="4124325" cy="847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36">
      <w:pPr>
        <w:pStyle w:val="Heading2"/>
        <w:pageBreakBefore w:val="0"/>
        <w:widowControl w:val="0"/>
        <w:spacing w:line="360" w:lineRule="auto"/>
        <w:jc w:val="both"/>
        <w:rPr/>
      </w:pPr>
      <w:bookmarkStart w:colFirst="0" w:colLast="0" w:name="_t4z5xt86axjk" w:id="74"/>
      <w:bookmarkEnd w:id="74"/>
      <w:r w:rsidDel="00000000" w:rsidR="00000000" w:rsidRPr="00000000">
        <w:rPr>
          <w:rtl w:val="0"/>
        </w:rPr>
      </w:r>
    </w:p>
    <w:p w:rsidR="00000000" w:rsidDel="00000000" w:rsidP="00000000" w:rsidRDefault="00000000" w:rsidRPr="00000000" w14:paraId="00000F37">
      <w:pPr>
        <w:pStyle w:val="Heading2"/>
        <w:pageBreakBefore w:val="0"/>
        <w:widowControl w:val="0"/>
        <w:spacing w:line="360" w:lineRule="auto"/>
        <w:jc w:val="both"/>
        <w:rPr/>
      </w:pPr>
      <w:bookmarkStart w:colFirst="0" w:colLast="0" w:name="_w8c5f6tkjzij" w:id="75"/>
      <w:bookmarkEnd w:id="75"/>
      <w:r w:rsidDel="00000000" w:rsidR="00000000" w:rsidRPr="00000000">
        <w:rPr>
          <w:rtl w:val="0"/>
        </w:rPr>
        <w:t xml:space="preserve">SCOPE Display</w:t>
        <w:tab/>
      </w:r>
      <w:r w:rsidDel="00000000" w:rsidR="00000000" w:rsidRPr="00000000">
        <w:rPr>
          <w:rFonts w:ascii="Arial" w:cs="Arial" w:eastAsia="Arial" w:hAnsi="Arial"/>
          <w:b w:val="0"/>
          <w:rtl w:val="0"/>
        </w:rPr>
        <w:t xml:space="preserve">Oscilloscope with 1..8 channels, can trigger on level with hysteresis</w:t>
      </w:r>
      <w:r w:rsidDel="00000000" w:rsidR="00000000" w:rsidRPr="00000000">
        <w:rPr>
          <w:rtl w:val="0"/>
        </w:rPr>
      </w:r>
    </w:p>
    <w:tbl>
      <w:tblPr>
        <w:tblStyle w:val="Table66"/>
        <w:tblW w:w="14490.0" w:type="dxa"/>
        <w:jc w:val="left"/>
        <w:tblLayout w:type="fixed"/>
        <w:tblLook w:val="0600"/>
      </w:tblPr>
      <w:tblGrid>
        <w:gridCol w:w="6000"/>
        <w:gridCol w:w="8490"/>
        <w:tblGridChange w:id="0">
          <w:tblGrid>
            <w:gridCol w:w="6000"/>
            <w:gridCol w:w="8490"/>
          </w:tblGrid>
        </w:tblGridChange>
      </w:tblGrid>
      <w:tr>
        <w:trPr>
          <w:cantSplit w:val="0"/>
          <w:trHeight w:val="51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8">
            <w:pPr>
              <w:pageBreakBefore w:val="0"/>
              <w:widowControl w:val="0"/>
              <w:spacing w:line="240" w:lineRule="auto"/>
              <w:rPr>
                <w:rFonts w:ascii="Consolas" w:cs="Consolas" w:eastAsia="Consolas" w:hAnsi="Consolas"/>
                <w:sz w:val="18"/>
                <w:szCs w:val="18"/>
              </w:rPr>
            </w:pPr>
            <w:r w:rsidDel="00000000" w:rsidR="00000000" w:rsidRPr="00000000">
              <w:rPr>
                <w:rtl w:val="0"/>
              </w:rPr>
            </w:r>
          </w:p>
          <w:tbl>
            <w:tblPr>
              <w:tblStyle w:val="Table67"/>
              <w:tblW w:w="5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0"/>
              <w:tblGridChange w:id="0">
                <w:tblGrid>
                  <w:gridCol w:w="5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w:t>
                    <w:tab/>
                    <w:t xml:space="preserve">= 100_000_000</w:t>
                  </w:r>
                </w:p>
                <w:p w:rsidR="00000000" w:rsidDel="00000000" w:rsidP="00000000" w:rsidRDefault="00000000" w:rsidRPr="00000000" w14:paraId="00000F3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3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a, af, b, bf</w:t>
                  </w:r>
                </w:p>
                <w:p w:rsidR="00000000" w:rsidDel="00000000" w:rsidP="00000000" w:rsidRDefault="00000000" w:rsidRPr="00000000" w14:paraId="00000F3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3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 MyScope)</w:t>
                  </w:r>
                </w:p>
                <w:p w:rsidR="00000000" w:rsidDel="00000000" w:rsidP="00000000" w:rsidRDefault="00000000" w:rsidRPr="00000000" w14:paraId="00000F3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'FreqA' -1000 1000 100 136 15 MAGENTA)</w:t>
                  </w:r>
                </w:p>
                <w:p w:rsidR="00000000" w:rsidDel="00000000" w:rsidP="00000000" w:rsidRDefault="00000000" w:rsidRPr="00000000" w14:paraId="00000F3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'FreqB' -1000 1000 100 20 15 ORANGE)</w:t>
                  </w:r>
                </w:p>
                <w:p w:rsidR="00000000" w:rsidDel="00000000" w:rsidP="00000000" w:rsidRDefault="00000000" w:rsidRPr="00000000" w14:paraId="00000F4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TRIGGER 0 HOLDOFF 2)</w:t>
                  </w:r>
                </w:p>
                <w:p w:rsidR="00000000" w:rsidDel="00000000" w:rsidP="00000000" w:rsidRDefault="00000000" w:rsidRPr="00000000" w14:paraId="00000F41">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4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F4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qsin(1000, af++, 200)</w:t>
                  </w:r>
                </w:p>
                <w:p w:rsidR="00000000" w:rsidDel="00000000" w:rsidP="00000000" w:rsidRDefault="00000000" w:rsidRPr="00000000" w14:paraId="00000F4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 := qsin(1000, bf++, 99)</w:t>
                  </w:r>
                </w:p>
                <w:p w:rsidR="00000000" w:rsidDel="00000000" w:rsidP="00000000" w:rsidRDefault="00000000" w:rsidRPr="00000000" w14:paraId="00000F4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`(a,b))</w:t>
                  </w:r>
                </w:p>
                <w:p w:rsidR="00000000" w:rsidDel="00000000" w:rsidP="00000000" w:rsidRDefault="00000000" w:rsidRPr="00000000" w14:paraId="00000F4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waitus(200)</w:t>
                  </w:r>
                </w:p>
              </w:tc>
            </w:tr>
          </w:tbl>
          <w:p w:rsidR="00000000" w:rsidDel="00000000" w:rsidP="00000000" w:rsidRDefault="00000000" w:rsidRPr="00000000" w14:paraId="00000F47">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pageBreakBefore w:val="0"/>
              <w:widowControl w:val="0"/>
              <w:spacing w:before="200" w:line="240" w:lineRule="auto"/>
              <w:jc w:val="center"/>
              <w:rPr>
                <w:sz w:val="18"/>
                <w:szCs w:val="18"/>
              </w:rPr>
            </w:pPr>
            <w:r w:rsidDel="00000000" w:rsidR="00000000" w:rsidRPr="00000000">
              <w:rPr>
                <w:sz w:val="18"/>
                <w:szCs w:val="18"/>
              </w:rPr>
              <w:drawing>
                <wp:inline distB="114300" distT="114300" distL="114300" distR="114300">
                  <wp:extent cx="2647950" cy="3086100"/>
                  <wp:effectExtent b="0" l="0" r="0" t="0"/>
                  <wp:docPr id="12" name="image4.gif"/>
                  <a:graphic>
                    <a:graphicData uri="http://schemas.openxmlformats.org/drawingml/2006/picture">
                      <pic:pic>
                        <pic:nvPicPr>
                          <pic:cNvPr id="0" name="image4.gif"/>
                          <pic:cNvPicPr preferRelativeResize="0"/>
                        </pic:nvPicPr>
                        <pic:blipFill>
                          <a:blip r:embed="rId19"/>
                          <a:srcRect b="0" l="0" r="0" t="0"/>
                          <a:stretch>
                            <a:fillRect/>
                          </a:stretch>
                        </pic:blipFill>
                        <pic:spPr>
                          <a:xfrm>
                            <a:off x="0" y="0"/>
                            <a:ext cx="2647950"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49">
      <w:pPr>
        <w:pageBreakBefore w:val="0"/>
        <w:widowControl w:val="0"/>
        <w:spacing w:line="360" w:lineRule="auto"/>
        <w:jc w:val="both"/>
        <w:rPr>
          <w:sz w:val="18"/>
          <w:szCs w:val="18"/>
        </w:rPr>
      </w:pPr>
      <w:r w:rsidDel="00000000" w:rsidR="00000000" w:rsidRPr="00000000">
        <w:rPr>
          <w:rtl w:val="0"/>
        </w:rPr>
      </w:r>
    </w:p>
    <w:tbl>
      <w:tblPr>
        <w:tblStyle w:val="Table68"/>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7245"/>
        <w:gridCol w:w="1665"/>
        <w:gridCol w:w="0"/>
        <w:tblGridChange w:id="0">
          <w:tblGrid>
            <w:gridCol w:w="5565"/>
            <w:gridCol w:w="7245"/>
            <w:gridCol w:w="1665"/>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4A">
            <w:pPr>
              <w:pageBreakBefore w:val="0"/>
              <w:widowControl w:val="0"/>
              <w:spacing w:line="240" w:lineRule="auto"/>
              <w:jc w:val="center"/>
              <w:rPr>
                <w:b w:val="1"/>
                <w:sz w:val="18"/>
                <w:szCs w:val="18"/>
              </w:rPr>
            </w:pPr>
            <w:r w:rsidDel="00000000" w:rsidR="00000000" w:rsidRPr="00000000">
              <w:rPr>
                <w:b w:val="1"/>
                <w:sz w:val="18"/>
                <w:szCs w:val="18"/>
                <w:rtl w:val="0"/>
              </w:rPr>
              <w:t xml:space="preserve">SCOPE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4B">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4C">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D">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width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pageBreakBefore w:val="0"/>
              <w:widowControl w:val="0"/>
              <w:spacing w:line="240" w:lineRule="auto"/>
              <w:rPr>
                <w:sz w:val="18"/>
                <w:szCs w:val="18"/>
              </w:rPr>
            </w:pPr>
            <w:r w:rsidDel="00000000" w:rsidR="00000000" w:rsidRPr="00000000">
              <w:rPr>
                <w:sz w:val="18"/>
                <w:szCs w:val="18"/>
                <w:rtl w:val="0"/>
              </w:rPr>
              <w:t xml:space="preserve">Set the display size (32..2048 x 32..2048)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pageBreakBefore w:val="0"/>
              <w:widowControl w:val="0"/>
              <w:spacing w:line="240" w:lineRule="auto"/>
              <w:rPr>
                <w:sz w:val="18"/>
                <w:szCs w:val="18"/>
              </w:rPr>
            </w:pPr>
            <w:r w:rsidDel="00000000" w:rsidR="00000000" w:rsidRPr="00000000">
              <w:rPr>
                <w:sz w:val="18"/>
                <w:szCs w:val="18"/>
                <w:rtl w:val="0"/>
              </w:rPr>
              <w:t xml:space="preserve">255, 256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SAMPLES 16_to_2048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pageBreakBefore w:val="0"/>
              <w:widowControl w:val="0"/>
              <w:spacing w:line="240" w:lineRule="auto"/>
              <w:rPr>
                <w:sz w:val="18"/>
                <w:szCs w:val="18"/>
              </w:rPr>
            </w:pPr>
            <w:r w:rsidDel="00000000" w:rsidR="00000000" w:rsidRPr="00000000">
              <w:rPr>
                <w:sz w:val="18"/>
                <w:szCs w:val="18"/>
                <w:rtl w:val="0"/>
              </w:rPr>
              <w:t xml:space="preserve">Set the number of samples to track and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pageBreakBefore w:val="0"/>
              <w:widowControl w:val="0"/>
              <w:spacing w:line="240" w:lineRule="auto"/>
              <w:rPr>
                <w:sz w:val="18"/>
                <w:szCs w:val="18"/>
              </w:rPr>
            </w:pPr>
            <w:r w:rsidDel="00000000" w:rsidR="00000000" w:rsidRPr="00000000">
              <w:rPr>
                <w:sz w:val="18"/>
                <w:szCs w:val="18"/>
                <w:rtl w:val="0"/>
              </w:rPr>
              <w:t xml:space="preserve">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1_to_2048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pageBreakBefore w:val="0"/>
              <w:widowControl w:val="0"/>
              <w:spacing w:line="240" w:lineRule="auto"/>
              <w:rPr>
                <w:sz w:val="18"/>
                <w:szCs w:val="18"/>
              </w:rPr>
            </w:pPr>
            <w:r w:rsidDel="00000000" w:rsidR="00000000" w:rsidRPr="00000000">
              <w:rPr>
                <w:sz w:val="18"/>
                <w:szCs w:val="18"/>
                <w:rtl w:val="0"/>
              </w:rPr>
              <w:t xml:space="preserve">Set the number of samples (or triggers, if enabled) before each display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0_to_32</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pageBreakBefore w:val="0"/>
              <w:widowControl w:val="0"/>
              <w:spacing w:line="240" w:lineRule="auto"/>
              <w:rPr>
                <w:sz w:val="18"/>
                <w:szCs w:val="18"/>
              </w:rPr>
            </w:pPr>
            <w:r w:rsidDel="00000000" w:rsidR="00000000" w:rsidRPr="00000000">
              <w:rPr>
                <w:sz w:val="18"/>
                <w:szCs w:val="18"/>
                <w:rtl w:val="0"/>
              </w:rPr>
              <w:t xml:space="preserve">Set the dot size in pixels for showing exact sample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E">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LINESIZE 0_to_32</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pageBreakBefore w:val="0"/>
              <w:widowControl w:val="0"/>
              <w:spacing w:line="240" w:lineRule="auto"/>
              <w:rPr>
                <w:sz w:val="18"/>
                <w:szCs w:val="18"/>
              </w:rPr>
            </w:pPr>
            <w:r w:rsidDel="00000000" w:rsidR="00000000" w:rsidRPr="00000000">
              <w:rPr>
                <w:sz w:val="18"/>
                <w:szCs w:val="18"/>
                <w:rtl w:val="0"/>
              </w:rPr>
              <w:t xml:space="preserve">Set the line size in half-pixels for connecting sample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pageBreakBefore w:val="0"/>
              <w:widowControl w:val="0"/>
              <w:spacing w:line="240" w:lineRule="auto"/>
              <w:rPr>
                <w:sz w:val="18"/>
                <w:szCs w:val="18"/>
              </w:rPr>
            </w:pPr>
            <w:r w:rsidDel="00000000" w:rsidR="00000000" w:rsidRPr="00000000">
              <w:rPr>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6_to_200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pageBreakBefore w:val="0"/>
              <w:widowControl w:val="0"/>
              <w:spacing w:line="240" w:lineRule="auto"/>
              <w:rPr>
                <w:sz w:val="18"/>
                <w:szCs w:val="18"/>
              </w:rPr>
            </w:pPr>
            <w:r w:rsidDel="00000000" w:rsidR="00000000" w:rsidRPr="00000000">
              <w:rPr>
                <w:sz w:val="18"/>
                <w:szCs w:val="18"/>
                <w:rtl w:val="0"/>
              </w:rPr>
              <w:t xml:space="preserve">Set the legend text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pageBreakBefore w:val="0"/>
              <w:widowControl w:val="0"/>
              <w:spacing w:line="240" w:lineRule="auto"/>
              <w:rPr>
                <w:sz w:val="18"/>
                <w:szCs w:val="18"/>
              </w:rPr>
            </w:pPr>
            <w:r w:rsidDel="00000000" w:rsidR="00000000" w:rsidRPr="00000000">
              <w:rPr>
                <w:sz w:val="18"/>
                <w:szCs w:val="18"/>
                <w:rtl w:val="0"/>
              </w:rPr>
              <w:t xml:space="preserve">editor text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back_color {grid_color}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pageBreakBefore w:val="0"/>
              <w:widowControl w:val="0"/>
              <w:spacing w:line="240" w:lineRule="auto"/>
              <w:rPr>
                <w:sz w:val="18"/>
                <w:szCs w:val="18"/>
              </w:rPr>
            </w:pPr>
            <w:r w:rsidDel="00000000" w:rsidR="00000000" w:rsidRPr="00000000">
              <w:rPr>
                <w:sz w:val="18"/>
                <w:szCs w:val="18"/>
                <w:rtl w:val="0"/>
              </w:rPr>
              <w:t xml:space="preserve">Set the background and grid colors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pageBreakBefore w:val="0"/>
              <w:widowControl w:val="0"/>
              <w:spacing w:line="240" w:lineRule="auto"/>
              <w:rPr>
                <w:sz w:val="18"/>
                <w:szCs w:val="18"/>
              </w:rPr>
            </w:pPr>
            <w:r w:rsidDel="00000000" w:rsidR="00000000" w:rsidRPr="00000000">
              <w:rPr>
                <w:sz w:val="18"/>
                <w:szCs w:val="18"/>
                <w:rtl w:val="0"/>
              </w:rPr>
              <w:t xml:space="preserve">BLACK, GRAY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6E">
            <w:pPr>
              <w:pageBreakBefore w:val="0"/>
              <w:widowControl w:val="0"/>
              <w:spacing w:line="240" w:lineRule="auto"/>
              <w:jc w:val="center"/>
              <w:rPr>
                <w:b w:val="1"/>
                <w:sz w:val="18"/>
                <w:szCs w:val="18"/>
              </w:rPr>
            </w:pPr>
            <w:r w:rsidDel="00000000" w:rsidR="00000000" w:rsidRPr="00000000">
              <w:rPr>
                <w:b w:val="1"/>
                <w:sz w:val="18"/>
                <w:szCs w:val="18"/>
                <w:rtl w:val="0"/>
              </w:rPr>
              <w:t xml:space="preserve">SCOPE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6F">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70">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'name' {min {max {y_size {y_base {legend} {color}}}}}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pageBreakBefore w:val="0"/>
              <w:widowControl w:val="0"/>
              <w:spacing w:line="240" w:lineRule="auto"/>
              <w:rPr>
                <w:sz w:val="18"/>
                <w:szCs w:val="18"/>
              </w:rPr>
            </w:pPr>
            <w:r w:rsidDel="00000000" w:rsidR="00000000" w:rsidRPr="00000000">
              <w:rPr>
                <w:sz w:val="18"/>
                <w:szCs w:val="18"/>
                <w:rtl w:val="0"/>
              </w:rPr>
              <w:t xml:space="preserve">Set first/next channel name, min value, max value, y size, y base, legend, and color *. Legend is %abcd, where %a to %d enable max legend, min legend, max line, min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pageBreakBefore w:val="0"/>
              <w:widowControl w:val="0"/>
              <w:spacing w:line="240" w:lineRule="auto"/>
              <w:rPr>
                <w:sz w:val="18"/>
                <w:szCs w:val="18"/>
              </w:rPr>
            </w:pPr>
            <w:r w:rsidDel="00000000" w:rsidR="00000000" w:rsidRPr="00000000">
              <w:rPr>
                <w:sz w:val="18"/>
                <w:szCs w:val="18"/>
                <w:rtl w:val="0"/>
              </w:rPr>
              <w:t xml:space="preserve">full, no legend, 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rPr>
                <w:rFonts w:ascii="Consolas" w:cs="Consolas" w:eastAsia="Consolas" w:hAnsi="Consolas"/>
                <w:b w:val="1"/>
                <w:color w:val="cc0000"/>
                <w:sz w:val="18"/>
                <w:szCs w:val="18"/>
              </w:rPr>
            </w:pPr>
            <w:r w:rsidDel="00000000" w:rsidR="00000000" w:rsidRPr="00000000">
              <w:rPr>
                <w:rFonts w:ascii="Consolas" w:cs="Consolas" w:eastAsia="Consolas" w:hAnsi="Consolas"/>
                <w:b w:val="1"/>
                <w:sz w:val="18"/>
                <w:szCs w:val="18"/>
                <w:rtl w:val="0"/>
              </w:rPr>
              <w:t xml:space="preserve">'name' AUTO {y_size {y_base {legend} {color}}}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rPr>
                <w:sz w:val="18"/>
                <w:szCs w:val="18"/>
              </w:rPr>
            </w:pPr>
            <w:r w:rsidDel="00000000" w:rsidR="00000000" w:rsidRPr="00000000">
              <w:rPr>
                <w:sz w:val="18"/>
                <w:szCs w:val="18"/>
                <w:rtl w:val="0"/>
              </w:rPr>
              <w:t xml:space="preserve">Set first/next channel name, auto-scale, y size, y base, legend, and color *. Legend is %abcd, where %a to %d enable max legend, min legend, max line, min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rPr>
                <w:sz w:val="18"/>
                <w:szCs w:val="18"/>
              </w:rPr>
            </w:pPr>
            <w:r w:rsidDel="00000000" w:rsidR="00000000" w:rsidRPr="00000000">
              <w:rPr>
                <w:sz w:val="18"/>
                <w:szCs w:val="18"/>
                <w:rtl w:val="0"/>
              </w:rPr>
              <w:t xml:space="preserve">auto, no legend, 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7">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TRIGGER channel {arm_level {trigger_level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pageBreakBefore w:val="0"/>
              <w:widowControl w:val="0"/>
              <w:spacing w:line="240" w:lineRule="auto"/>
              <w:rPr>
                <w:sz w:val="18"/>
                <w:szCs w:val="18"/>
              </w:rPr>
            </w:pPr>
            <w:r w:rsidDel="00000000" w:rsidR="00000000" w:rsidRPr="00000000">
              <w:rPr>
                <w:sz w:val="18"/>
                <w:szCs w:val="18"/>
                <w:rtl w:val="0"/>
              </w:rPr>
              <w:t xml:space="preserve">Set the trigger channel, arm level, trigger level, and right offset. If channel=-1,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pageBreakBefore w:val="0"/>
              <w:widowControl w:val="0"/>
              <w:spacing w:line="240" w:lineRule="auto"/>
              <w:rPr>
                <w:sz w:val="18"/>
                <w:szCs w:val="18"/>
              </w:rPr>
            </w:pPr>
            <w:r w:rsidDel="00000000" w:rsidR="00000000" w:rsidRPr="00000000">
              <w:rPr>
                <w:sz w:val="18"/>
                <w:szCs w:val="18"/>
                <w:rtl w:val="0"/>
              </w:rPr>
              <w:t xml:space="preserve">-1, -1, 0, width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jc w:val="both"/>
              <w:rPr>
                <w:rFonts w:ascii="Consolas" w:cs="Consolas" w:eastAsia="Consolas" w:hAnsi="Consolas"/>
                <w:b w:val="1"/>
                <w:color w:val="a61c00"/>
                <w:sz w:val="18"/>
                <w:szCs w:val="18"/>
              </w:rPr>
            </w:pPr>
            <w:r w:rsidDel="00000000" w:rsidR="00000000" w:rsidRPr="00000000">
              <w:rPr>
                <w:rFonts w:ascii="Consolas" w:cs="Consolas" w:eastAsia="Consolas" w:hAnsi="Consolas"/>
                <w:b w:val="1"/>
                <w:sz w:val="18"/>
                <w:szCs w:val="18"/>
                <w:rtl w:val="0"/>
              </w:rPr>
              <w:t xml:space="preserve">TRIGGER channel AUTO {offset}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sz w:val="18"/>
                <w:szCs w:val="18"/>
              </w:rPr>
            </w:pPr>
            <w:r w:rsidDel="00000000" w:rsidR="00000000" w:rsidRPr="00000000">
              <w:rPr>
                <w:sz w:val="18"/>
                <w:szCs w:val="18"/>
                <w:rtl w:val="0"/>
              </w:rPr>
              <w:t xml:space="preserve">Set the trigger channel, 33% arm level, 50% trigger level, and right offset. If channel=-1,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sz w:val="18"/>
                <w:szCs w:val="18"/>
              </w:rPr>
            </w:pPr>
            <w:r w:rsidDel="00000000" w:rsidR="00000000" w:rsidRPr="00000000">
              <w:rPr>
                <w:sz w:val="18"/>
                <w:szCs w:val="18"/>
                <w:rtl w:val="0"/>
              </w:rPr>
              <w:t xml:space="preserve">-1, width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HOLDOFF</w:t>
            </w:r>
            <w:r w:rsidDel="00000000" w:rsidR="00000000" w:rsidRPr="00000000">
              <w:rPr>
                <w:rFonts w:ascii="Consolas" w:cs="Consolas" w:eastAsia="Consolas" w:hAnsi="Consolas"/>
                <w:b w:val="1"/>
                <w:sz w:val="18"/>
                <w:szCs w:val="18"/>
                <w:rtl w:val="0"/>
              </w:rPr>
              <w:t xml:space="preserve"> 2_to_2048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pageBreakBefore w:val="0"/>
              <w:widowControl w:val="0"/>
              <w:spacing w:line="240" w:lineRule="auto"/>
              <w:rPr>
                <w:sz w:val="18"/>
                <w:szCs w:val="18"/>
              </w:rPr>
            </w:pPr>
            <w:r w:rsidDel="00000000" w:rsidR="00000000" w:rsidRPr="00000000">
              <w:rPr>
                <w:sz w:val="18"/>
                <w:szCs w:val="18"/>
                <w:rtl w:val="0"/>
              </w:rPr>
              <w:t xml:space="preserve">Set the minimum number of samples required from trigger to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pageBreakBefore w:val="0"/>
              <w:widowControl w:val="0"/>
              <w:spacing w:line="240" w:lineRule="auto"/>
              <w:rPr>
                <w:sz w:val="18"/>
                <w:szCs w:val="18"/>
              </w:rPr>
            </w:pPr>
            <w:r w:rsidDel="00000000" w:rsidR="00000000" w:rsidRPr="00000000">
              <w:rPr>
                <w:sz w:val="18"/>
                <w:szCs w:val="18"/>
                <w:rtl w:val="0"/>
              </w:rPr>
              <w:t xml:space="preserve">SAMPLES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pageBreakBefore w:val="0"/>
              <w:widowControl w:val="0"/>
              <w:spacing w:line="240" w:lineRule="auto"/>
              <w:rPr>
                <w:sz w:val="18"/>
                <w:szCs w:val="18"/>
              </w:rPr>
            </w:pPr>
            <w:r w:rsidDel="00000000" w:rsidR="00000000" w:rsidRPr="00000000">
              <w:rPr>
                <w:sz w:val="18"/>
                <w:szCs w:val="18"/>
                <w:rtl w:val="0"/>
              </w:rPr>
              <w:t xml:space="preserve">Numerical data is applied to the channels in ascending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2">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pageBreakBefore w:val="0"/>
              <w:widowControl w:val="0"/>
              <w:spacing w:line="240" w:lineRule="auto"/>
              <w:rPr>
                <w:sz w:val="18"/>
                <w:szCs w:val="18"/>
              </w:rPr>
            </w:pPr>
            <w:r w:rsidDel="00000000" w:rsidR="00000000" w:rsidRPr="00000000">
              <w:rPr>
                <w:sz w:val="18"/>
                <w:szCs w:val="18"/>
                <w:rtl w:val="0"/>
              </w:rPr>
              <w:t xml:space="preserve">Clear the sample buffer and display, wait for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F8C">
      <w:pPr>
        <w:pageBreakBefore w:val="0"/>
        <w:widowControl w:val="0"/>
        <w:spacing w:line="360" w:lineRule="auto"/>
        <w:jc w:val="both"/>
        <w:rPr>
          <w:sz w:val="18"/>
          <w:szCs w:val="18"/>
        </w:rPr>
      </w:pPr>
      <w:r w:rsidDel="00000000" w:rsidR="00000000" w:rsidRPr="00000000">
        <w:rPr>
          <w:sz w:val="18"/>
          <w:szCs w:val="18"/>
          <w:rtl w:val="0"/>
        </w:rPr>
        <w:t xml:space="preserve">* Color is rgb24 value, else BLACK / WHITE or ORANGE / BLUE / GREEN / CYAN / RED / MAGENTA / YELLOW / GRAY followed by an optional 0..15 for brightness (default is 8).</w:t>
      </w:r>
    </w:p>
    <w:p w:rsidR="00000000" w:rsidDel="00000000" w:rsidP="00000000" w:rsidRDefault="00000000" w:rsidRPr="00000000" w14:paraId="00000F8D">
      <w:pPr>
        <w:pStyle w:val="Heading2"/>
        <w:pageBreakBefore w:val="0"/>
        <w:widowControl w:val="0"/>
        <w:spacing w:line="360" w:lineRule="auto"/>
        <w:jc w:val="both"/>
        <w:rPr/>
      </w:pPr>
      <w:bookmarkStart w:colFirst="0" w:colLast="0" w:name="_m8tj57kko9s" w:id="76"/>
      <w:bookmarkEnd w:id="76"/>
      <w:r w:rsidDel="00000000" w:rsidR="00000000" w:rsidRPr="00000000">
        <w:rPr>
          <w:rtl w:val="0"/>
        </w:rPr>
      </w:r>
    </w:p>
    <w:p w:rsidR="00000000" w:rsidDel="00000000" w:rsidP="00000000" w:rsidRDefault="00000000" w:rsidRPr="00000000" w14:paraId="00000F8E">
      <w:pPr>
        <w:pStyle w:val="Heading2"/>
        <w:pageBreakBefore w:val="0"/>
        <w:widowControl w:val="0"/>
        <w:spacing w:line="360" w:lineRule="auto"/>
        <w:jc w:val="both"/>
        <w:rPr/>
      </w:pPr>
      <w:bookmarkStart w:colFirst="0" w:colLast="0" w:name="_w9uo9pb4gmcp" w:id="77"/>
      <w:bookmarkEnd w:id="77"/>
      <w:r w:rsidDel="00000000" w:rsidR="00000000" w:rsidRPr="00000000">
        <w:rPr>
          <w:rtl w:val="0"/>
        </w:rPr>
      </w:r>
    </w:p>
    <w:p w:rsidR="00000000" w:rsidDel="00000000" w:rsidP="00000000" w:rsidRDefault="00000000" w:rsidRPr="00000000" w14:paraId="00000F8F">
      <w:pPr>
        <w:pStyle w:val="Heading2"/>
        <w:pageBreakBefore w:val="0"/>
        <w:widowControl w:val="0"/>
        <w:spacing w:line="360" w:lineRule="auto"/>
        <w:jc w:val="both"/>
        <w:rPr/>
      </w:pPr>
      <w:bookmarkStart w:colFirst="0" w:colLast="0" w:name="_olz7p3fwu2ey" w:id="78"/>
      <w:bookmarkEnd w:id="78"/>
      <w:r w:rsidDel="00000000" w:rsidR="00000000" w:rsidRPr="00000000">
        <w:rPr>
          <w:rtl w:val="0"/>
        </w:rPr>
        <w:t xml:space="preserve">SCOPE_XY Display</w:t>
        <w:tab/>
      </w:r>
      <w:r w:rsidDel="00000000" w:rsidR="00000000" w:rsidRPr="00000000">
        <w:rPr>
          <w:rFonts w:ascii="Arial" w:cs="Arial" w:eastAsia="Arial" w:hAnsi="Arial"/>
          <w:b w:val="0"/>
          <w:rtl w:val="0"/>
        </w:rPr>
        <w:t xml:space="preserve">XY oscilloscope with 1..8 channels, persistence of 1..512 samples, polar mode, log scale mode</w:t>
      </w:r>
      <w:r w:rsidDel="00000000" w:rsidR="00000000" w:rsidRPr="00000000">
        <w:rPr>
          <w:rtl w:val="0"/>
        </w:rPr>
      </w:r>
    </w:p>
    <w:tbl>
      <w:tblPr>
        <w:tblStyle w:val="Table69"/>
        <w:tblW w:w="14490.0" w:type="dxa"/>
        <w:jc w:val="left"/>
        <w:tblLayout w:type="fixed"/>
        <w:tblLook w:val="0600"/>
      </w:tblPr>
      <w:tblGrid>
        <w:gridCol w:w="6270"/>
        <w:gridCol w:w="8220"/>
        <w:tblGridChange w:id="0">
          <w:tblGrid>
            <w:gridCol w:w="6270"/>
            <w:gridCol w:w="8220"/>
          </w:tblGrid>
        </w:tblGridChange>
      </w:tblGrid>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0">
            <w:pPr>
              <w:pageBreakBefore w:val="0"/>
              <w:widowControl w:val="0"/>
              <w:spacing w:line="240" w:lineRule="auto"/>
              <w:rPr>
                <w:rFonts w:ascii="Consolas" w:cs="Consolas" w:eastAsia="Consolas" w:hAnsi="Consolas"/>
                <w:sz w:val="18"/>
                <w:szCs w:val="18"/>
              </w:rPr>
            </w:pPr>
            <w:r w:rsidDel="00000000" w:rsidR="00000000" w:rsidRPr="00000000">
              <w:rPr>
                <w:rtl w:val="0"/>
              </w:rPr>
            </w:r>
          </w:p>
          <w:tbl>
            <w:tblPr>
              <w:tblStyle w:val="Table70"/>
              <w:tblW w:w="6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0"/>
              <w:tblGridChange w:id="0">
                <w:tblGrid>
                  <w:gridCol w:w="6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100_000_000</w:t>
                  </w:r>
                </w:p>
                <w:p w:rsidR="00000000" w:rsidDel="00000000" w:rsidP="00000000" w:rsidRDefault="00000000" w:rsidRPr="00000000" w14:paraId="00000F92">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9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0F94">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9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debug(`SCOPE_XY MyXY RANGE 500 POLAR 360 'G' 'R' 'B')</w:t>
                  </w:r>
                </w:p>
                <w:p w:rsidR="00000000" w:rsidDel="00000000" w:rsidP="00000000" w:rsidRDefault="00000000" w:rsidRPr="00000000" w14:paraId="00000F96">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9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0F9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500</w:t>
                  </w:r>
                </w:p>
                <w:p w:rsidR="00000000" w:rsidDel="00000000" w:rsidP="00000000" w:rsidRDefault="00000000" w:rsidRPr="00000000" w14:paraId="00000F9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debug(`MyXY `(i, i, i, i+120, i, i+240))</w:t>
                  </w:r>
                </w:p>
                <w:p w:rsidR="00000000" w:rsidDel="00000000" w:rsidP="00000000" w:rsidRDefault="00000000" w:rsidRPr="00000000" w14:paraId="00000F9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waitms(5)</w:t>
                  </w:r>
                </w:p>
              </w:tc>
            </w:tr>
          </w:tbl>
          <w:p w:rsidR="00000000" w:rsidDel="00000000" w:rsidP="00000000" w:rsidRDefault="00000000" w:rsidRPr="00000000" w14:paraId="00000F9B">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pageBreakBefore w:val="0"/>
              <w:widowControl w:val="0"/>
              <w:spacing w:before="200" w:line="240" w:lineRule="auto"/>
              <w:jc w:val="center"/>
              <w:rPr>
                <w:sz w:val="18"/>
                <w:szCs w:val="18"/>
              </w:rPr>
            </w:pPr>
            <w:r w:rsidDel="00000000" w:rsidR="00000000" w:rsidRPr="00000000">
              <w:rPr>
                <w:sz w:val="18"/>
                <w:szCs w:val="18"/>
              </w:rPr>
              <w:drawing>
                <wp:inline distB="114300" distT="114300" distL="114300" distR="114300">
                  <wp:extent cx="3086100" cy="3305175"/>
                  <wp:effectExtent b="0" l="0" r="0" t="0"/>
                  <wp:docPr id="6" name="image16.gif"/>
                  <a:graphic>
                    <a:graphicData uri="http://schemas.openxmlformats.org/drawingml/2006/picture">
                      <pic:pic>
                        <pic:nvPicPr>
                          <pic:cNvPr id="0" name="image16.gif"/>
                          <pic:cNvPicPr preferRelativeResize="0"/>
                        </pic:nvPicPr>
                        <pic:blipFill>
                          <a:blip r:embed="rId20"/>
                          <a:srcRect b="0" l="0" r="0" t="0"/>
                          <a:stretch>
                            <a:fillRect/>
                          </a:stretch>
                        </pic:blipFill>
                        <pic:spPr>
                          <a:xfrm>
                            <a:off x="0" y="0"/>
                            <a:ext cx="3086100" cy="3305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9D">
      <w:pPr>
        <w:pageBreakBefore w:val="0"/>
        <w:widowControl w:val="0"/>
        <w:spacing w:line="360" w:lineRule="auto"/>
        <w:jc w:val="both"/>
        <w:rPr>
          <w:sz w:val="18"/>
          <w:szCs w:val="18"/>
        </w:rPr>
      </w:pPr>
      <w:r w:rsidDel="00000000" w:rsidR="00000000" w:rsidRPr="00000000">
        <w:rPr>
          <w:rtl w:val="0"/>
        </w:rPr>
      </w:r>
    </w:p>
    <w:tbl>
      <w:tblPr>
        <w:tblStyle w:val="Table71"/>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8790"/>
        <w:gridCol w:w="1740"/>
        <w:gridCol w:w="0"/>
        <w:tblGridChange w:id="0">
          <w:tblGrid>
            <w:gridCol w:w="3945"/>
            <w:gridCol w:w="8790"/>
            <w:gridCol w:w="1740"/>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9E">
            <w:pPr>
              <w:pageBreakBefore w:val="0"/>
              <w:widowControl w:val="0"/>
              <w:spacing w:line="240" w:lineRule="auto"/>
              <w:jc w:val="center"/>
              <w:rPr>
                <w:b w:val="1"/>
                <w:sz w:val="18"/>
                <w:szCs w:val="18"/>
              </w:rPr>
            </w:pPr>
            <w:r w:rsidDel="00000000" w:rsidR="00000000" w:rsidRPr="00000000">
              <w:rPr>
                <w:b w:val="1"/>
                <w:sz w:val="18"/>
                <w:szCs w:val="18"/>
                <w:rtl w:val="0"/>
              </w:rPr>
              <w:t xml:space="preserve">SCOPE_XY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9F">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A0">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1">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FA5">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pageBreakBefore w:val="0"/>
              <w:widowControl w:val="0"/>
              <w:spacing w:line="240" w:lineRule="auto"/>
              <w:rPr>
                <w:sz w:val="18"/>
                <w:szCs w:val="18"/>
              </w:rPr>
            </w:pPr>
            <w:r w:rsidDel="00000000" w:rsidR="00000000" w:rsidRPr="00000000">
              <w:rPr>
                <w:sz w:val="18"/>
                <w:szCs w:val="18"/>
                <w:rtl w:val="0"/>
              </w:rPr>
              <w:t xml:space="preserve">Set the display radius in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9">
            <w:pPr>
              <w:pageBreakBefore w:val="0"/>
              <w:widowControl w:val="0"/>
              <w:spacing w:line="240" w:lineRule="auto"/>
              <w:rPr>
                <w:sz w:val="18"/>
                <w:szCs w:val="18"/>
              </w:rPr>
            </w:pPr>
            <w:r w:rsidDel="00000000" w:rsidR="00000000" w:rsidRPr="00000000">
              <w:rPr>
                <w:sz w:val="18"/>
                <w:szCs w:val="18"/>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RANGE 1_to_7FFFFFFF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FAB">
            <w:pPr>
              <w:pageBreakBefore w:val="0"/>
              <w:widowControl w:val="0"/>
              <w:spacing w:line="240" w:lineRule="auto"/>
              <w:rPr>
                <w:sz w:val="18"/>
                <w:szCs w:val="18"/>
              </w:rPr>
            </w:pPr>
            <w:r w:rsidDel="00000000" w:rsidR="00000000" w:rsidRPr="00000000">
              <w:rPr>
                <w:sz w:val="18"/>
                <w:szCs w:val="18"/>
                <w:rtl w:val="0"/>
              </w:rPr>
              <w:t xml:space="preserve">Set the unit circle radius for incoming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AC">
            <w:pPr>
              <w:pageBreakBefore w:val="0"/>
              <w:widowControl w:val="0"/>
              <w:spacing w:line="240" w:lineRule="auto"/>
              <w:rPr>
                <w:sz w:val="18"/>
                <w:szCs w:val="18"/>
              </w:rPr>
            </w:pPr>
            <w:r w:rsidDel="00000000" w:rsidR="00000000" w:rsidRPr="00000000">
              <w:rPr>
                <w:sz w:val="18"/>
                <w:szCs w:val="18"/>
                <w:rtl w:val="0"/>
              </w:rPr>
              <w:t xml:space="preserve">$7FFFFFFF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SAMPLES 0_to_512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pageBreakBefore w:val="0"/>
              <w:widowControl w:val="0"/>
              <w:spacing w:line="240" w:lineRule="auto"/>
              <w:rPr>
                <w:sz w:val="18"/>
                <w:szCs w:val="18"/>
              </w:rPr>
            </w:pPr>
            <w:r w:rsidDel="00000000" w:rsidR="00000000" w:rsidRPr="00000000">
              <w:rPr>
                <w:sz w:val="18"/>
                <w:szCs w:val="18"/>
                <w:rtl w:val="0"/>
              </w:rPr>
              <w:t xml:space="preserve">Set the number of samples to track and display with persistence. Use 0 for infinite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pageBreakBefore w:val="0"/>
              <w:widowControl w:val="0"/>
              <w:spacing w:line="240" w:lineRule="auto"/>
              <w:rPr>
                <w:sz w:val="18"/>
                <w:szCs w:val="18"/>
              </w:rPr>
            </w:pPr>
            <w:r w:rsidDel="00000000" w:rsidR="00000000" w:rsidRPr="00000000">
              <w:rPr>
                <w:sz w:val="18"/>
                <w:szCs w:val="18"/>
                <w:rtl w:val="0"/>
              </w:rPr>
              <w:t xml:space="preserve">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1_to_512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pageBreakBefore w:val="0"/>
              <w:widowControl w:val="0"/>
              <w:spacing w:line="240" w:lineRule="auto"/>
              <w:rPr>
                <w:sz w:val="18"/>
                <w:szCs w:val="18"/>
              </w:rPr>
            </w:pPr>
            <w:r w:rsidDel="00000000" w:rsidR="00000000" w:rsidRPr="00000000">
              <w:rPr>
                <w:sz w:val="18"/>
                <w:szCs w:val="18"/>
                <w:rtl w:val="0"/>
              </w:rPr>
              <w:t xml:space="preserve">Set the number of samples before each display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2_to_20</w:t>
            </w:r>
          </w:p>
        </w:tc>
        <w:tc>
          <w:tcPr>
            <w:shd w:fill="auto" w:val="clear"/>
            <w:tcMar>
              <w:top w:w="100.0" w:type="dxa"/>
              <w:left w:w="100.0" w:type="dxa"/>
              <w:bottom w:w="100.0" w:type="dxa"/>
              <w:right w:w="100.0" w:type="dxa"/>
            </w:tcMar>
            <w:vAlign w:val="top"/>
          </w:tcPr>
          <w:p w:rsidR="00000000" w:rsidDel="00000000" w:rsidP="00000000" w:rsidRDefault="00000000" w:rsidRPr="00000000" w14:paraId="00000FB4">
            <w:pPr>
              <w:pageBreakBefore w:val="0"/>
              <w:widowControl w:val="0"/>
              <w:spacing w:line="240" w:lineRule="auto"/>
              <w:rPr>
                <w:sz w:val="18"/>
                <w:szCs w:val="18"/>
              </w:rPr>
            </w:pPr>
            <w:r w:rsidDel="00000000" w:rsidR="00000000" w:rsidRPr="00000000">
              <w:rPr>
                <w:sz w:val="18"/>
                <w:szCs w:val="18"/>
                <w:rtl w:val="0"/>
              </w:rPr>
              <w:t xml:space="preserve">Set the dot size in half-pixels for showing sample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pageBreakBefore w:val="0"/>
              <w:widowControl w:val="0"/>
              <w:spacing w:line="240" w:lineRule="auto"/>
              <w:rPr>
                <w:sz w:val="18"/>
                <w:szCs w:val="18"/>
              </w:rPr>
            </w:pPr>
            <w:r w:rsidDel="00000000" w:rsidR="00000000" w:rsidRPr="00000000">
              <w:rPr>
                <w:sz w:val="18"/>
                <w:szCs w:val="1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6_to_200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B7">
            <w:pPr>
              <w:pageBreakBefore w:val="0"/>
              <w:widowControl w:val="0"/>
              <w:spacing w:line="240" w:lineRule="auto"/>
              <w:rPr>
                <w:sz w:val="18"/>
                <w:szCs w:val="18"/>
              </w:rPr>
            </w:pPr>
            <w:r w:rsidDel="00000000" w:rsidR="00000000" w:rsidRPr="00000000">
              <w:rPr>
                <w:sz w:val="18"/>
                <w:szCs w:val="18"/>
                <w:rtl w:val="0"/>
              </w:rPr>
              <w:t xml:space="preserve">Set the legend text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pageBreakBefore w:val="0"/>
              <w:widowControl w:val="0"/>
              <w:spacing w:line="240" w:lineRule="auto"/>
              <w:rPr>
                <w:sz w:val="18"/>
                <w:szCs w:val="18"/>
              </w:rPr>
            </w:pPr>
            <w:r w:rsidDel="00000000" w:rsidR="00000000" w:rsidRPr="00000000">
              <w:rPr>
                <w:sz w:val="18"/>
                <w:szCs w:val="18"/>
                <w:rtl w:val="0"/>
              </w:rPr>
              <w:t xml:space="preserve">editor text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back_color {grid_color}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pageBreakBefore w:val="0"/>
              <w:widowControl w:val="0"/>
              <w:spacing w:line="240" w:lineRule="auto"/>
              <w:rPr>
                <w:sz w:val="18"/>
                <w:szCs w:val="18"/>
              </w:rPr>
            </w:pPr>
            <w:r w:rsidDel="00000000" w:rsidR="00000000" w:rsidRPr="00000000">
              <w:rPr>
                <w:sz w:val="18"/>
                <w:szCs w:val="18"/>
                <w:rtl w:val="0"/>
              </w:rPr>
              <w:t xml:space="preserve">Set the background and grid colors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pageBreakBefore w:val="0"/>
              <w:widowControl w:val="0"/>
              <w:spacing w:line="240" w:lineRule="auto"/>
              <w:rPr>
                <w:sz w:val="18"/>
                <w:szCs w:val="18"/>
              </w:rPr>
            </w:pPr>
            <w:r w:rsidDel="00000000" w:rsidR="00000000" w:rsidRPr="00000000">
              <w:rPr>
                <w:sz w:val="18"/>
                <w:szCs w:val="18"/>
                <w:rtl w:val="0"/>
              </w:rPr>
              <w:t xml:space="preserve">BLACK, GRAY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POLAR {</w:t>
            </w:r>
            <w:r w:rsidDel="00000000" w:rsidR="00000000" w:rsidRPr="00000000">
              <w:rPr>
                <w:rFonts w:ascii="Consolas" w:cs="Consolas" w:eastAsia="Consolas" w:hAnsi="Consolas"/>
                <w:b w:val="1"/>
                <w:sz w:val="18"/>
                <w:szCs w:val="18"/>
                <w:rtl w:val="0"/>
              </w:rPr>
              <w:t xml:space="preserve">twopi</w:t>
            </w:r>
            <w:r w:rsidDel="00000000" w:rsidR="00000000" w:rsidRPr="00000000">
              <w:rPr>
                <w:rFonts w:ascii="Consolas" w:cs="Consolas" w:eastAsia="Consolas" w:hAnsi="Consolas"/>
                <w:b w:val="1"/>
                <w:sz w:val="18"/>
                <w:szCs w:val="18"/>
                <w:rtl w:val="0"/>
              </w:rPr>
              <w:t xml:space="preserv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pageBreakBefore w:val="0"/>
              <w:widowControl w:val="0"/>
              <w:spacing w:line="240" w:lineRule="auto"/>
              <w:rPr>
                <w:sz w:val="18"/>
                <w:szCs w:val="18"/>
              </w:rPr>
            </w:pPr>
            <w:r w:rsidDel="00000000" w:rsidR="00000000" w:rsidRPr="00000000">
              <w:rPr>
                <w:sz w:val="18"/>
                <w:szCs w:val="18"/>
                <w:rtl w:val="0"/>
              </w:rPr>
              <w:t xml:space="preserve">Set polar mode, </w:t>
            </w:r>
            <w:r w:rsidDel="00000000" w:rsidR="00000000" w:rsidRPr="00000000">
              <w:rPr>
                <w:sz w:val="18"/>
                <w:szCs w:val="18"/>
                <w:rtl w:val="0"/>
              </w:rPr>
              <w:t xml:space="preserve">twopi</w:t>
            </w:r>
            <w:r w:rsidDel="00000000" w:rsidR="00000000" w:rsidRPr="00000000">
              <w:rPr>
                <w:sz w:val="18"/>
                <w:szCs w:val="18"/>
                <w:rtl w:val="0"/>
              </w:rPr>
              <w:t xml:space="preserve"> value, and offset. For a </w:t>
            </w:r>
            <w:r w:rsidDel="00000000" w:rsidR="00000000" w:rsidRPr="00000000">
              <w:rPr>
                <w:sz w:val="18"/>
                <w:szCs w:val="18"/>
                <w:rtl w:val="0"/>
              </w:rPr>
              <w:t xml:space="preserve">twopi</w:t>
            </w:r>
            <w:r w:rsidDel="00000000" w:rsidR="00000000" w:rsidRPr="00000000">
              <w:rPr>
                <w:sz w:val="18"/>
                <w:szCs w:val="18"/>
                <w:rtl w:val="0"/>
              </w:rPr>
              <w:t xml:space="preserve"> value of $100000000 or -$100000000, use 0 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pageBreakBefore w:val="0"/>
              <w:widowControl w:val="0"/>
              <w:spacing w:line="240" w:lineRule="auto"/>
              <w:rPr>
                <w:sz w:val="18"/>
                <w:szCs w:val="18"/>
              </w:rPr>
            </w:pPr>
            <w:r w:rsidDel="00000000" w:rsidR="00000000" w:rsidRPr="00000000">
              <w:rPr>
                <w:sz w:val="18"/>
                <w:szCs w:val="18"/>
                <w:rtl w:val="0"/>
              </w:rPr>
              <w:t xml:space="preserve">$100000000,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LOGSCALE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pageBreakBefore w:val="0"/>
              <w:widowControl w:val="0"/>
              <w:spacing w:line="240" w:lineRule="auto"/>
              <w:rPr>
                <w:sz w:val="18"/>
                <w:szCs w:val="18"/>
              </w:rPr>
            </w:pPr>
            <w:r w:rsidDel="00000000" w:rsidR="00000000" w:rsidRPr="00000000">
              <w:rPr>
                <w:sz w:val="18"/>
                <w:szCs w:val="18"/>
                <w:rtl w:val="0"/>
              </w:rPr>
              <w:t xml:space="preserve">Set log-scale mode to magnify points within the unit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pageBreakBefore w:val="0"/>
              <w:widowControl w:val="0"/>
              <w:spacing w:line="240" w:lineRule="auto"/>
              <w:rPr>
                <w:sz w:val="18"/>
                <w:szCs w:val="18"/>
              </w:rPr>
            </w:pPr>
            <w:r w:rsidDel="00000000" w:rsidR="00000000" w:rsidRPr="00000000">
              <w:rPr>
                <w:sz w:val="18"/>
                <w:szCs w:val="18"/>
                <w:rtl w:val="0"/>
              </w:rPr>
              <w:t xml:space="preserve">&lt;off&gt;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'name'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pageBreakBefore w:val="0"/>
              <w:widowControl w:val="0"/>
              <w:spacing w:line="240" w:lineRule="auto"/>
              <w:rPr>
                <w:sz w:val="18"/>
                <w:szCs w:val="18"/>
              </w:rPr>
            </w:pPr>
            <w:r w:rsidDel="00000000" w:rsidR="00000000" w:rsidRPr="00000000">
              <w:rPr>
                <w:sz w:val="18"/>
                <w:szCs w:val="18"/>
                <w:rtl w:val="0"/>
              </w:rPr>
              <w:t xml:space="preserve">Set the first/next channel name and optionally assign it a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pageBreakBefore w:val="0"/>
              <w:widowControl w:val="0"/>
              <w:spacing w:line="240" w:lineRule="auto"/>
              <w:rPr>
                <w:sz w:val="18"/>
                <w:szCs w:val="18"/>
              </w:rPr>
            </w:pPr>
            <w:r w:rsidDel="00000000" w:rsidR="00000000" w:rsidRPr="00000000">
              <w:rPr>
                <w:sz w:val="18"/>
                <w:szCs w:val="18"/>
                <w:rtl w:val="0"/>
              </w:rPr>
              <w:t xml:space="preserve">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CB">
            <w:pPr>
              <w:pageBreakBefore w:val="0"/>
              <w:widowControl w:val="0"/>
              <w:spacing w:line="240" w:lineRule="auto"/>
              <w:jc w:val="center"/>
              <w:rPr>
                <w:b w:val="1"/>
                <w:sz w:val="18"/>
                <w:szCs w:val="18"/>
              </w:rPr>
            </w:pPr>
            <w:r w:rsidDel="00000000" w:rsidR="00000000" w:rsidRPr="00000000">
              <w:rPr>
                <w:b w:val="1"/>
                <w:sz w:val="18"/>
                <w:szCs w:val="18"/>
                <w:rtl w:val="0"/>
              </w:rPr>
              <w:t xml:space="preserve">SCOPE_XY </w:t>
            </w:r>
            <w:r w:rsidDel="00000000" w:rsidR="00000000" w:rsidRPr="00000000">
              <w:rPr>
                <w:b w:val="1"/>
                <w:sz w:val="18"/>
                <w:szCs w:val="18"/>
                <w:rtl w:val="0"/>
              </w:rPr>
              <w:t xml:space="preserve">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CC">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CD">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x y</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pageBreakBefore w:val="0"/>
              <w:widowControl w:val="0"/>
              <w:spacing w:line="240" w:lineRule="auto"/>
              <w:rPr>
                <w:sz w:val="18"/>
                <w:szCs w:val="18"/>
              </w:rPr>
            </w:pPr>
            <w:r w:rsidDel="00000000" w:rsidR="00000000" w:rsidRPr="00000000">
              <w:rPr>
                <w:sz w:val="18"/>
                <w:szCs w:val="18"/>
                <w:rtl w:val="0"/>
              </w:rPr>
              <w:t xml:space="preserve">X-Y data pairs are applied to the channels in ascending order. In polar mode, x=length and y=angle.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pageBreakBefore w:val="0"/>
              <w:widowControl w:val="0"/>
              <w:spacing w:line="240" w:lineRule="auto"/>
              <w:rPr>
                <w:sz w:val="18"/>
                <w:szCs w:val="18"/>
              </w:rPr>
            </w:pPr>
            <w:r w:rsidDel="00000000" w:rsidR="00000000" w:rsidRPr="00000000">
              <w:rPr>
                <w:sz w:val="18"/>
                <w:szCs w:val="18"/>
                <w:rtl w:val="0"/>
              </w:rPr>
              <w:t xml:space="preserve">Clear the sample buffer and display, wait for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FDA">
      <w:pPr>
        <w:pageBreakBefore w:val="0"/>
        <w:widowControl w:val="0"/>
        <w:spacing w:line="360" w:lineRule="auto"/>
        <w:jc w:val="both"/>
        <w:rPr>
          <w:sz w:val="18"/>
          <w:szCs w:val="18"/>
        </w:rPr>
      </w:pPr>
      <w:r w:rsidDel="00000000" w:rsidR="00000000" w:rsidRPr="00000000">
        <w:rPr>
          <w:sz w:val="18"/>
          <w:szCs w:val="18"/>
          <w:rtl w:val="0"/>
        </w:rPr>
        <w:t xml:space="preserve">* Color is rgb24 value, else BLACK / WHITE or ORANGE / BLUE / GREEN / CYAN / RED / MAGENTA / YELLOW / GRAY followed by an optional 0..15 for brightness (default is 8).</w:t>
      </w:r>
    </w:p>
    <w:tbl>
      <w:tblPr>
        <w:tblStyle w:val="Table72"/>
        <w:tblW w:w="14490.0" w:type="dxa"/>
        <w:jc w:val="left"/>
        <w:tblLayout w:type="fixed"/>
        <w:tblLook w:val="0600"/>
      </w:tblPr>
      <w:tblGrid>
        <w:gridCol w:w="6615"/>
        <w:gridCol w:w="7875"/>
        <w:tblGridChange w:id="0">
          <w:tblGrid>
            <w:gridCol w:w="6615"/>
            <w:gridCol w:w="7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bl>
            <w:tblPr>
              <w:tblStyle w:val="Table73"/>
              <w:tblW w:w="6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65"/>
              <w:tblGridChange w:id="0">
                <w:tblGrid>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     'Normal mode</w:t>
                  </w:r>
                </w:p>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x, y</w:t>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debug(`SCOPE_XY MyXY SIZE 80 RANGE 8 SAMPLES 0 'Normal')</w:t>
                  </w:r>
                </w:p>
                <w:p w:rsidR="00000000" w:rsidDel="00000000" w:rsidP="00000000" w:rsidRDefault="00000000" w:rsidRPr="00000000" w14:paraId="00000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x from -8 to 8</w:t>
                  </w:r>
                </w:p>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y from -8 to 8</w:t>
                  </w:r>
                </w:p>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debug(`MyXY `(x,y))</w:t>
                  </w:r>
                </w:p>
              </w:tc>
            </w:tr>
          </w:tbl>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bl>
            <w:tblPr>
              <w:tblStyle w:val="Table74"/>
              <w:tblW w:w="7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85"/>
              <w:tblGridChange w:id="0">
                <w:tblGrid>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     'LOGSCALE mode magnifies low-level details</w:t>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x, y</w:t>
                  </w:r>
                </w:p>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debug(`SCOPE_XY MyXY SIZE 80 RANGE 8 SAMPLES 0 </w:t>
                  </w:r>
                  <w:r w:rsidDel="00000000" w:rsidR="00000000" w:rsidRPr="00000000">
                    <w:rPr>
                      <w:rFonts w:ascii="Consolas" w:cs="Consolas" w:eastAsia="Consolas" w:hAnsi="Consolas"/>
                      <w:sz w:val="18"/>
                      <w:szCs w:val="18"/>
                      <w:rtl w:val="0"/>
                    </w:rPr>
                    <w:t xml:space="preserve">LOGSCALE</w:t>
                  </w:r>
                  <w:r w:rsidDel="00000000" w:rsidR="00000000" w:rsidRPr="00000000">
                    <w:rPr>
                      <w:rFonts w:ascii="Consolas" w:cs="Consolas" w:eastAsia="Consolas" w:hAnsi="Consolas"/>
                      <w:sz w:val="18"/>
                      <w:szCs w:val="18"/>
                      <w:rtl w:val="0"/>
                    </w:rPr>
                    <w:t xml:space="preserve"> 'Logscale')</w:t>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x from -8 to 8</w:t>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y from -8 to 8</w:t>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debug(`MyXY `(x,y))</w:t>
                  </w:r>
                </w:p>
              </w:tc>
            </w:tr>
          </w:tbl>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D">
            <w:pPr>
              <w:pageBreakBefore w:val="0"/>
              <w:widowControl w:val="0"/>
              <w:spacing w:line="240" w:lineRule="auto"/>
              <w:rPr>
                <w:sz w:val="18"/>
                <w:szCs w:val="18"/>
              </w:rPr>
            </w:pPr>
            <w:r w:rsidDel="00000000" w:rsidR="00000000" w:rsidRPr="00000000">
              <w:rPr>
                <w:sz w:val="18"/>
                <w:szCs w:val="18"/>
              </w:rPr>
              <w:drawing>
                <wp:inline distB="114300" distT="114300" distL="114300" distR="114300">
                  <wp:extent cx="2152650" cy="2371725"/>
                  <wp:effectExtent b="0" l="0" r="0" t="0"/>
                  <wp:docPr id="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152650" cy="2371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pageBreakBefore w:val="0"/>
              <w:widowControl w:val="0"/>
              <w:spacing w:line="240" w:lineRule="auto"/>
              <w:rPr>
                <w:sz w:val="18"/>
                <w:szCs w:val="18"/>
              </w:rPr>
            </w:pPr>
            <w:r w:rsidDel="00000000" w:rsidR="00000000" w:rsidRPr="00000000">
              <w:rPr>
                <w:sz w:val="18"/>
                <w:szCs w:val="18"/>
              </w:rPr>
              <w:drawing>
                <wp:inline distB="114300" distT="114300" distL="114300" distR="114300">
                  <wp:extent cx="2152650" cy="2371725"/>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152650" cy="2371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EF">
      <w:pPr>
        <w:pStyle w:val="Heading2"/>
        <w:pageBreakBefore w:val="0"/>
        <w:widowControl w:val="0"/>
        <w:spacing w:line="360" w:lineRule="auto"/>
        <w:jc w:val="both"/>
        <w:rPr/>
      </w:pPr>
      <w:bookmarkStart w:colFirst="0" w:colLast="0" w:name="_k59rkcwqk66i" w:id="79"/>
      <w:bookmarkEnd w:id="79"/>
      <w:r w:rsidDel="00000000" w:rsidR="00000000" w:rsidRPr="00000000">
        <w:rPr>
          <w:rtl w:val="0"/>
        </w:rPr>
      </w:r>
    </w:p>
    <w:p w:rsidR="00000000" w:rsidDel="00000000" w:rsidP="00000000" w:rsidRDefault="00000000" w:rsidRPr="00000000" w14:paraId="00000FF0">
      <w:pPr>
        <w:pStyle w:val="Heading2"/>
        <w:pageBreakBefore w:val="0"/>
        <w:widowControl w:val="0"/>
        <w:spacing w:line="360" w:lineRule="auto"/>
        <w:jc w:val="both"/>
        <w:rPr/>
      </w:pPr>
      <w:bookmarkStart w:colFirst="0" w:colLast="0" w:name="_7vnzt1o39re" w:id="80"/>
      <w:bookmarkEnd w:id="80"/>
      <w:r w:rsidDel="00000000" w:rsidR="00000000" w:rsidRPr="00000000">
        <w:rPr>
          <w:rtl w:val="0"/>
        </w:rPr>
      </w:r>
    </w:p>
    <w:p w:rsidR="00000000" w:rsidDel="00000000" w:rsidP="00000000" w:rsidRDefault="00000000" w:rsidRPr="00000000" w14:paraId="00000FF1">
      <w:pPr>
        <w:pStyle w:val="Heading2"/>
        <w:pageBreakBefore w:val="0"/>
        <w:widowControl w:val="0"/>
        <w:spacing w:line="360" w:lineRule="auto"/>
        <w:jc w:val="both"/>
        <w:rPr/>
      </w:pPr>
      <w:bookmarkStart w:colFirst="0" w:colLast="0" w:name="_3drwd2enh48" w:id="81"/>
      <w:bookmarkEnd w:id="81"/>
      <w:r w:rsidDel="00000000" w:rsidR="00000000" w:rsidRPr="00000000">
        <w:rPr>
          <w:rtl w:val="0"/>
        </w:rPr>
        <w:t xml:space="preserve">FFT Display</w:t>
        <w:tab/>
        <w:tab/>
      </w:r>
      <w:r w:rsidDel="00000000" w:rsidR="00000000" w:rsidRPr="00000000">
        <w:rPr>
          <w:rFonts w:ascii="Arial" w:cs="Arial" w:eastAsia="Arial" w:hAnsi="Arial"/>
          <w:b w:val="0"/>
          <w:rtl w:val="0"/>
        </w:rPr>
        <w:t xml:space="preserve">Fast Fourier Transform with 1..8 channels, 4..2048 points, windowed results, log scale mode</w:t>
      </w:r>
      <w:r w:rsidDel="00000000" w:rsidR="00000000" w:rsidRPr="00000000">
        <w:rPr>
          <w:rtl w:val="0"/>
        </w:rPr>
      </w:r>
    </w:p>
    <w:tbl>
      <w:tblPr>
        <w:tblStyle w:val="Table75"/>
        <w:tblW w:w="13987.0" w:type="dxa"/>
        <w:jc w:val="left"/>
        <w:tblLayout w:type="fixed"/>
        <w:tblLook w:val="0600"/>
      </w:tblPr>
      <w:tblGrid>
        <w:gridCol w:w="13987"/>
        <w:tblGridChange w:id="0">
          <w:tblGrid>
            <w:gridCol w:w="139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bl>
            <w:tblPr>
              <w:tblStyle w:val="Table76"/>
              <w:tblW w:w="1378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787"/>
              <w:tblGridChange w:id="0">
                <w:tblGrid>
                  <w:gridCol w:w="137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100_000_000</w:t>
                  </w:r>
                </w:p>
                <w:p w:rsidR="00000000" w:rsidDel="00000000" w:rsidP="00000000" w:rsidRDefault="00000000" w:rsidRPr="00000000" w14:paraId="00000FF4">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F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 j, k</w:t>
                  </w:r>
                </w:p>
                <w:p w:rsidR="00000000" w:rsidDel="00000000" w:rsidP="00000000" w:rsidRDefault="00000000" w:rsidRPr="00000000" w14:paraId="00000FF6">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F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 up FFT</w:t>
                  </w:r>
                </w:p>
                <w:p w:rsidR="00000000" w:rsidDel="00000000" w:rsidP="00000000" w:rsidRDefault="00000000" w:rsidRPr="00000000" w14:paraId="00000FF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debug(`FFT MyFFT SIZE 250 200 SAMPLES 2048 0 127 RATE 256 </w:t>
                  </w:r>
                  <w:r w:rsidDel="00000000" w:rsidR="00000000" w:rsidRPr="00000000">
                    <w:rPr>
                      <w:rFonts w:ascii="Consolas" w:cs="Consolas" w:eastAsia="Consolas" w:hAnsi="Consolas"/>
                      <w:sz w:val="18"/>
                      <w:szCs w:val="18"/>
                      <w:rtl w:val="0"/>
                    </w:rPr>
                    <w:t xml:space="preserve">LOGSCALE</w:t>
                  </w:r>
                  <w:r w:rsidDel="00000000" w:rsidR="00000000" w:rsidRPr="00000000">
                    <w:rPr>
                      <w:rFonts w:ascii="Consolas" w:cs="Consolas" w:eastAsia="Consolas" w:hAnsi="Consolas"/>
                      <w:sz w:val="18"/>
                      <w:szCs w:val="18"/>
                      <w:rtl w:val="0"/>
                    </w:rPr>
                    <w:t xml:space="preserve"> COLOR YELLOW 4 YELLOW 5)</w:t>
                  </w:r>
                </w:p>
                <w:p w:rsidR="00000000" w:rsidDel="00000000" w:rsidP="00000000" w:rsidRDefault="00000000" w:rsidRPr="00000000" w14:paraId="00000FF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debug(`MyFFT 'FFT' 0 1000 180 10 15 YELLOW 12)</w:t>
                  </w:r>
                </w:p>
                <w:p w:rsidR="00000000" w:rsidDel="00000000" w:rsidP="00000000" w:rsidRDefault="00000000" w:rsidRPr="00000000" w14:paraId="00000FF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F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 up SCOPE</w:t>
                  </w:r>
                </w:p>
                <w:p w:rsidR="00000000" w:rsidDel="00000000" w:rsidP="00000000" w:rsidRDefault="00000000" w:rsidRPr="00000000" w14:paraId="00000FF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 MyScope POS 300 0 SIZE 255 200 COLOR CYAN 4 CYAN 5)</w:t>
                  </w:r>
                </w:p>
                <w:p w:rsidR="00000000" w:rsidDel="00000000" w:rsidP="00000000" w:rsidRDefault="00000000" w:rsidRPr="00000000" w14:paraId="00000FF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'Sine' -1000 1000 180 10 15 CYAN 12)</w:t>
                  </w:r>
                </w:p>
                <w:p w:rsidR="00000000" w:rsidDel="00000000" w:rsidP="00000000" w:rsidRDefault="00000000" w:rsidRPr="00000000" w14:paraId="00000FF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TRIGGER 0)</w:t>
                  </w:r>
                </w:p>
                <w:p w:rsidR="00000000" w:rsidDel="00000000" w:rsidP="00000000" w:rsidRDefault="00000000" w:rsidRPr="00000000" w14:paraId="00000FFF">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0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00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 += 1550 + qsin(1300, i++, 31_000)</w:t>
                  </w:r>
                </w:p>
                <w:p w:rsidR="00000000" w:rsidDel="00000000" w:rsidP="00000000" w:rsidRDefault="00000000" w:rsidRPr="00000000" w14:paraId="0000100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 := qsin(1000, j, 50_000)</w:t>
                  </w:r>
                </w:p>
                <w:p w:rsidR="00000000" w:rsidDel="00000000" w:rsidP="00000000" w:rsidRDefault="00000000" w:rsidRPr="00000000" w14:paraId="0000100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debug(`MyFFT MyScope `(k))</w:t>
                  </w:r>
                </w:p>
                <w:p w:rsidR="00000000" w:rsidDel="00000000" w:rsidP="00000000" w:rsidRDefault="00000000" w:rsidRPr="00000000" w14:paraId="0000100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waitus(100)</w:t>
                  </w:r>
                </w:p>
              </w:tc>
            </w:tr>
          </w:tbl>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5514975" cy="2552700"/>
                  <wp:effectExtent b="0" l="0" r="0" t="0"/>
                  <wp:docPr id="9" name="image21.gif"/>
                  <a:graphic>
                    <a:graphicData uri="http://schemas.openxmlformats.org/drawingml/2006/picture">
                      <pic:pic>
                        <pic:nvPicPr>
                          <pic:cNvPr id="0" name="image21.gif"/>
                          <pic:cNvPicPr preferRelativeResize="0"/>
                        </pic:nvPicPr>
                        <pic:blipFill>
                          <a:blip r:embed="rId23"/>
                          <a:srcRect b="0" l="0" r="0" t="0"/>
                          <a:stretch>
                            <a:fillRect/>
                          </a:stretch>
                        </pic:blipFill>
                        <pic:spPr>
                          <a:xfrm>
                            <a:off x="0" y="0"/>
                            <a:ext cx="5514975"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07">
      <w:pPr>
        <w:pageBreakBefore w:val="0"/>
        <w:widowControl w:val="0"/>
        <w:spacing w:line="360" w:lineRule="auto"/>
        <w:jc w:val="both"/>
        <w:rPr>
          <w:sz w:val="18"/>
          <w:szCs w:val="18"/>
        </w:rPr>
      </w:pPr>
      <w:r w:rsidDel="00000000" w:rsidR="00000000" w:rsidRPr="00000000">
        <w:rPr>
          <w:rtl w:val="0"/>
        </w:rPr>
      </w:r>
    </w:p>
    <w:tbl>
      <w:tblPr>
        <w:tblStyle w:val="Table77"/>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9285"/>
        <w:gridCol w:w="1740"/>
        <w:gridCol w:w="0"/>
        <w:tblGridChange w:id="0">
          <w:tblGrid>
            <w:gridCol w:w="3450"/>
            <w:gridCol w:w="9285"/>
            <w:gridCol w:w="1740"/>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08">
            <w:pPr>
              <w:pageBreakBefore w:val="0"/>
              <w:widowControl w:val="0"/>
              <w:spacing w:line="240" w:lineRule="auto"/>
              <w:jc w:val="center"/>
              <w:rPr>
                <w:b w:val="1"/>
                <w:sz w:val="18"/>
                <w:szCs w:val="18"/>
              </w:rPr>
            </w:pPr>
            <w:r w:rsidDel="00000000" w:rsidR="00000000" w:rsidRPr="00000000">
              <w:rPr>
                <w:b w:val="1"/>
                <w:sz w:val="18"/>
                <w:szCs w:val="18"/>
                <w:rtl w:val="0"/>
              </w:rPr>
              <w:t xml:space="preserve">FFT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09">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0A">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B">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width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012">
            <w:pPr>
              <w:pageBreakBefore w:val="0"/>
              <w:widowControl w:val="0"/>
              <w:spacing w:line="240" w:lineRule="auto"/>
              <w:rPr>
                <w:sz w:val="18"/>
                <w:szCs w:val="18"/>
              </w:rPr>
            </w:pPr>
            <w:r w:rsidDel="00000000" w:rsidR="00000000" w:rsidRPr="00000000">
              <w:rPr>
                <w:sz w:val="18"/>
                <w:szCs w:val="18"/>
                <w:rtl w:val="0"/>
              </w:rPr>
              <w:t xml:space="preserve">Set the display size (32..2048 x 32..2048)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pageBreakBefore w:val="0"/>
              <w:widowControl w:val="0"/>
              <w:spacing w:line="240" w:lineRule="auto"/>
              <w:rPr>
                <w:sz w:val="18"/>
                <w:szCs w:val="18"/>
              </w:rPr>
            </w:pPr>
            <w:r w:rsidDel="00000000" w:rsidR="00000000" w:rsidRPr="00000000">
              <w:rPr>
                <w:sz w:val="18"/>
                <w:szCs w:val="18"/>
                <w:rtl w:val="0"/>
              </w:rPr>
              <w:t xml:space="preserve">256, 256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SAMPLES 4_to_2048 {first {last}}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pageBreakBefore w:val="0"/>
              <w:widowControl w:val="0"/>
              <w:spacing w:line="240" w:lineRule="auto"/>
              <w:rPr>
                <w:sz w:val="18"/>
                <w:szCs w:val="18"/>
              </w:rPr>
            </w:pPr>
            <w:r w:rsidDel="00000000" w:rsidR="00000000" w:rsidRPr="00000000">
              <w:rPr>
                <w:sz w:val="18"/>
                <w:szCs w:val="18"/>
                <w:rtl w:val="0"/>
              </w:rPr>
              <w:t xml:space="preserve">Set the 2ⁿ number of FFT inputs points, plus the first and last result values to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pageBreakBefore w:val="0"/>
              <w:widowControl w:val="0"/>
              <w:spacing w:line="240" w:lineRule="auto"/>
              <w:rPr>
                <w:sz w:val="18"/>
                <w:szCs w:val="18"/>
              </w:rPr>
            </w:pPr>
            <w:r w:rsidDel="00000000" w:rsidR="00000000" w:rsidRPr="00000000">
              <w:rPr>
                <w:sz w:val="18"/>
                <w:szCs w:val="18"/>
                <w:rtl w:val="0"/>
              </w:rPr>
              <w:t xml:space="preserve">512, 0, 255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1_to_2048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pageBreakBefore w:val="0"/>
              <w:widowControl w:val="0"/>
              <w:spacing w:line="240" w:lineRule="auto"/>
              <w:rPr>
                <w:sz w:val="18"/>
                <w:szCs w:val="18"/>
              </w:rPr>
            </w:pPr>
            <w:r w:rsidDel="00000000" w:rsidR="00000000" w:rsidRPr="00000000">
              <w:rPr>
                <w:sz w:val="18"/>
                <w:szCs w:val="18"/>
                <w:rtl w:val="0"/>
              </w:rPr>
              <w:t xml:space="preserve">Set the number of samples before each display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9">
            <w:pPr>
              <w:pageBreakBefore w:val="0"/>
              <w:widowControl w:val="0"/>
              <w:spacing w:line="240" w:lineRule="auto"/>
              <w:rPr>
                <w:sz w:val="18"/>
                <w:szCs w:val="18"/>
              </w:rPr>
            </w:pPr>
            <w:r w:rsidDel="00000000" w:rsidR="00000000" w:rsidRPr="00000000">
              <w:rPr>
                <w:sz w:val="18"/>
                <w:szCs w:val="18"/>
                <w:rtl w:val="0"/>
              </w:rPr>
              <w:t xml:space="preserve">SAMPLES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0_to_32</w:t>
            </w:r>
          </w:p>
        </w:tc>
        <w:tc>
          <w:tcPr>
            <w:shd w:fill="auto" w:val="clear"/>
            <w:tcMar>
              <w:top w:w="100.0" w:type="dxa"/>
              <w:left w:w="100.0" w:type="dxa"/>
              <w:bottom w:w="100.0" w:type="dxa"/>
              <w:right w:w="100.0" w:type="dxa"/>
            </w:tcMar>
            <w:vAlign w:val="top"/>
          </w:tcPr>
          <w:p w:rsidR="00000000" w:rsidDel="00000000" w:rsidP="00000000" w:rsidRDefault="00000000" w:rsidRPr="00000000" w14:paraId="0000101B">
            <w:pPr>
              <w:pageBreakBefore w:val="0"/>
              <w:widowControl w:val="0"/>
              <w:spacing w:line="240" w:lineRule="auto"/>
              <w:rPr>
                <w:sz w:val="18"/>
                <w:szCs w:val="18"/>
              </w:rPr>
            </w:pPr>
            <w:r w:rsidDel="00000000" w:rsidR="00000000" w:rsidRPr="00000000">
              <w:rPr>
                <w:sz w:val="18"/>
                <w:szCs w:val="18"/>
                <w:rtl w:val="0"/>
              </w:rPr>
              <w:t xml:space="preserve">Set the dot size in pixels for showing exact sample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LINESIZE neg32_to_32</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pageBreakBefore w:val="0"/>
              <w:widowControl w:val="0"/>
              <w:spacing w:line="240" w:lineRule="auto"/>
              <w:rPr>
                <w:sz w:val="18"/>
                <w:szCs w:val="18"/>
              </w:rPr>
            </w:pPr>
            <w:r w:rsidDel="00000000" w:rsidR="00000000" w:rsidRPr="00000000">
              <w:rPr>
                <w:sz w:val="18"/>
                <w:szCs w:val="18"/>
                <w:rtl w:val="0"/>
              </w:rPr>
              <w:t xml:space="preserve">Set the line size in half-pixels for connecting sample points. A negative line size will make isolated vertical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pageBreakBefore w:val="0"/>
              <w:widowControl w:val="0"/>
              <w:spacing w:line="240" w:lineRule="auto"/>
              <w:rPr>
                <w:sz w:val="18"/>
                <w:szCs w:val="18"/>
              </w:rPr>
            </w:pPr>
            <w:r w:rsidDel="00000000" w:rsidR="00000000" w:rsidRPr="00000000">
              <w:rPr>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6_to_200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21">
            <w:pPr>
              <w:pageBreakBefore w:val="0"/>
              <w:widowControl w:val="0"/>
              <w:spacing w:line="240" w:lineRule="auto"/>
              <w:rPr>
                <w:sz w:val="18"/>
                <w:szCs w:val="18"/>
              </w:rPr>
            </w:pPr>
            <w:r w:rsidDel="00000000" w:rsidR="00000000" w:rsidRPr="00000000">
              <w:rPr>
                <w:sz w:val="18"/>
                <w:szCs w:val="18"/>
                <w:rtl w:val="0"/>
              </w:rPr>
              <w:t xml:space="preserve">Set the legend text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2">
            <w:pPr>
              <w:pageBreakBefore w:val="0"/>
              <w:widowControl w:val="0"/>
              <w:spacing w:line="240" w:lineRule="auto"/>
              <w:rPr>
                <w:sz w:val="18"/>
                <w:szCs w:val="18"/>
              </w:rPr>
            </w:pPr>
            <w:r w:rsidDel="00000000" w:rsidR="00000000" w:rsidRPr="00000000">
              <w:rPr>
                <w:sz w:val="18"/>
                <w:szCs w:val="18"/>
                <w:rtl w:val="0"/>
              </w:rPr>
              <w:t xml:space="preserve">editor text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back_color {grid_color}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pageBreakBefore w:val="0"/>
              <w:widowControl w:val="0"/>
              <w:spacing w:line="240" w:lineRule="auto"/>
              <w:rPr>
                <w:sz w:val="18"/>
                <w:szCs w:val="18"/>
              </w:rPr>
            </w:pPr>
            <w:r w:rsidDel="00000000" w:rsidR="00000000" w:rsidRPr="00000000">
              <w:rPr>
                <w:sz w:val="18"/>
                <w:szCs w:val="18"/>
                <w:rtl w:val="0"/>
              </w:rPr>
              <w:t xml:space="preserve">Set the background and grid colors *. </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pageBreakBefore w:val="0"/>
              <w:widowControl w:val="0"/>
              <w:spacing w:line="240" w:lineRule="auto"/>
              <w:rPr>
                <w:sz w:val="18"/>
                <w:szCs w:val="18"/>
              </w:rPr>
            </w:pPr>
            <w:r w:rsidDel="00000000" w:rsidR="00000000" w:rsidRPr="00000000">
              <w:rPr>
                <w:sz w:val="18"/>
                <w:szCs w:val="18"/>
                <w:rtl w:val="0"/>
              </w:rPr>
              <w:t xml:space="preserve">BLACK, GRAY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LOGSCALE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7">
            <w:pPr>
              <w:pageBreakBefore w:val="0"/>
              <w:widowControl w:val="0"/>
              <w:spacing w:line="240" w:lineRule="auto"/>
              <w:rPr>
                <w:sz w:val="18"/>
                <w:szCs w:val="18"/>
              </w:rPr>
            </w:pPr>
            <w:r w:rsidDel="00000000" w:rsidR="00000000" w:rsidRPr="00000000">
              <w:rPr>
                <w:sz w:val="18"/>
                <w:szCs w:val="18"/>
                <w:rtl w:val="0"/>
              </w:rPr>
              <w:t xml:space="preserve">Set log-scale mode to magnify low-level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pageBreakBefore w:val="0"/>
              <w:widowControl w:val="0"/>
              <w:spacing w:line="240" w:lineRule="auto"/>
              <w:rPr>
                <w:sz w:val="18"/>
                <w:szCs w:val="18"/>
              </w:rPr>
            </w:pPr>
            <w:r w:rsidDel="00000000" w:rsidR="00000000" w:rsidRPr="00000000">
              <w:rPr>
                <w:sz w:val="18"/>
                <w:szCs w:val="18"/>
                <w:rtl w:val="0"/>
              </w:rPr>
              <w:t xml:space="preserve">&lt;off&gt;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2F">
            <w:pPr>
              <w:pageBreakBefore w:val="0"/>
              <w:widowControl w:val="0"/>
              <w:spacing w:line="240" w:lineRule="auto"/>
              <w:jc w:val="center"/>
              <w:rPr>
                <w:b w:val="1"/>
                <w:sz w:val="18"/>
                <w:szCs w:val="18"/>
              </w:rPr>
            </w:pPr>
            <w:r w:rsidDel="00000000" w:rsidR="00000000" w:rsidRPr="00000000">
              <w:rPr>
                <w:b w:val="1"/>
                <w:sz w:val="18"/>
                <w:szCs w:val="18"/>
                <w:rtl w:val="0"/>
              </w:rPr>
              <w:t xml:space="preserve">FFT </w:t>
            </w:r>
            <w:r w:rsidDel="00000000" w:rsidR="00000000" w:rsidRPr="00000000">
              <w:rPr>
                <w:b w:val="1"/>
                <w:sz w:val="18"/>
                <w:szCs w:val="18"/>
                <w:rtl w:val="0"/>
              </w:rPr>
              <w:t xml:space="preserve">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30">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31">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'name' {mag {max {y_size {y_base {legend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pageBreakBefore w:val="0"/>
              <w:widowControl w:val="0"/>
              <w:spacing w:line="240" w:lineRule="auto"/>
              <w:rPr>
                <w:sz w:val="18"/>
                <w:szCs w:val="18"/>
              </w:rPr>
            </w:pPr>
            <w:r w:rsidDel="00000000" w:rsidR="00000000" w:rsidRPr="00000000">
              <w:rPr>
                <w:sz w:val="18"/>
                <w:szCs w:val="18"/>
                <w:rtl w:val="0"/>
              </w:rPr>
              <w:t xml:space="preserve">Set the first/next channel name, magnification factor (2ⁿ, n = 0..11), max amplitude, y size, y base, legend, and color *. Legend is %abcd, where %a to %d enable max legend, min legend, max line, min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pageBreakBefore w:val="0"/>
              <w:widowControl w:val="0"/>
              <w:spacing w:line="240" w:lineRule="auto"/>
              <w:rPr>
                <w:sz w:val="18"/>
                <w:szCs w:val="18"/>
              </w:rPr>
            </w:pPr>
            <w:r w:rsidDel="00000000" w:rsidR="00000000" w:rsidRPr="00000000">
              <w:rPr>
                <w:sz w:val="18"/>
                <w:szCs w:val="18"/>
                <w:rtl w:val="0"/>
              </w:rPr>
              <w:t xml:space="preserve">full, no legend, default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pageBreakBefore w:val="0"/>
              <w:widowControl w:val="0"/>
              <w:spacing w:line="240" w:lineRule="auto"/>
              <w:rPr>
                <w:sz w:val="18"/>
                <w:szCs w:val="18"/>
              </w:rPr>
            </w:pPr>
            <w:r w:rsidDel="00000000" w:rsidR="00000000" w:rsidRPr="00000000">
              <w:rPr>
                <w:sz w:val="18"/>
                <w:szCs w:val="18"/>
                <w:rtl w:val="0"/>
              </w:rPr>
              <w:t xml:space="preserve">Numerical data is fed into the channels' sliding Hanning windows from which the FFT computes power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pageBreakBefore w:val="0"/>
              <w:widowControl w:val="0"/>
              <w:spacing w:line="240" w:lineRule="auto"/>
              <w:rPr>
                <w:sz w:val="18"/>
                <w:szCs w:val="18"/>
              </w:rPr>
            </w:pPr>
            <w:r w:rsidDel="00000000" w:rsidR="00000000" w:rsidRPr="00000000">
              <w:rPr>
                <w:sz w:val="18"/>
                <w:szCs w:val="18"/>
                <w:rtl w:val="0"/>
              </w:rPr>
              <w:t xml:space="preserve">Clear the sample buffer and display, wait for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3A">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C">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041">
      <w:pPr>
        <w:pageBreakBefore w:val="0"/>
        <w:widowControl w:val="0"/>
        <w:spacing w:line="360" w:lineRule="auto"/>
        <w:jc w:val="both"/>
        <w:rPr>
          <w:sz w:val="18"/>
          <w:szCs w:val="18"/>
        </w:rPr>
      </w:pPr>
      <w:r w:rsidDel="00000000" w:rsidR="00000000" w:rsidRPr="00000000">
        <w:rPr>
          <w:sz w:val="18"/>
          <w:szCs w:val="18"/>
          <w:rtl w:val="0"/>
        </w:rPr>
        <w:t xml:space="preserve">* Color is rgb24 value, else BLACK / WHITE or ORANGE / BLUE / GREEN / CYAN / RED / MAGENTA / YELLOW / GRAY followed by an optional 0..15 for brightness (default is 8).</w:t>
      </w:r>
    </w:p>
    <w:p w:rsidR="00000000" w:rsidDel="00000000" w:rsidP="00000000" w:rsidRDefault="00000000" w:rsidRPr="00000000" w14:paraId="00001042">
      <w:pPr>
        <w:pStyle w:val="Heading2"/>
        <w:pageBreakBefore w:val="0"/>
        <w:widowControl w:val="0"/>
        <w:spacing w:line="360" w:lineRule="auto"/>
        <w:jc w:val="both"/>
        <w:rPr/>
      </w:pPr>
      <w:bookmarkStart w:colFirst="0" w:colLast="0" w:name="_j1h1981b7ggx" w:id="82"/>
      <w:bookmarkEnd w:id="82"/>
      <w:r w:rsidDel="00000000" w:rsidR="00000000" w:rsidRPr="00000000">
        <w:rPr>
          <w:rtl w:val="0"/>
        </w:rPr>
      </w:r>
    </w:p>
    <w:p w:rsidR="00000000" w:rsidDel="00000000" w:rsidP="00000000" w:rsidRDefault="00000000" w:rsidRPr="00000000" w14:paraId="00001043">
      <w:pPr>
        <w:pStyle w:val="Heading2"/>
        <w:pageBreakBefore w:val="0"/>
        <w:widowControl w:val="0"/>
        <w:spacing w:line="360" w:lineRule="auto"/>
        <w:jc w:val="both"/>
        <w:rPr/>
      </w:pPr>
      <w:bookmarkStart w:colFirst="0" w:colLast="0" w:name="_relqrugu9x7l" w:id="83"/>
      <w:bookmarkEnd w:id="83"/>
      <w:r w:rsidDel="00000000" w:rsidR="00000000" w:rsidRPr="00000000">
        <w:rPr>
          <w:rtl w:val="0"/>
        </w:rPr>
      </w:r>
    </w:p>
    <w:p w:rsidR="00000000" w:rsidDel="00000000" w:rsidP="00000000" w:rsidRDefault="00000000" w:rsidRPr="00000000" w14:paraId="00001044">
      <w:pPr>
        <w:pStyle w:val="Heading2"/>
        <w:pageBreakBefore w:val="0"/>
        <w:widowControl w:val="0"/>
        <w:spacing w:line="360" w:lineRule="auto"/>
        <w:jc w:val="both"/>
        <w:rPr>
          <w:sz w:val="18"/>
          <w:szCs w:val="18"/>
        </w:rPr>
      </w:pPr>
      <w:bookmarkStart w:colFirst="0" w:colLast="0" w:name="_f1zjo3p4mso2" w:id="84"/>
      <w:bookmarkEnd w:id="84"/>
      <w:r w:rsidDel="00000000" w:rsidR="00000000" w:rsidRPr="00000000">
        <w:rPr>
          <w:rtl w:val="0"/>
        </w:rPr>
        <w:t xml:space="preserve">SPECTRO Display</w:t>
        <w:tab/>
        <w:tab/>
      </w:r>
      <w:r w:rsidDel="00000000" w:rsidR="00000000" w:rsidRPr="00000000">
        <w:rPr>
          <w:rFonts w:ascii="Arial" w:cs="Arial" w:eastAsia="Arial" w:hAnsi="Arial"/>
          <w:b w:val="0"/>
          <w:rtl w:val="0"/>
        </w:rPr>
        <w:t xml:space="preserve">Spectrograph with 4..2048-point FFT, phase-coloring, and log scale mode</w:t>
      </w:r>
      <w:r w:rsidDel="00000000" w:rsidR="00000000" w:rsidRPr="00000000">
        <w:rPr>
          <w:rtl w:val="0"/>
        </w:rPr>
      </w:r>
    </w:p>
    <w:tbl>
      <w:tblPr>
        <w:tblStyle w:val="Table78"/>
        <w:tblW w:w="15360.0" w:type="dxa"/>
        <w:jc w:val="left"/>
        <w:tblLayout w:type="fixed"/>
        <w:tblLook w:val="0600"/>
      </w:tblPr>
      <w:tblGrid>
        <w:gridCol w:w="7575"/>
        <w:gridCol w:w="7785"/>
        <w:tblGridChange w:id="0">
          <w:tblGrid>
            <w:gridCol w:w="7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bl>
            <w:tblPr>
              <w:tblStyle w:val="Table79"/>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60"/>
              <w:tblGridChange w:id="0">
                <w:tblGrid>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100_000_000</w:t>
                  </w:r>
                </w:p>
                <w:p w:rsidR="00000000" w:rsidDel="00000000" w:rsidP="00000000" w:rsidRDefault="00000000" w:rsidRPr="00000000" w14:paraId="0000104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4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 j, k</w:t>
                  </w:r>
                </w:p>
                <w:p w:rsidR="00000000" w:rsidDel="00000000" w:rsidP="00000000" w:rsidRDefault="00000000" w:rsidRPr="00000000" w14:paraId="0000104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4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 up SPECTRO</w:t>
                  </w:r>
                </w:p>
                <w:p w:rsidR="00000000" w:rsidDel="00000000" w:rsidP="00000000" w:rsidRDefault="00000000" w:rsidRPr="00000000" w14:paraId="0000104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debug(`SPECTRO </w:t>
                  </w:r>
                  <w:r w:rsidDel="00000000" w:rsidR="00000000" w:rsidRPr="00000000">
                    <w:rPr>
                      <w:rFonts w:ascii="Consolas" w:cs="Consolas" w:eastAsia="Consolas" w:hAnsi="Consolas"/>
                      <w:sz w:val="18"/>
                      <w:szCs w:val="18"/>
                      <w:rtl w:val="0"/>
                    </w:rPr>
                    <w:t xml:space="preserve">MySpectro</w:t>
                  </w:r>
                  <w:r w:rsidDel="00000000" w:rsidR="00000000" w:rsidRPr="00000000">
                    <w:rPr>
                      <w:rFonts w:ascii="Consolas" w:cs="Consolas" w:eastAsia="Consolas" w:hAnsi="Consolas"/>
                      <w:sz w:val="18"/>
                      <w:szCs w:val="18"/>
                      <w:rtl w:val="0"/>
                    </w:rPr>
                    <w:t xml:space="preserve"> SAMPLES 2048 0 236 RANGE 1000 </w:t>
                  </w:r>
                  <w:r w:rsidDel="00000000" w:rsidR="00000000" w:rsidRPr="00000000">
                    <w:rPr>
                      <w:rFonts w:ascii="Consolas" w:cs="Consolas" w:eastAsia="Consolas" w:hAnsi="Consolas"/>
                      <w:sz w:val="18"/>
                      <w:szCs w:val="18"/>
                      <w:rtl w:val="0"/>
                    </w:rPr>
                    <w:t xml:space="preserve">LUMA8X</w:t>
                  </w:r>
                  <w:r w:rsidDel="00000000" w:rsidR="00000000" w:rsidRPr="00000000">
                    <w:rPr>
                      <w:rFonts w:ascii="Consolas" w:cs="Consolas" w:eastAsia="Consolas" w:hAnsi="Consolas"/>
                      <w:sz w:val="18"/>
                      <w:szCs w:val="18"/>
                      <w:rtl w:val="0"/>
                    </w:rPr>
                    <w:t xml:space="preserve"> GREEN)</w:t>
                  </w:r>
                </w:p>
                <w:p w:rsidR="00000000" w:rsidDel="00000000" w:rsidP="00000000" w:rsidRDefault="00000000" w:rsidRPr="00000000" w14:paraId="0000104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4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 up SCOPE</w:t>
                  </w:r>
                </w:p>
                <w:p w:rsidR="00000000" w:rsidDel="00000000" w:rsidP="00000000" w:rsidRDefault="00000000" w:rsidRPr="00000000" w14:paraId="0000104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debug(`SCOPE MyScope POS 280 SIZE 150 200 COLOR GREEN 15 GREEN 12)</w:t>
                  </w:r>
                </w:p>
                <w:p w:rsidR="00000000" w:rsidDel="00000000" w:rsidP="00000000" w:rsidRDefault="00000000" w:rsidRPr="00000000" w14:paraId="0000104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'Sine' -1000 1000 180 10 0 GREEN 6)</w:t>
                  </w:r>
                </w:p>
                <w:p w:rsidR="00000000" w:rsidDel="00000000" w:rsidP="00000000" w:rsidRDefault="00000000" w:rsidRPr="00000000" w14:paraId="0000105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debug(`MyScope TRIGGER 0)</w:t>
                  </w:r>
                </w:p>
                <w:p w:rsidR="00000000" w:rsidDel="00000000" w:rsidP="00000000" w:rsidRDefault="00000000" w:rsidRPr="00000000" w14:paraId="00001051">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5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05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 += 2850 + qsin(2500, i++, 30_000)</w:t>
                  </w:r>
                </w:p>
                <w:p w:rsidR="00000000" w:rsidDel="00000000" w:rsidP="00000000" w:rsidRDefault="00000000" w:rsidRPr="00000000" w14:paraId="0000105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 := qsin(1000, j, 50_000)</w:t>
                  </w:r>
                </w:p>
                <w:p w:rsidR="00000000" w:rsidDel="00000000" w:rsidP="00000000" w:rsidRDefault="00000000" w:rsidRPr="00000000" w14:paraId="0000105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debug(`MySpectro MyScope `(k))</w:t>
                  </w:r>
                </w:p>
                <w:p w:rsidR="00000000" w:rsidDel="00000000" w:rsidP="00000000" w:rsidRDefault="00000000" w:rsidRPr="00000000" w14:paraId="00001056">
                  <w:pPr>
                    <w:pageBreakBefore w:val="0"/>
                    <w:widowControl w:val="0"/>
                    <w:spacing w:line="240" w:lineRule="auto"/>
                    <w:rPr>
                      <w:sz w:val="18"/>
                      <w:szCs w:val="18"/>
                    </w:rPr>
                  </w:pPr>
                  <w:r w:rsidDel="00000000" w:rsidR="00000000" w:rsidRPr="00000000">
                    <w:rPr>
                      <w:rFonts w:ascii="Consolas" w:cs="Consolas" w:eastAsia="Consolas" w:hAnsi="Consolas"/>
                      <w:sz w:val="18"/>
                      <w:szCs w:val="18"/>
                      <w:rtl w:val="0"/>
                    </w:rPr>
                    <w:t xml:space="preserve">    waitus(100)</w:t>
                  </w:r>
                  <w:r w:rsidDel="00000000" w:rsidR="00000000" w:rsidRPr="00000000">
                    <w:rPr>
                      <w:rtl w:val="0"/>
                    </w:rPr>
                  </w:r>
                </w:p>
              </w:tc>
            </w:tr>
          </w:tbl>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rPr>
                <w:sz w:val="18"/>
                <w:szCs w:val="18"/>
              </w:rPr>
            </w:pPr>
            <w:r w:rsidDel="00000000" w:rsidR="00000000" w:rsidRPr="00000000">
              <w:rPr>
                <w:sz w:val="18"/>
                <w:szCs w:val="18"/>
              </w:rPr>
              <w:drawing>
                <wp:inline distB="114300" distT="114300" distL="114300" distR="114300">
                  <wp:extent cx="4305300" cy="2552700"/>
                  <wp:effectExtent b="0" l="0" r="0" t="0"/>
                  <wp:docPr id="7" name="image22.gif"/>
                  <a:graphic>
                    <a:graphicData uri="http://schemas.openxmlformats.org/drawingml/2006/picture">
                      <pic:pic>
                        <pic:nvPicPr>
                          <pic:cNvPr id="0" name="image22.gif"/>
                          <pic:cNvPicPr preferRelativeResize="0"/>
                        </pic:nvPicPr>
                        <pic:blipFill>
                          <a:blip r:embed="rId24"/>
                          <a:srcRect b="0" l="0" r="0" t="0"/>
                          <a:stretch>
                            <a:fillRect/>
                          </a:stretch>
                        </pic:blipFill>
                        <pic:spPr>
                          <a:xfrm>
                            <a:off x="0" y="0"/>
                            <a:ext cx="430530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59">
      <w:pPr>
        <w:pageBreakBefore w:val="0"/>
        <w:widowControl w:val="0"/>
        <w:spacing w:line="360" w:lineRule="auto"/>
        <w:jc w:val="both"/>
        <w:rPr>
          <w:sz w:val="18"/>
          <w:szCs w:val="18"/>
        </w:rPr>
      </w:pPr>
      <w:r w:rsidDel="00000000" w:rsidR="00000000" w:rsidRPr="00000000">
        <w:rPr>
          <w:rtl w:val="0"/>
        </w:rPr>
      </w:r>
    </w:p>
    <w:tbl>
      <w:tblPr>
        <w:tblStyle w:val="Table80"/>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8985"/>
        <w:gridCol w:w="1920"/>
        <w:gridCol w:w="0"/>
        <w:tblGridChange w:id="0">
          <w:tblGrid>
            <w:gridCol w:w="3570"/>
            <w:gridCol w:w="8985"/>
            <w:gridCol w:w="1920"/>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5A">
            <w:pPr>
              <w:pageBreakBefore w:val="0"/>
              <w:widowControl w:val="0"/>
              <w:spacing w:line="240" w:lineRule="auto"/>
              <w:jc w:val="center"/>
              <w:rPr>
                <w:b w:val="1"/>
                <w:sz w:val="18"/>
                <w:szCs w:val="18"/>
              </w:rPr>
            </w:pPr>
            <w:r w:rsidDel="00000000" w:rsidR="00000000" w:rsidRPr="00000000">
              <w:rPr>
                <w:b w:val="1"/>
                <w:sz w:val="18"/>
                <w:szCs w:val="18"/>
                <w:rtl w:val="0"/>
              </w:rPr>
              <w:t xml:space="preserve">SPECTRO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5B">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5C">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D">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061">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SAMPLES 4_to_2048 {first {last}}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pageBreakBefore w:val="0"/>
              <w:widowControl w:val="0"/>
              <w:spacing w:line="240" w:lineRule="auto"/>
              <w:rPr>
                <w:sz w:val="18"/>
                <w:szCs w:val="18"/>
              </w:rPr>
            </w:pPr>
            <w:r w:rsidDel="00000000" w:rsidR="00000000" w:rsidRPr="00000000">
              <w:rPr>
                <w:sz w:val="18"/>
                <w:szCs w:val="18"/>
                <w:rtl w:val="0"/>
              </w:rPr>
              <w:t xml:space="preserve">Set the 2ⁿ number of FFT input points, plus the first and last result values to display (defines display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5">
            <w:pPr>
              <w:pageBreakBefore w:val="0"/>
              <w:widowControl w:val="0"/>
              <w:spacing w:line="240" w:lineRule="auto"/>
              <w:rPr>
                <w:sz w:val="18"/>
                <w:szCs w:val="18"/>
              </w:rPr>
            </w:pPr>
            <w:r w:rsidDel="00000000" w:rsidR="00000000" w:rsidRPr="00000000">
              <w:rPr>
                <w:sz w:val="18"/>
                <w:szCs w:val="18"/>
                <w:rtl w:val="0"/>
              </w:rPr>
              <w:t xml:space="preserve">512, 0, 255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DEPTH 1_to_2048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1067">
            <w:pPr>
              <w:pageBreakBefore w:val="0"/>
              <w:widowControl w:val="0"/>
              <w:spacing w:line="240" w:lineRule="auto"/>
              <w:rPr>
                <w:sz w:val="18"/>
                <w:szCs w:val="18"/>
              </w:rPr>
            </w:pPr>
            <w:r w:rsidDel="00000000" w:rsidR="00000000" w:rsidRPr="00000000">
              <w:rPr>
                <w:sz w:val="18"/>
                <w:szCs w:val="18"/>
                <w:rtl w:val="0"/>
              </w:rPr>
              <w:t xml:space="preserve">Set the number of vertical-line FFT results to display (defines the display 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1068">
            <w:pPr>
              <w:pageBreakBefore w:val="0"/>
              <w:widowControl w:val="0"/>
              <w:spacing w:line="240" w:lineRule="auto"/>
              <w:rPr>
                <w:sz w:val="18"/>
                <w:szCs w:val="18"/>
              </w:rPr>
            </w:pPr>
            <w:r w:rsidDel="00000000" w:rsidR="00000000" w:rsidRPr="00000000">
              <w:rPr>
                <w:sz w:val="18"/>
                <w:szCs w:val="18"/>
                <w:rtl w:val="0"/>
              </w:rPr>
              <w:t xml:space="preserve">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MAG 0_to_11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A">
            <w:pPr>
              <w:pageBreakBefore w:val="0"/>
              <w:widowControl w:val="0"/>
              <w:spacing w:line="240" w:lineRule="auto"/>
              <w:rPr>
                <w:sz w:val="18"/>
                <w:szCs w:val="18"/>
              </w:rPr>
            </w:pPr>
            <w:r w:rsidDel="00000000" w:rsidR="00000000" w:rsidRPr="00000000">
              <w:rPr>
                <w:sz w:val="18"/>
                <w:szCs w:val="18"/>
                <w:rtl w:val="0"/>
              </w:rPr>
              <w:t xml:space="preserve">Set the magnification factor (2ⁿ, n = 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B">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RANGE saturation_power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6D">
            <w:pPr>
              <w:pageBreakBefore w:val="0"/>
              <w:widowControl w:val="0"/>
              <w:spacing w:line="240" w:lineRule="auto"/>
              <w:rPr>
                <w:sz w:val="18"/>
                <w:szCs w:val="18"/>
              </w:rPr>
            </w:pPr>
            <w:r w:rsidDel="00000000" w:rsidR="00000000" w:rsidRPr="00000000">
              <w:rPr>
                <w:sz w:val="18"/>
                <w:szCs w:val="18"/>
                <w:rtl w:val="0"/>
              </w:rPr>
              <w:t xml:space="preserve">Set the power level at which pixel brightness saturates.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6E">
            <w:pPr>
              <w:pageBreakBefore w:val="0"/>
              <w:widowControl w:val="0"/>
              <w:spacing w:line="240" w:lineRule="auto"/>
              <w:rPr>
                <w:sz w:val="18"/>
                <w:szCs w:val="18"/>
              </w:rPr>
            </w:pPr>
            <w:r w:rsidDel="00000000" w:rsidR="00000000" w:rsidRPr="00000000">
              <w:rPr>
                <w:sz w:val="18"/>
                <w:szCs w:val="18"/>
                <w:rtl w:val="0"/>
              </w:rPr>
              <w:t xml:space="preserve">$7FFFFFFF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1_to_2048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pageBreakBefore w:val="0"/>
              <w:widowControl w:val="0"/>
              <w:spacing w:line="240" w:lineRule="auto"/>
              <w:rPr>
                <w:sz w:val="18"/>
                <w:szCs w:val="18"/>
              </w:rPr>
            </w:pPr>
            <w:r w:rsidDel="00000000" w:rsidR="00000000" w:rsidRPr="00000000">
              <w:rPr>
                <w:sz w:val="18"/>
                <w:szCs w:val="18"/>
                <w:rtl w:val="0"/>
              </w:rPr>
              <w:t xml:space="preserve">Set the number of samples before each display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pageBreakBefore w:val="0"/>
              <w:widowControl w:val="0"/>
              <w:spacing w:line="240" w:lineRule="auto"/>
              <w:rPr>
                <w:sz w:val="18"/>
                <w:szCs w:val="18"/>
              </w:rPr>
            </w:pPr>
            <w:r w:rsidDel="00000000" w:rsidR="00000000" w:rsidRPr="00000000">
              <w:rPr>
                <w:sz w:val="18"/>
                <w:szCs w:val="18"/>
                <w:rtl w:val="0"/>
              </w:rPr>
              <w:t xml:space="preserve">SAMPLES /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TRACE 0_to_15</w:t>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pageBreakBefore w:val="0"/>
              <w:widowControl w:val="0"/>
              <w:spacing w:line="240" w:lineRule="auto"/>
              <w:rPr>
                <w:sz w:val="18"/>
                <w:szCs w:val="18"/>
              </w:rPr>
            </w:pPr>
            <w:r w:rsidDel="00000000" w:rsidR="00000000" w:rsidRPr="00000000">
              <w:rPr>
                <w:sz w:val="18"/>
                <w:szCs w:val="18"/>
                <w:rtl w:val="0"/>
              </w:rPr>
              <w:t xml:space="preserve">Set the trace pattern (see TRACE animation in BITMAP Display).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pageBreakBefore w:val="0"/>
              <w:widowControl w:val="0"/>
              <w:spacing w:line="240" w:lineRule="auto"/>
              <w:rPr>
                <w:sz w:val="18"/>
                <w:szCs w:val="18"/>
              </w:rPr>
            </w:pPr>
            <w:r w:rsidDel="00000000" w:rsidR="00000000" w:rsidRPr="00000000">
              <w:rPr>
                <w:sz w:val="18"/>
                <w:szCs w:val="18"/>
                <w:rtl w:val="0"/>
              </w:rPr>
              <w:t xml:space="preserve">15 (right, up, scroll)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width_and_height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6">
            <w:pPr>
              <w:pageBreakBefore w:val="0"/>
              <w:widowControl w:val="0"/>
              <w:spacing w:line="240" w:lineRule="auto"/>
              <w:rPr>
                <w:sz w:val="18"/>
                <w:szCs w:val="18"/>
              </w:rPr>
            </w:pPr>
            <w:r w:rsidDel="00000000" w:rsidR="00000000" w:rsidRPr="00000000">
              <w:rPr>
                <w:sz w:val="18"/>
                <w:szCs w:val="18"/>
                <w:rtl w:val="0"/>
              </w:rPr>
              <w:t xml:space="preserve">Set the spectrograph pixel-width and pixel-height (1..16) together, or set them independently.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77">
            <w:pPr>
              <w:pageBreakBefore w:val="0"/>
              <w:widowControl w:val="0"/>
              <w:spacing w:line="240" w:lineRule="auto"/>
              <w:rPr>
                <w:sz w:val="18"/>
                <w:szCs w:val="18"/>
              </w:rPr>
            </w:pPr>
            <w:r w:rsidDel="00000000" w:rsidR="00000000" w:rsidRPr="00000000">
              <w:rPr>
                <w:sz w:val="18"/>
                <w:szCs w:val="18"/>
                <w:rtl w:val="0"/>
              </w:rPr>
              <w:t xml:space="preserve">1, 1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luma_or_hsv {color_or_phase}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9">
            <w:pPr>
              <w:pageBreakBefore w:val="0"/>
              <w:widowControl w:val="0"/>
              <w:spacing w:line="240" w:lineRule="auto"/>
              <w:rPr>
                <w:sz w:val="18"/>
                <w:szCs w:val="18"/>
              </w:rPr>
            </w:pPr>
            <w:r w:rsidDel="00000000" w:rsidR="00000000" w:rsidRPr="00000000">
              <w:rPr>
                <w:sz w:val="18"/>
                <w:szCs w:val="18"/>
                <w:rtl w:val="0"/>
              </w:rPr>
              <w:t xml:space="preserve">Set the color scheme to LUMA8(W)(X) with color *, or HSV16(W)(X) with 0..255 phase-coloring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pageBreakBefore w:val="0"/>
              <w:widowControl w:val="0"/>
              <w:spacing w:line="240" w:lineRule="auto"/>
              <w:rPr>
                <w:sz w:val="18"/>
                <w:szCs w:val="18"/>
              </w:rPr>
            </w:pPr>
            <w:r w:rsidDel="00000000" w:rsidR="00000000" w:rsidRPr="00000000">
              <w:rPr>
                <w:sz w:val="18"/>
                <w:szCs w:val="18"/>
                <w:rtl w:val="0"/>
              </w:rPr>
              <w:t xml:space="preserve">LUMA8X</w:t>
            </w:r>
            <w:r w:rsidDel="00000000" w:rsidR="00000000" w:rsidRPr="00000000">
              <w:rPr>
                <w:sz w:val="18"/>
                <w:szCs w:val="18"/>
                <w:rtl w:val="0"/>
              </w:rPr>
              <w:t xml:space="preserve"> ORANGE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LOGSCALE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pageBreakBefore w:val="0"/>
              <w:widowControl w:val="0"/>
              <w:spacing w:line="240" w:lineRule="auto"/>
              <w:rPr>
                <w:sz w:val="18"/>
                <w:szCs w:val="18"/>
              </w:rPr>
            </w:pPr>
            <w:r w:rsidDel="00000000" w:rsidR="00000000" w:rsidRPr="00000000">
              <w:rPr>
                <w:sz w:val="18"/>
                <w:szCs w:val="18"/>
                <w:rtl w:val="0"/>
              </w:rPr>
              <w:t xml:space="preserve">Set log-scale mode to magnify low-level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107D">
            <w:pPr>
              <w:pageBreakBefore w:val="0"/>
              <w:widowControl w:val="0"/>
              <w:spacing w:line="240" w:lineRule="auto"/>
              <w:rPr>
                <w:sz w:val="18"/>
                <w:szCs w:val="18"/>
              </w:rPr>
            </w:pPr>
            <w:r w:rsidDel="00000000" w:rsidR="00000000" w:rsidRPr="00000000">
              <w:rPr>
                <w:sz w:val="18"/>
                <w:szCs w:val="18"/>
                <w:rtl w:val="0"/>
              </w:rPr>
              <w:t xml:space="preserve">&lt;off&gt;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0">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3">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84">
            <w:pPr>
              <w:pageBreakBefore w:val="0"/>
              <w:widowControl w:val="0"/>
              <w:spacing w:line="240" w:lineRule="auto"/>
              <w:jc w:val="center"/>
              <w:rPr>
                <w:b w:val="1"/>
                <w:sz w:val="18"/>
                <w:szCs w:val="18"/>
              </w:rPr>
            </w:pPr>
            <w:r w:rsidDel="00000000" w:rsidR="00000000" w:rsidRPr="00000000">
              <w:rPr>
                <w:b w:val="1"/>
                <w:sz w:val="18"/>
                <w:szCs w:val="18"/>
                <w:rtl w:val="0"/>
              </w:rPr>
              <w:t xml:space="preserve">SPECTRO</w:t>
            </w:r>
            <w:r w:rsidDel="00000000" w:rsidR="00000000" w:rsidRPr="00000000">
              <w:rPr>
                <w:b w:val="1"/>
                <w:sz w:val="18"/>
                <w:szCs w:val="18"/>
                <w:rtl w:val="0"/>
              </w:rPr>
              <w:t xml:space="preserve">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85">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86">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88">
            <w:pPr>
              <w:pageBreakBefore w:val="0"/>
              <w:widowControl w:val="0"/>
              <w:spacing w:line="240" w:lineRule="auto"/>
              <w:rPr>
                <w:sz w:val="18"/>
                <w:szCs w:val="18"/>
              </w:rPr>
            </w:pPr>
            <w:r w:rsidDel="00000000" w:rsidR="00000000" w:rsidRPr="00000000">
              <w:rPr>
                <w:sz w:val="18"/>
                <w:szCs w:val="18"/>
                <w:rtl w:val="0"/>
              </w:rPr>
              <w:t xml:space="preserve">Numerical data is fed into a sliding Hanning window from which the FFT computes power and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B">
            <w:pPr>
              <w:pageBreakBefore w:val="0"/>
              <w:widowControl w:val="0"/>
              <w:spacing w:line="240" w:lineRule="auto"/>
              <w:rPr>
                <w:sz w:val="18"/>
                <w:szCs w:val="18"/>
              </w:rPr>
            </w:pPr>
            <w:r w:rsidDel="00000000" w:rsidR="00000000" w:rsidRPr="00000000">
              <w:rPr>
                <w:sz w:val="18"/>
                <w:szCs w:val="18"/>
                <w:rtl w:val="0"/>
              </w:rPr>
              <w:t xml:space="preserve">Clear the sample buffer and display, wait for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E">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08F">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1">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092">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093">
      <w:pPr>
        <w:pageBreakBefore w:val="0"/>
        <w:widowControl w:val="0"/>
        <w:spacing w:line="360" w:lineRule="auto"/>
        <w:jc w:val="both"/>
        <w:rPr>
          <w:sz w:val="18"/>
          <w:szCs w:val="18"/>
        </w:rPr>
      </w:pPr>
      <w:r w:rsidDel="00000000" w:rsidR="00000000" w:rsidRPr="00000000">
        <w:rPr>
          <w:sz w:val="18"/>
          <w:szCs w:val="18"/>
          <w:rtl w:val="0"/>
        </w:rPr>
        <w:t xml:space="preserve">* Color is ORANGE / BLUE / GREEN / CYAN / RED / MAGENTA / YELLOW / GRAY.</w:t>
      </w:r>
    </w:p>
    <w:p w:rsidR="00000000" w:rsidDel="00000000" w:rsidP="00000000" w:rsidRDefault="00000000" w:rsidRPr="00000000" w14:paraId="00001094">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095">
      <w:pPr>
        <w:pageBreakBefore w:val="0"/>
        <w:widowControl w:val="0"/>
        <w:spacing w:line="360" w:lineRule="auto"/>
        <w:jc w:val="both"/>
        <w:rPr>
          <w:sz w:val="18"/>
          <w:szCs w:val="18"/>
        </w:rPr>
      </w:pPr>
      <w:r w:rsidDel="00000000" w:rsidR="00000000" w:rsidRPr="00000000">
        <w:rPr>
          <w:sz w:val="18"/>
          <w:szCs w:val="18"/>
          <w:rtl w:val="0"/>
        </w:rPr>
        <w:t xml:space="preserve">Below, a SPECTRO display was fed ADC samples from a pin attached to a microphone. This is what verbally counting from "1" to "10" looks like, spectrally. The "1" is on the left and the "10" is on the right. The vertical distance between horizontal trend lines is glottal pitch. The larger brightness trends are vocal formants. This gives some idea of how our ears perceive speech:</w:t>
      </w:r>
    </w:p>
    <w:p w:rsidR="00000000" w:rsidDel="00000000" w:rsidP="00000000" w:rsidRDefault="00000000" w:rsidRPr="00000000" w14:paraId="00001096">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097">
      <w:pPr>
        <w:pageBreakBefore w:val="0"/>
        <w:widowControl w:val="0"/>
        <w:spacing w:line="360" w:lineRule="auto"/>
        <w:jc w:val="left"/>
        <w:rPr/>
      </w:pPr>
      <w:r w:rsidDel="00000000" w:rsidR="00000000" w:rsidRPr="00000000">
        <w:rPr/>
        <w:drawing>
          <wp:inline distB="114300" distT="114300" distL="114300" distR="114300">
            <wp:extent cx="8629650" cy="1704975"/>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86296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pStyle w:val="Heading2"/>
        <w:pageBreakBefore w:val="0"/>
        <w:widowControl w:val="0"/>
        <w:spacing w:line="360" w:lineRule="auto"/>
        <w:jc w:val="both"/>
        <w:rPr/>
      </w:pPr>
      <w:bookmarkStart w:colFirst="0" w:colLast="0" w:name="_cxz13d8i9k4x" w:id="85"/>
      <w:bookmarkEnd w:id="85"/>
      <w:r w:rsidDel="00000000" w:rsidR="00000000" w:rsidRPr="00000000">
        <w:rPr>
          <w:rtl w:val="0"/>
        </w:rPr>
      </w:r>
    </w:p>
    <w:p w:rsidR="00000000" w:rsidDel="00000000" w:rsidP="00000000" w:rsidRDefault="00000000" w:rsidRPr="00000000" w14:paraId="00001099">
      <w:pPr>
        <w:pStyle w:val="Heading2"/>
        <w:pageBreakBefore w:val="0"/>
        <w:widowControl w:val="0"/>
        <w:spacing w:line="360" w:lineRule="auto"/>
        <w:jc w:val="both"/>
        <w:rPr/>
      </w:pPr>
      <w:bookmarkStart w:colFirst="0" w:colLast="0" w:name="_ifcv4up1nzx1" w:id="86"/>
      <w:bookmarkEnd w:id="86"/>
      <w:r w:rsidDel="00000000" w:rsidR="00000000" w:rsidRPr="00000000">
        <w:rPr>
          <w:rtl w:val="0"/>
        </w:rPr>
      </w:r>
    </w:p>
    <w:p w:rsidR="00000000" w:rsidDel="00000000" w:rsidP="00000000" w:rsidRDefault="00000000" w:rsidRPr="00000000" w14:paraId="0000109A">
      <w:pPr>
        <w:pStyle w:val="Heading2"/>
        <w:pageBreakBefore w:val="0"/>
        <w:widowControl w:val="0"/>
        <w:spacing w:line="360" w:lineRule="auto"/>
        <w:jc w:val="both"/>
        <w:rPr/>
      </w:pPr>
      <w:bookmarkStart w:colFirst="0" w:colLast="0" w:name="_denzq0y8lnh" w:id="87"/>
      <w:bookmarkEnd w:id="87"/>
      <w:r w:rsidDel="00000000" w:rsidR="00000000" w:rsidRPr="00000000">
        <w:rPr>
          <w:rtl w:val="0"/>
        </w:rPr>
        <w:t xml:space="preserve">PLOT Display</w:t>
        <w:tab/>
        <w:tab/>
      </w:r>
      <w:r w:rsidDel="00000000" w:rsidR="00000000" w:rsidRPr="00000000">
        <w:rPr>
          <w:rFonts w:ascii="Arial" w:cs="Arial" w:eastAsia="Arial" w:hAnsi="Arial"/>
          <w:b w:val="0"/>
          <w:rtl w:val="0"/>
        </w:rPr>
        <w:t xml:space="preserve">General-purpose plotter with cartesian and polar modes</w:t>
      </w:r>
      <w:r w:rsidDel="00000000" w:rsidR="00000000" w:rsidRPr="00000000">
        <w:rPr>
          <w:rtl w:val="0"/>
        </w:rPr>
      </w:r>
    </w:p>
    <w:tbl>
      <w:tblPr>
        <w:tblStyle w:val="Table81"/>
        <w:tblW w:w="14460.0" w:type="dxa"/>
        <w:jc w:val="left"/>
        <w:tblInd w:w="15.0" w:type="dxa"/>
        <w:tblLayout w:type="fixed"/>
        <w:tblLook w:val="0600"/>
      </w:tblPr>
      <w:tblGrid>
        <w:gridCol w:w="7695"/>
        <w:gridCol w:w="6765"/>
        <w:tblGridChange w:id="0">
          <w:tblGrid>
            <w:gridCol w:w="769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B">
            <w:pPr>
              <w:pageBreakBefore w:val="0"/>
              <w:widowControl w:val="0"/>
              <w:spacing w:line="240" w:lineRule="auto"/>
              <w:rPr>
                <w:sz w:val="18"/>
                <w:szCs w:val="18"/>
              </w:rPr>
            </w:pPr>
            <w:r w:rsidDel="00000000" w:rsidR="00000000" w:rsidRPr="00000000">
              <w:rPr>
                <w:rtl w:val="0"/>
              </w:rPr>
            </w:r>
          </w:p>
          <w:tbl>
            <w:tblPr>
              <w:tblStyle w:val="Table82"/>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tblGridChange w:id="0">
                <w:tblGrid>
                  <w:gridCol w:w="7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109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i, j, k</w:t>
                  </w:r>
                </w:p>
                <w:p w:rsidR="00000000" w:rsidDel="00000000" w:rsidP="00000000" w:rsidRDefault="00000000" w:rsidRPr="00000000" w14:paraId="0000109F">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debug(`plot myplot size 400 480 backcolor white update)</w:t>
                  </w:r>
                </w:p>
                <w:p w:rsidR="00000000" w:rsidDel="00000000" w:rsidP="00000000" w:rsidRDefault="00000000" w:rsidRPr="00000000" w14:paraId="000010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origin 200 200 polar -64 -16)</w:t>
                  </w:r>
                </w:p>
                <w:p w:rsidR="00000000" w:rsidDel="00000000" w:rsidP="00000000" w:rsidRDefault="00000000" w:rsidRPr="00000000" w14:paraId="000010A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w:t>
                  </w:r>
                </w:p>
                <w:p w:rsidR="00000000" w:rsidDel="00000000" w:rsidP="00000000" w:rsidRDefault="00000000" w:rsidRPr="00000000" w14:paraId="000010A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0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clear)</w:t>
                  </w:r>
                </w:p>
                <w:p w:rsidR="00000000" w:rsidDel="00000000" w:rsidP="00000000" w:rsidRDefault="00000000" w:rsidRPr="00000000" w14:paraId="000010A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240 0 cyan 3 text 24 3 'Hub RAM Interface')</w:t>
                  </w:r>
                </w:p>
                <w:p w:rsidR="00000000" w:rsidDel="00000000" w:rsidP="00000000" w:rsidRDefault="00000000" w:rsidRPr="00000000" w14:paraId="000010A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210 0 text 11 3 'Cogs can r/w 32 bits per clock')</w:t>
                  </w:r>
                </w:p>
                <w:p w:rsidR="00000000" w:rsidDel="00000000" w:rsidP="00000000" w:rsidRDefault="00000000" w:rsidRPr="00000000" w14:paraId="000010A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k &amp; 8    'move RAMs or draw spokes?</w:t>
                  </w:r>
                </w:p>
                <w:p w:rsidR="00000000" w:rsidDel="00000000" w:rsidP="00000000" w:rsidRDefault="00000000" w:rsidRPr="00000000" w14:paraId="000010A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10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w:t>
                  </w:r>
                </w:p>
                <w:p w:rsidR="00000000" w:rsidDel="00000000" w:rsidP="00000000" w:rsidRDefault="00000000" w:rsidRPr="00000000" w14:paraId="000010A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7</w:t>
                  </w:r>
                </w:p>
                <w:p w:rsidR="00000000" w:rsidDel="00000000" w:rsidP="00000000" w:rsidRDefault="00000000" w:rsidRPr="00000000" w14:paraId="000010A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gray 12 set 83 `(i*8) line 150 `(i*8) 15)</w:t>
                  </w:r>
                </w:p>
                <w:p w:rsidR="00000000" w:rsidDel="00000000" w:rsidP="00000000" w:rsidRDefault="00000000" w:rsidRPr="00000000" w14:paraId="000010A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A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0 0 cyan 4 circle 121 yellow 7 circle 117 3)</w:t>
                  </w:r>
                </w:p>
                <w:p w:rsidR="00000000" w:rsidDel="00000000" w:rsidP="00000000" w:rsidRDefault="00000000" w:rsidRPr="00000000" w14:paraId="000010A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20 0 white text 9 'Address LSBs')</w:t>
                  </w:r>
                </w:p>
                <w:p w:rsidR="00000000" w:rsidDel="00000000" w:rsidP="00000000" w:rsidRDefault="00000000" w:rsidRPr="00000000" w14:paraId="000010B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0 0 text 11 1 '8 Hub RAMs')</w:t>
                  </w:r>
                </w:p>
                <w:p w:rsidR="00000000" w:rsidDel="00000000" w:rsidP="00000000" w:rsidRDefault="00000000" w:rsidRPr="00000000" w14:paraId="000010B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set 20 32 text 9 '16K x 32' )</w:t>
                  </w:r>
                </w:p>
                <w:p w:rsidR="00000000" w:rsidDel="00000000" w:rsidP="00000000" w:rsidRDefault="00000000" w:rsidRPr="00000000" w14:paraId="000010B2">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B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7    'draw RAMs and cogs</w:t>
                  </w:r>
                </w:p>
                <w:p w:rsidR="00000000" w:rsidDel="00000000" w:rsidP="00000000" w:rsidRDefault="00000000" w:rsidRPr="00000000" w14:paraId="000010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cyan 6 set 83 `(i*8-j) circle 43 text 14 '`(i)')</w:t>
                  </w:r>
                </w:p>
                <w:p w:rsidR="00000000" w:rsidDel="00000000" w:rsidP="00000000" w:rsidRDefault="00000000" w:rsidRPr="00000000" w14:paraId="000010B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cyan 4 set 83 `(i*8-j) circle 45 3)</w:t>
                  </w:r>
                </w:p>
                <w:p w:rsidR="00000000" w:rsidDel="00000000" w:rsidP="00000000" w:rsidRDefault="00000000" w:rsidRPr="00000000" w14:paraId="000010B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orange 6 set 150 `(i*8) circle 61 text 13 'Cog`(i)')</w:t>
                  </w:r>
                </w:p>
                <w:p w:rsidR="00000000" w:rsidDel="00000000" w:rsidP="00000000" w:rsidRDefault="00000000" w:rsidRPr="00000000" w14:paraId="000010B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orange 4 set 150 `(i*8) circle 63 3)</w:t>
                  </w:r>
                </w:p>
                <w:p w:rsidR="00000000" w:rsidDel="00000000" w:rsidP="00000000" w:rsidRDefault="00000000" w:rsidRPr="00000000" w14:paraId="000010B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0B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debug(`myplot update `dly(30))</w:t>
                  </w:r>
                </w:p>
                <w:p w:rsidR="00000000" w:rsidDel="00000000" w:rsidP="00000000" w:rsidRDefault="00000000" w:rsidRPr="00000000" w14:paraId="000010B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w:t>
                  </w:r>
                </w:p>
              </w:tc>
            </w:tr>
          </w:tbl>
          <w:p w:rsidR="00000000" w:rsidDel="00000000" w:rsidP="00000000" w:rsidRDefault="00000000" w:rsidRPr="00000000" w14:paraId="000010BB">
            <w:pPr>
              <w:pageBreakBefore w:val="0"/>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pageBreakBefore w:val="0"/>
              <w:widowControl w:val="0"/>
              <w:spacing w:before="200" w:line="240" w:lineRule="auto"/>
              <w:jc w:val="right"/>
              <w:rPr>
                <w:sz w:val="18"/>
                <w:szCs w:val="18"/>
              </w:rPr>
            </w:pPr>
            <w:r w:rsidDel="00000000" w:rsidR="00000000" w:rsidRPr="00000000">
              <w:rPr>
                <w:sz w:val="18"/>
                <w:szCs w:val="18"/>
              </w:rPr>
              <w:drawing>
                <wp:inline distB="114300" distT="114300" distL="114300" distR="114300">
                  <wp:extent cx="3886200" cy="4867275"/>
                  <wp:effectExtent b="0" l="0" r="0" t="0"/>
                  <wp:docPr id="5" name="image2.gif"/>
                  <a:graphic>
                    <a:graphicData uri="http://schemas.openxmlformats.org/drawingml/2006/picture">
                      <pic:pic>
                        <pic:nvPicPr>
                          <pic:cNvPr id="0" name="image2.gif"/>
                          <pic:cNvPicPr preferRelativeResize="0"/>
                        </pic:nvPicPr>
                        <pic:blipFill>
                          <a:blip r:embed="rId26"/>
                          <a:srcRect b="0" l="0" r="0" t="0"/>
                          <a:stretch>
                            <a:fillRect/>
                          </a:stretch>
                        </pic:blipFill>
                        <pic:spPr>
                          <a:xfrm>
                            <a:off x="0" y="0"/>
                            <a:ext cx="3886200" cy="4867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BD">
      <w:pPr>
        <w:pageBreakBefore w:val="0"/>
        <w:widowControl w:val="0"/>
        <w:spacing w:line="360" w:lineRule="auto"/>
        <w:jc w:val="both"/>
        <w:rPr>
          <w:sz w:val="18"/>
          <w:szCs w:val="18"/>
        </w:rPr>
      </w:pPr>
      <w:r w:rsidDel="00000000" w:rsidR="00000000" w:rsidRPr="00000000">
        <w:rPr>
          <w:rtl w:val="0"/>
        </w:rPr>
      </w:r>
    </w:p>
    <w:tbl>
      <w:tblPr>
        <w:tblStyle w:val="Table83"/>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8685"/>
        <w:gridCol w:w="1725"/>
        <w:gridCol w:w="0"/>
        <w:tblGridChange w:id="0">
          <w:tblGrid>
            <w:gridCol w:w="4065"/>
            <w:gridCol w:w="8685"/>
            <w:gridCol w:w="1725"/>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BE">
            <w:pPr>
              <w:pageBreakBefore w:val="0"/>
              <w:widowControl w:val="0"/>
              <w:spacing w:line="240" w:lineRule="auto"/>
              <w:jc w:val="center"/>
              <w:rPr>
                <w:b w:val="1"/>
                <w:sz w:val="18"/>
                <w:szCs w:val="18"/>
              </w:rPr>
            </w:pPr>
            <w:r w:rsidDel="00000000" w:rsidR="00000000" w:rsidRPr="00000000">
              <w:rPr>
                <w:b w:val="1"/>
                <w:sz w:val="18"/>
                <w:szCs w:val="18"/>
                <w:rtl w:val="0"/>
              </w:rPr>
              <w:t xml:space="preserve">PLOT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BF">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C0">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1">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width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8">
            <w:pPr>
              <w:pageBreakBefore w:val="0"/>
              <w:widowControl w:val="0"/>
              <w:spacing w:line="240" w:lineRule="auto"/>
              <w:rPr>
                <w:sz w:val="18"/>
                <w:szCs w:val="18"/>
              </w:rPr>
            </w:pPr>
            <w:r w:rsidDel="00000000" w:rsidR="00000000" w:rsidRPr="00000000">
              <w:rPr>
                <w:sz w:val="18"/>
                <w:szCs w:val="18"/>
                <w:rtl w:val="0"/>
              </w:rPr>
              <w:t xml:space="preserve">Set the display width (32..2048) and height (32..2048).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10C9">
            <w:pPr>
              <w:pageBreakBefore w:val="0"/>
              <w:widowControl w:val="0"/>
              <w:spacing w:line="240" w:lineRule="auto"/>
              <w:rPr>
                <w:sz w:val="18"/>
                <w:szCs w:val="18"/>
              </w:rPr>
            </w:pPr>
            <w:r w:rsidDel="00000000" w:rsidR="00000000" w:rsidRPr="00000000">
              <w:rPr>
                <w:sz w:val="18"/>
                <w:szCs w:val="18"/>
                <w:rtl w:val="0"/>
              </w:rPr>
              <w:t xml:space="preserve">256, 256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width_and_height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sz w:val="18"/>
                <w:szCs w:val="18"/>
              </w:rPr>
            </w:pPr>
            <w:r w:rsidDel="00000000" w:rsidR="00000000" w:rsidRPr="00000000">
              <w:rPr>
                <w:sz w:val="18"/>
                <w:szCs w:val="18"/>
                <w:rtl w:val="0"/>
              </w:rPr>
              <w:t xml:space="preserve">Set the display pixel-width and pixel-height (1..256) together, or set them independently.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CC">
            <w:pPr>
              <w:pageBreakBefore w:val="0"/>
              <w:widowControl w:val="0"/>
              <w:spacing w:line="240" w:lineRule="auto"/>
              <w:rPr>
                <w:sz w:val="18"/>
                <w:szCs w:val="18"/>
              </w:rPr>
            </w:pPr>
            <w:r w:rsidDel="00000000" w:rsidR="00000000" w:rsidRPr="00000000">
              <w:rPr>
                <w:sz w:val="18"/>
                <w:szCs w:val="18"/>
                <w:rtl w:val="0"/>
              </w:rPr>
              <w:t xml:space="preserve">1, 1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lut1_to_rgb24</w:t>
            </w:r>
          </w:p>
        </w:tc>
        <w:tc>
          <w:tcPr>
            <w:shd w:fill="auto" w:val="clear"/>
            <w:tcMar>
              <w:top w:w="100.0" w:type="dxa"/>
              <w:left w:w="100.0" w:type="dxa"/>
              <w:bottom w:w="100.0" w:type="dxa"/>
              <w:right w:w="100.0" w:type="dxa"/>
            </w:tcMar>
            <w:vAlign w:val="top"/>
          </w:tcPr>
          <w:p w:rsidR="00000000" w:rsidDel="00000000" w:rsidP="00000000" w:rsidRDefault="00000000" w:rsidRPr="00000000" w14:paraId="000010CE">
            <w:pPr>
              <w:pageBreakBefore w:val="0"/>
              <w:widowControl w:val="0"/>
              <w:spacing w:line="240" w:lineRule="auto"/>
              <w:rPr>
                <w:sz w:val="18"/>
                <w:szCs w:val="18"/>
              </w:rPr>
            </w:pPr>
            <w:r w:rsidDel="00000000" w:rsidR="00000000" w:rsidRPr="00000000">
              <w:rPr>
                <w:sz w:val="18"/>
                <w:szCs w:val="18"/>
                <w:rtl w:val="0"/>
              </w:rPr>
              <w:t xml:space="preserve">Set the color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F">
            <w:pPr>
              <w:pageBreakBefore w:val="0"/>
              <w:widowControl w:val="0"/>
              <w:spacing w:line="240" w:lineRule="auto"/>
              <w:rPr>
                <w:sz w:val="18"/>
                <w:szCs w:val="18"/>
              </w:rPr>
            </w:pPr>
            <w:r w:rsidDel="00000000" w:rsidR="00000000" w:rsidRPr="00000000">
              <w:rPr>
                <w:sz w:val="18"/>
                <w:szCs w:val="18"/>
                <w:rtl w:val="0"/>
              </w:rPr>
              <w:t xml:space="preserve">RGB24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LUTCOLORS rgb24 rgb24 ...</w:t>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pageBreakBefore w:val="0"/>
              <w:widowControl w:val="0"/>
              <w:spacing w:line="240" w:lineRule="auto"/>
              <w:rPr>
                <w:sz w:val="18"/>
                <w:szCs w:val="18"/>
              </w:rPr>
            </w:pPr>
            <w:r w:rsidDel="00000000" w:rsidR="00000000" w:rsidRPr="00000000">
              <w:rPr>
                <w:sz w:val="18"/>
                <w:szCs w:val="18"/>
                <w:rtl w:val="0"/>
              </w:rPr>
              <w:t xml:space="preserve">For LUT1..LUT8 color modes, load the LUT with rgb24 colors. Use HEX_LONG_ARRAY_ to load 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pageBreakBefore w:val="0"/>
              <w:widowControl w:val="0"/>
              <w:spacing w:line="240" w:lineRule="auto"/>
              <w:rPr>
                <w:sz w:val="18"/>
                <w:szCs w:val="18"/>
              </w:rPr>
            </w:pPr>
            <w:r w:rsidDel="00000000" w:rsidR="00000000" w:rsidRPr="00000000">
              <w:rPr>
                <w:sz w:val="18"/>
                <w:szCs w:val="18"/>
                <w:rtl w:val="0"/>
              </w:rPr>
              <w:t xml:space="preserve">default colors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BACKCOLOR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pageBreakBefore w:val="0"/>
              <w:widowControl w:val="0"/>
              <w:spacing w:line="240" w:lineRule="auto"/>
              <w:rPr>
                <w:sz w:val="18"/>
                <w:szCs w:val="18"/>
              </w:rPr>
            </w:pPr>
            <w:r w:rsidDel="00000000" w:rsidR="00000000" w:rsidRPr="00000000">
              <w:rPr>
                <w:sz w:val="18"/>
                <w:szCs w:val="18"/>
                <w:rtl w:val="0"/>
              </w:rPr>
              <w:t xml:space="preserve">Set the background color according to the current color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pageBreakBefore w:val="0"/>
              <w:widowControl w:val="0"/>
              <w:spacing w:line="240" w:lineRule="auto"/>
              <w:rPr>
                <w:sz w:val="18"/>
                <w:szCs w:val="18"/>
              </w:rPr>
            </w:pPr>
            <w:r w:rsidDel="00000000" w:rsidR="00000000" w:rsidRPr="00000000">
              <w:rPr>
                <w:sz w:val="18"/>
                <w:szCs w:val="18"/>
                <w:rtl w:val="0"/>
              </w:rPr>
              <w:t xml:space="preserve">BLACK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pageBreakBefore w:val="0"/>
              <w:widowControl w:val="0"/>
              <w:spacing w:line="240" w:lineRule="auto"/>
              <w:rPr>
                <w:sz w:val="18"/>
                <w:szCs w:val="18"/>
              </w:rPr>
            </w:pPr>
            <w:r w:rsidDel="00000000" w:rsidR="00000000" w:rsidRPr="00000000">
              <w:rPr>
                <w:sz w:val="18"/>
                <w:szCs w:val="18"/>
                <w:rtl w:val="0"/>
              </w:rPr>
              <w:t xml:space="preserve">Set UPDATE mode. The display will only be updated when fed an 'UPDATE'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pageBreakBefore w:val="0"/>
              <w:widowControl w:val="0"/>
              <w:spacing w:line="240" w:lineRule="auto"/>
              <w:rPr>
                <w:sz w:val="18"/>
                <w:szCs w:val="18"/>
              </w:rPr>
            </w:pPr>
            <w:r w:rsidDel="00000000" w:rsidR="00000000" w:rsidRPr="00000000">
              <w:rPr>
                <w:sz w:val="18"/>
                <w:szCs w:val="18"/>
                <w:rtl w:val="0"/>
              </w:rPr>
              <w:t xml:space="preserve">automatic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DC">
            <w:pPr>
              <w:pageBreakBefore w:val="0"/>
              <w:widowControl w:val="0"/>
              <w:spacing w:line="240" w:lineRule="auto"/>
              <w:jc w:val="center"/>
              <w:rPr>
                <w:b w:val="1"/>
                <w:sz w:val="18"/>
                <w:szCs w:val="18"/>
              </w:rPr>
            </w:pPr>
            <w:r w:rsidDel="00000000" w:rsidR="00000000" w:rsidRPr="00000000">
              <w:rPr>
                <w:b w:val="1"/>
                <w:sz w:val="18"/>
                <w:szCs w:val="18"/>
                <w:rtl w:val="0"/>
              </w:rPr>
              <w:t xml:space="preserve">PLOT</w:t>
            </w:r>
            <w:r w:rsidDel="00000000" w:rsidR="00000000" w:rsidRPr="00000000">
              <w:rPr>
                <w:b w:val="1"/>
                <w:sz w:val="18"/>
                <w:szCs w:val="18"/>
                <w:rtl w:val="0"/>
              </w:rPr>
              <w:t xml:space="preserve">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DD">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DE">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lut1_to_rgb24</w:t>
            </w:r>
          </w:p>
        </w:tc>
        <w:tc>
          <w:tcPr>
            <w:shd w:fill="auto" w:val="clear"/>
            <w:tcMar>
              <w:top w:w="100.0" w:type="dxa"/>
              <w:left w:w="100.0" w:type="dxa"/>
              <w:bottom w:w="100.0" w:type="dxa"/>
              <w:right w:w="100.0" w:type="dxa"/>
            </w:tcMar>
            <w:vAlign w:val="top"/>
          </w:tcPr>
          <w:p w:rsidR="00000000" w:rsidDel="00000000" w:rsidP="00000000" w:rsidRDefault="00000000" w:rsidRPr="00000000" w14:paraId="000010E0">
            <w:pPr>
              <w:pageBreakBefore w:val="0"/>
              <w:widowControl w:val="0"/>
              <w:spacing w:line="240" w:lineRule="auto"/>
              <w:rPr>
                <w:sz w:val="18"/>
                <w:szCs w:val="18"/>
              </w:rPr>
            </w:pPr>
            <w:r w:rsidDel="00000000" w:rsidR="00000000" w:rsidRPr="00000000">
              <w:rPr>
                <w:sz w:val="18"/>
                <w:szCs w:val="18"/>
                <w:rtl w:val="0"/>
              </w:rPr>
              <w:t xml:space="preserve">Set color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pageBreakBefore w:val="0"/>
              <w:widowControl w:val="0"/>
              <w:spacing w:line="240" w:lineRule="auto"/>
              <w:rPr>
                <w:sz w:val="18"/>
                <w:szCs w:val="18"/>
              </w:rPr>
            </w:pPr>
            <w:r w:rsidDel="00000000" w:rsidR="00000000" w:rsidRPr="00000000">
              <w:rPr>
                <w:sz w:val="18"/>
                <w:szCs w:val="18"/>
                <w:rtl w:val="0"/>
              </w:rPr>
              <w:t xml:space="preserve">rgb24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LUTCOLORS rgb24 rgb24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pageBreakBefore w:val="0"/>
              <w:widowControl w:val="0"/>
              <w:spacing w:line="240" w:lineRule="auto"/>
              <w:rPr>
                <w:sz w:val="18"/>
                <w:szCs w:val="18"/>
              </w:rPr>
            </w:pPr>
            <w:r w:rsidDel="00000000" w:rsidR="00000000" w:rsidRPr="00000000">
              <w:rPr>
                <w:sz w:val="18"/>
                <w:szCs w:val="18"/>
                <w:rtl w:val="0"/>
              </w:rPr>
              <w:t xml:space="preserve">For LUT1..LUT8 color modes, load the LUT with rgb24 colors. Use HEX_LONG_ARRAY_ to load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pageBreakBefore w:val="0"/>
              <w:widowControl w:val="0"/>
              <w:spacing w:line="240" w:lineRule="auto"/>
              <w:rPr>
                <w:sz w:val="18"/>
                <w:szCs w:val="18"/>
              </w:rPr>
            </w:pPr>
            <w:r w:rsidDel="00000000" w:rsidR="00000000" w:rsidRPr="00000000">
              <w:rPr>
                <w:sz w:val="18"/>
                <w:szCs w:val="18"/>
                <w:rtl w:val="0"/>
              </w:rPr>
              <w:t xml:space="preserve">default colors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BACKCOLOR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pageBreakBefore w:val="0"/>
              <w:widowControl w:val="0"/>
              <w:spacing w:line="240" w:lineRule="auto"/>
              <w:rPr>
                <w:sz w:val="18"/>
                <w:szCs w:val="18"/>
              </w:rPr>
            </w:pPr>
            <w:r w:rsidDel="00000000" w:rsidR="00000000" w:rsidRPr="00000000">
              <w:rPr>
                <w:sz w:val="18"/>
                <w:szCs w:val="18"/>
                <w:rtl w:val="0"/>
              </w:rPr>
              <w:t xml:space="preserve">Set the background color according to the current color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pageBreakBefore w:val="0"/>
              <w:widowControl w:val="0"/>
              <w:spacing w:line="240" w:lineRule="auto"/>
              <w:rPr>
                <w:sz w:val="18"/>
                <w:szCs w:val="18"/>
              </w:rPr>
            </w:pPr>
            <w:r w:rsidDel="00000000" w:rsidR="00000000" w:rsidRPr="00000000">
              <w:rPr>
                <w:sz w:val="18"/>
                <w:szCs w:val="18"/>
                <w:rtl w:val="0"/>
              </w:rPr>
              <w:t xml:space="preserve">BLACK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pageBreakBefore w:val="0"/>
              <w:widowControl w:val="0"/>
              <w:spacing w:line="240" w:lineRule="auto"/>
              <w:rPr>
                <w:sz w:val="18"/>
                <w:szCs w:val="18"/>
              </w:rPr>
            </w:pPr>
            <w:r w:rsidDel="00000000" w:rsidR="00000000" w:rsidRPr="00000000">
              <w:rPr>
                <w:sz w:val="18"/>
                <w:szCs w:val="18"/>
                <w:rtl w:val="0"/>
              </w:rPr>
              <w:t xml:space="preserve">Set the drawing color according to the current color mode. Use just before TEXT to change text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pageBreakBefore w:val="0"/>
              <w:widowControl w:val="0"/>
              <w:spacing w:line="240" w:lineRule="auto"/>
              <w:rPr>
                <w:sz w:val="18"/>
                <w:szCs w:val="18"/>
              </w:rPr>
            </w:pPr>
            <w:r w:rsidDel="00000000" w:rsidR="00000000" w:rsidRPr="00000000">
              <w:rPr>
                <w:sz w:val="18"/>
                <w:szCs w:val="18"/>
                <w:rtl w:val="0"/>
              </w:rPr>
              <w:t xml:space="preserve">CYAN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B">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BLACK/WHITE or ORANGE/BLUE/GREEN/CYAN/</w:t>
            </w:r>
          </w:p>
          <w:p w:rsidR="00000000" w:rsidDel="00000000" w:rsidP="00000000" w:rsidRDefault="00000000" w:rsidRPr="00000000" w14:paraId="000010EC">
            <w:pPr>
              <w:pageBreakBefore w:val="0"/>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RED/MAGENTA/YELLOW/GRAY {brightness}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pageBreakBefore w:val="0"/>
              <w:widowControl w:val="0"/>
              <w:spacing w:line="240" w:lineRule="auto"/>
              <w:rPr>
                <w:sz w:val="18"/>
                <w:szCs w:val="18"/>
              </w:rPr>
            </w:pPr>
            <w:r w:rsidDel="00000000" w:rsidR="00000000" w:rsidRPr="00000000">
              <w:rPr>
                <w:sz w:val="18"/>
                <w:szCs w:val="18"/>
                <w:rtl w:val="0"/>
              </w:rPr>
              <w:t xml:space="preserve">Set the drawing color and optional 0..15 brightness for ORANGE..GRAY colors (default is 8).</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pageBreakBefore w:val="0"/>
              <w:widowControl w:val="0"/>
              <w:spacing w:line="240" w:lineRule="auto"/>
              <w:rPr>
                <w:sz w:val="18"/>
                <w:szCs w:val="18"/>
              </w:rPr>
            </w:pPr>
            <w:r w:rsidDel="00000000" w:rsidR="00000000" w:rsidRPr="00000000">
              <w:rPr>
                <w:sz w:val="18"/>
                <w:szCs w:val="18"/>
                <w:rtl w:val="0"/>
              </w:rPr>
              <w:t xml:space="preserve">CYAN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OPACITY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pageBreakBefore w:val="0"/>
              <w:widowControl w:val="0"/>
              <w:spacing w:line="240" w:lineRule="auto"/>
              <w:rPr>
                <w:sz w:val="18"/>
                <w:szCs w:val="18"/>
              </w:rPr>
            </w:pPr>
            <w:r w:rsidDel="00000000" w:rsidR="00000000" w:rsidRPr="00000000">
              <w:rPr>
                <w:sz w:val="18"/>
                <w:szCs w:val="18"/>
                <w:rtl w:val="0"/>
              </w:rPr>
              <w:t xml:space="preserve">Set the opacity level for DOT, LINE, CIRCLE, OVAL, BOX, and OBOX drawing. 0..255 = clear..opaque.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pageBreakBefore w:val="0"/>
              <w:widowControl w:val="0"/>
              <w:spacing w:line="240" w:lineRule="auto"/>
              <w:rPr>
                <w:sz w:val="18"/>
                <w:szCs w:val="18"/>
              </w:rPr>
            </w:pPr>
            <w:r w:rsidDel="00000000" w:rsidR="00000000" w:rsidRPr="00000000">
              <w:rPr>
                <w:sz w:val="18"/>
                <w:szCs w:val="18"/>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PRECISE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pageBreakBefore w:val="0"/>
              <w:widowControl w:val="0"/>
              <w:spacing w:line="240" w:lineRule="auto"/>
              <w:rPr>
                <w:sz w:val="18"/>
                <w:szCs w:val="18"/>
              </w:rPr>
            </w:pPr>
            <w:r w:rsidDel="00000000" w:rsidR="00000000" w:rsidRPr="00000000">
              <w:rPr>
                <w:sz w:val="18"/>
                <w:szCs w:val="18"/>
                <w:rtl w:val="0"/>
              </w:rPr>
              <w:t xml:space="preserve">Toggle precise mode, where line size and (x,y) for DOT and LINE are expressed in 256ths of a pixel.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pageBreakBefore w:val="0"/>
              <w:widowControl w:val="0"/>
              <w:spacing w:line="240" w:lineRule="auto"/>
              <w:rPr>
                <w:sz w:val="18"/>
                <w:szCs w:val="18"/>
              </w:rPr>
            </w:pPr>
            <w:r w:rsidDel="00000000" w:rsidR="00000000" w:rsidRPr="00000000">
              <w:rPr>
                <w:sz w:val="18"/>
                <w:szCs w:val="18"/>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LINESIZE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pageBreakBefore w:val="0"/>
              <w:widowControl w:val="0"/>
              <w:spacing w:line="240" w:lineRule="auto"/>
              <w:rPr>
                <w:sz w:val="18"/>
                <w:szCs w:val="18"/>
              </w:rPr>
            </w:pPr>
            <w:r w:rsidDel="00000000" w:rsidR="00000000" w:rsidRPr="00000000">
              <w:rPr>
                <w:sz w:val="18"/>
                <w:szCs w:val="18"/>
                <w:rtl w:val="0"/>
              </w:rPr>
              <w:t xml:space="preserve">Set the line size in pixels for DOT and LINE drawing.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ORIGIN {x_pos y_pos}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pageBreakBefore w:val="0"/>
              <w:widowControl w:val="0"/>
              <w:spacing w:line="240" w:lineRule="auto"/>
              <w:rPr>
                <w:sz w:val="18"/>
                <w:szCs w:val="18"/>
              </w:rPr>
            </w:pPr>
            <w:r w:rsidDel="00000000" w:rsidR="00000000" w:rsidRPr="00000000">
              <w:rPr>
                <w:sz w:val="18"/>
                <w:szCs w:val="18"/>
                <w:rtl w:val="0"/>
              </w:rPr>
              <w:t xml:space="preserve">Set the origin point to cartesian (x_pos, y_pos) or to the current (x, y) if no values are specified.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SET x 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pageBreakBefore w:val="0"/>
              <w:widowControl w:val="0"/>
              <w:spacing w:line="240" w:lineRule="auto"/>
              <w:rPr>
                <w:sz w:val="18"/>
                <w:szCs w:val="18"/>
              </w:rPr>
            </w:pPr>
            <w:r w:rsidDel="00000000" w:rsidR="00000000" w:rsidRPr="00000000">
              <w:rPr>
                <w:sz w:val="18"/>
                <w:szCs w:val="18"/>
                <w:rtl w:val="0"/>
              </w:rPr>
              <w:t xml:space="preserve">Set the drawing position to (x, y). After LINE, the endpoint becomes the new drawing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pageBreakBefore w:val="0"/>
              <w:widowControl w:val="0"/>
              <w:spacing w:line="240" w:lineRule="auto"/>
              <w:rPr>
                <w:sz w:val="18"/>
                <w:szCs w:val="18"/>
              </w:rPr>
            </w:pPr>
            <w:r w:rsidDel="00000000" w:rsidR="00000000" w:rsidRPr="00000000">
              <w:rPr>
                <w:sz w:val="18"/>
                <w:szCs w:val="18"/>
                <w:rtl w:val="0"/>
              </w:rPr>
              <w:t xml:space="preserve">Draw a dot at the current position with optional LINESIZE and OPACITY overrides.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LINE x y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pageBreakBefore w:val="0"/>
              <w:widowControl w:val="0"/>
              <w:spacing w:line="240" w:lineRule="auto"/>
              <w:rPr>
                <w:sz w:val="18"/>
                <w:szCs w:val="18"/>
              </w:rPr>
            </w:pPr>
            <w:r w:rsidDel="00000000" w:rsidR="00000000" w:rsidRPr="00000000">
              <w:rPr>
                <w:sz w:val="18"/>
                <w:szCs w:val="18"/>
                <w:rtl w:val="0"/>
              </w:rPr>
              <w:t xml:space="preserve">Draw a line from the current position to (x,y) with optional LINESIZE and OPACITY overrides.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CIRCLE diameter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pageBreakBefore w:val="0"/>
              <w:widowControl w:val="0"/>
              <w:spacing w:line="240" w:lineRule="auto"/>
              <w:rPr>
                <w:sz w:val="18"/>
                <w:szCs w:val="18"/>
              </w:rPr>
            </w:pPr>
            <w:r w:rsidDel="00000000" w:rsidR="00000000" w:rsidRPr="00000000">
              <w:rPr>
                <w:sz w:val="18"/>
                <w:szCs w:val="18"/>
                <w:rtl w:val="0"/>
              </w:rPr>
              <w:t xml:space="preserve">Draw a circle around the current position with optional line size (none/0 = solid) and OPACITY override.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OVAL width height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pageBreakBefore w:val="0"/>
              <w:widowControl w:val="0"/>
              <w:spacing w:line="240" w:lineRule="auto"/>
              <w:rPr>
                <w:sz w:val="18"/>
                <w:szCs w:val="18"/>
              </w:rPr>
            </w:pPr>
            <w:r w:rsidDel="00000000" w:rsidR="00000000" w:rsidRPr="00000000">
              <w:rPr>
                <w:sz w:val="18"/>
                <w:szCs w:val="18"/>
                <w:rtl w:val="0"/>
              </w:rPr>
              <w:t xml:space="preserve">Draw an oval around the current position with optional line size (none/0 = solid) and OPACITY override.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BOX width height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pageBreakBefore w:val="0"/>
              <w:widowControl w:val="0"/>
              <w:spacing w:line="240" w:lineRule="auto"/>
              <w:rPr>
                <w:sz w:val="18"/>
                <w:szCs w:val="18"/>
              </w:rPr>
            </w:pPr>
            <w:r w:rsidDel="00000000" w:rsidR="00000000" w:rsidRPr="00000000">
              <w:rPr>
                <w:sz w:val="18"/>
                <w:szCs w:val="18"/>
                <w:rtl w:val="0"/>
              </w:rPr>
              <w:t xml:space="preserve">Draw a box around the current position with optional line size (none/0 = solid) and OPACITY override..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OBOX width height x_radius y_radius {linesize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pageBreakBefore w:val="0"/>
              <w:widowControl w:val="0"/>
              <w:spacing w:line="240" w:lineRule="auto"/>
              <w:rPr>
                <w:sz w:val="18"/>
                <w:szCs w:val="18"/>
              </w:rPr>
            </w:pPr>
            <w:r w:rsidDel="00000000" w:rsidR="00000000" w:rsidRPr="00000000">
              <w:rPr>
                <w:sz w:val="18"/>
                <w:szCs w:val="18"/>
                <w:rtl w:val="0"/>
              </w:rPr>
              <w:t xml:space="preserve">Draw a rounded box around the current position with width, height, x and y radii, and optional line size (none/0 = solid) and OPACITY override.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pageBreakBefore w:val="0"/>
              <w:widowControl w:val="0"/>
              <w:spacing w:line="240" w:lineRule="auto"/>
              <w:rPr>
                <w:sz w:val="18"/>
                <w:szCs w:val="18"/>
              </w:rPr>
            </w:pPr>
            <w:r w:rsidDel="00000000" w:rsidR="00000000" w:rsidRPr="00000000">
              <w:rPr>
                <w:sz w:val="18"/>
                <w:szCs w:val="18"/>
                <w:rtl w:val="0"/>
              </w:rPr>
              <w:t xml:space="preserve">Set the text size (6..200).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pageBreakBefore w:val="0"/>
              <w:widowControl w:val="0"/>
              <w:spacing w:line="240" w:lineRule="auto"/>
              <w:rPr>
                <w:sz w:val="18"/>
                <w:szCs w:val="18"/>
              </w:rPr>
            </w:pPr>
            <w:r w:rsidDel="00000000" w:rsidR="00000000" w:rsidRPr="00000000">
              <w:rPr>
                <w:sz w:val="18"/>
                <w:szCs w:val="1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TEXTSTYLE style_YYXXUIWW</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pageBreakBefore w:val="0"/>
              <w:widowControl w:val="0"/>
              <w:spacing w:line="240" w:lineRule="auto"/>
              <w:rPr>
                <w:sz w:val="18"/>
                <w:szCs w:val="18"/>
              </w:rPr>
            </w:pPr>
            <w:r w:rsidDel="00000000" w:rsidR="00000000" w:rsidRPr="00000000">
              <w:rPr>
                <w:sz w:val="18"/>
                <w:szCs w:val="18"/>
                <w:rtl w:val="0"/>
              </w:rPr>
              <w:t xml:space="preserve">Set the text style to %YYXXUIWW:</w:t>
            </w:r>
          </w:p>
          <w:p w:rsidR="00000000" w:rsidDel="00000000" w:rsidP="00000000" w:rsidRDefault="00000000" w:rsidRPr="00000000" w14:paraId="00001115">
            <w:pPr>
              <w:pageBreakBefore w:val="0"/>
              <w:widowControl w:val="0"/>
              <w:spacing w:line="240" w:lineRule="auto"/>
              <w:rPr>
                <w:sz w:val="18"/>
                <w:szCs w:val="18"/>
              </w:rPr>
            </w:pPr>
            <w:r w:rsidDel="00000000" w:rsidR="00000000" w:rsidRPr="00000000">
              <w:rPr>
                <w:sz w:val="18"/>
                <w:szCs w:val="18"/>
                <w:rtl w:val="0"/>
              </w:rPr>
              <w:t xml:space="preserve">%YY is vertical justification: %00 = middle, %10 = bottom, %11 = top. </w:t>
            </w:r>
          </w:p>
          <w:p w:rsidR="00000000" w:rsidDel="00000000" w:rsidP="00000000" w:rsidRDefault="00000000" w:rsidRPr="00000000" w14:paraId="00001116">
            <w:pPr>
              <w:pageBreakBefore w:val="0"/>
              <w:widowControl w:val="0"/>
              <w:spacing w:line="240" w:lineRule="auto"/>
              <w:rPr>
                <w:sz w:val="18"/>
                <w:szCs w:val="18"/>
              </w:rPr>
            </w:pPr>
            <w:r w:rsidDel="00000000" w:rsidR="00000000" w:rsidRPr="00000000">
              <w:rPr>
                <w:sz w:val="18"/>
                <w:szCs w:val="18"/>
                <w:rtl w:val="0"/>
              </w:rPr>
              <w:t xml:space="preserve">%XX is horizontal justification: %00 = middle, %10 = right, %11 = left.</w:t>
            </w:r>
          </w:p>
          <w:p w:rsidR="00000000" w:rsidDel="00000000" w:rsidP="00000000" w:rsidRDefault="00000000" w:rsidRPr="00000000" w14:paraId="00001117">
            <w:pPr>
              <w:pageBreakBefore w:val="0"/>
              <w:widowControl w:val="0"/>
              <w:spacing w:line="240" w:lineRule="auto"/>
              <w:rPr>
                <w:sz w:val="18"/>
                <w:szCs w:val="18"/>
              </w:rPr>
            </w:pPr>
            <w:r w:rsidDel="00000000" w:rsidR="00000000" w:rsidRPr="00000000">
              <w:rPr>
                <w:sz w:val="18"/>
                <w:szCs w:val="18"/>
                <w:rtl w:val="0"/>
              </w:rPr>
              <w:t xml:space="preserve">%U is underline: %1 = underline.</w:t>
            </w:r>
          </w:p>
          <w:p w:rsidR="00000000" w:rsidDel="00000000" w:rsidP="00000000" w:rsidRDefault="00000000" w:rsidRPr="00000000" w14:paraId="00001118">
            <w:pPr>
              <w:pageBreakBefore w:val="0"/>
              <w:widowControl w:val="0"/>
              <w:spacing w:line="240" w:lineRule="auto"/>
              <w:rPr>
                <w:sz w:val="18"/>
                <w:szCs w:val="18"/>
              </w:rPr>
            </w:pPr>
            <w:r w:rsidDel="00000000" w:rsidR="00000000" w:rsidRPr="00000000">
              <w:rPr>
                <w:sz w:val="18"/>
                <w:szCs w:val="18"/>
                <w:rtl w:val="0"/>
              </w:rPr>
              <w:t xml:space="preserve">%I is italic: %1 = italic.</w:t>
            </w:r>
          </w:p>
          <w:p w:rsidR="00000000" w:rsidDel="00000000" w:rsidP="00000000" w:rsidRDefault="00000000" w:rsidRPr="00000000" w14:paraId="00001119">
            <w:pPr>
              <w:pageBreakBefore w:val="0"/>
              <w:widowControl w:val="0"/>
              <w:spacing w:line="240" w:lineRule="auto"/>
              <w:rPr>
                <w:sz w:val="18"/>
                <w:szCs w:val="18"/>
              </w:rPr>
            </w:pPr>
            <w:r w:rsidDel="00000000" w:rsidR="00000000" w:rsidRPr="00000000">
              <w:rPr>
                <w:sz w:val="18"/>
                <w:szCs w:val="18"/>
                <w:rtl w:val="0"/>
              </w:rPr>
              <w:t xml:space="preserve">%WW is weight: %00 = light, %01 = normal, %10 = bold, and %11 = heavy.</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pageBreakBefore w:val="0"/>
              <w:widowControl w:val="0"/>
              <w:spacing w:line="240" w:lineRule="auto"/>
              <w:rPr>
                <w:sz w:val="18"/>
                <w:szCs w:val="18"/>
              </w:rPr>
            </w:pPr>
            <w:r w:rsidDel="00000000" w:rsidR="00000000" w:rsidRPr="00000000">
              <w:rPr>
                <w:sz w:val="18"/>
                <w:szCs w:val="18"/>
                <w:rtl w:val="0"/>
              </w:rPr>
              <w:t xml:space="preserve">%00000001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TEXTANGLE</w:t>
            </w:r>
            <w:r w:rsidDel="00000000" w:rsidR="00000000" w:rsidRPr="00000000">
              <w:rPr>
                <w:rFonts w:ascii="Consolas" w:cs="Consolas" w:eastAsia="Consolas" w:hAnsi="Consolas"/>
                <w:b w:val="1"/>
                <w:sz w:val="18"/>
                <w:szCs w:val="18"/>
                <w:rtl w:val="0"/>
              </w:rPr>
              <w:t xml:space="preserve">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pageBreakBefore w:val="0"/>
              <w:widowControl w:val="0"/>
              <w:spacing w:line="240" w:lineRule="auto"/>
              <w:rPr>
                <w:sz w:val="18"/>
                <w:szCs w:val="18"/>
              </w:rPr>
            </w:pPr>
            <w:r w:rsidDel="00000000" w:rsidR="00000000" w:rsidRPr="00000000">
              <w:rPr>
                <w:sz w:val="18"/>
                <w:szCs w:val="18"/>
                <w:rtl w:val="0"/>
              </w:rPr>
              <w:t xml:space="preserve">Set the text angle. In cartesian mode, the angle is in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 {size {style {angle}}}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pageBreakBefore w:val="0"/>
              <w:widowControl w:val="0"/>
              <w:spacing w:line="240" w:lineRule="auto"/>
              <w:rPr>
                <w:sz w:val="18"/>
                <w:szCs w:val="18"/>
              </w:rPr>
            </w:pPr>
            <w:r w:rsidDel="00000000" w:rsidR="00000000" w:rsidRPr="00000000">
              <w:rPr>
                <w:sz w:val="18"/>
                <w:szCs w:val="18"/>
                <w:rtl w:val="0"/>
              </w:rPr>
              <w:t xml:space="preserve">Draw text with overrides for size, style, and angle. To change text color, declare a color just before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LAYER layer 'filename.bmp'</w:t>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pageBreakBefore w:val="0"/>
              <w:widowControl w:val="0"/>
              <w:spacing w:line="240" w:lineRule="auto"/>
              <w:rPr>
                <w:sz w:val="18"/>
                <w:szCs w:val="18"/>
              </w:rPr>
            </w:pPr>
            <w:r w:rsidDel="00000000" w:rsidR="00000000" w:rsidRPr="00000000">
              <w:rPr>
                <w:sz w:val="18"/>
                <w:szCs w:val="18"/>
                <w:rtl w:val="0"/>
              </w:rPr>
              <w:t xml:space="preserve">Load a bitmap image file into layer (1..8) for later copying into the plot via CROP.</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4">
            <w:pPr>
              <w:pageBreakBefore w:val="0"/>
              <w:widowControl w:val="0"/>
              <w:spacing w:line="240" w:lineRule="auto"/>
              <w:rPr>
                <w:rFonts w:ascii="Consolas" w:cs="Consolas" w:eastAsia="Consolas" w:hAnsi="Consolas"/>
                <w:b w:val="1"/>
                <w:color w:val="ff0000"/>
                <w:sz w:val="18"/>
                <w:szCs w:val="18"/>
              </w:rPr>
            </w:pPr>
            <w:r w:rsidDel="00000000" w:rsidR="00000000" w:rsidRPr="00000000">
              <w:rPr>
                <w:rFonts w:ascii="Consolas" w:cs="Consolas" w:eastAsia="Consolas" w:hAnsi="Consolas"/>
                <w:b w:val="1"/>
                <w:sz w:val="18"/>
                <w:szCs w:val="18"/>
                <w:rtl w:val="0"/>
              </w:rPr>
              <w:t xml:space="preserve">CROP layer {left_layer top_layer width height {left_plot top_plot}}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pageBreakBefore w:val="0"/>
              <w:widowControl w:val="0"/>
              <w:spacing w:line="240" w:lineRule="auto"/>
              <w:rPr>
                <w:sz w:val="18"/>
                <w:szCs w:val="18"/>
              </w:rPr>
            </w:pPr>
            <w:r w:rsidDel="00000000" w:rsidR="00000000" w:rsidRPr="00000000">
              <w:rPr>
                <w:sz w:val="18"/>
                <w:szCs w:val="18"/>
                <w:rtl w:val="0"/>
              </w:rPr>
              <w:t xml:space="preserve">Copy a layer image into the plot. If no coordinates are given, the whole layer image will be copied to the upper left corner of the plot (useful for backgrounds). If the first four coordinates are specified, that area of the layer image will be copied to the same area of the plot (useful for static overlays). If the last two coordinates are also specified, they will alter where in the plot the layer image area gets copied to (useful for dynamic overlays). The coordinates for this command are always (left-to-right, top-to-bottom).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rFonts w:ascii="Consolas" w:cs="Consolas" w:eastAsia="Consolas" w:hAnsi="Consolas"/>
                <w:b w:val="1"/>
                <w:color w:val="ff0000"/>
                <w:sz w:val="18"/>
                <w:szCs w:val="18"/>
              </w:rPr>
            </w:pPr>
            <w:r w:rsidDel="00000000" w:rsidR="00000000" w:rsidRPr="00000000">
              <w:rPr>
                <w:rFonts w:ascii="Consolas" w:cs="Consolas" w:eastAsia="Consolas" w:hAnsi="Consolas"/>
                <w:b w:val="1"/>
                <w:sz w:val="18"/>
                <w:szCs w:val="18"/>
                <w:rtl w:val="0"/>
              </w:rPr>
              <w:t xml:space="preserve">CROP layer AUTO left_plot top_plot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sz w:val="18"/>
                <w:szCs w:val="18"/>
              </w:rPr>
            </w:pPr>
            <w:r w:rsidDel="00000000" w:rsidR="00000000" w:rsidRPr="00000000">
              <w:rPr>
                <w:sz w:val="18"/>
                <w:szCs w:val="18"/>
                <w:rtl w:val="0"/>
              </w:rPr>
              <w:t xml:space="preserve">Copy a whole layer image into the plot at specified coordinates (left-to-right, top-to-bottom).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SPRITEDEF</w:t>
            </w:r>
            <w:r w:rsidDel="00000000" w:rsidR="00000000" w:rsidRPr="00000000">
              <w:rPr>
                <w:rFonts w:ascii="Consolas" w:cs="Consolas" w:eastAsia="Consolas" w:hAnsi="Consolas"/>
                <w:b w:val="1"/>
                <w:sz w:val="18"/>
                <w:szCs w:val="18"/>
                <w:rtl w:val="0"/>
              </w:rPr>
              <w:t xml:space="preserve"> id x_dim y_dim pixels… 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pageBreakBefore w:val="0"/>
              <w:widowControl w:val="0"/>
              <w:spacing w:line="240" w:lineRule="auto"/>
              <w:rPr>
                <w:sz w:val="18"/>
                <w:szCs w:val="18"/>
              </w:rPr>
            </w:pPr>
            <w:r w:rsidDel="00000000" w:rsidR="00000000" w:rsidRPr="00000000">
              <w:rPr>
                <w:sz w:val="18"/>
                <w:szCs w:val="18"/>
                <w:rtl w:val="0"/>
              </w:rPr>
              <w:t xml:space="preserve">Define a sprite. Unique ID must be 0..255. Dimensions must each be 1..32. Pixels are bytes which select palette colors, ordered left-to-right, then top-to-bottom. Colors are longs which define the palette referenced by the pixel bytes; $AARRGGBB values specify alpha-blend, red, green, and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SPRITE id {orient {scale {opacity}}}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pageBreakBefore w:val="0"/>
              <w:widowControl w:val="0"/>
              <w:spacing w:line="240" w:lineRule="auto"/>
              <w:rPr>
                <w:sz w:val="18"/>
                <w:szCs w:val="18"/>
              </w:rPr>
            </w:pPr>
            <w:r w:rsidDel="00000000" w:rsidR="00000000" w:rsidRPr="00000000">
              <w:rPr>
                <w:sz w:val="18"/>
                <w:szCs w:val="18"/>
                <w:rtl w:val="0"/>
              </w:rPr>
              <w:t xml:space="preserve">Render a sprite at the current position with orientation, scale, and OPACITY override. Orientation is 0..7, per the first eight TRACE modes. Scale is 1..64. See the DEBUG_PLOT_Sprites.spin2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F">
            <w:pPr>
              <w:pageBreakBefore w:val="0"/>
              <w:widowControl w:val="0"/>
              <w:spacing w:line="240" w:lineRule="auto"/>
              <w:rPr>
                <w:sz w:val="18"/>
                <w:szCs w:val="18"/>
              </w:rPr>
            </w:pPr>
            <w:r w:rsidDel="00000000" w:rsidR="00000000" w:rsidRPr="00000000">
              <w:rPr>
                <w:sz w:val="18"/>
                <w:szCs w:val="18"/>
                <w:rtl w:val="0"/>
              </w:rPr>
              <w:t xml:space="preserve">&lt;id&gt;, 0, 1, 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POLAR {</w:t>
            </w:r>
            <w:r w:rsidDel="00000000" w:rsidR="00000000" w:rsidRPr="00000000">
              <w:rPr>
                <w:rFonts w:ascii="Consolas" w:cs="Consolas" w:eastAsia="Consolas" w:hAnsi="Consolas"/>
                <w:b w:val="1"/>
                <w:sz w:val="18"/>
                <w:szCs w:val="18"/>
                <w:rtl w:val="0"/>
              </w:rPr>
              <w:t xml:space="preserve">twopi</w:t>
            </w:r>
            <w:r w:rsidDel="00000000" w:rsidR="00000000" w:rsidRPr="00000000">
              <w:rPr>
                <w:rFonts w:ascii="Consolas" w:cs="Consolas" w:eastAsia="Consolas" w:hAnsi="Consolas"/>
                <w:b w:val="1"/>
                <w:sz w:val="18"/>
                <w:szCs w:val="18"/>
                <w:rtl w:val="0"/>
              </w:rPr>
              <w:t xml:space="preserv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1">
            <w:pPr>
              <w:pageBreakBefore w:val="0"/>
              <w:widowControl w:val="0"/>
              <w:spacing w:line="240" w:lineRule="auto"/>
              <w:rPr>
                <w:sz w:val="18"/>
                <w:szCs w:val="18"/>
              </w:rPr>
            </w:pPr>
            <w:r w:rsidDel="00000000" w:rsidR="00000000" w:rsidRPr="00000000">
              <w:rPr>
                <w:sz w:val="18"/>
                <w:szCs w:val="18"/>
                <w:rtl w:val="0"/>
              </w:rPr>
              <w:t xml:space="preserve">Set polar mode, </w:t>
            </w:r>
            <w:r w:rsidDel="00000000" w:rsidR="00000000" w:rsidRPr="00000000">
              <w:rPr>
                <w:sz w:val="18"/>
                <w:szCs w:val="18"/>
                <w:rtl w:val="0"/>
              </w:rPr>
              <w:t xml:space="preserve">twopi</w:t>
            </w:r>
            <w:r w:rsidDel="00000000" w:rsidR="00000000" w:rsidRPr="00000000">
              <w:rPr>
                <w:sz w:val="18"/>
                <w:szCs w:val="18"/>
                <w:rtl w:val="0"/>
              </w:rPr>
              <w:t xml:space="preserve"> value, and offset. For example, POLAR -12 -3 would be like a clock face.</w:t>
            </w:r>
          </w:p>
          <w:p w:rsidR="00000000" w:rsidDel="00000000" w:rsidP="00000000" w:rsidRDefault="00000000" w:rsidRPr="00000000" w14:paraId="00001132">
            <w:pPr>
              <w:pageBreakBefore w:val="0"/>
              <w:widowControl w:val="0"/>
              <w:spacing w:line="240" w:lineRule="auto"/>
              <w:rPr>
                <w:sz w:val="18"/>
                <w:szCs w:val="18"/>
              </w:rPr>
            </w:pPr>
            <w:r w:rsidDel="00000000" w:rsidR="00000000" w:rsidRPr="00000000">
              <w:rPr>
                <w:sz w:val="18"/>
                <w:szCs w:val="18"/>
                <w:rtl w:val="0"/>
              </w:rPr>
              <w:t xml:space="preserve">For a </w:t>
            </w:r>
            <w:r w:rsidDel="00000000" w:rsidR="00000000" w:rsidRPr="00000000">
              <w:rPr>
                <w:sz w:val="18"/>
                <w:szCs w:val="18"/>
                <w:rtl w:val="0"/>
              </w:rPr>
              <w:t xml:space="preserve">twopi</w:t>
            </w:r>
            <w:r w:rsidDel="00000000" w:rsidR="00000000" w:rsidRPr="00000000">
              <w:rPr>
                <w:sz w:val="18"/>
                <w:szCs w:val="18"/>
                <w:rtl w:val="0"/>
              </w:rPr>
              <w:t xml:space="preserve"> value of $100000000 or -$100000000, use 0 or -1.</w:t>
            </w:r>
          </w:p>
          <w:p w:rsidR="00000000" w:rsidDel="00000000" w:rsidP="00000000" w:rsidRDefault="00000000" w:rsidRPr="00000000" w14:paraId="00001133">
            <w:pPr>
              <w:pageBreakBefore w:val="0"/>
              <w:widowControl w:val="0"/>
              <w:spacing w:line="240" w:lineRule="auto"/>
              <w:rPr>
                <w:sz w:val="18"/>
                <w:szCs w:val="18"/>
              </w:rPr>
            </w:pPr>
            <w:r w:rsidDel="00000000" w:rsidR="00000000" w:rsidRPr="00000000">
              <w:rPr>
                <w:sz w:val="18"/>
                <w:szCs w:val="18"/>
                <w:rtl w:val="0"/>
              </w:rPr>
              <w:t xml:space="preserve">In polar mode, (x, y) coordinates are interpreted as (length,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pageBreakBefore w:val="0"/>
              <w:widowControl w:val="0"/>
              <w:spacing w:line="240" w:lineRule="auto"/>
              <w:rPr>
                <w:sz w:val="18"/>
                <w:szCs w:val="18"/>
              </w:rPr>
            </w:pPr>
            <w:r w:rsidDel="00000000" w:rsidR="00000000" w:rsidRPr="00000000">
              <w:rPr>
                <w:sz w:val="18"/>
                <w:szCs w:val="18"/>
                <w:rtl w:val="0"/>
              </w:rPr>
              <w:t xml:space="preserve">$100000000,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CARTESIAN {ydir {xdir}}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pageBreakBefore w:val="0"/>
              <w:widowControl w:val="0"/>
              <w:spacing w:line="240" w:lineRule="auto"/>
              <w:rPr>
                <w:sz w:val="18"/>
                <w:szCs w:val="18"/>
              </w:rPr>
            </w:pPr>
            <w:r w:rsidDel="00000000" w:rsidR="00000000" w:rsidRPr="00000000">
              <w:rPr>
                <w:sz w:val="18"/>
                <w:szCs w:val="18"/>
                <w:rtl w:val="0"/>
              </w:rPr>
              <w:t xml:space="preserve">Set cartesian mode and optionally set Y and X axis polarity. Cartesian mode is the default.</w:t>
            </w:r>
          </w:p>
          <w:p w:rsidR="00000000" w:rsidDel="00000000" w:rsidP="00000000" w:rsidRDefault="00000000" w:rsidRPr="00000000" w14:paraId="00001137">
            <w:pPr>
              <w:pageBreakBefore w:val="0"/>
              <w:widowControl w:val="0"/>
              <w:spacing w:line="240" w:lineRule="auto"/>
              <w:rPr>
                <w:sz w:val="18"/>
                <w:szCs w:val="18"/>
              </w:rPr>
            </w:pPr>
            <w:r w:rsidDel="00000000" w:rsidR="00000000" w:rsidRPr="00000000">
              <w:rPr>
                <w:sz w:val="18"/>
                <w:szCs w:val="18"/>
                <w:rtl w:val="0"/>
              </w:rPr>
              <w:t xml:space="preserve">If ydir is 0, the Y axis points up. If ydir is non-0, the Y axis points down.</w:t>
            </w:r>
          </w:p>
          <w:p w:rsidR="00000000" w:rsidDel="00000000" w:rsidP="00000000" w:rsidRDefault="00000000" w:rsidRPr="00000000" w14:paraId="00001138">
            <w:pPr>
              <w:pageBreakBefore w:val="0"/>
              <w:widowControl w:val="0"/>
              <w:spacing w:line="240" w:lineRule="auto"/>
              <w:rPr>
                <w:sz w:val="18"/>
                <w:szCs w:val="18"/>
              </w:rPr>
            </w:pPr>
            <w:r w:rsidDel="00000000" w:rsidR="00000000" w:rsidRPr="00000000">
              <w:rPr>
                <w:sz w:val="18"/>
                <w:szCs w:val="18"/>
                <w:rtl w:val="0"/>
              </w:rPr>
              <w:t xml:space="preserve">If xdir is 0, the X axis points right. If xdir is non-0, the X axis points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pageBreakBefore w:val="0"/>
              <w:widowControl w:val="0"/>
              <w:spacing w:line="240" w:lineRule="auto"/>
              <w:rPr>
                <w:sz w:val="18"/>
                <w:szCs w:val="18"/>
              </w:rPr>
            </w:pPr>
            <w:r w:rsidDel="00000000" w:rsidR="00000000" w:rsidRPr="00000000">
              <w:rPr>
                <w:sz w:val="18"/>
                <w:szCs w:val="18"/>
                <w:rtl w:val="0"/>
              </w:rPr>
              <w:t xml:space="preserve">Clear the plot to the background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E">
            <w:pPr>
              <w:pageBreakBefore w:val="0"/>
              <w:widowControl w:val="0"/>
              <w:spacing w:line="240" w:lineRule="auto"/>
              <w:rPr>
                <w:sz w:val="18"/>
                <w:szCs w:val="18"/>
              </w:rPr>
            </w:pPr>
            <w:r w:rsidDel="00000000" w:rsidR="00000000" w:rsidRPr="00000000">
              <w:rPr>
                <w:sz w:val="18"/>
                <w:szCs w:val="18"/>
                <w:rtl w:val="0"/>
              </w:rPr>
              <w:t xml:space="preserve">Update the window with the current plot. Used in UPDATE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146">
      <w:pPr>
        <w:pageBreakBefore w:val="0"/>
        <w:widowControl w:val="0"/>
        <w:spacing w:line="360" w:lineRule="auto"/>
        <w:jc w:val="both"/>
        <w:rPr>
          <w:sz w:val="18"/>
          <w:szCs w:val="18"/>
        </w:rPr>
      </w:pPr>
      <w:r w:rsidDel="00000000" w:rsidR="00000000" w:rsidRPr="00000000">
        <w:rPr>
          <w:sz w:val="18"/>
          <w:szCs w:val="18"/>
          <w:rtl w:val="0"/>
        </w:rPr>
        <w:t xml:space="preserve">* Color is a modal value, else BLACK / WHITE or ORANGE / BLUE / GREEN / CYAN / RED / MAGENTA / YELLOW / GRAY followed by an optional 0..15 for brightness (default is 8).</w:t>
      </w:r>
    </w:p>
    <w:p w:rsidR="00000000" w:rsidDel="00000000" w:rsidP="00000000" w:rsidRDefault="00000000" w:rsidRPr="00000000" w14:paraId="00001147">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148">
      <w:pPr>
        <w:pStyle w:val="Heading2"/>
        <w:pageBreakBefore w:val="0"/>
        <w:widowControl w:val="0"/>
        <w:spacing w:line="360" w:lineRule="auto"/>
        <w:jc w:val="both"/>
        <w:rPr/>
      </w:pPr>
      <w:bookmarkStart w:colFirst="0" w:colLast="0" w:name="_9xzt9oe7u3q5" w:id="88"/>
      <w:bookmarkEnd w:id="88"/>
      <w:r w:rsidDel="00000000" w:rsidR="00000000" w:rsidRPr="00000000">
        <w:rPr>
          <w:rtl w:val="0"/>
        </w:rPr>
      </w:r>
    </w:p>
    <w:p w:rsidR="00000000" w:rsidDel="00000000" w:rsidP="00000000" w:rsidRDefault="00000000" w:rsidRPr="00000000" w14:paraId="00001149">
      <w:pPr>
        <w:pStyle w:val="Heading2"/>
        <w:pageBreakBefore w:val="0"/>
        <w:widowControl w:val="0"/>
        <w:spacing w:line="360" w:lineRule="auto"/>
        <w:jc w:val="both"/>
        <w:rPr/>
      </w:pPr>
      <w:bookmarkStart w:colFirst="0" w:colLast="0" w:name="_bddb8ud9wgcm" w:id="89"/>
      <w:bookmarkEnd w:id="89"/>
      <w:r w:rsidDel="00000000" w:rsidR="00000000" w:rsidRPr="00000000">
        <w:rPr>
          <w:rtl w:val="0"/>
        </w:rPr>
        <w:t xml:space="preserve">TERM Display</w:t>
        <w:tab/>
        <w:tab/>
      </w:r>
      <w:r w:rsidDel="00000000" w:rsidR="00000000" w:rsidRPr="00000000">
        <w:rPr>
          <w:rFonts w:ascii="Arial" w:cs="Arial" w:eastAsia="Arial" w:hAnsi="Arial"/>
          <w:b w:val="0"/>
          <w:rtl w:val="0"/>
        </w:rPr>
        <w:t xml:space="preserve">Terminal for displaying text</w:t>
      </w:r>
      <w:r w:rsidDel="00000000" w:rsidR="00000000" w:rsidRPr="00000000">
        <w:rPr>
          <w:rtl w:val="0"/>
        </w:rPr>
      </w:r>
    </w:p>
    <w:tbl>
      <w:tblPr>
        <w:tblStyle w:val="Table84"/>
        <w:tblW w:w="14460.0" w:type="dxa"/>
        <w:jc w:val="left"/>
        <w:tblInd w:w="15.0" w:type="dxa"/>
        <w:tblLayout w:type="fixed"/>
        <w:tblLook w:val="0600"/>
      </w:tblPr>
      <w:tblGrid>
        <w:gridCol w:w="6285"/>
        <w:gridCol w:w="8175"/>
        <w:tblGridChange w:id="0">
          <w:tblGrid>
            <w:gridCol w:w="6285"/>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A">
            <w:pPr>
              <w:pageBreakBefore w:val="0"/>
              <w:widowControl w:val="0"/>
              <w:spacing w:line="240" w:lineRule="auto"/>
              <w:rPr>
                <w:sz w:val="18"/>
                <w:szCs w:val="18"/>
              </w:rPr>
            </w:pPr>
            <w:r w:rsidDel="00000000" w:rsidR="00000000" w:rsidRPr="00000000">
              <w:rPr>
                <w:rtl w:val="0"/>
              </w:rPr>
            </w:r>
          </w:p>
          <w:tbl>
            <w:tblPr>
              <w:tblStyle w:val="Table85"/>
              <w:tblW w:w="5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tblGridChange w:id="0">
                <w:tblGrid>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114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4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114E">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4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debug(`TERM MyTerm SIZE 9 1 TEXTSIZE 40)</w:t>
                  </w:r>
                </w:p>
                <w:p w:rsidR="00000000" w:rsidDel="00000000" w:rsidP="00000000" w:rsidRDefault="00000000" w:rsidRPr="00000000" w14:paraId="0000115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15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50 to 60</w:t>
                  </w:r>
                </w:p>
                <w:p w:rsidR="00000000" w:rsidDel="00000000" w:rsidP="00000000" w:rsidRDefault="00000000" w:rsidRPr="00000000" w14:paraId="0000115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debug(`MyTerm 1 'Temp = `(i)')</w:t>
                  </w:r>
                </w:p>
                <w:p w:rsidR="00000000" w:rsidDel="00000000" w:rsidP="00000000" w:rsidRDefault="00000000" w:rsidRPr="00000000" w14:paraId="0000115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waitms(500)</w:t>
                  </w:r>
                </w:p>
              </w:tc>
            </w:tr>
          </w:tbl>
          <w:p w:rsidR="00000000" w:rsidDel="00000000" w:rsidP="00000000" w:rsidRDefault="00000000" w:rsidRPr="00000000" w14:paraId="00001154">
            <w:pPr>
              <w:pageBreakBefore w:val="0"/>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pageBreakBefore w:val="0"/>
              <w:widowControl w:val="0"/>
              <w:spacing w:before="200" w:line="240" w:lineRule="auto"/>
              <w:rPr>
                <w:sz w:val="18"/>
                <w:szCs w:val="18"/>
              </w:rPr>
            </w:pPr>
            <w:r w:rsidDel="00000000" w:rsidR="00000000" w:rsidRPr="00000000">
              <w:rPr>
                <w:sz w:val="18"/>
                <w:szCs w:val="18"/>
              </w:rPr>
              <w:drawing>
                <wp:inline distB="114300" distT="114300" distL="114300" distR="114300">
                  <wp:extent cx="2828925" cy="1152525"/>
                  <wp:effectExtent b="0" l="0" r="0" t="0"/>
                  <wp:docPr id="2" name="image1.gif"/>
                  <a:graphic>
                    <a:graphicData uri="http://schemas.openxmlformats.org/drawingml/2006/picture">
                      <pic:pic>
                        <pic:nvPicPr>
                          <pic:cNvPr id="0" name="image1.gif"/>
                          <pic:cNvPicPr preferRelativeResize="0"/>
                        </pic:nvPicPr>
                        <pic:blipFill>
                          <a:blip r:embed="rId27"/>
                          <a:srcRect b="0" l="0" r="0" t="0"/>
                          <a:stretch>
                            <a:fillRect/>
                          </a:stretch>
                        </pic:blipFill>
                        <pic:spPr>
                          <a:xfrm>
                            <a:off x="0" y="0"/>
                            <a:ext cx="2828925" cy="1152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56">
      <w:pPr>
        <w:pageBreakBefore w:val="0"/>
        <w:widowControl w:val="0"/>
        <w:spacing w:line="360" w:lineRule="auto"/>
        <w:jc w:val="both"/>
        <w:rPr>
          <w:sz w:val="18"/>
          <w:szCs w:val="18"/>
        </w:rPr>
      </w:pPr>
      <w:r w:rsidDel="00000000" w:rsidR="00000000" w:rsidRPr="00000000">
        <w:rPr>
          <w:rtl w:val="0"/>
        </w:rPr>
      </w:r>
    </w:p>
    <w:tbl>
      <w:tblPr>
        <w:tblStyle w:val="Table86"/>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8610"/>
        <w:gridCol w:w="1725"/>
        <w:gridCol w:w="0"/>
        <w:tblGridChange w:id="0">
          <w:tblGrid>
            <w:gridCol w:w="4140"/>
            <w:gridCol w:w="8610"/>
            <w:gridCol w:w="1725"/>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57">
            <w:pPr>
              <w:pageBreakBefore w:val="0"/>
              <w:widowControl w:val="0"/>
              <w:spacing w:line="240" w:lineRule="auto"/>
              <w:jc w:val="center"/>
              <w:rPr>
                <w:b w:val="1"/>
                <w:sz w:val="18"/>
                <w:szCs w:val="18"/>
              </w:rPr>
            </w:pPr>
            <w:r w:rsidDel="00000000" w:rsidR="00000000" w:rsidRPr="00000000">
              <w:rPr>
                <w:b w:val="1"/>
                <w:sz w:val="18"/>
                <w:szCs w:val="18"/>
                <w:rtl w:val="0"/>
              </w:rPr>
              <w:t xml:space="preserve">TERM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58">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59">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A">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columns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pageBreakBefore w:val="0"/>
              <w:widowControl w:val="0"/>
              <w:spacing w:line="240" w:lineRule="auto"/>
              <w:rPr>
                <w:sz w:val="18"/>
                <w:szCs w:val="18"/>
              </w:rPr>
            </w:pPr>
            <w:r w:rsidDel="00000000" w:rsidR="00000000" w:rsidRPr="00000000">
              <w:rPr>
                <w:sz w:val="18"/>
                <w:szCs w:val="18"/>
                <w:rtl w:val="0"/>
              </w:rPr>
              <w:t xml:space="preserve">Set the number of terminal columns (1..256) and terminal rows (1..256).</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pageBreakBefore w:val="0"/>
              <w:widowControl w:val="0"/>
              <w:spacing w:line="240" w:lineRule="auto"/>
              <w:rPr>
                <w:sz w:val="18"/>
                <w:szCs w:val="18"/>
              </w:rPr>
            </w:pPr>
            <w:r w:rsidDel="00000000" w:rsidR="00000000" w:rsidRPr="00000000">
              <w:rPr>
                <w:sz w:val="18"/>
                <w:szCs w:val="18"/>
                <w:rtl w:val="0"/>
              </w:rPr>
              <w:t xml:space="preserve">40, 20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TEXTSIZE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pageBreakBefore w:val="0"/>
              <w:widowControl w:val="0"/>
              <w:spacing w:line="240" w:lineRule="auto"/>
              <w:rPr>
                <w:sz w:val="18"/>
                <w:szCs w:val="18"/>
              </w:rPr>
            </w:pPr>
            <w:r w:rsidDel="00000000" w:rsidR="00000000" w:rsidRPr="00000000">
              <w:rPr>
                <w:sz w:val="18"/>
                <w:szCs w:val="18"/>
                <w:rtl w:val="0"/>
              </w:rPr>
              <w:t xml:space="preserve">Set the terminal text size (6..200).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pageBreakBefore w:val="0"/>
              <w:widowControl w:val="0"/>
              <w:spacing w:line="240" w:lineRule="auto"/>
              <w:rPr>
                <w:sz w:val="18"/>
                <w:szCs w:val="18"/>
              </w:rPr>
            </w:pPr>
            <w:r w:rsidDel="00000000" w:rsidR="00000000" w:rsidRPr="00000000">
              <w:rPr>
                <w:sz w:val="18"/>
                <w:szCs w:val="18"/>
                <w:rtl w:val="0"/>
              </w:rPr>
              <w:t xml:space="preserve">editor text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text_color back_color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pageBreakBefore w:val="0"/>
              <w:widowControl w:val="0"/>
              <w:spacing w:line="240" w:lineRule="auto"/>
              <w:rPr>
                <w:sz w:val="18"/>
                <w:szCs w:val="18"/>
              </w:rPr>
            </w:pPr>
            <w:r w:rsidDel="00000000" w:rsidR="00000000" w:rsidRPr="00000000">
              <w:rPr>
                <w:sz w:val="18"/>
                <w:szCs w:val="18"/>
                <w:rtl w:val="0"/>
              </w:rPr>
              <w:t xml:space="preserve">Set text-color and background-color combos #0..#3. *</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pageBreakBefore w:val="0"/>
              <w:widowControl w:val="0"/>
              <w:spacing w:line="240" w:lineRule="auto"/>
              <w:rPr>
                <w:sz w:val="18"/>
                <w:szCs w:val="18"/>
              </w:rPr>
            </w:pPr>
            <w:r w:rsidDel="00000000" w:rsidR="00000000" w:rsidRPr="00000000">
              <w:rPr>
                <w:sz w:val="18"/>
                <w:szCs w:val="18"/>
                <w:rtl w:val="0"/>
              </w:rPr>
              <w:t xml:space="preserve">default colors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BACKCOLOR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pageBreakBefore w:val="0"/>
              <w:widowControl w:val="0"/>
              <w:spacing w:line="240" w:lineRule="auto"/>
              <w:rPr>
                <w:sz w:val="18"/>
                <w:szCs w:val="18"/>
              </w:rPr>
            </w:pPr>
            <w:r w:rsidDel="00000000" w:rsidR="00000000" w:rsidRPr="00000000">
              <w:rPr>
                <w:sz w:val="18"/>
                <w:szCs w:val="18"/>
                <w:rtl w:val="0"/>
              </w:rPr>
              <w:t xml:space="preserve">Set the display background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pageBreakBefore w:val="0"/>
              <w:widowControl w:val="0"/>
              <w:spacing w:line="240" w:lineRule="auto"/>
              <w:rPr>
                <w:sz w:val="18"/>
                <w:szCs w:val="18"/>
              </w:rPr>
            </w:pPr>
            <w:r w:rsidDel="00000000" w:rsidR="00000000" w:rsidRPr="00000000">
              <w:rPr>
                <w:sz w:val="18"/>
                <w:szCs w:val="18"/>
                <w:rtl w:val="0"/>
              </w:rPr>
              <w:t xml:space="preserve">BLACK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pageBreakBefore w:val="0"/>
              <w:widowControl w:val="0"/>
              <w:spacing w:line="240" w:lineRule="auto"/>
              <w:rPr>
                <w:sz w:val="18"/>
                <w:szCs w:val="18"/>
              </w:rPr>
            </w:pPr>
            <w:r w:rsidDel="00000000" w:rsidR="00000000" w:rsidRPr="00000000">
              <w:rPr>
                <w:sz w:val="18"/>
                <w:szCs w:val="18"/>
                <w:rtl w:val="0"/>
              </w:rPr>
              <w:t xml:space="preserve">Set UPDATE mode. The display will only be updated when fed an 'UPDATE'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pageBreakBefore w:val="0"/>
              <w:widowControl w:val="0"/>
              <w:spacing w:line="240" w:lineRule="auto"/>
              <w:rPr>
                <w:sz w:val="18"/>
                <w:szCs w:val="18"/>
              </w:rPr>
            </w:pPr>
            <w:r w:rsidDel="00000000" w:rsidR="00000000" w:rsidRPr="00000000">
              <w:rPr>
                <w:sz w:val="18"/>
                <w:szCs w:val="18"/>
                <w:rtl w:val="0"/>
              </w:rPr>
              <w:t xml:space="preserve">automatic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72">
            <w:pPr>
              <w:pageBreakBefore w:val="0"/>
              <w:widowControl w:val="0"/>
              <w:spacing w:line="240" w:lineRule="auto"/>
              <w:jc w:val="center"/>
              <w:rPr>
                <w:b w:val="1"/>
                <w:sz w:val="18"/>
                <w:szCs w:val="18"/>
              </w:rPr>
            </w:pPr>
            <w:r w:rsidDel="00000000" w:rsidR="00000000" w:rsidRPr="00000000">
              <w:rPr>
                <w:b w:val="1"/>
                <w:sz w:val="18"/>
                <w:szCs w:val="18"/>
                <w:rtl w:val="0"/>
              </w:rPr>
              <w:t xml:space="preserve">TERM</w:t>
            </w:r>
            <w:r w:rsidDel="00000000" w:rsidR="00000000" w:rsidRPr="00000000">
              <w:rPr>
                <w:b w:val="1"/>
                <w:sz w:val="18"/>
                <w:szCs w:val="18"/>
                <w:rtl w:val="0"/>
              </w:rPr>
              <w:t xml:space="preserve">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73">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74">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pageBreakBefore w:val="0"/>
              <w:widowControl w:val="0"/>
              <w:spacing w:line="240" w:lineRule="auto"/>
              <w:rPr>
                <w:sz w:val="18"/>
                <w:szCs w:val="18"/>
              </w:rPr>
            </w:pPr>
            <w:r w:rsidDel="00000000" w:rsidR="00000000" w:rsidRPr="00000000">
              <w:rPr>
                <w:sz w:val="18"/>
                <w:szCs w:val="18"/>
                <w:rtl w:val="0"/>
              </w:rPr>
              <w:t xml:space="preserve">0 = Clear terminal display and home cursor.</w:t>
            </w:r>
          </w:p>
          <w:p w:rsidR="00000000" w:rsidDel="00000000" w:rsidP="00000000" w:rsidRDefault="00000000" w:rsidRPr="00000000" w14:paraId="00001177">
            <w:pPr>
              <w:pageBreakBefore w:val="0"/>
              <w:widowControl w:val="0"/>
              <w:spacing w:line="240" w:lineRule="auto"/>
              <w:rPr>
                <w:sz w:val="18"/>
                <w:szCs w:val="18"/>
              </w:rPr>
            </w:pPr>
            <w:r w:rsidDel="00000000" w:rsidR="00000000" w:rsidRPr="00000000">
              <w:rPr>
                <w:sz w:val="18"/>
                <w:szCs w:val="18"/>
                <w:rtl w:val="0"/>
              </w:rPr>
              <w:t xml:space="preserve">1 = Home cursor.</w:t>
            </w:r>
          </w:p>
          <w:p w:rsidR="00000000" w:rsidDel="00000000" w:rsidP="00000000" w:rsidRDefault="00000000" w:rsidRPr="00000000" w14:paraId="00001178">
            <w:pPr>
              <w:pageBreakBefore w:val="0"/>
              <w:widowControl w:val="0"/>
              <w:spacing w:line="240" w:lineRule="auto"/>
              <w:rPr>
                <w:sz w:val="18"/>
                <w:szCs w:val="18"/>
              </w:rPr>
            </w:pPr>
            <w:r w:rsidDel="00000000" w:rsidR="00000000" w:rsidRPr="00000000">
              <w:rPr>
                <w:sz w:val="18"/>
                <w:szCs w:val="18"/>
                <w:rtl w:val="0"/>
              </w:rPr>
              <w:t xml:space="preserve">2 = Set column to next character value.</w:t>
            </w:r>
          </w:p>
          <w:p w:rsidR="00000000" w:rsidDel="00000000" w:rsidP="00000000" w:rsidRDefault="00000000" w:rsidRPr="00000000" w14:paraId="00001179">
            <w:pPr>
              <w:pageBreakBefore w:val="0"/>
              <w:widowControl w:val="0"/>
              <w:spacing w:line="240" w:lineRule="auto"/>
              <w:rPr>
                <w:sz w:val="18"/>
                <w:szCs w:val="18"/>
              </w:rPr>
            </w:pPr>
            <w:r w:rsidDel="00000000" w:rsidR="00000000" w:rsidRPr="00000000">
              <w:rPr>
                <w:sz w:val="18"/>
                <w:szCs w:val="18"/>
                <w:rtl w:val="0"/>
              </w:rPr>
              <w:t xml:space="preserve">3 = Set row to next character value.</w:t>
            </w:r>
          </w:p>
          <w:p w:rsidR="00000000" w:rsidDel="00000000" w:rsidP="00000000" w:rsidRDefault="00000000" w:rsidRPr="00000000" w14:paraId="0000117A">
            <w:pPr>
              <w:pageBreakBefore w:val="0"/>
              <w:widowControl w:val="0"/>
              <w:spacing w:line="240" w:lineRule="auto"/>
              <w:rPr>
                <w:sz w:val="18"/>
                <w:szCs w:val="18"/>
              </w:rPr>
            </w:pPr>
            <w:r w:rsidDel="00000000" w:rsidR="00000000" w:rsidRPr="00000000">
              <w:rPr>
                <w:sz w:val="18"/>
                <w:szCs w:val="18"/>
                <w:rtl w:val="0"/>
              </w:rPr>
              <w:t xml:space="preserve">4 = Select color combo #0.</w:t>
            </w:r>
          </w:p>
          <w:p w:rsidR="00000000" w:rsidDel="00000000" w:rsidP="00000000" w:rsidRDefault="00000000" w:rsidRPr="00000000" w14:paraId="0000117B">
            <w:pPr>
              <w:pageBreakBefore w:val="0"/>
              <w:widowControl w:val="0"/>
              <w:spacing w:line="240" w:lineRule="auto"/>
              <w:rPr>
                <w:sz w:val="18"/>
                <w:szCs w:val="18"/>
              </w:rPr>
            </w:pPr>
            <w:r w:rsidDel="00000000" w:rsidR="00000000" w:rsidRPr="00000000">
              <w:rPr>
                <w:sz w:val="18"/>
                <w:szCs w:val="18"/>
                <w:rtl w:val="0"/>
              </w:rPr>
              <w:t xml:space="preserve">5 = Select color combo #1.</w:t>
            </w:r>
          </w:p>
          <w:p w:rsidR="00000000" w:rsidDel="00000000" w:rsidP="00000000" w:rsidRDefault="00000000" w:rsidRPr="00000000" w14:paraId="0000117C">
            <w:pPr>
              <w:pageBreakBefore w:val="0"/>
              <w:widowControl w:val="0"/>
              <w:spacing w:line="240" w:lineRule="auto"/>
              <w:rPr>
                <w:sz w:val="18"/>
                <w:szCs w:val="18"/>
              </w:rPr>
            </w:pPr>
            <w:r w:rsidDel="00000000" w:rsidR="00000000" w:rsidRPr="00000000">
              <w:rPr>
                <w:sz w:val="18"/>
                <w:szCs w:val="18"/>
                <w:rtl w:val="0"/>
              </w:rPr>
              <w:t xml:space="preserve">6 = Select color combo #2.</w:t>
            </w:r>
          </w:p>
          <w:p w:rsidR="00000000" w:rsidDel="00000000" w:rsidP="00000000" w:rsidRDefault="00000000" w:rsidRPr="00000000" w14:paraId="0000117D">
            <w:pPr>
              <w:pageBreakBefore w:val="0"/>
              <w:widowControl w:val="0"/>
              <w:spacing w:line="240" w:lineRule="auto"/>
              <w:rPr>
                <w:sz w:val="18"/>
                <w:szCs w:val="18"/>
              </w:rPr>
            </w:pPr>
            <w:r w:rsidDel="00000000" w:rsidR="00000000" w:rsidRPr="00000000">
              <w:rPr>
                <w:sz w:val="18"/>
                <w:szCs w:val="18"/>
                <w:rtl w:val="0"/>
              </w:rPr>
              <w:t xml:space="preserve">7 = Select color combo #3.</w:t>
            </w:r>
          </w:p>
          <w:p w:rsidR="00000000" w:rsidDel="00000000" w:rsidP="00000000" w:rsidRDefault="00000000" w:rsidRPr="00000000" w14:paraId="0000117E">
            <w:pPr>
              <w:pageBreakBefore w:val="0"/>
              <w:widowControl w:val="0"/>
              <w:spacing w:line="240" w:lineRule="auto"/>
              <w:rPr>
                <w:sz w:val="18"/>
                <w:szCs w:val="18"/>
              </w:rPr>
            </w:pPr>
            <w:r w:rsidDel="00000000" w:rsidR="00000000" w:rsidRPr="00000000">
              <w:rPr>
                <w:sz w:val="18"/>
                <w:szCs w:val="18"/>
                <w:rtl w:val="0"/>
              </w:rPr>
              <w:t xml:space="preserve">8 = Backspace.</w:t>
            </w:r>
          </w:p>
          <w:p w:rsidR="00000000" w:rsidDel="00000000" w:rsidP="00000000" w:rsidRDefault="00000000" w:rsidRPr="00000000" w14:paraId="0000117F">
            <w:pPr>
              <w:pageBreakBefore w:val="0"/>
              <w:widowControl w:val="0"/>
              <w:spacing w:line="240" w:lineRule="auto"/>
              <w:rPr>
                <w:sz w:val="18"/>
                <w:szCs w:val="18"/>
              </w:rPr>
            </w:pPr>
            <w:r w:rsidDel="00000000" w:rsidR="00000000" w:rsidRPr="00000000">
              <w:rPr>
                <w:sz w:val="18"/>
                <w:szCs w:val="18"/>
                <w:rtl w:val="0"/>
              </w:rPr>
              <w:t xml:space="preserve">9 = Tab to next 8th column.</w:t>
            </w:r>
          </w:p>
          <w:p w:rsidR="00000000" w:rsidDel="00000000" w:rsidP="00000000" w:rsidRDefault="00000000" w:rsidRPr="00000000" w14:paraId="00001180">
            <w:pPr>
              <w:pageBreakBefore w:val="0"/>
              <w:widowControl w:val="0"/>
              <w:spacing w:line="240" w:lineRule="auto"/>
              <w:rPr>
                <w:sz w:val="18"/>
                <w:szCs w:val="18"/>
              </w:rPr>
            </w:pPr>
            <w:r w:rsidDel="00000000" w:rsidR="00000000" w:rsidRPr="00000000">
              <w:rPr>
                <w:sz w:val="18"/>
                <w:szCs w:val="18"/>
                <w:rtl w:val="0"/>
              </w:rPr>
              <w:t xml:space="preserve">13+10 or 13 or 10 = New line.</w:t>
            </w:r>
          </w:p>
          <w:p w:rsidR="00000000" w:rsidDel="00000000" w:rsidP="00000000" w:rsidRDefault="00000000" w:rsidRPr="00000000" w14:paraId="00001181">
            <w:pPr>
              <w:pageBreakBefore w:val="0"/>
              <w:widowControl w:val="0"/>
              <w:spacing w:line="240" w:lineRule="auto"/>
              <w:rPr>
                <w:sz w:val="18"/>
                <w:szCs w:val="18"/>
              </w:rPr>
            </w:pPr>
            <w:r w:rsidDel="00000000" w:rsidR="00000000" w:rsidRPr="00000000">
              <w:rPr>
                <w:sz w:val="18"/>
                <w:szCs w:val="18"/>
                <w:rtl w:val="0"/>
              </w:rPr>
              <w:t xml:space="preserve">32..255 = Printable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pageBreakBefore w:val="0"/>
              <w:widowControl w:val="0"/>
              <w:spacing w:line="240" w:lineRule="auto"/>
              <w:rPr>
                <w:sz w:val="18"/>
                <w:szCs w:val="18"/>
              </w:rPr>
            </w:pPr>
            <w:r w:rsidDel="00000000" w:rsidR="00000000" w:rsidRPr="00000000">
              <w:rPr>
                <w:sz w:val="18"/>
                <w:szCs w:val="18"/>
                <w:rtl w:val="0"/>
              </w:rPr>
              <w:t xml:space="preserve">Print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pageBreakBefore w:val="0"/>
              <w:widowControl w:val="0"/>
              <w:spacing w:line="240" w:lineRule="auto"/>
              <w:rPr>
                <w:sz w:val="18"/>
                <w:szCs w:val="18"/>
              </w:rPr>
            </w:pPr>
            <w:r w:rsidDel="00000000" w:rsidR="00000000" w:rsidRPr="00000000">
              <w:rPr>
                <w:sz w:val="18"/>
                <w:szCs w:val="18"/>
                <w:rtl w:val="0"/>
              </w:rPr>
              <w:t xml:space="preserve">Clear the display to the background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pageBreakBefore w:val="0"/>
              <w:widowControl w:val="0"/>
              <w:spacing w:line="240" w:lineRule="auto"/>
              <w:rPr>
                <w:sz w:val="18"/>
                <w:szCs w:val="18"/>
              </w:rPr>
            </w:pPr>
            <w:r w:rsidDel="00000000" w:rsidR="00000000" w:rsidRPr="00000000">
              <w:rPr>
                <w:sz w:val="18"/>
                <w:szCs w:val="18"/>
                <w:rtl w:val="0"/>
              </w:rPr>
              <w:t xml:space="preserve">Update the window with the current text screen. Used in UPDATE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192">
      <w:pPr>
        <w:pageBreakBefore w:val="0"/>
        <w:widowControl w:val="0"/>
        <w:spacing w:line="360" w:lineRule="auto"/>
        <w:jc w:val="both"/>
        <w:rPr>
          <w:sz w:val="18"/>
          <w:szCs w:val="18"/>
        </w:rPr>
      </w:pPr>
      <w:r w:rsidDel="00000000" w:rsidR="00000000" w:rsidRPr="00000000">
        <w:rPr>
          <w:sz w:val="18"/>
          <w:szCs w:val="18"/>
          <w:rtl w:val="0"/>
        </w:rPr>
        <w:t xml:space="preserve">* Color is a modal value, else BLACK / WHITE or ORANGE / BLUE / GREEN / CYAN / RED / MAGENTA / YELLOW / GRAY followed by an optional 0..15 for brightness (default is 8).</w:t>
      </w:r>
    </w:p>
    <w:p w:rsidR="00000000" w:rsidDel="00000000" w:rsidP="00000000" w:rsidRDefault="00000000" w:rsidRPr="00000000" w14:paraId="00001193">
      <w:pPr>
        <w:pStyle w:val="Heading2"/>
        <w:pageBreakBefore w:val="0"/>
        <w:widowControl w:val="0"/>
        <w:spacing w:line="360" w:lineRule="auto"/>
        <w:jc w:val="both"/>
        <w:rPr/>
      </w:pPr>
      <w:bookmarkStart w:colFirst="0" w:colLast="0" w:name="_lyerjbundztb" w:id="90"/>
      <w:bookmarkEnd w:id="90"/>
      <w:r w:rsidDel="00000000" w:rsidR="00000000" w:rsidRPr="00000000">
        <w:rPr>
          <w:rtl w:val="0"/>
        </w:rPr>
      </w:r>
    </w:p>
    <w:p w:rsidR="00000000" w:rsidDel="00000000" w:rsidP="00000000" w:rsidRDefault="00000000" w:rsidRPr="00000000" w14:paraId="00001194">
      <w:pPr>
        <w:pStyle w:val="Heading2"/>
        <w:pageBreakBefore w:val="0"/>
        <w:widowControl w:val="0"/>
        <w:spacing w:line="360" w:lineRule="auto"/>
        <w:jc w:val="both"/>
        <w:rPr/>
      </w:pPr>
      <w:bookmarkStart w:colFirst="0" w:colLast="0" w:name="_sgtalbg1kbk6" w:id="91"/>
      <w:bookmarkEnd w:id="91"/>
      <w:r w:rsidDel="00000000" w:rsidR="00000000" w:rsidRPr="00000000">
        <w:rPr>
          <w:rtl w:val="0"/>
        </w:rPr>
      </w:r>
    </w:p>
    <w:p w:rsidR="00000000" w:rsidDel="00000000" w:rsidP="00000000" w:rsidRDefault="00000000" w:rsidRPr="00000000" w14:paraId="00001195">
      <w:pPr>
        <w:pStyle w:val="Heading2"/>
        <w:pageBreakBefore w:val="0"/>
        <w:widowControl w:val="0"/>
        <w:spacing w:line="360" w:lineRule="auto"/>
        <w:jc w:val="both"/>
        <w:rPr/>
      </w:pPr>
      <w:bookmarkStart w:colFirst="0" w:colLast="0" w:name="_oqrbfqo6we2u" w:id="92"/>
      <w:bookmarkEnd w:id="92"/>
      <w:r w:rsidDel="00000000" w:rsidR="00000000" w:rsidRPr="00000000">
        <w:rPr>
          <w:rtl w:val="0"/>
        </w:rPr>
        <w:t xml:space="preserve">BITMAP Display</w:t>
        <w:tab/>
        <w:tab/>
      </w:r>
      <w:r w:rsidDel="00000000" w:rsidR="00000000" w:rsidRPr="00000000">
        <w:rPr>
          <w:rFonts w:ascii="Arial" w:cs="Arial" w:eastAsia="Arial" w:hAnsi="Arial"/>
          <w:b w:val="0"/>
          <w:rtl w:val="0"/>
        </w:rPr>
        <w:t xml:space="preserve">Pixel-driven bitmap</w:t>
      </w:r>
      <w:r w:rsidDel="00000000" w:rsidR="00000000" w:rsidRPr="00000000">
        <w:rPr>
          <w:rtl w:val="0"/>
        </w:rPr>
      </w:r>
    </w:p>
    <w:tbl>
      <w:tblPr>
        <w:tblStyle w:val="Table87"/>
        <w:tblW w:w="14460.0" w:type="dxa"/>
        <w:jc w:val="left"/>
        <w:tblInd w:w="15.0" w:type="dxa"/>
        <w:tblLayout w:type="fixed"/>
        <w:tblLook w:val="0600"/>
      </w:tblPr>
      <w:tblGrid>
        <w:gridCol w:w="8190"/>
        <w:gridCol w:w="6270"/>
        <w:tblGridChange w:id="0">
          <w:tblGrid>
            <w:gridCol w:w="8190"/>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6">
            <w:pPr>
              <w:pageBreakBefore w:val="0"/>
              <w:widowControl w:val="0"/>
              <w:spacing w:line="240" w:lineRule="auto"/>
              <w:rPr>
                <w:sz w:val="18"/>
                <w:szCs w:val="18"/>
              </w:rPr>
            </w:pPr>
            <w:r w:rsidDel="00000000" w:rsidR="00000000" w:rsidRPr="00000000">
              <w:rPr>
                <w:rtl w:val="0"/>
              </w:rPr>
            </w:r>
          </w:p>
          <w:tbl>
            <w:tblPr>
              <w:tblStyle w:val="Table88"/>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tblGridChange w:id="0">
                <w:tblGrid>
                  <w:gridCol w:w="6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119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9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119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9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MyBitmap SIZE 32 16 DOTSIZE 8 LUT2 LONGS_2BIT)</w:t>
                  </w:r>
                </w:p>
                <w:p w:rsidR="00000000" w:rsidDel="00000000" w:rsidP="00000000" w:rsidRDefault="00000000" w:rsidRPr="00000000" w14:paraId="000011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debug(`MyBitmap TRACE 14 </w:t>
                  </w:r>
                  <w:r w:rsidDel="00000000" w:rsidR="00000000" w:rsidRPr="00000000">
                    <w:rPr>
                      <w:rFonts w:ascii="Consolas" w:cs="Consolas" w:eastAsia="Consolas" w:hAnsi="Consolas"/>
                      <w:sz w:val="18"/>
                      <w:szCs w:val="18"/>
                      <w:rtl w:val="0"/>
                    </w:rPr>
                    <w:t xml:space="preserve">LUTCOLORS</w:t>
                  </w:r>
                  <w:r w:rsidDel="00000000" w:rsidR="00000000" w:rsidRPr="00000000">
                    <w:rPr>
                      <w:rFonts w:ascii="Consolas" w:cs="Consolas" w:eastAsia="Consolas" w:hAnsi="Consolas"/>
                      <w:sz w:val="18"/>
                      <w:szCs w:val="18"/>
                      <w:rtl w:val="0"/>
                    </w:rPr>
                    <w:t xml:space="preserve"> WHITE RED BLUE YELLOW 6)</w:t>
                  </w:r>
                </w:p>
                <w:p w:rsidR="00000000" w:rsidDel="00000000" w:rsidP="00000000" w:rsidRDefault="00000000" w:rsidRPr="00000000" w14:paraId="0000119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1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debug(`MyBitmap `uhex_(flag[i++ &amp; $1F]) `dly(100))</w:t>
                  </w:r>
                </w:p>
                <w:p w:rsidR="00000000" w:rsidDel="00000000" w:rsidP="00000000" w:rsidRDefault="00000000" w:rsidRPr="00000000" w14:paraId="0000119F">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w:t>
                  </w:r>
                </w:p>
                <w:p w:rsidR="00000000" w:rsidDel="00000000" w:rsidP="00000000" w:rsidRDefault="00000000" w:rsidRPr="00000000" w14:paraId="000011A1">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1A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flag</w:t>
                    <w:tab/>
                    <w:t xml:space="preserve">long</w:t>
                    <w:tab/>
                    <w:t xml:space="preserve">%%3333333333333330</w:t>
                  </w:r>
                </w:p>
                <w:p w:rsidR="00000000" w:rsidDel="00000000" w:rsidP="00000000" w:rsidRDefault="00000000" w:rsidRPr="00000000" w14:paraId="000011A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%%0010101020202020</w:t>
                  </w:r>
                </w:p>
                <w:p w:rsidR="00000000" w:rsidDel="00000000" w:rsidP="00000000" w:rsidRDefault="00000000" w:rsidRPr="00000000" w14:paraId="000011A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%%0010101022020220</w:t>
                  </w:r>
                </w:p>
                <w:p w:rsidR="00000000" w:rsidDel="00000000" w:rsidP="00000000" w:rsidRDefault="00000000" w:rsidRPr="00000000" w14:paraId="000011A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%%0010101020202020</w:t>
                  </w:r>
                </w:p>
                <w:p w:rsidR="00000000" w:rsidDel="00000000" w:rsidP="00000000" w:rsidRDefault="00000000" w:rsidRPr="00000000" w14:paraId="000011A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%%0010101022020220</w:t>
                  </w:r>
                </w:p>
                <w:p w:rsidR="00000000" w:rsidDel="00000000" w:rsidP="00000000" w:rsidRDefault="00000000" w:rsidRPr="00000000" w14:paraId="000011A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%%0010101020202020</w:t>
                  </w:r>
                </w:p>
                <w:p w:rsidR="00000000" w:rsidDel="00000000" w:rsidP="00000000" w:rsidRDefault="00000000" w:rsidRPr="00000000" w14:paraId="000011A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%%0010101022222220</w:t>
                  </w:r>
                </w:p>
                <w:p w:rsidR="00000000" w:rsidDel="00000000" w:rsidP="00000000" w:rsidRDefault="00000000" w:rsidRPr="00000000" w14:paraId="000011A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A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%%0010101010101010</w:t>
                  </w:r>
                </w:p>
                <w:p w:rsidR="00000000" w:rsidDel="00000000" w:rsidP="00000000" w:rsidRDefault="00000000" w:rsidRPr="00000000" w14:paraId="000011B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%%0000000000000000</w:t>
                  </w:r>
                </w:p>
                <w:p w:rsidR="00000000" w:rsidDel="00000000" w:rsidP="00000000" w:rsidRDefault="00000000" w:rsidRPr="00000000" w14:paraId="000011B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%%0000000000000000</w:t>
                  </w:r>
                </w:p>
                <w:p w:rsidR="00000000" w:rsidDel="00000000" w:rsidP="00000000" w:rsidRDefault="00000000" w:rsidRPr="00000000" w14:paraId="000011B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%%0000000000000000</w:t>
                  </w:r>
                </w:p>
                <w:p w:rsidR="00000000" w:rsidDel="00000000" w:rsidP="00000000" w:rsidRDefault="00000000" w:rsidRPr="00000000" w14:paraId="000011C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%%0000000000000000</w:t>
                  </w:r>
                </w:p>
                <w:p w:rsidR="00000000" w:rsidDel="00000000" w:rsidP="00000000" w:rsidRDefault="00000000" w:rsidRPr="00000000" w14:paraId="000011C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long</w:t>
                    <w:tab/>
                    <w:t xml:space="preserve">%%0000000000000000</w:t>
                  </w:r>
                </w:p>
              </w:tc>
            </w:tr>
          </w:tbl>
          <w:p w:rsidR="00000000" w:rsidDel="00000000" w:rsidP="00000000" w:rsidRDefault="00000000" w:rsidRPr="00000000" w14:paraId="000011C2">
            <w:pPr>
              <w:pageBreakBefore w:val="0"/>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3">
            <w:pPr>
              <w:pageBreakBefore w:val="0"/>
              <w:widowControl w:val="0"/>
              <w:spacing w:before="200" w:line="240" w:lineRule="auto"/>
              <w:rPr>
                <w:sz w:val="18"/>
                <w:szCs w:val="18"/>
              </w:rPr>
            </w:pPr>
            <w:r w:rsidDel="00000000" w:rsidR="00000000" w:rsidRPr="00000000">
              <w:rPr>
                <w:sz w:val="18"/>
                <w:szCs w:val="18"/>
              </w:rPr>
              <w:drawing>
                <wp:inline distB="114300" distT="114300" distL="114300" distR="114300">
                  <wp:extent cx="2543175" cy="1533525"/>
                  <wp:effectExtent b="0" l="0" r="0" t="0"/>
                  <wp:docPr id="17" name="image19.gif"/>
                  <a:graphic>
                    <a:graphicData uri="http://schemas.openxmlformats.org/drawingml/2006/picture">
                      <pic:pic>
                        <pic:nvPicPr>
                          <pic:cNvPr id="0" name="image19.gif"/>
                          <pic:cNvPicPr preferRelativeResize="0"/>
                        </pic:nvPicPr>
                        <pic:blipFill>
                          <a:blip r:embed="rId28"/>
                          <a:srcRect b="0" l="0" r="0" t="0"/>
                          <a:stretch>
                            <a:fillRect/>
                          </a:stretch>
                        </pic:blipFill>
                        <pic:spPr>
                          <a:xfrm>
                            <a:off x="0" y="0"/>
                            <a:ext cx="2543175" cy="1533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C4">
      <w:pPr>
        <w:pageBreakBefore w:val="0"/>
        <w:widowControl w:val="0"/>
        <w:spacing w:line="360" w:lineRule="auto"/>
        <w:jc w:val="both"/>
        <w:rPr>
          <w:sz w:val="18"/>
          <w:szCs w:val="18"/>
        </w:rPr>
      </w:pPr>
      <w:r w:rsidDel="00000000" w:rsidR="00000000" w:rsidRPr="00000000">
        <w:rPr>
          <w:rtl w:val="0"/>
        </w:rPr>
      </w:r>
    </w:p>
    <w:tbl>
      <w:tblPr>
        <w:tblStyle w:val="Table89"/>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8610"/>
        <w:gridCol w:w="1725"/>
        <w:gridCol w:w="0"/>
        <w:tblGridChange w:id="0">
          <w:tblGrid>
            <w:gridCol w:w="4140"/>
            <w:gridCol w:w="8610"/>
            <w:gridCol w:w="1725"/>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C5">
            <w:pPr>
              <w:pageBreakBefore w:val="0"/>
              <w:widowControl w:val="0"/>
              <w:spacing w:line="240" w:lineRule="auto"/>
              <w:jc w:val="center"/>
              <w:rPr>
                <w:b w:val="1"/>
                <w:sz w:val="18"/>
                <w:szCs w:val="18"/>
              </w:rPr>
            </w:pPr>
            <w:r w:rsidDel="00000000" w:rsidR="00000000" w:rsidRPr="00000000">
              <w:rPr>
                <w:b w:val="1"/>
                <w:sz w:val="18"/>
                <w:szCs w:val="18"/>
                <w:rtl w:val="0"/>
              </w:rPr>
              <w:t xml:space="preserve">BITMAP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C6">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C7">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8">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C9">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CA">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1CC">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x_pixels y_pixels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F">
            <w:pPr>
              <w:pageBreakBefore w:val="0"/>
              <w:widowControl w:val="0"/>
              <w:spacing w:line="240" w:lineRule="auto"/>
              <w:rPr>
                <w:sz w:val="18"/>
                <w:szCs w:val="18"/>
              </w:rPr>
            </w:pPr>
            <w:r w:rsidDel="00000000" w:rsidR="00000000" w:rsidRPr="00000000">
              <w:rPr>
                <w:sz w:val="18"/>
                <w:szCs w:val="18"/>
                <w:rtl w:val="0"/>
              </w:rPr>
              <w:t xml:space="preserve">Set the number of pixels in the bitmap (1..2048 for both x and y).</w:t>
            </w:r>
          </w:p>
        </w:tc>
        <w:tc>
          <w:tcPr>
            <w:shd w:fill="auto" w:val="clear"/>
            <w:tcMar>
              <w:top w:w="100.0" w:type="dxa"/>
              <w:left w:w="100.0" w:type="dxa"/>
              <w:bottom w:w="100.0" w:type="dxa"/>
              <w:right w:w="100.0" w:type="dxa"/>
            </w:tcMar>
            <w:vAlign w:val="top"/>
          </w:tcPr>
          <w:p w:rsidR="00000000" w:rsidDel="00000000" w:rsidP="00000000" w:rsidRDefault="00000000" w:rsidRPr="00000000" w14:paraId="000011D0">
            <w:pPr>
              <w:pageBreakBefore w:val="0"/>
              <w:widowControl w:val="0"/>
              <w:spacing w:line="240" w:lineRule="auto"/>
              <w:rPr>
                <w:sz w:val="18"/>
                <w:szCs w:val="18"/>
              </w:rPr>
            </w:pPr>
            <w:r w:rsidDel="00000000" w:rsidR="00000000" w:rsidRPr="00000000">
              <w:rPr>
                <w:sz w:val="18"/>
                <w:szCs w:val="18"/>
                <w:rtl w:val="0"/>
              </w:rPr>
              <w:t xml:space="preserve">256, 256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DOTSIZE width_and_height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line="240" w:lineRule="auto"/>
              <w:rPr>
                <w:sz w:val="18"/>
                <w:szCs w:val="18"/>
              </w:rPr>
            </w:pPr>
            <w:r w:rsidDel="00000000" w:rsidR="00000000" w:rsidRPr="00000000">
              <w:rPr>
                <w:sz w:val="18"/>
                <w:szCs w:val="18"/>
                <w:rtl w:val="0"/>
              </w:rPr>
              <w:t xml:space="preserve">Set the bitmap pixel-width and pixel-height (1..256) together, or set them independently.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1D3">
            <w:pPr>
              <w:pageBreakBefore w:val="0"/>
              <w:widowControl w:val="0"/>
              <w:spacing w:line="240" w:lineRule="auto"/>
              <w:rPr>
                <w:sz w:val="18"/>
                <w:szCs w:val="18"/>
              </w:rPr>
            </w:pPr>
            <w:r w:rsidDel="00000000" w:rsidR="00000000" w:rsidRPr="00000000">
              <w:rPr>
                <w:sz w:val="18"/>
                <w:szCs w:val="18"/>
                <w:rtl w:val="0"/>
              </w:rPr>
              <w:t xml:space="preserve">1, 1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SPARSE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line="240" w:lineRule="auto"/>
              <w:rPr>
                <w:sz w:val="18"/>
                <w:szCs w:val="18"/>
              </w:rPr>
            </w:pPr>
            <w:r w:rsidDel="00000000" w:rsidR="00000000" w:rsidRPr="00000000">
              <w:rPr>
                <w:sz w:val="18"/>
                <w:szCs w:val="18"/>
                <w:rtl w:val="0"/>
              </w:rPr>
              <w:t xml:space="preserve">Show large round pixels against a colored background. DOTSIZE must be at least 4. *</w:t>
            </w:r>
          </w:p>
        </w:tc>
        <w:tc>
          <w:tcPr>
            <w:shd w:fill="auto" w:val="clear"/>
            <w:tcMar>
              <w:top w:w="100.0" w:type="dxa"/>
              <w:left w:w="100.0" w:type="dxa"/>
              <w:bottom w:w="100.0" w:type="dxa"/>
              <w:right w:w="100.0" w:type="dxa"/>
            </w:tcMar>
            <w:vAlign w:val="top"/>
          </w:tcPr>
          <w:p w:rsidR="00000000" w:rsidDel="00000000" w:rsidP="00000000" w:rsidRDefault="00000000" w:rsidRPr="00000000" w14:paraId="000011D6">
            <w:pPr>
              <w:pageBreakBefore w:val="0"/>
              <w:widowControl w:val="0"/>
              <w:spacing w:line="240" w:lineRule="auto"/>
              <w:rPr>
                <w:sz w:val="18"/>
                <w:szCs w:val="18"/>
              </w:rPr>
            </w:pPr>
            <w:r w:rsidDel="00000000" w:rsidR="00000000" w:rsidRPr="00000000">
              <w:rPr>
                <w:sz w:val="18"/>
                <w:szCs w:val="18"/>
                <w:rtl w:val="0"/>
              </w:rPr>
              <w:t xml:space="preserve">&lt;off&gt;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lut1_to_rgb24</w:t>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pageBreakBefore w:val="0"/>
              <w:widowControl w:val="0"/>
              <w:spacing w:line="240" w:lineRule="auto"/>
              <w:rPr>
                <w:sz w:val="18"/>
                <w:szCs w:val="18"/>
              </w:rPr>
            </w:pPr>
            <w:r w:rsidDel="00000000" w:rsidR="00000000" w:rsidRPr="00000000">
              <w:rPr>
                <w:sz w:val="18"/>
                <w:szCs w:val="18"/>
                <w:rtl w:val="0"/>
              </w:rPr>
              <w:t xml:space="preserve">Set the color mode. See images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pageBreakBefore w:val="0"/>
              <w:widowControl w:val="0"/>
              <w:spacing w:line="240" w:lineRule="auto"/>
              <w:rPr>
                <w:sz w:val="18"/>
                <w:szCs w:val="18"/>
              </w:rPr>
            </w:pPr>
            <w:r w:rsidDel="00000000" w:rsidR="00000000" w:rsidRPr="00000000">
              <w:rPr>
                <w:sz w:val="18"/>
                <w:szCs w:val="18"/>
                <w:rtl w:val="0"/>
              </w:rPr>
              <w:t xml:space="preserve">RGB24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LUTCOLORS rgb24 rgb24 ...</w:t>
            </w:r>
          </w:p>
        </w:tc>
        <w:tc>
          <w:tcPr>
            <w:shd w:fill="auto" w:val="clear"/>
            <w:tcMar>
              <w:top w:w="100.0" w:type="dxa"/>
              <w:left w:w="100.0" w:type="dxa"/>
              <w:bottom w:w="100.0" w:type="dxa"/>
              <w:right w:w="100.0" w:type="dxa"/>
            </w:tcMar>
            <w:vAlign w:val="top"/>
          </w:tcPr>
          <w:p w:rsidR="00000000" w:rsidDel="00000000" w:rsidP="00000000" w:rsidRDefault="00000000" w:rsidRPr="00000000" w14:paraId="000011DB">
            <w:pPr>
              <w:pageBreakBefore w:val="0"/>
              <w:widowControl w:val="0"/>
              <w:spacing w:line="240" w:lineRule="auto"/>
              <w:rPr>
                <w:sz w:val="18"/>
                <w:szCs w:val="18"/>
              </w:rPr>
            </w:pPr>
            <w:r w:rsidDel="00000000" w:rsidR="00000000" w:rsidRPr="00000000">
              <w:rPr>
                <w:sz w:val="18"/>
                <w:szCs w:val="18"/>
                <w:rtl w:val="0"/>
              </w:rPr>
              <w:t xml:space="preserve">For LUT1..LUT8 color modes, load the LUT with RGB24 colors. Use HEX_LONG_ARRAY_ to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11DC">
            <w:pPr>
              <w:pageBreakBefore w:val="0"/>
              <w:widowControl w:val="0"/>
              <w:spacing w:line="240" w:lineRule="auto"/>
              <w:rPr>
                <w:sz w:val="18"/>
                <w:szCs w:val="18"/>
              </w:rPr>
            </w:pPr>
            <w:r w:rsidDel="00000000" w:rsidR="00000000" w:rsidRPr="00000000">
              <w:rPr>
                <w:sz w:val="18"/>
                <w:szCs w:val="18"/>
                <w:rtl w:val="0"/>
              </w:rPr>
              <w:t xml:space="preserve">default colors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TRACE 0_to_15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DE">
            <w:pPr>
              <w:pageBreakBefore w:val="0"/>
              <w:widowControl w:val="0"/>
              <w:spacing w:line="240" w:lineRule="auto"/>
              <w:rPr>
                <w:sz w:val="18"/>
                <w:szCs w:val="18"/>
              </w:rPr>
            </w:pPr>
            <w:r w:rsidDel="00000000" w:rsidR="00000000" w:rsidRPr="00000000">
              <w:rPr>
                <w:sz w:val="18"/>
                <w:szCs w:val="18"/>
                <w:rtl w:val="0"/>
              </w:rPr>
              <w:t xml:space="preserve">Set the pixel loading direction and whether to scroll after each line is filled. See animation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11DF">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pixels_per_update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1">
            <w:pPr>
              <w:pageBreakBefore w:val="0"/>
              <w:widowControl w:val="0"/>
              <w:spacing w:line="240" w:lineRule="auto"/>
              <w:rPr>
                <w:sz w:val="18"/>
                <w:szCs w:val="18"/>
              </w:rPr>
            </w:pPr>
            <w:r w:rsidDel="00000000" w:rsidR="00000000" w:rsidRPr="00000000">
              <w:rPr>
                <w:sz w:val="18"/>
                <w:szCs w:val="18"/>
                <w:rtl w:val="0"/>
              </w:rPr>
              <w:t xml:space="preserve">Set the number of pixels before each display update. 'RATE -1' sets the rate to the bitmap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2">
            <w:pPr>
              <w:pageBreakBefore w:val="0"/>
              <w:widowControl w:val="0"/>
              <w:spacing w:line="240" w:lineRule="auto"/>
              <w:rPr>
                <w:sz w:val="18"/>
                <w:szCs w:val="18"/>
              </w:rPr>
            </w:pPr>
            <w:r w:rsidDel="00000000" w:rsidR="00000000" w:rsidRPr="00000000">
              <w:rPr>
                <w:sz w:val="18"/>
                <w:szCs w:val="18"/>
                <w:rtl w:val="0"/>
              </w:rPr>
              <w:t xml:space="preserve">line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4">
            <w:pPr>
              <w:pageBreakBefore w:val="0"/>
              <w:widowControl w:val="0"/>
              <w:spacing w:line="240" w:lineRule="auto"/>
              <w:rPr>
                <w:sz w:val="18"/>
                <w:szCs w:val="18"/>
              </w:rPr>
            </w:pPr>
            <w:r w:rsidDel="00000000" w:rsidR="00000000" w:rsidRPr="00000000">
              <w:rPr>
                <w:sz w:val="18"/>
                <w:szCs w:val="18"/>
                <w:rtl w:val="0"/>
              </w:rPr>
              <w:t xml:space="preserve">Enable packed-data mode. See description at end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7">
            <w:pPr>
              <w:pageBreakBefore w:val="0"/>
              <w:widowControl w:val="0"/>
              <w:spacing w:line="240" w:lineRule="auto"/>
              <w:rPr>
                <w:sz w:val="18"/>
                <w:szCs w:val="18"/>
              </w:rPr>
            </w:pPr>
            <w:r w:rsidDel="00000000" w:rsidR="00000000" w:rsidRPr="00000000">
              <w:rPr>
                <w:sz w:val="18"/>
                <w:szCs w:val="18"/>
                <w:rtl w:val="0"/>
              </w:rPr>
              <w:t xml:space="preserve">Set UPDATE mode. The display will only be updated when fed an 'UPDATE'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pageBreakBefore w:val="0"/>
              <w:widowControl w:val="0"/>
              <w:spacing w:line="240" w:lineRule="auto"/>
              <w:rPr>
                <w:sz w:val="18"/>
                <w:szCs w:val="18"/>
              </w:rPr>
            </w:pPr>
            <w:r w:rsidDel="00000000" w:rsidR="00000000" w:rsidRPr="00000000">
              <w:rPr>
                <w:sz w:val="18"/>
                <w:szCs w:val="18"/>
                <w:rtl w:val="0"/>
              </w:rPr>
              <w:t xml:space="preserve">automatic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9">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HIDEXY</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line="240" w:lineRule="auto"/>
              <w:rPr>
                <w:sz w:val="18"/>
                <w:szCs w:val="18"/>
              </w:rPr>
            </w:pPr>
            <w:r w:rsidDel="00000000" w:rsidR="00000000" w:rsidRPr="00000000">
              <w:rPr>
                <w:sz w:val="18"/>
                <w:szCs w:val="18"/>
                <w:rtl w:val="0"/>
              </w:rPr>
              <w:t xml:space="preserve">Hide the X,Y mouse coordinates from being displayed at the mouse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sz w:val="18"/>
                <w:szCs w:val="18"/>
              </w:rPr>
            </w:pPr>
            <w:r w:rsidDel="00000000" w:rsidR="00000000" w:rsidRPr="00000000">
              <w:rPr>
                <w:sz w:val="18"/>
                <w:szCs w:val="18"/>
                <w:rtl w:val="0"/>
              </w:rPr>
              <w:t xml:space="preserve">not hidden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EC">
            <w:pPr>
              <w:pageBreakBefore w:val="0"/>
              <w:widowControl w:val="0"/>
              <w:spacing w:line="240" w:lineRule="auto"/>
              <w:jc w:val="center"/>
              <w:rPr>
                <w:b w:val="1"/>
                <w:sz w:val="18"/>
                <w:szCs w:val="18"/>
              </w:rPr>
            </w:pPr>
            <w:r w:rsidDel="00000000" w:rsidR="00000000" w:rsidRPr="00000000">
              <w:rPr>
                <w:b w:val="1"/>
                <w:sz w:val="18"/>
                <w:szCs w:val="18"/>
                <w:rtl w:val="0"/>
              </w:rPr>
              <w:t xml:space="preserve">BITMAP</w:t>
            </w:r>
            <w:r w:rsidDel="00000000" w:rsidR="00000000" w:rsidRPr="00000000">
              <w:rPr>
                <w:b w:val="1"/>
                <w:sz w:val="18"/>
                <w:szCs w:val="18"/>
                <w:rtl w:val="0"/>
              </w:rPr>
              <w:t xml:space="preserve"> 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ED">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EE">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pixel</w:t>
            </w:r>
          </w:p>
        </w:tc>
        <w:tc>
          <w:tcPr>
            <w:shd w:fill="auto" w:val="clear"/>
            <w:tcMar>
              <w:top w:w="100.0" w:type="dxa"/>
              <w:left w:w="100.0" w:type="dxa"/>
              <w:bottom w:w="100.0" w:type="dxa"/>
              <w:right w:w="100.0" w:type="dxa"/>
            </w:tcMar>
            <w:vAlign w:val="top"/>
          </w:tcPr>
          <w:p w:rsidR="00000000" w:rsidDel="00000000" w:rsidP="00000000" w:rsidRDefault="00000000" w:rsidRPr="00000000" w14:paraId="000011F0">
            <w:pPr>
              <w:pageBreakBefore w:val="0"/>
              <w:widowControl w:val="0"/>
              <w:spacing w:line="240" w:lineRule="auto"/>
              <w:rPr>
                <w:sz w:val="18"/>
                <w:szCs w:val="18"/>
              </w:rPr>
            </w:pPr>
            <w:r w:rsidDel="00000000" w:rsidR="00000000" w:rsidRPr="00000000">
              <w:rPr>
                <w:sz w:val="18"/>
                <w:szCs w:val="18"/>
                <w:rtl w:val="0"/>
              </w:rPr>
              <w:t xml:space="preserve">Numerical pixel data that is fed into the bitmap.</w:t>
            </w:r>
          </w:p>
        </w:tc>
        <w:tc>
          <w:tcPr>
            <w:shd w:fill="auto" w:val="clear"/>
            <w:tcMar>
              <w:top w:w="100.0" w:type="dxa"/>
              <w:left w:w="100.0" w:type="dxa"/>
              <w:bottom w:w="100.0" w:type="dxa"/>
              <w:right w:w="100.0" w:type="dxa"/>
            </w:tcMar>
            <w:vAlign w:val="top"/>
          </w:tcPr>
          <w:p w:rsidR="00000000" w:rsidDel="00000000" w:rsidP="00000000" w:rsidRDefault="00000000" w:rsidRPr="00000000" w14:paraId="000011F1">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lut1_to_rgb24</w:t>
            </w:r>
          </w:p>
        </w:tc>
        <w:tc>
          <w:tcPr>
            <w:shd w:fill="auto" w:val="clear"/>
            <w:tcMar>
              <w:top w:w="100.0" w:type="dxa"/>
              <w:left w:w="100.0" w:type="dxa"/>
              <w:bottom w:w="100.0" w:type="dxa"/>
              <w:right w:w="100.0" w:type="dxa"/>
            </w:tcMar>
            <w:vAlign w:val="top"/>
          </w:tcPr>
          <w:p w:rsidR="00000000" w:rsidDel="00000000" w:rsidP="00000000" w:rsidRDefault="00000000" w:rsidRPr="00000000" w14:paraId="000011F3">
            <w:pPr>
              <w:pageBreakBefore w:val="0"/>
              <w:widowControl w:val="0"/>
              <w:spacing w:line="240" w:lineRule="auto"/>
              <w:rPr>
                <w:sz w:val="18"/>
                <w:szCs w:val="18"/>
              </w:rPr>
            </w:pPr>
            <w:r w:rsidDel="00000000" w:rsidR="00000000" w:rsidRPr="00000000">
              <w:rPr>
                <w:sz w:val="18"/>
                <w:szCs w:val="18"/>
                <w:rtl w:val="0"/>
              </w:rPr>
              <w:t xml:space="preserve">Change the color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pageBreakBefore w:val="0"/>
              <w:widowControl w:val="0"/>
              <w:spacing w:line="240" w:lineRule="auto"/>
              <w:rPr>
                <w:sz w:val="18"/>
                <w:szCs w:val="18"/>
              </w:rPr>
            </w:pPr>
            <w:r w:rsidDel="00000000" w:rsidR="00000000" w:rsidRPr="00000000">
              <w:rPr>
                <w:sz w:val="18"/>
                <w:szCs w:val="18"/>
                <w:rtl w:val="0"/>
              </w:rPr>
              <w:t xml:space="preserve">RGB24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LUTCOLORS rgb24 rgb24 ...</w:t>
            </w:r>
          </w:p>
        </w:tc>
        <w:tc>
          <w:tcPr>
            <w:shd w:fill="auto" w:val="clear"/>
            <w:tcMar>
              <w:top w:w="100.0" w:type="dxa"/>
              <w:left w:w="100.0" w:type="dxa"/>
              <w:bottom w:w="100.0" w:type="dxa"/>
              <w:right w:w="100.0" w:type="dxa"/>
            </w:tcMar>
            <w:vAlign w:val="top"/>
          </w:tcPr>
          <w:p w:rsidR="00000000" w:rsidDel="00000000" w:rsidP="00000000" w:rsidRDefault="00000000" w:rsidRPr="00000000" w14:paraId="000011F6">
            <w:pPr>
              <w:pageBreakBefore w:val="0"/>
              <w:widowControl w:val="0"/>
              <w:spacing w:line="240" w:lineRule="auto"/>
              <w:rPr>
                <w:sz w:val="18"/>
                <w:szCs w:val="18"/>
              </w:rPr>
            </w:pPr>
            <w:r w:rsidDel="00000000" w:rsidR="00000000" w:rsidRPr="00000000">
              <w:rPr>
                <w:sz w:val="18"/>
                <w:szCs w:val="18"/>
                <w:rtl w:val="0"/>
              </w:rPr>
              <w:t xml:space="preserve">For LUT1..LUT8 color modes, load the LUT with rgb24 colors. Use HEX_LONG_ARRAY_ to load 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pageBreakBefore w:val="0"/>
              <w:widowControl w:val="0"/>
              <w:spacing w:line="240" w:lineRule="auto"/>
              <w:rPr>
                <w:sz w:val="18"/>
                <w:szCs w:val="18"/>
              </w:rPr>
            </w:pPr>
            <w:r w:rsidDel="00000000" w:rsidR="00000000" w:rsidRPr="00000000">
              <w:rPr>
                <w:sz w:val="18"/>
                <w:szCs w:val="18"/>
                <w:rtl w:val="0"/>
              </w:rPr>
              <w:t xml:space="preserve">default colors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TRACE 0_to_15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F9">
            <w:pPr>
              <w:pageBreakBefore w:val="0"/>
              <w:widowControl w:val="0"/>
              <w:spacing w:line="240" w:lineRule="auto"/>
              <w:rPr>
                <w:sz w:val="18"/>
                <w:szCs w:val="18"/>
              </w:rPr>
            </w:pPr>
            <w:r w:rsidDel="00000000" w:rsidR="00000000" w:rsidRPr="00000000">
              <w:rPr>
                <w:sz w:val="18"/>
                <w:szCs w:val="18"/>
                <w:rtl w:val="0"/>
              </w:rPr>
              <w:t xml:space="preserve">Change the direction in which pixels are loaded into the bitmap. Sets the rate to the line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RATE pixels_per_update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pageBreakBefore w:val="0"/>
              <w:widowControl w:val="0"/>
              <w:spacing w:line="240" w:lineRule="auto"/>
              <w:rPr>
                <w:sz w:val="18"/>
                <w:szCs w:val="18"/>
              </w:rPr>
            </w:pPr>
            <w:r w:rsidDel="00000000" w:rsidR="00000000" w:rsidRPr="00000000">
              <w:rPr>
                <w:sz w:val="18"/>
                <w:szCs w:val="18"/>
                <w:rtl w:val="0"/>
              </w:rPr>
              <w:t xml:space="preserve">Set the number of pixels before each display update. 'RATE -1' sets the rate to the bitmap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SET x_position {y_position}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pageBreakBefore w:val="0"/>
              <w:widowControl w:val="0"/>
              <w:spacing w:line="240" w:lineRule="auto"/>
              <w:rPr>
                <w:sz w:val="18"/>
                <w:szCs w:val="18"/>
              </w:rPr>
            </w:pPr>
            <w:r w:rsidDel="00000000" w:rsidR="00000000" w:rsidRPr="00000000">
              <w:rPr>
                <w:sz w:val="18"/>
                <w:szCs w:val="18"/>
                <w:rtl w:val="0"/>
              </w:rPr>
              <w:t xml:space="preserve">Set the current pixel-loading position. Cancels scroll mode by clearing bit 3 of TRACE.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0">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SCROLL x_scroll y_scroll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1202">
            <w:pPr>
              <w:pageBreakBefore w:val="0"/>
              <w:widowControl w:val="0"/>
              <w:spacing w:line="240" w:lineRule="auto"/>
              <w:rPr>
                <w:sz w:val="18"/>
                <w:szCs w:val="18"/>
              </w:rPr>
            </w:pPr>
            <w:r w:rsidDel="00000000" w:rsidR="00000000" w:rsidRPr="00000000">
              <w:rPr>
                <w:sz w:val="18"/>
                <w:szCs w:val="18"/>
                <w:rtl w:val="0"/>
              </w:rPr>
              <w:t xml:space="preserve">Scroll the bitmap by some number of pixels. Negative/positive values determine the direction, 0 = 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05">
            <w:pPr>
              <w:pageBreakBefore w:val="0"/>
              <w:widowControl w:val="0"/>
              <w:spacing w:line="240" w:lineRule="auto"/>
              <w:rPr>
                <w:sz w:val="18"/>
                <w:szCs w:val="18"/>
              </w:rPr>
            </w:pPr>
            <w:r w:rsidDel="00000000" w:rsidR="00000000" w:rsidRPr="00000000">
              <w:rPr>
                <w:sz w:val="18"/>
                <w:szCs w:val="18"/>
                <w:rtl w:val="0"/>
              </w:rPr>
              <w:t xml:space="preserve">Clear the bitmap to zero-value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206">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8">
            <w:pPr>
              <w:pageBreakBefore w:val="0"/>
              <w:widowControl w:val="0"/>
              <w:spacing w:line="240" w:lineRule="auto"/>
              <w:rPr>
                <w:sz w:val="18"/>
                <w:szCs w:val="18"/>
              </w:rPr>
            </w:pPr>
            <w:r w:rsidDel="00000000" w:rsidR="00000000" w:rsidRPr="00000000">
              <w:rPr>
                <w:sz w:val="18"/>
                <w:szCs w:val="18"/>
                <w:rtl w:val="0"/>
              </w:rPr>
              <w:t xml:space="preserve">Update the window with the current bitmap. Used in UPDATE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9">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bitmap at 1x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C">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210">
      <w:pPr>
        <w:widowControl w:val="0"/>
        <w:spacing w:line="360" w:lineRule="auto"/>
        <w:jc w:val="both"/>
        <w:rPr>
          <w:sz w:val="18"/>
          <w:szCs w:val="18"/>
        </w:rPr>
      </w:pPr>
      <w:r w:rsidDel="00000000" w:rsidR="00000000" w:rsidRPr="00000000">
        <w:rPr>
          <w:sz w:val="18"/>
          <w:szCs w:val="18"/>
          <w:rtl w:val="0"/>
        </w:rPr>
        <w:t xml:space="preserve">* Color is ORANGE / BLUE / GREEN / CYAN / RED / MAGENTA / YELLOW / GRAY.</w:t>
      </w:r>
    </w:p>
    <w:p w:rsidR="00000000" w:rsidDel="00000000" w:rsidP="00000000" w:rsidRDefault="00000000" w:rsidRPr="00000000" w14:paraId="00001211">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12">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13">
      <w:pPr>
        <w:pageBreakBefore w:val="0"/>
        <w:widowControl w:val="0"/>
        <w:spacing w:line="240" w:lineRule="auto"/>
        <w:rPr>
          <w:sz w:val="18"/>
          <w:szCs w:val="18"/>
        </w:rPr>
      </w:pPr>
      <w:r w:rsidDel="00000000" w:rsidR="00000000" w:rsidRPr="00000000">
        <w:rPr>
          <w:rtl w:val="0"/>
        </w:rPr>
      </w:r>
    </w:p>
    <w:tbl>
      <w:tblPr>
        <w:tblStyle w:val="Table90"/>
        <w:tblW w:w="5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tblGridChange w:id="0">
          <w:tblGrid>
            <w:gridCol w:w="567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214">
            <w:pPr>
              <w:pageBreakBefore w:val="0"/>
              <w:widowControl w:val="0"/>
              <w:spacing w:line="240" w:lineRule="auto"/>
              <w:rPr>
                <w:b w:val="1"/>
                <w:sz w:val="18"/>
                <w:szCs w:val="18"/>
              </w:rPr>
            </w:pPr>
            <w:r w:rsidDel="00000000" w:rsidR="00000000" w:rsidRPr="00000000">
              <w:rPr>
                <w:b w:val="1"/>
                <w:sz w:val="18"/>
                <w:szCs w:val="18"/>
                <w:rtl w:val="0"/>
              </w:rPr>
              <w:t xml:space="preserve">TRACE modes</w:t>
            </w:r>
          </w:p>
          <w:p w:rsidR="00000000" w:rsidDel="00000000" w:rsidP="00000000" w:rsidRDefault="00000000" w:rsidRPr="00000000" w14:paraId="00001215">
            <w:pPr>
              <w:pageBreakBefore w:val="0"/>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1216">
            <w:pPr>
              <w:pageBreakBefore w:val="0"/>
              <w:widowControl w:val="0"/>
              <w:spacing w:line="240" w:lineRule="auto"/>
              <w:rPr>
                <w:sz w:val="18"/>
                <w:szCs w:val="18"/>
              </w:rPr>
            </w:pPr>
            <w:r w:rsidDel="00000000" w:rsidR="00000000" w:rsidRPr="00000000">
              <w:rPr>
                <w:sz w:val="18"/>
                <w:szCs w:val="18"/>
                <w:rtl w:val="0"/>
              </w:rPr>
              <w:t xml:space="preserve">Rate is set to 1 so that each pixel can be seen as it's loaded.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7">
            <w:pPr>
              <w:pageBreakBefore w:val="0"/>
              <w:widowControl w:val="0"/>
              <w:spacing w:line="240" w:lineRule="auto"/>
              <w:rPr>
                <w:sz w:val="18"/>
                <w:szCs w:val="18"/>
              </w:rPr>
            </w:pPr>
            <w:r w:rsidDel="00000000" w:rsidR="00000000" w:rsidRPr="00000000">
              <w:rPr>
                <w:sz w:val="18"/>
                <w:szCs w:val="18"/>
              </w:rPr>
              <w:drawing>
                <wp:inline distB="114300" distT="114300" distL="114300" distR="114300">
                  <wp:extent cx="3429000" cy="4305300"/>
                  <wp:effectExtent b="0" l="0" r="0" t="0"/>
                  <wp:docPr id="18" name="image6.gif"/>
                  <a:graphic>
                    <a:graphicData uri="http://schemas.openxmlformats.org/drawingml/2006/picture">
                      <pic:pic>
                        <pic:nvPicPr>
                          <pic:cNvPr id="0" name="image6.gif"/>
                          <pic:cNvPicPr preferRelativeResize="0"/>
                        </pic:nvPicPr>
                        <pic:blipFill>
                          <a:blip r:embed="rId29"/>
                          <a:srcRect b="0" l="0" r="0" t="0"/>
                          <a:stretch>
                            <a:fillRect/>
                          </a:stretch>
                        </pic:blipFill>
                        <pic:spPr>
                          <a:xfrm>
                            <a:off x="0" y="0"/>
                            <a:ext cx="3429000" cy="430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18">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19">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1A">
      <w:pPr>
        <w:pageBreakBefore w:val="0"/>
        <w:widowControl w:val="0"/>
        <w:spacing w:line="240" w:lineRule="auto"/>
        <w:rPr>
          <w:sz w:val="18"/>
          <w:szCs w:val="18"/>
        </w:rPr>
      </w:pPr>
      <w:r w:rsidDel="00000000" w:rsidR="00000000" w:rsidRPr="00000000">
        <w:rPr>
          <w:rtl w:val="0"/>
        </w:rPr>
      </w:r>
    </w:p>
    <w:tbl>
      <w:tblPr>
        <w:tblStyle w:val="Table91"/>
        <w:tblW w:w="13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690"/>
        <w:gridCol w:w="5085"/>
        <w:gridCol w:w="6630"/>
        <w:tblGridChange w:id="0">
          <w:tblGrid>
            <w:gridCol w:w="945"/>
            <w:gridCol w:w="690"/>
            <w:gridCol w:w="5085"/>
            <w:gridCol w:w="66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21B">
            <w:pPr>
              <w:pageBreakBefore w:val="0"/>
              <w:widowControl w:val="0"/>
              <w:spacing w:line="240" w:lineRule="auto"/>
              <w:jc w:val="center"/>
              <w:rPr>
                <w:b w:val="1"/>
                <w:sz w:val="18"/>
                <w:szCs w:val="18"/>
              </w:rPr>
            </w:pPr>
            <w:r w:rsidDel="00000000" w:rsidR="00000000" w:rsidRPr="00000000">
              <w:rPr>
                <w:b w:val="1"/>
                <w:sz w:val="18"/>
                <w:szCs w:val="18"/>
                <w:rtl w:val="0"/>
              </w:rPr>
              <w:t xml:space="preserve">Color</w:t>
            </w:r>
          </w:p>
          <w:p w:rsidR="00000000" w:rsidDel="00000000" w:rsidP="00000000" w:rsidRDefault="00000000" w:rsidRPr="00000000" w14:paraId="0000121C">
            <w:pPr>
              <w:pageBreakBefore w:val="0"/>
              <w:widowControl w:val="0"/>
              <w:spacing w:line="240" w:lineRule="auto"/>
              <w:jc w:val="center"/>
              <w:rPr>
                <w:b w:val="1"/>
                <w:sz w:val="18"/>
                <w:szCs w:val="18"/>
              </w:rPr>
            </w:pPr>
            <w:r w:rsidDel="00000000" w:rsidR="00000000" w:rsidRPr="00000000">
              <w:rPr>
                <w:b w:val="1"/>
                <w:sz w:val="18"/>
                <w:szCs w:val="18"/>
                <w:rtl w:val="0"/>
              </w:rPr>
              <w:t xml:space="preserve">Mode</w:t>
            </w:r>
          </w:p>
        </w:tc>
        <w:tc>
          <w:tcPr>
            <w:shd w:fill="efefef" w:val="clear"/>
            <w:tcMar>
              <w:top w:w="100.0" w:type="dxa"/>
              <w:left w:w="100.0" w:type="dxa"/>
              <w:bottom w:w="100.0" w:type="dxa"/>
              <w:right w:w="100.0" w:type="dxa"/>
            </w:tcMar>
            <w:vAlign w:val="top"/>
          </w:tcPr>
          <w:p w:rsidR="00000000" w:rsidDel="00000000" w:rsidP="00000000" w:rsidRDefault="00000000" w:rsidRPr="00000000" w14:paraId="0000121D">
            <w:pPr>
              <w:pageBreakBefore w:val="0"/>
              <w:widowControl w:val="0"/>
              <w:spacing w:line="240" w:lineRule="auto"/>
              <w:jc w:val="center"/>
              <w:rPr>
                <w:b w:val="1"/>
                <w:sz w:val="18"/>
                <w:szCs w:val="18"/>
              </w:rPr>
            </w:pPr>
            <w:r w:rsidDel="00000000" w:rsidR="00000000" w:rsidRPr="00000000">
              <w:rPr>
                <w:b w:val="1"/>
                <w:sz w:val="18"/>
                <w:szCs w:val="18"/>
                <w:rtl w:val="0"/>
              </w:rPr>
              <w:t xml:space="preserve">Bits/</w:t>
            </w:r>
          </w:p>
          <w:p w:rsidR="00000000" w:rsidDel="00000000" w:rsidP="00000000" w:rsidRDefault="00000000" w:rsidRPr="00000000" w14:paraId="0000121E">
            <w:pPr>
              <w:pageBreakBefore w:val="0"/>
              <w:widowControl w:val="0"/>
              <w:spacing w:line="240" w:lineRule="auto"/>
              <w:jc w:val="center"/>
              <w:rPr>
                <w:b w:val="1"/>
                <w:sz w:val="18"/>
                <w:szCs w:val="18"/>
              </w:rPr>
            </w:pPr>
            <w:r w:rsidDel="00000000" w:rsidR="00000000" w:rsidRPr="00000000">
              <w:rPr>
                <w:b w:val="1"/>
                <w:sz w:val="18"/>
                <w:szCs w:val="18"/>
                <w:rtl w:val="0"/>
              </w:rPr>
              <w:t xml:space="preserve">Pixel</w:t>
            </w:r>
          </w:p>
        </w:tc>
        <w:tc>
          <w:tcPr>
            <w:shd w:fill="efefef" w:val="clear"/>
            <w:tcMar>
              <w:top w:w="100.0" w:type="dxa"/>
              <w:left w:w="100.0" w:type="dxa"/>
              <w:bottom w:w="100.0" w:type="dxa"/>
              <w:right w:w="100.0" w:type="dxa"/>
            </w:tcMar>
            <w:vAlign w:val="top"/>
          </w:tcPr>
          <w:p w:rsidR="00000000" w:rsidDel="00000000" w:rsidP="00000000" w:rsidRDefault="00000000" w:rsidRPr="00000000" w14:paraId="0000121F">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1220">
            <w:pPr>
              <w:pageBreakBefore w:val="0"/>
              <w:widowControl w:val="0"/>
              <w:spacing w:line="240" w:lineRule="auto"/>
              <w:jc w:val="center"/>
              <w:rPr>
                <w:b w:val="1"/>
                <w:sz w:val="18"/>
                <w:szCs w:val="18"/>
              </w:rPr>
            </w:pPr>
            <w:r w:rsidDel="00000000" w:rsidR="00000000" w:rsidRPr="00000000">
              <w:rPr>
                <w:b w:val="1"/>
                <w:sz w:val="18"/>
                <w:szCs w:val="18"/>
                <w:rtl w:val="0"/>
              </w:rPr>
              <w:t xml:space="preserve">Intention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LUT1</w:t>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pageBreakBefore w:val="0"/>
              <w:widowControl w:val="0"/>
              <w:spacing w:line="240" w:lineRule="auto"/>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23">
            <w:pPr>
              <w:pageBreakBefore w:val="0"/>
              <w:widowControl w:val="0"/>
              <w:spacing w:line="240" w:lineRule="auto"/>
              <w:rPr>
                <w:sz w:val="18"/>
                <w:szCs w:val="18"/>
              </w:rPr>
            </w:pPr>
            <w:r w:rsidDel="00000000" w:rsidR="00000000" w:rsidRPr="00000000">
              <w:rPr>
                <w:sz w:val="18"/>
                <w:szCs w:val="18"/>
                <w:rtl w:val="0"/>
              </w:rPr>
              <w:t xml:space="preserve">Pixel indexes LUT colors 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24">
            <w:pPr>
              <w:pageBreakBefore w:val="0"/>
              <w:widowControl w:val="0"/>
              <w:spacing w:line="240" w:lineRule="auto"/>
              <w:rPr>
                <w:sz w:val="18"/>
                <w:szCs w:val="18"/>
              </w:rPr>
            </w:pPr>
            <w:r w:rsidDel="00000000" w:rsidR="00000000" w:rsidRPr="00000000">
              <w:rPr>
                <w:sz w:val="18"/>
                <w:szCs w:val="18"/>
                <w:rtl w:val="0"/>
              </w:rPr>
              <w:t xml:space="preserve">Memory-efficient 2-color-palette graphics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LUT2</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pageBreakBefore w:val="0"/>
              <w:widowControl w:val="0"/>
              <w:spacing w:line="240" w:lineRule="auto"/>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27">
            <w:pPr>
              <w:pageBreakBefore w:val="0"/>
              <w:widowControl w:val="0"/>
              <w:spacing w:line="240" w:lineRule="auto"/>
              <w:rPr>
                <w:sz w:val="18"/>
                <w:szCs w:val="18"/>
              </w:rPr>
            </w:pPr>
            <w:r w:rsidDel="00000000" w:rsidR="00000000" w:rsidRPr="00000000">
              <w:rPr>
                <w:sz w:val="18"/>
                <w:szCs w:val="18"/>
                <w:rtl w:val="0"/>
              </w:rPr>
              <w:t xml:space="preserve">Pixel indexes LUT colors 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pageBreakBefore w:val="0"/>
              <w:widowControl w:val="0"/>
              <w:spacing w:line="240" w:lineRule="auto"/>
              <w:rPr>
                <w:sz w:val="18"/>
                <w:szCs w:val="18"/>
              </w:rPr>
            </w:pPr>
            <w:r w:rsidDel="00000000" w:rsidR="00000000" w:rsidRPr="00000000">
              <w:rPr>
                <w:sz w:val="18"/>
                <w:szCs w:val="18"/>
                <w:rtl w:val="0"/>
              </w:rPr>
              <w:t xml:space="preserve">Memory-efficient 4-color-palette graphics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LUT4</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pageBreakBefore w:val="0"/>
              <w:widowControl w:val="0"/>
              <w:spacing w:line="240" w:lineRule="auto"/>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2B">
            <w:pPr>
              <w:pageBreakBefore w:val="0"/>
              <w:widowControl w:val="0"/>
              <w:spacing w:line="240" w:lineRule="auto"/>
              <w:rPr>
                <w:sz w:val="18"/>
                <w:szCs w:val="18"/>
              </w:rPr>
            </w:pPr>
            <w:r w:rsidDel="00000000" w:rsidR="00000000" w:rsidRPr="00000000">
              <w:rPr>
                <w:sz w:val="18"/>
                <w:szCs w:val="18"/>
                <w:rtl w:val="0"/>
              </w:rPr>
              <w:t xml:space="preserve">Pixel indexes LUT colors 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pageBreakBefore w:val="0"/>
              <w:widowControl w:val="0"/>
              <w:spacing w:line="240" w:lineRule="auto"/>
              <w:rPr>
                <w:sz w:val="18"/>
                <w:szCs w:val="18"/>
              </w:rPr>
            </w:pPr>
            <w:r w:rsidDel="00000000" w:rsidR="00000000" w:rsidRPr="00000000">
              <w:rPr>
                <w:sz w:val="18"/>
                <w:szCs w:val="18"/>
                <w:rtl w:val="0"/>
              </w:rPr>
              <w:t xml:space="preserve">Memory-efficient 16-color-palette graphics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LUT8</w:t>
            </w:r>
          </w:p>
        </w:tc>
        <w:tc>
          <w:tcPr>
            <w:shd w:fill="auto" w:val="clear"/>
            <w:tcMar>
              <w:top w:w="100.0" w:type="dxa"/>
              <w:left w:w="100.0" w:type="dxa"/>
              <w:bottom w:w="100.0" w:type="dxa"/>
              <w:right w:w="100.0" w:type="dxa"/>
            </w:tcMar>
            <w:vAlign w:val="top"/>
          </w:tcPr>
          <w:p w:rsidR="00000000" w:rsidDel="00000000" w:rsidP="00000000" w:rsidRDefault="00000000" w:rsidRPr="00000000" w14:paraId="0000122E">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2F">
            <w:pPr>
              <w:pageBreakBefore w:val="0"/>
              <w:widowControl w:val="0"/>
              <w:spacing w:line="240" w:lineRule="auto"/>
              <w:rPr>
                <w:sz w:val="18"/>
                <w:szCs w:val="18"/>
              </w:rPr>
            </w:pPr>
            <w:r w:rsidDel="00000000" w:rsidR="00000000" w:rsidRPr="00000000">
              <w:rPr>
                <w:sz w:val="18"/>
                <w:szCs w:val="18"/>
                <w:rtl w:val="0"/>
              </w:rPr>
              <w:t xml:space="preserve">Pixel indexes LUT colors 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1230">
            <w:pPr>
              <w:pageBreakBefore w:val="0"/>
              <w:widowControl w:val="0"/>
              <w:spacing w:line="240" w:lineRule="auto"/>
              <w:rPr>
                <w:sz w:val="18"/>
                <w:szCs w:val="18"/>
              </w:rPr>
            </w:pPr>
            <w:r w:rsidDel="00000000" w:rsidR="00000000" w:rsidRPr="00000000">
              <w:rPr>
                <w:sz w:val="18"/>
                <w:szCs w:val="18"/>
                <w:rtl w:val="0"/>
              </w:rPr>
              <w:t xml:space="preserve">Memory-efficient 256-color-palette graphics.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LUMA8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2">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3">
            <w:pPr>
              <w:pageBreakBefore w:val="0"/>
              <w:widowControl w:val="0"/>
              <w:spacing w:line="240" w:lineRule="auto"/>
              <w:rPr>
                <w:sz w:val="18"/>
                <w:szCs w:val="18"/>
              </w:rPr>
            </w:pPr>
            <w:r w:rsidDel="00000000" w:rsidR="00000000" w:rsidRPr="00000000">
              <w:rPr>
                <w:sz w:val="18"/>
                <w:szCs w:val="18"/>
                <w:rtl w:val="0"/>
              </w:rPr>
              <w:t xml:space="preserve">From black to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234">
            <w:pPr>
              <w:pageBreakBefore w:val="0"/>
              <w:widowControl w:val="0"/>
              <w:spacing w:line="240" w:lineRule="auto"/>
              <w:rPr>
                <w:sz w:val="18"/>
                <w:szCs w:val="18"/>
              </w:rPr>
            </w:pPr>
            <w:r w:rsidDel="00000000" w:rsidR="00000000" w:rsidRPr="00000000">
              <w:rPr>
                <w:sz w:val="18"/>
                <w:szCs w:val="18"/>
                <w:rtl w:val="0"/>
              </w:rPr>
              <w:t xml:space="preserve">Instrumentation where luminance indicates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LUMA8W</w:t>
            </w:r>
          </w:p>
        </w:tc>
        <w:tc>
          <w:tcPr>
            <w:shd w:fill="auto" w:val="clear"/>
            <w:tcMar>
              <w:top w:w="100.0" w:type="dxa"/>
              <w:left w:w="100.0" w:type="dxa"/>
              <w:bottom w:w="100.0" w:type="dxa"/>
              <w:right w:w="100.0" w:type="dxa"/>
            </w:tcMar>
            <w:vAlign w:val="top"/>
          </w:tcPr>
          <w:p w:rsidR="00000000" w:rsidDel="00000000" w:rsidP="00000000" w:rsidRDefault="00000000" w:rsidRPr="00000000" w14:paraId="00001236">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7">
            <w:pPr>
              <w:pageBreakBefore w:val="0"/>
              <w:widowControl w:val="0"/>
              <w:spacing w:line="240" w:lineRule="auto"/>
              <w:rPr>
                <w:sz w:val="18"/>
                <w:szCs w:val="18"/>
              </w:rPr>
            </w:pPr>
            <w:r w:rsidDel="00000000" w:rsidR="00000000" w:rsidRPr="00000000">
              <w:rPr>
                <w:sz w:val="18"/>
                <w:szCs w:val="18"/>
                <w:rtl w:val="0"/>
              </w:rPr>
              <w:t xml:space="preserve">From white to 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pageBreakBefore w:val="0"/>
              <w:widowControl w:val="0"/>
              <w:spacing w:line="240" w:lineRule="auto"/>
              <w:rPr>
                <w:sz w:val="18"/>
                <w:szCs w:val="18"/>
              </w:rPr>
            </w:pPr>
            <w:r w:rsidDel="00000000" w:rsidR="00000000" w:rsidRPr="00000000">
              <w:rPr>
                <w:sz w:val="18"/>
                <w:szCs w:val="18"/>
                <w:rtl w:val="0"/>
              </w:rPr>
              <w:t xml:space="preserve">Instrumentation where saturation indicates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LUMA8X</w:t>
            </w:r>
          </w:p>
        </w:tc>
        <w:tc>
          <w:tcPr>
            <w:shd w:fill="auto" w:val="clear"/>
            <w:tcMar>
              <w:top w:w="100.0" w:type="dxa"/>
              <w:left w:w="100.0" w:type="dxa"/>
              <w:bottom w:w="100.0" w:type="dxa"/>
              <w:right w:w="100.0" w:type="dxa"/>
            </w:tcMar>
            <w:vAlign w:val="top"/>
          </w:tcPr>
          <w:p w:rsidR="00000000" w:rsidDel="00000000" w:rsidP="00000000" w:rsidRDefault="00000000" w:rsidRPr="00000000" w14:paraId="0000123A">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B">
            <w:pPr>
              <w:pageBreakBefore w:val="0"/>
              <w:widowControl w:val="0"/>
              <w:spacing w:line="240" w:lineRule="auto"/>
              <w:rPr>
                <w:sz w:val="18"/>
                <w:szCs w:val="18"/>
              </w:rPr>
            </w:pPr>
            <w:r w:rsidDel="00000000" w:rsidR="00000000" w:rsidRPr="00000000">
              <w:rPr>
                <w:sz w:val="18"/>
                <w:szCs w:val="18"/>
                <w:rtl w:val="0"/>
              </w:rPr>
              <w:t xml:space="preserve">From black to color * to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C">
            <w:pPr>
              <w:pageBreakBefore w:val="0"/>
              <w:widowControl w:val="0"/>
              <w:spacing w:line="240" w:lineRule="auto"/>
              <w:rPr>
                <w:sz w:val="18"/>
                <w:szCs w:val="18"/>
              </w:rPr>
            </w:pPr>
            <w:r w:rsidDel="00000000" w:rsidR="00000000" w:rsidRPr="00000000">
              <w:rPr>
                <w:sz w:val="18"/>
                <w:szCs w:val="18"/>
                <w:rtl w:val="0"/>
              </w:rPr>
              <w:t xml:space="preserve">Instrumentation where luminance indicates level, peaking in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E">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F">
            <w:pPr>
              <w:pageBreakBefore w:val="0"/>
              <w:widowControl w:val="0"/>
              <w:spacing w:line="240" w:lineRule="auto"/>
              <w:rPr>
                <w:sz w:val="18"/>
                <w:szCs w:val="18"/>
              </w:rPr>
            </w:pPr>
            <w:r w:rsidDel="00000000" w:rsidR="00000000" w:rsidRPr="00000000">
              <w:rPr>
                <w:sz w:val="18"/>
                <w:szCs w:val="18"/>
                <w:rtl w:val="0"/>
              </w:rPr>
              <w:t xml:space="preserve">From black to color: %HHHHSSSS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0">
            <w:pPr>
              <w:pageBreakBefore w:val="0"/>
              <w:widowControl w:val="0"/>
              <w:spacing w:line="240" w:lineRule="auto"/>
              <w:rPr>
                <w:sz w:val="18"/>
                <w:szCs w:val="18"/>
              </w:rPr>
            </w:pPr>
            <w:r w:rsidDel="00000000" w:rsidR="00000000" w:rsidRPr="00000000">
              <w:rPr>
                <w:sz w:val="18"/>
                <w:szCs w:val="18"/>
                <w:rtl w:val="0"/>
              </w:rPr>
              <w:t xml:space="preserve">16 hues with 16 luminance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HSV8W</w:t>
            </w:r>
          </w:p>
        </w:tc>
        <w:tc>
          <w:tcPr>
            <w:shd w:fill="auto" w:val="clear"/>
            <w:tcMar>
              <w:top w:w="100.0" w:type="dxa"/>
              <w:left w:w="100.0" w:type="dxa"/>
              <w:bottom w:w="100.0" w:type="dxa"/>
              <w:right w:w="100.0" w:type="dxa"/>
            </w:tcMar>
            <w:vAlign w:val="top"/>
          </w:tcPr>
          <w:p w:rsidR="00000000" w:rsidDel="00000000" w:rsidP="00000000" w:rsidRDefault="00000000" w:rsidRPr="00000000" w14:paraId="00001242">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3">
            <w:pPr>
              <w:pageBreakBefore w:val="0"/>
              <w:widowControl w:val="0"/>
              <w:spacing w:line="240" w:lineRule="auto"/>
              <w:rPr>
                <w:sz w:val="18"/>
                <w:szCs w:val="18"/>
              </w:rPr>
            </w:pPr>
            <w:r w:rsidDel="00000000" w:rsidR="00000000" w:rsidRPr="00000000">
              <w:rPr>
                <w:sz w:val="18"/>
                <w:szCs w:val="18"/>
                <w:rtl w:val="0"/>
              </w:rPr>
              <w:t xml:space="preserve">From white to color: %HHHHSSSS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4">
            <w:pPr>
              <w:pageBreakBefore w:val="0"/>
              <w:widowControl w:val="0"/>
              <w:spacing w:line="240" w:lineRule="auto"/>
              <w:rPr>
                <w:sz w:val="18"/>
                <w:szCs w:val="18"/>
              </w:rPr>
            </w:pPr>
            <w:r w:rsidDel="00000000" w:rsidR="00000000" w:rsidRPr="00000000">
              <w:rPr>
                <w:sz w:val="18"/>
                <w:szCs w:val="18"/>
                <w:rtl w:val="0"/>
              </w:rPr>
              <w:t xml:space="preserve">16 hues with 16 saturation levels, coming from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HSV8X</w:t>
            </w:r>
          </w:p>
        </w:tc>
        <w:tc>
          <w:tcPr>
            <w:shd w:fill="auto" w:val="clear"/>
            <w:tcMar>
              <w:top w:w="100.0" w:type="dxa"/>
              <w:left w:w="100.0" w:type="dxa"/>
              <w:bottom w:w="100.0" w:type="dxa"/>
              <w:right w:w="100.0" w:type="dxa"/>
            </w:tcMar>
            <w:vAlign w:val="top"/>
          </w:tcPr>
          <w:p w:rsidR="00000000" w:rsidDel="00000000" w:rsidP="00000000" w:rsidRDefault="00000000" w:rsidRPr="00000000" w14:paraId="00001246">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7">
            <w:pPr>
              <w:pageBreakBefore w:val="0"/>
              <w:widowControl w:val="0"/>
              <w:spacing w:line="240" w:lineRule="auto"/>
              <w:rPr>
                <w:sz w:val="18"/>
                <w:szCs w:val="18"/>
              </w:rPr>
            </w:pPr>
            <w:r w:rsidDel="00000000" w:rsidR="00000000" w:rsidRPr="00000000">
              <w:rPr>
                <w:sz w:val="18"/>
                <w:szCs w:val="18"/>
                <w:rtl w:val="0"/>
              </w:rPr>
              <w:t xml:space="preserve">From black to color to white: %HHHHSSSS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pageBreakBefore w:val="0"/>
              <w:widowControl w:val="0"/>
              <w:spacing w:line="240" w:lineRule="auto"/>
              <w:rPr>
                <w:sz w:val="18"/>
                <w:szCs w:val="18"/>
              </w:rPr>
            </w:pPr>
            <w:r w:rsidDel="00000000" w:rsidR="00000000" w:rsidRPr="00000000">
              <w:rPr>
                <w:sz w:val="18"/>
                <w:szCs w:val="18"/>
                <w:rtl w:val="0"/>
              </w:rPr>
              <w:t xml:space="preserve">16 hues with 16 luminance levels, peaking in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RGBI8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A">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pageBreakBefore w:val="0"/>
              <w:widowControl w:val="0"/>
              <w:spacing w:line="240" w:lineRule="auto"/>
              <w:rPr>
                <w:sz w:val="18"/>
                <w:szCs w:val="18"/>
              </w:rPr>
            </w:pPr>
            <w:r w:rsidDel="00000000" w:rsidR="00000000" w:rsidRPr="00000000">
              <w:rPr>
                <w:sz w:val="18"/>
                <w:szCs w:val="18"/>
                <w:rtl w:val="0"/>
              </w:rPr>
              <w:t xml:space="preserve">From black to color: %RGBIIIII</w:t>
            </w:r>
          </w:p>
        </w:tc>
        <w:tc>
          <w:tcPr>
            <w:shd w:fill="auto" w:val="clear"/>
            <w:tcMar>
              <w:top w:w="100.0" w:type="dxa"/>
              <w:left w:w="100.0" w:type="dxa"/>
              <w:bottom w:w="100.0" w:type="dxa"/>
              <w:right w:w="100.0" w:type="dxa"/>
            </w:tcMar>
            <w:vAlign w:val="top"/>
          </w:tcPr>
          <w:p w:rsidR="00000000" w:rsidDel="00000000" w:rsidP="00000000" w:rsidRDefault="00000000" w:rsidRPr="00000000" w14:paraId="0000124C">
            <w:pPr>
              <w:pageBreakBefore w:val="0"/>
              <w:widowControl w:val="0"/>
              <w:spacing w:line="240" w:lineRule="auto"/>
              <w:rPr>
                <w:sz w:val="18"/>
                <w:szCs w:val="18"/>
              </w:rPr>
            </w:pPr>
            <w:r w:rsidDel="00000000" w:rsidR="00000000" w:rsidRPr="00000000">
              <w:rPr>
                <w:sz w:val="18"/>
                <w:szCs w:val="18"/>
                <w:rtl w:val="0"/>
              </w:rPr>
              <w:t xml:space="preserve">8 basic colors with 32 luminance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RGBI8W</w:t>
            </w:r>
          </w:p>
        </w:tc>
        <w:tc>
          <w:tcPr>
            <w:shd w:fill="auto" w:val="clear"/>
            <w:tcMar>
              <w:top w:w="100.0" w:type="dxa"/>
              <w:left w:w="100.0" w:type="dxa"/>
              <w:bottom w:w="100.0" w:type="dxa"/>
              <w:right w:w="100.0" w:type="dxa"/>
            </w:tcMar>
            <w:vAlign w:val="top"/>
          </w:tcPr>
          <w:p w:rsidR="00000000" w:rsidDel="00000000" w:rsidP="00000000" w:rsidRDefault="00000000" w:rsidRPr="00000000" w14:paraId="0000124E">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F">
            <w:pPr>
              <w:pageBreakBefore w:val="0"/>
              <w:widowControl w:val="0"/>
              <w:spacing w:line="240" w:lineRule="auto"/>
              <w:rPr>
                <w:sz w:val="18"/>
                <w:szCs w:val="18"/>
              </w:rPr>
            </w:pPr>
            <w:r w:rsidDel="00000000" w:rsidR="00000000" w:rsidRPr="00000000">
              <w:rPr>
                <w:sz w:val="18"/>
                <w:szCs w:val="18"/>
                <w:rtl w:val="0"/>
              </w:rPr>
              <w:t xml:space="preserve">From white to color: %RGBIIIII</w:t>
            </w:r>
          </w:p>
        </w:tc>
        <w:tc>
          <w:tcPr>
            <w:shd w:fill="auto" w:val="clear"/>
            <w:tcMar>
              <w:top w:w="100.0" w:type="dxa"/>
              <w:left w:w="100.0" w:type="dxa"/>
              <w:bottom w:w="100.0" w:type="dxa"/>
              <w:right w:w="100.0" w:type="dxa"/>
            </w:tcMar>
            <w:vAlign w:val="top"/>
          </w:tcPr>
          <w:p w:rsidR="00000000" w:rsidDel="00000000" w:rsidP="00000000" w:rsidRDefault="00000000" w:rsidRPr="00000000" w14:paraId="00001250">
            <w:pPr>
              <w:pageBreakBefore w:val="0"/>
              <w:widowControl w:val="0"/>
              <w:spacing w:line="240" w:lineRule="auto"/>
              <w:rPr>
                <w:sz w:val="18"/>
                <w:szCs w:val="18"/>
              </w:rPr>
            </w:pPr>
            <w:r w:rsidDel="00000000" w:rsidR="00000000" w:rsidRPr="00000000">
              <w:rPr>
                <w:sz w:val="18"/>
                <w:szCs w:val="18"/>
                <w:rtl w:val="0"/>
              </w:rPr>
              <w:t xml:space="preserve">8 basic colors with 32 saturation levels, coming from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RGBI8X</w:t>
            </w:r>
          </w:p>
        </w:tc>
        <w:tc>
          <w:tcPr>
            <w:shd w:fill="auto" w:val="clear"/>
            <w:tcMar>
              <w:top w:w="100.0" w:type="dxa"/>
              <w:left w:w="100.0" w:type="dxa"/>
              <w:bottom w:w="100.0" w:type="dxa"/>
              <w:right w:w="100.0" w:type="dxa"/>
            </w:tcMar>
            <w:vAlign w:val="top"/>
          </w:tcPr>
          <w:p w:rsidR="00000000" w:rsidDel="00000000" w:rsidP="00000000" w:rsidRDefault="00000000" w:rsidRPr="00000000" w14:paraId="00001252">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53">
            <w:pPr>
              <w:pageBreakBefore w:val="0"/>
              <w:widowControl w:val="0"/>
              <w:spacing w:line="240" w:lineRule="auto"/>
              <w:rPr>
                <w:sz w:val="18"/>
                <w:szCs w:val="18"/>
              </w:rPr>
            </w:pPr>
            <w:r w:rsidDel="00000000" w:rsidR="00000000" w:rsidRPr="00000000">
              <w:rPr>
                <w:sz w:val="18"/>
                <w:szCs w:val="18"/>
                <w:rtl w:val="0"/>
              </w:rPr>
              <w:t xml:space="preserve">From black to color to white: %RGBIIIII</w:t>
            </w:r>
          </w:p>
        </w:tc>
        <w:tc>
          <w:tcPr>
            <w:shd w:fill="auto" w:val="clear"/>
            <w:tcMar>
              <w:top w:w="100.0" w:type="dxa"/>
              <w:left w:w="100.0" w:type="dxa"/>
              <w:bottom w:w="100.0" w:type="dxa"/>
              <w:right w:w="100.0" w:type="dxa"/>
            </w:tcMar>
            <w:vAlign w:val="top"/>
          </w:tcPr>
          <w:p w:rsidR="00000000" w:rsidDel="00000000" w:rsidP="00000000" w:rsidRDefault="00000000" w:rsidRPr="00000000" w14:paraId="00001254">
            <w:pPr>
              <w:pageBreakBefore w:val="0"/>
              <w:widowControl w:val="0"/>
              <w:spacing w:line="240" w:lineRule="auto"/>
              <w:rPr>
                <w:sz w:val="18"/>
                <w:szCs w:val="18"/>
              </w:rPr>
            </w:pPr>
            <w:r w:rsidDel="00000000" w:rsidR="00000000" w:rsidRPr="00000000">
              <w:rPr>
                <w:sz w:val="18"/>
                <w:szCs w:val="18"/>
                <w:rtl w:val="0"/>
              </w:rPr>
              <w:t xml:space="preserve">8 basic colors with 32 luminance levels, peaking in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RGB8</w:t>
            </w:r>
          </w:p>
        </w:tc>
        <w:tc>
          <w:tcPr>
            <w:shd w:fill="auto" w:val="clear"/>
            <w:tcMar>
              <w:top w:w="100.0" w:type="dxa"/>
              <w:left w:w="100.0" w:type="dxa"/>
              <w:bottom w:w="100.0" w:type="dxa"/>
              <w:right w:w="100.0" w:type="dxa"/>
            </w:tcMar>
            <w:vAlign w:val="top"/>
          </w:tcPr>
          <w:p w:rsidR="00000000" w:rsidDel="00000000" w:rsidP="00000000" w:rsidRDefault="00000000" w:rsidRPr="00000000" w14:paraId="00001256">
            <w:pPr>
              <w:pageBreakBefore w:val="0"/>
              <w:widowControl w:val="0"/>
              <w:spacing w:line="240" w:lineRule="auto"/>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57">
            <w:pPr>
              <w:pageBreakBefore w:val="0"/>
              <w:widowControl w:val="0"/>
              <w:spacing w:line="240" w:lineRule="auto"/>
              <w:rPr>
                <w:sz w:val="18"/>
                <w:szCs w:val="18"/>
              </w:rPr>
            </w:pPr>
            <w:r w:rsidDel="00000000" w:rsidR="00000000" w:rsidRPr="00000000">
              <w:rPr>
                <w:sz w:val="18"/>
                <w:szCs w:val="18"/>
                <w:rtl w:val="0"/>
              </w:rPr>
              <w:t xml:space="preserve">%RRRGGGBB</w:t>
            </w:r>
          </w:p>
        </w:tc>
        <w:tc>
          <w:tcPr>
            <w:shd w:fill="auto" w:val="clear"/>
            <w:tcMar>
              <w:top w:w="100.0" w:type="dxa"/>
              <w:left w:w="100.0" w:type="dxa"/>
              <w:bottom w:w="100.0" w:type="dxa"/>
              <w:right w:w="100.0" w:type="dxa"/>
            </w:tcMar>
            <w:vAlign w:val="top"/>
          </w:tcPr>
          <w:p w:rsidR="00000000" w:rsidDel="00000000" w:rsidP="00000000" w:rsidRDefault="00000000" w:rsidRPr="00000000" w14:paraId="00001258">
            <w:pPr>
              <w:pageBreakBefore w:val="0"/>
              <w:widowControl w:val="0"/>
              <w:spacing w:line="240" w:lineRule="auto"/>
              <w:rPr>
                <w:sz w:val="18"/>
                <w:szCs w:val="18"/>
              </w:rPr>
            </w:pPr>
            <w:r w:rsidDel="00000000" w:rsidR="00000000" w:rsidRPr="00000000">
              <w:rPr>
                <w:sz w:val="18"/>
                <w:szCs w:val="18"/>
                <w:rtl w:val="0"/>
              </w:rPr>
              <w:t xml:space="preserve">Byte-level RGB with 8 red, 8 green, and 4 blue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5A">
            <w:pPr>
              <w:pageBreakBefore w:val="0"/>
              <w:widowControl w:val="0"/>
              <w:spacing w:line="240" w:lineRule="auto"/>
              <w:jc w:val="center"/>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pageBreakBefore w:val="0"/>
              <w:widowControl w:val="0"/>
              <w:spacing w:line="240" w:lineRule="auto"/>
              <w:rPr>
                <w:sz w:val="18"/>
                <w:szCs w:val="18"/>
              </w:rPr>
            </w:pPr>
            <w:r w:rsidDel="00000000" w:rsidR="00000000" w:rsidRPr="00000000">
              <w:rPr>
                <w:sz w:val="18"/>
                <w:szCs w:val="18"/>
                <w:rtl w:val="0"/>
              </w:rPr>
              <w:t xml:space="preserve">From black to color: %HHHHHHHH_SSSSSSSS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5C">
            <w:pPr>
              <w:pageBreakBefore w:val="0"/>
              <w:widowControl w:val="0"/>
              <w:spacing w:line="240" w:lineRule="auto"/>
              <w:rPr>
                <w:sz w:val="18"/>
                <w:szCs w:val="18"/>
              </w:rPr>
            </w:pPr>
            <w:r w:rsidDel="00000000" w:rsidR="00000000" w:rsidRPr="00000000">
              <w:rPr>
                <w:sz w:val="18"/>
                <w:szCs w:val="18"/>
                <w:rtl w:val="0"/>
              </w:rPr>
              <w:t xml:space="preserve">256 hues with 256 luminance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HSV16W</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pageBreakBefore w:val="0"/>
              <w:widowControl w:val="0"/>
              <w:spacing w:line="240" w:lineRule="auto"/>
              <w:jc w:val="center"/>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5F">
            <w:pPr>
              <w:pageBreakBefore w:val="0"/>
              <w:widowControl w:val="0"/>
              <w:spacing w:line="240" w:lineRule="auto"/>
              <w:rPr>
                <w:sz w:val="18"/>
                <w:szCs w:val="18"/>
              </w:rPr>
            </w:pPr>
            <w:r w:rsidDel="00000000" w:rsidR="00000000" w:rsidRPr="00000000">
              <w:rPr>
                <w:sz w:val="18"/>
                <w:szCs w:val="18"/>
                <w:rtl w:val="0"/>
              </w:rPr>
              <w:t xml:space="preserve">From white to color: %HHHHHHHH_SSSSSSSS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pageBreakBefore w:val="0"/>
              <w:widowControl w:val="0"/>
              <w:spacing w:line="240" w:lineRule="auto"/>
              <w:rPr>
                <w:sz w:val="18"/>
                <w:szCs w:val="18"/>
              </w:rPr>
            </w:pPr>
            <w:r w:rsidDel="00000000" w:rsidR="00000000" w:rsidRPr="00000000">
              <w:rPr>
                <w:sz w:val="18"/>
                <w:szCs w:val="18"/>
                <w:rtl w:val="0"/>
              </w:rPr>
              <w:t xml:space="preserve">256 hues with 256 saturation levels, coming from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HSV16X</w:t>
            </w:r>
          </w:p>
        </w:tc>
        <w:tc>
          <w:tcPr>
            <w:shd w:fill="auto" w:val="clear"/>
            <w:tcMar>
              <w:top w:w="100.0" w:type="dxa"/>
              <w:left w:w="100.0" w:type="dxa"/>
              <w:bottom w:w="100.0" w:type="dxa"/>
              <w:right w:w="100.0" w:type="dxa"/>
            </w:tcMar>
            <w:vAlign w:val="top"/>
          </w:tcPr>
          <w:p w:rsidR="00000000" w:rsidDel="00000000" w:rsidP="00000000" w:rsidRDefault="00000000" w:rsidRPr="00000000" w14:paraId="00001262">
            <w:pPr>
              <w:pageBreakBefore w:val="0"/>
              <w:widowControl w:val="0"/>
              <w:spacing w:line="240" w:lineRule="auto"/>
              <w:jc w:val="center"/>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63">
            <w:pPr>
              <w:pageBreakBefore w:val="0"/>
              <w:widowControl w:val="0"/>
              <w:spacing w:line="240" w:lineRule="auto"/>
              <w:rPr>
                <w:sz w:val="18"/>
                <w:szCs w:val="18"/>
              </w:rPr>
            </w:pPr>
            <w:r w:rsidDel="00000000" w:rsidR="00000000" w:rsidRPr="00000000">
              <w:rPr>
                <w:sz w:val="18"/>
                <w:szCs w:val="18"/>
                <w:rtl w:val="0"/>
              </w:rPr>
              <w:t xml:space="preserve">From black to color to white: %HHHHHHHH_SSSSSSSS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4">
            <w:pPr>
              <w:pageBreakBefore w:val="0"/>
              <w:widowControl w:val="0"/>
              <w:spacing w:line="240" w:lineRule="auto"/>
              <w:rPr>
                <w:sz w:val="18"/>
                <w:szCs w:val="18"/>
              </w:rPr>
            </w:pPr>
            <w:r w:rsidDel="00000000" w:rsidR="00000000" w:rsidRPr="00000000">
              <w:rPr>
                <w:sz w:val="18"/>
                <w:szCs w:val="18"/>
                <w:rtl w:val="0"/>
              </w:rPr>
              <w:t xml:space="preserve">256 hues with 256 luminance levels, peaking in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66">
            <w:pPr>
              <w:pageBreakBefore w:val="0"/>
              <w:widowControl w:val="0"/>
              <w:spacing w:line="240" w:lineRule="auto"/>
              <w:jc w:val="center"/>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67">
            <w:pPr>
              <w:pageBreakBefore w:val="0"/>
              <w:widowControl w:val="0"/>
              <w:spacing w:line="240" w:lineRule="auto"/>
              <w:rPr>
                <w:sz w:val="18"/>
                <w:szCs w:val="18"/>
              </w:rPr>
            </w:pPr>
            <w:r w:rsidDel="00000000" w:rsidR="00000000" w:rsidRPr="00000000">
              <w:rPr>
                <w:sz w:val="18"/>
                <w:szCs w:val="18"/>
                <w:rtl w:val="0"/>
              </w:rPr>
              <w:t xml:space="preserve">%RRRRRGGG_GGGBBBBB</w:t>
            </w:r>
          </w:p>
        </w:tc>
        <w:tc>
          <w:tcPr>
            <w:shd w:fill="auto" w:val="clear"/>
            <w:tcMar>
              <w:top w:w="100.0" w:type="dxa"/>
              <w:left w:w="100.0" w:type="dxa"/>
              <w:bottom w:w="100.0" w:type="dxa"/>
              <w:right w:w="100.0" w:type="dxa"/>
            </w:tcMar>
            <w:vAlign w:val="top"/>
          </w:tcPr>
          <w:p w:rsidR="00000000" w:rsidDel="00000000" w:rsidP="00000000" w:rsidRDefault="00000000" w:rsidRPr="00000000" w14:paraId="00001268">
            <w:pPr>
              <w:pageBreakBefore w:val="0"/>
              <w:widowControl w:val="0"/>
              <w:spacing w:line="240" w:lineRule="auto"/>
              <w:rPr>
                <w:sz w:val="18"/>
                <w:szCs w:val="18"/>
              </w:rPr>
            </w:pPr>
            <w:r w:rsidDel="00000000" w:rsidR="00000000" w:rsidRPr="00000000">
              <w:rPr>
                <w:sz w:val="18"/>
                <w:szCs w:val="18"/>
                <w:rtl w:val="0"/>
              </w:rPr>
              <w:t xml:space="preserve">Word-level RGB with 32 red levels, 64 green levels, and 32 blue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RGB24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A">
            <w:pPr>
              <w:pageBreakBefore w:val="0"/>
              <w:widowControl w:val="0"/>
              <w:spacing w:line="240" w:lineRule="auto"/>
              <w:jc w:val="center"/>
              <w:rPr>
                <w:sz w:val="18"/>
                <w:szCs w:val="18"/>
              </w:rPr>
            </w:pPr>
            <w:r w:rsidDel="00000000" w:rsidR="00000000" w:rsidRPr="00000000">
              <w:rPr>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B">
            <w:pPr>
              <w:pageBreakBefore w:val="0"/>
              <w:widowControl w:val="0"/>
              <w:spacing w:line="240" w:lineRule="auto"/>
              <w:rPr>
                <w:sz w:val="18"/>
                <w:szCs w:val="18"/>
              </w:rPr>
            </w:pPr>
            <w:r w:rsidDel="00000000" w:rsidR="00000000" w:rsidRPr="00000000">
              <w:rPr>
                <w:sz w:val="18"/>
                <w:szCs w:val="18"/>
                <w:rtl w:val="0"/>
              </w:rPr>
              <w:t xml:space="preserve">%RRRRRRRR_GGGGGGGG_BBBBBBBB</w:t>
            </w:r>
          </w:p>
        </w:tc>
        <w:tc>
          <w:tcPr>
            <w:shd w:fill="auto" w:val="clear"/>
            <w:tcMar>
              <w:top w:w="100.0" w:type="dxa"/>
              <w:left w:w="100.0" w:type="dxa"/>
              <w:bottom w:w="100.0" w:type="dxa"/>
              <w:right w:w="100.0" w:type="dxa"/>
            </w:tcMar>
            <w:vAlign w:val="top"/>
          </w:tcPr>
          <w:p w:rsidR="00000000" w:rsidDel="00000000" w:rsidP="00000000" w:rsidRDefault="00000000" w:rsidRPr="00000000" w14:paraId="0000126C">
            <w:pPr>
              <w:pageBreakBefore w:val="0"/>
              <w:widowControl w:val="0"/>
              <w:spacing w:line="240" w:lineRule="auto"/>
              <w:rPr>
                <w:sz w:val="18"/>
                <w:szCs w:val="18"/>
              </w:rPr>
            </w:pPr>
            <w:r w:rsidDel="00000000" w:rsidR="00000000" w:rsidRPr="00000000">
              <w:rPr>
                <w:sz w:val="18"/>
                <w:szCs w:val="18"/>
                <w:rtl w:val="0"/>
              </w:rPr>
              <w:t xml:space="preserve">Full RGB with 256 levels for red, green, and blue</w:t>
            </w:r>
          </w:p>
        </w:tc>
      </w:tr>
    </w:tbl>
    <w:p w:rsidR="00000000" w:rsidDel="00000000" w:rsidP="00000000" w:rsidRDefault="00000000" w:rsidRPr="00000000" w14:paraId="0000126D">
      <w:pPr>
        <w:keepNext w:val="0"/>
        <w:keepLines w:val="0"/>
        <w:pageBreakBefore w:val="0"/>
        <w:widowControl w:val="0"/>
        <w:spacing w:line="360" w:lineRule="auto"/>
        <w:jc w:val="both"/>
        <w:rPr>
          <w:sz w:val="18"/>
          <w:szCs w:val="18"/>
        </w:rPr>
      </w:pPr>
      <w:r w:rsidDel="00000000" w:rsidR="00000000" w:rsidRPr="00000000">
        <w:rPr>
          <w:sz w:val="18"/>
          <w:szCs w:val="18"/>
          <w:rtl w:val="0"/>
        </w:rPr>
        <w:t xml:space="preserve">* Color is ORANGE / BLUE / GREEN / CYAN / RED / MAGENTA / YELLOW / GRAY.</w:t>
      </w:r>
    </w:p>
    <w:p w:rsidR="00000000" w:rsidDel="00000000" w:rsidP="00000000" w:rsidRDefault="00000000" w:rsidRPr="00000000" w14:paraId="0000126E">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6F">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70">
      <w:pPr>
        <w:pageBreakBefore w:val="0"/>
        <w:widowControl w:val="0"/>
        <w:spacing w:line="240" w:lineRule="auto"/>
        <w:rPr>
          <w:sz w:val="18"/>
          <w:szCs w:val="18"/>
        </w:rPr>
      </w:pPr>
      <w:r w:rsidDel="00000000" w:rsidR="00000000" w:rsidRPr="00000000">
        <w:rPr>
          <w:sz w:val="18"/>
          <w:szCs w:val="18"/>
        </w:rPr>
        <w:drawing>
          <wp:inline distB="114300" distT="114300" distL="114300" distR="114300">
            <wp:extent cx="7667625" cy="8372475"/>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7667625" cy="8372475"/>
                    </a:xfrm>
                    <a:prstGeom prst="rect"/>
                    <a:ln/>
                  </pic:spPr>
                </pic:pic>
              </a:graphicData>
            </a:graphic>
          </wp:inline>
        </w:drawing>
      </w:r>
      <w:r w:rsidDel="00000000" w:rsidR="00000000" w:rsidRPr="00000000">
        <w:rPr>
          <w:rtl w:val="0"/>
        </w:rPr>
      </w:r>
    </w:p>
    <w:p w:rsidR="00000000" w:rsidDel="00000000" w:rsidP="00000000" w:rsidRDefault="00000000" w:rsidRPr="00000000" w14:paraId="00001271">
      <w:pPr>
        <w:pageBreakBefore w:val="0"/>
        <w:widowControl w:val="0"/>
        <w:spacing w:line="240" w:lineRule="auto"/>
        <w:rPr>
          <w:sz w:val="18"/>
          <w:szCs w:val="18"/>
        </w:rPr>
      </w:pPr>
      <w:r w:rsidDel="00000000" w:rsidR="00000000" w:rsidRPr="00000000">
        <w:rPr>
          <w:rtl w:val="0"/>
        </w:rPr>
      </w:r>
    </w:p>
    <w:tbl>
      <w:tblPr>
        <w:tblStyle w:val="Table92"/>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25"/>
        <w:tblGridChange w:id="0">
          <w:tblGrid>
            <w:gridCol w:w="10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100_000_000</w:t>
            </w:r>
          </w:p>
          <w:p w:rsidR="00000000" w:rsidDel="00000000" w:rsidP="00000000" w:rsidRDefault="00000000" w:rsidRPr="00000000" w14:paraId="00001273">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7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127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a title 'LUT1'  pos 100 100 trace 2 lut1 longs_1bit alt)</w:t>
            </w:r>
          </w:p>
          <w:p w:rsidR="00000000" w:rsidDel="00000000" w:rsidP="00000000" w:rsidRDefault="00000000" w:rsidRPr="00000000" w14:paraId="0000127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b title 'LUT2'  pos 370 100 trace 2 lut2 longs_2bit alt)</w:t>
            </w:r>
          </w:p>
          <w:p w:rsidR="00000000" w:rsidDel="00000000" w:rsidP="00000000" w:rsidRDefault="00000000" w:rsidRPr="00000000" w14:paraId="0000127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c title 'LUT4'  pos 100 395 trace 2 lut4 longs_4bit alt)</w:t>
            </w:r>
          </w:p>
          <w:p w:rsidR="00000000" w:rsidDel="00000000" w:rsidP="00000000" w:rsidRDefault="00000000" w:rsidRPr="00000000" w14:paraId="0000127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d title 'LUT8'  pos 370 395 trace 2 lut8 longs_8bit)</w:t>
            </w:r>
          </w:p>
          <w:p w:rsidR="00000000" w:rsidDel="00000000" w:rsidP="00000000" w:rsidRDefault="00000000" w:rsidRPr="00000000" w14:paraId="0000127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e title 'RGB8'  pos 100 690 trace 2 rgb8)</w:t>
            </w:r>
          </w:p>
          <w:p w:rsidR="00000000" w:rsidDel="00000000" w:rsidP="00000000" w:rsidRDefault="00000000" w:rsidRPr="00000000" w14:paraId="0000127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f title 'RGB16' pos 370 690 trace 2 rgb16)</w:t>
            </w:r>
          </w:p>
          <w:p w:rsidR="00000000" w:rsidDel="00000000" w:rsidP="00000000" w:rsidRDefault="00000000" w:rsidRPr="00000000" w14:paraId="0000127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g title 'RGB24' pos 640 690 trace 2 rgb24)</w:t>
            </w:r>
          </w:p>
          <w:p w:rsidR="00000000" w:rsidDel="00000000" w:rsidP="00000000" w:rsidRDefault="00000000" w:rsidRPr="00000000" w14:paraId="0000127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waitms(1000)</w:t>
            </w:r>
          </w:p>
          <w:p w:rsidR="00000000" w:rsidDel="00000000" w:rsidP="00000000" w:rsidRDefault="00000000" w:rsidRPr="00000000" w14:paraId="0000127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7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showbmp("a", @image1, $8A,   2,  $800)</w:t>
              <w:tab/>
              <w:t xml:space="preserve">'send LUT1 image</w:t>
            </w:r>
          </w:p>
          <w:p w:rsidR="00000000" w:rsidDel="00000000" w:rsidP="00000000" w:rsidRDefault="00000000" w:rsidRPr="00000000" w14:paraId="0000127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showbmp("b", @image2, $36,   4, $1000)</w:t>
              <w:tab/>
              <w:t xml:space="preserve">'send LUT2 image</w:t>
            </w:r>
          </w:p>
          <w:p w:rsidR="00000000" w:rsidDel="00000000" w:rsidP="00000000" w:rsidRDefault="00000000" w:rsidRPr="00000000" w14:paraId="0000128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showbmp("c", @image3, $8A,  16, $2000)</w:t>
              <w:tab/>
              <w:t xml:space="preserve">'send LUT4 image</w:t>
            </w:r>
          </w:p>
          <w:p w:rsidR="00000000" w:rsidDel="00000000" w:rsidP="00000000" w:rsidRDefault="00000000" w:rsidRPr="00000000" w14:paraId="0000128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showbmp("d", @image4, $36, 256, $4000)</w:t>
              <w:tab/>
              <w:t xml:space="preserve">'send LUT8 image</w:t>
            </w:r>
          </w:p>
          <w:p w:rsidR="00000000" w:rsidDel="00000000" w:rsidP="00000000" w:rsidRDefault="00000000" w:rsidRPr="00000000" w14:paraId="00001282">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8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 := @image5 + $36</w:t>
              <w:tab/>
              <w:t xml:space="preserve">'send RGB8/RGB16/RGB24 images from the same 24-bpp file</w:t>
            </w:r>
          </w:p>
          <w:p w:rsidR="00000000" w:rsidDel="00000000" w:rsidP="00000000" w:rsidRDefault="00000000" w:rsidRPr="00000000" w14:paraId="0000128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$10000</w:t>
            </w:r>
          </w:p>
          <w:p w:rsidR="00000000" w:rsidDel="00000000" w:rsidP="00000000" w:rsidRDefault="00000000" w:rsidRPr="00000000" w14:paraId="0000128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debug(`e `uhex_(byte[i+0] &gt;&gt; 6 + byte[i+1] &gt;&gt; 5 &lt;&lt; 2 + byte[i+2] &gt;&gt; 5 &lt;&lt; 5 ))</w:t>
            </w:r>
          </w:p>
          <w:p w:rsidR="00000000" w:rsidDel="00000000" w:rsidP="00000000" w:rsidRDefault="00000000" w:rsidRPr="00000000" w14:paraId="0000128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debug(`f `uhex_(byte[i+0] &gt;&gt; 3 + byte[i+1] &gt;&gt; 2 &lt;&lt; 5 + byte[i+2] &gt;&gt; 3 &lt;&lt; 11))</w:t>
            </w:r>
          </w:p>
          <w:p w:rsidR="00000000" w:rsidDel="00000000" w:rsidP="00000000" w:rsidRDefault="00000000" w:rsidRPr="00000000" w14:paraId="0000128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debug(`g `uhex_(byte[i+0]      + byte[i+1] &lt;&lt; 8      + byte[i+2] &lt;&lt; 16     ))</w:t>
            </w:r>
          </w:p>
          <w:p w:rsidR="00000000" w:rsidDel="00000000" w:rsidP="00000000" w:rsidRDefault="00000000" w:rsidRPr="00000000" w14:paraId="0000128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 += 3</w:t>
            </w:r>
          </w:p>
          <w:p w:rsidR="00000000" w:rsidDel="00000000" w:rsidP="00000000" w:rsidRDefault="00000000" w:rsidRPr="00000000" w14:paraId="0000128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8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 showbmp(letter, image_address, lut_offset, lut_size, image_longs) | i</w:t>
            </w:r>
          </w:p>
          <w:p w:rsidR="00000000" w:rsidDel="00000000" w:rsidP="00000000" w:rsidRDefault="00000000" w:rsidRPr="00000000" w14:paraId="0000128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image_address += lut_offset</w:t>
            </w:r>
          </w:p>
          <w:p w:rsidR="00000000" w:rsidDel="00000000" w:rsidP="00000000" w:rsidRDefault="00000000" w:rsidRPr="00000000" w14:paraId="0000128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debug(``#(letter) lutcolors `uhex_long_array_(image_address, lut_size))</w:t>
            </w:r>
          </w:p>
          <w:p w:rsidR="00000000" w:rsidDel="00000000" w:rsidP="00000000" w:rsidRDefault="00000000" w:rsidRPr="00000000" w14:paraId="0000128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image_address += lut_size &lt;&lt; 2 - 4</w:t>
            </w:r>
          </w:p>
          <w:p w:rsidR="00000000" w:rsidDel="00000000" w:rsidP="00000000" w:rsidRDefault="00000000" w:rsidRPr="00000000" w14:paraId="0000128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image_longs</w:t>
            </w:r>
          </w:p>
          <w:p w:rsidR="00000000" w:rsidDel="00000000" w:rsidP="00000000" w:rsidRDefault="00000000" w:rsidRPr="00000000" w14:paraId="0000128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debug(``#(letter) `uhex_(long[image_address += 4]))</w:t>
            </w:r>
          </w:p>
          <w:p w:rsidR="00000000" w:rsidDel="00000000" w:rsidP="00000000" w:rsidRDefault="00000000" w:rsidRPr="00000000" w14:paraId="00001290">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9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w:t>
            </w:r>
          </w:p>
          <w:p w:rsidR="00000000" w:rsidDel="00000000" w:rsidP="00000000" w:rsidRDefault="00000000" w:rsidRPr="00000000" w14:paraId="0000129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image1</w:t>
              <w:tab/>
              <w:t xml:space="preserve">file "bird_lut1.bmp"</w:t>
            </w:r>
          </w:p>
          <w:p w:rsidR="00000000" w:rsidDel="00000000" w:rsidP="00000000" w:rsidRDefault="00000000" w:rsidRPr="00000000" w14:paraId="0000129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image2</w:t>
              <w:tab/>
              <w:t xml:space="preserve">file "bird_lut2.bmp"</w:t>
            </w:r>
          </w:p>
          <w:p w:rsidR="00000000" w:rsidDel="00000000" w:rsidP="00000000" w:rsidRDefault="00000000" w:rsidRPr="00000000" w14:paraId="0000129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image3</w:t>
              <w:tab/>
              <w:t xml:space="preserve">file "bird_lut4.bmp"</w:t>
            </w:r>
          </w:p>
          <w:p w:rsidR="00000000" w:rsidDel="00000000" w:rsidP="00000000" w:rsidRDefault="00000000" w:rsidRPr="00000000" w14:paraId="0000129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image4</w:t>
              <w:tab/>
              <w:t xml:space="preserve">file "bird_lut8.bmp"</w:t>
            </w:r>
          </w:p>
          <w:p w:rsidR="00000000" w:rsidDel="00000000" w:rsidP="00000000" w:rsidRDefault="00000000" w:rsidRPr="00000000" w14:paraId="0000129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image5</w:t>
              <w:tab/>
              <w:t xml:space="preserve">file "bird_rgb24.bmp"</w:t>
            </w:r>
          </w:p>
        </w:tc>
      </w:tr>
    </w:tbl>
    <w:p w:rsidR="00000000" w:rsidDel="00000000" w:rsidP="00000000" w:rsidRDefault="00000000" w:rsidRPr="00000000" w14:paraId="00001297">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98">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299">
      <w:pPr>
        <w:pageBreakBefore w:val="0"/>
        <w:widowControl w:val="0"/>
        <w:spacing w:line="240" w:lineRule="auto"/>
        <w:rPr>
          <w:sz w:val="18"/>
          <w:szCs w:val="18"/>
        </w:rPr>
      </w:pPr>
      <w:r w:rsidDel="00000000" w:rsidR="00000000" w:rsidRPr="00000000">
        <w:rPr>
          <w:sz w:val="18"/>
          <w:szCs w:val="18"/>
        </w:rPr>
        <w:drawing>
          <wp:inline distB="114300" distT="114300" distL="114300" distR="114300">
            <wp:extent cx="7667625" cy="11182350"/>
            <wp:effectExtent b="0" l="0" r="0" t="0"/>
            <wp:docPr id="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7667625" cy="11182350"/>
                    </a:xfrm>
                    <a:prstGeom prst="rect"/>
                    <a:ln/>
                  </pic:spPr>
                </pic:pic>
              </a:graphicData>
            </a:graphic>
          </wp:inline>
        </w:drawing>
      </w:r>
      <w:r w:rsidDel="00000000" w:rsidR="00000000" w:rsidRPr="00000000">
        <w:rPr>
          <w:rtl w:val="0"/>
        </w:rPr>
      </w:r>
    </w:p>
    <w:tbl>
      <w:tblPr>
        <w:tblStyle w:val="Table93"/>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25"/>
        <w:tblGridChange w:id="0">
          <w:tblGrid>
            <w:gridCol w:w="10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100_000_000</w:t>
            </w:r>
          </w:p>
          <w:p w:rsidR="00000000" w:rsidDel="00000000" w:rsidP="00000000" w:rsidRDefault="00000000" w:rsidRPr="00000000" w14:paraId="0000129B">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129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a title 'LUMA8'  pos 100 100 size 1 256 dotsize 256 1 luma8  cyan)</w:t>
            </w:r>
          </w:p>
          <w:p w:rsidR="00000000" w:rsidDel="00000000" w:rsidP="00000000" w:rsidRDefault="00000000" w:rsidRPr="00000000" w14:paraId="000012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b title 'LUMA8W' pos 370 100 size 1 256 dotsize 256 1 luma8w cyan)</w:t>
            </w:r>
          </w:p>
          <w:p w:rsidR="00000000" w:rsidDel="00000000" w:rsidP="00000000" w:rsidRDefault="00000000" w:rsidRPr="00000000" w14:paraId="0000129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c title 'LUMA8X' pos 640 100 size 1 256 dotsize 256 1 luma8x cyan)</w:t>
            </w:r>
          </w:p>
          <w:p w:rsidR="00000000" w:rsidDel="00000000" w:rsidP="00000000" w:rsidRDefault="00000000" w:rsidRPr="00000000" w14:paraId="000012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d title 'RGBI8'  pos 100 395 size 8 32 dotsize 32 8 trace 4 rgbi8)</w:t>
            </w:r>
          </w:p>
          <w:p w:rsidR="00000000" w:rsidDel="00000000" w:rsidP="00000000" w:rsidRDefault="00000000" w:rsidRPr="00000000" w14:paraId="000012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e title 'RGBI8W' pos 370 395 size 8 32 dotsize 32 8 trace 4 rgbi8w)</w:t>
            </w:r>
          </w:p>
          <w:p w:rsidR="00000000" w:rsidDel="00000000" w:rsidP="00000000" w:rsidRDefault="00000000" w:rsidRPr="00000000" w14:paraId="000012A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f title 'RGBI8X' pos 640 395 size 8 32 dotsize 32 8 trace 4 rgbi8x)</w:t>
            </w:r>
          </w:p>
          <w:p w:rsidR="00000000" w:rsidDel="00000000" w:rsidP="00000000" w:rsidRDefault="00000000" w:rsidRPr="00000000" w14:paraId="000012A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g title 'HSV8'   pos 100 690 size 16 16 trace 4 dotsize 16 hsv8)</w:t>
            </w:r>
          </w:p>
          <w:p w:rsidR="00000000" w:rsidDel="00000000" w:rsidP="00000000" w:rsidRDefault="00000000" w:rsidRPr="00000000" w14:paraId="000012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h title 'HSV8W'  pos 370 690 size 16 16 trace 4 dotsize 16 hsv8w)</w:t>
            </w:r>
          </w:p>
          <w:p w:rsidR="00000000" w:rsidDel="00000000" w:rsidP="00000000" w:rsidRDefault="00000000" w:rsidRPr="00000000" w14:paraId="000012A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i title 'HSV8X'  pos 640 690 size 16 16 trace 4 dotsize 16 hsv8x)</w:t>
            </w:r>
          </w:p>
          <w:p w:rsidR="00000000" w:rsidDel="00000000" w:rsidP="00000000" w:rsidRDefault="00000000" w:rsidRPr="00000000" w14:paraId="000012A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j title 'HSV16'  pos 100 985 size 256 256 trace 4 hsv16)</w:t>
            </w:r>
          </w:p>
          <w:p w:rsidR="00000000" w:rsidDel="00000000" w:rsidP="00000000" w:rsidRDefault="00000000" w:rsidRPr="00000000" w14:paraId="000012A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k title 'HSV16W' pos 370 985 size 256 256 trace 4 hsv16w)</w:t>
            </w:r>
          </w:p>
          <w:p w:rsidR="00000000" w:rsidDel="00000000" w:rsidP="00000000" w:rsidRDefault="00000000" w:rsidRPr="00000000" w14:paraId="000012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debug(`bitmap l title 'HSV16X' pos 640 985 size 256 256 trace 4 hsv16x)</w:t>
            </w:r>
          </w:p>
          <w:p w:rsidR="00000000" w:rsidDel="00000000" w:rsidP="00000000" w:rsidRDefault="00000000" w:rsidRPr="00000000" w14:paraId="000012A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waitms(1000)</w:t>
            </w:r>
          </w:p>
          <w:p w:rsidR="00000000" w:rsidDel="00000000" w:rsidP="00000000" w:rsidRDefault="00000000" w:rsidRPr="00000000" w14:paraId="000012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255</w:t>
              <w:tab/>
              <w:tab/>
              <w:tab/>
              <w:t xml:space="preserve">'feed 8-bit displays</w:t>
            </w:r>
          </w:p>
          <w:p w:rsidR="00000000" w:rsidDel="00000000" w:rsidP="00000000" w:rsidRDefault="00000000" w:rsidRPr="00000000" w14:paraId="000012A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debug(`a b c d e f g h i `uhex_(i))</w:t>
            </w:r>
          </w:p>
          <w:p w:rsidR="00000000" w:rsidDel="00000000" w:rsidP="00000000" w:rsidRDefault="00000000" w:rsidRPr="00000000" w14:paraId="000012A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0 to 65535</w:t>
              <w:tab/>
              <w:tab/>
              <w:tab/>
              <w:t xml:space="preserve">'feed 16-bit displays</w:t>
            </w:r>
          </w:p>
          <w:p w:rsidR="00000000" w:rsidDel="00000000" w:rsidP="00000000" w:rsidRDefault="00000000" w:rsidRPr="00000000" w14:paraId="000012A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debug(`j k l `uhex_(i))</w:t>
            </w:r>
          </w:p>
        </w:tc>
      </w:tr>
    </w:tbl>
    <w:p w:rsidR="00000000" w:rsidDel="00000000" w:rsidP="00000000" w:rsidRDefault="00000000" w:rsidRPr="00000000" w14:paraId="000012AE">
      <w:pPr>
        <w:pStyle w:val="Heading2"/>
        <w:pageBreakBefore w:val="0"/>
        <w:widowControl w:val="0"/>
        <w:spacing w:line="360" w:lineRule="auto"/>
        <w:jc w:val="both"/>
        <w:rPr/>
      </w:pPr>
      <w:bookmarkStart w:colFirst="0" w:colLast="0" w:name="_1vdoj7r6y0ag" w:id="93"/>
      <w:bookmarkEnd w:id="93"/>
      <w:r w:rsidDel="00000000" w:rsidR="00000000" w:rsidRPr="00000000">
        <w:rPr>
          <w:rtl w:val="0"/>
        </w:rPr>
      </w:r>
    </w:p>
    <w:p w:rsidR="00000000" w:rsidDel="00000000" w:rsidP="00000000" w:rsidRDefault="00000000" w:rsidRPr="00000000" w14:paraId="000012AF">
      <w:pPr>
        <w:pStyle w:val="Heading2"/>
        <w:pageBreakBefore w:val="0"/>
        <w:widowControl w:val="0"/>
        <w:spacing w:line="360" w:lineRule="auto"/>
        <w:jc w:val="both"/>
        <w:rPr/>
      </w:pPr>
      <w:bookmarkStart w:colFirst="0" w:colLast="0" w:name="_gwinipw0gykn" w:id="94"/>
      <w:bookmarkEnd w:id="94"/>
      <w:r w:rsidDel="00000000" w:rsidR="00000000" w:rsidRPr="00000000">
        <w:rPr>
          <w:rtl w:val="0"/>
        </w:rPr>
      </w:r>
    </w:p>
    <w:p w:rsidR="00000000" w:rsidDel="00000000" w:rsidP="00000000" w:rsidRDefault="00000000" w:rsidRPr="00000000" w14:paraId="000012B0">
      <w:pPr>
        <w:pStyle w:val="Heading2"/>
        <w:pageBreakBefore w:val="0"/>
        <w:widowControl w:val="0"/>
        <w:spacing w:line="360" w:lineRule="auto"/>
        <w:jc w:val="both"/>
        <w:rPr>
          <w:sz w:val="18"/>
          <w:szCs w:val="18"/>
        </w:rPr>
      </w:pPr>
      <w:bookmarkStart w:colFirst="0" w:colLast="0" w:name="_wbzu5r437bfc" w:id="95"/>
      <w:bookmarkEnd w:id="95"/>
      <w:r w:rsidDel="00000000" w:rsidR="00000000" w:rsidRPr="00000000">
        <w:rPr>
          <w:rtl w:val="0"/>
        </w:rPr>
        <w:t xml:space="preserve">MIDI Display</w:t>
        <w:tab/>
        <w:tab/>
      </w:r>
      <w:r w:rsidDel="00000000" w:rsidR="00000000" w:rsidRPr="00000000">
        <w:rPr>
          <w:rFonts w:ascii="Arial" w:cs="Arial" w:eastAsia="Arial" w:hAnsi="Arial"/>
          <w:b w:val="0"/>
          <w:rtl w:val="0"/>
        </w:rPr>
        <w:t xml:space="preserve">MIDI keyboard for viewing note-on/off status with velocity</w:t>
      </w:r>
      <w:r w:rsidDel="00000000" w:rsidR="00000000" w:rsidRPr="00000000">
        <w:rPr>
          <w:rtl w:val="0"/>
        </w:rPr>
      </w:r>
    </w:p>
    <w:tbl>
      <w:tblPr>
        <w:tblStyle w:val="Table94"/>
        <w:tblW w:w="14475.0" w:type="dxa"/>
        <w:jc w:val="left"/>
        <w:tblLayout w:type="fixed"/>
        <w:tblLook w:val="0600"/>
      </w:tblPr>
      <w:tblGrid>
        <w:gridCol w:w="4980"/>
        <w:gridCol w:w="9495"/>
        <w:tblGridChange w:id="0">
          <w:tblGrid>
            <w:gridCol w:w="4980"/>
            <w:gridCol w:w="9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1">
            <w:pPr>
              <w:pageBreakBefore w:val="0"/>
              <w:widowControl w:val="0"/>
              <w:spacing w:line="240" w:lineRule="auto"/>
              <w:rPr>
                <w:sz w:val="18"/>
                <w:szCs w:val="18"/>
              </w:rPr>
            </w:pPr>
            <w:r w:rsidDel="00000000" w:rsidR="00000000" w:rsidRPr="00000000">
              <w:rPr>
                <w:rtl w:val="0"/>
              </w:rPr>
            </w:r>
          </w:p>
          <w:tbl>
            <w:tblPr>
              <w:tblStyle w:val="Table95"/>
              <w:tblW w:w="4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tblGridChange w:id="0">
                <w:tblGrid>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10_000_000</w:t>
                  </w:r>
                </w:p>
                <w:p w:rsidR="00000000" w:rsidDel="00000000" w:rsidP="00000000" w:rsidRDefault="00000000" w:rsidRPr="00000000" w14:paraId="000012B3">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 go() | i</w:t>
                  </w:r>
                </w:p>
                <w:p w:rsidR="00000000" w:rsidDel="00000000" w:rsidP="00000000" w:rsidRDefault="00000000" w:rsidRPr="00000000" w14:paraId="000012B5">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B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debug(`midi MyMidi size 3 range 36 84)</w:t>
                  </w:r>
                </w:p>
                <w:p w:rsidR="00000000" w:rsidDel="00000000" w:rsidP="00000000" w:rsidRDefault="00000000" w:rsidRPr="00000000" w14:paraId="000012B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w:t>
                  </w:r>
                </w:p>
                <w:p w:rsidR="00000000" w:rsidDel="00000000" w:rsidP="00000000" w:rsidRDefault="00000000" w:rsidRPr="00000000" w14:paraId="000012B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repeat i from 36 to 84</w:t>
                  </w:r>
                </w:p>
                <w:p w:rsidR="00000000" w:rsidDel="00000000" w:rsidP="00000000" w:rsidRDefault="00000000" w:rsidRPr="00000000" w14:paraId="000012B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debug(`MyMidi $90 `(i, getrnd() &amp; $7F))</w:t>
                  </w:r>
                </w:p>
                <w:p w:rsidR="00000000" w:rsidDel="00000000" w:rsidP="00000000" w:rsidRDefault="00000000" w:rsidRPr="00000000" w14:paraId="000012B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waitms(150)</w:t>
                  </w:r>
                </w:p>
                <w:p w:rsidR="00000000" w:rsidDel="00000000" w:rsidP="00000000" w:rsidRDefault="00000000" w:rsidRPr="00000000" w14:paraId="000012B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debug(`MyMidi $80 `(i, 0))</w:t>
                  </w:r>
                </w:p>
              </w:tc>
            </w:tr>
          </w:tbl>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pageBreakBefore w:val="0"/>
              <w:widowControl w:val="0"/>
              <w:spacing w:before="200" w:line="360" w:lineRule="auto"/>
              <w:jc w:val="right"/>
              <w:rPr>
                <w:sz w:val="18"/>
                <w:szCs w:val="18"/>
              </w:rPr>
            </w:pPr>
            <w:r w:rsidDel="00000000" w:rsidR="00000000" w:rsidRPr="00000000">
              <w:rPr>
                <w:sz w:val="18"/>
                <w:szCs w:val="18"/>
              </w:rPr>
              <w:drawing>
                <wp:inline distB="114300" distT="114300" distL="114300" distR="114300">
                  <wp:extent cx="5657850" cy="1466850"/>
                  <wp:effectExtent b="0" l="0" r="0" t="0"/>
                  <wp:docPr id="15" name="image11.gif"/>
                  <a:graphic>
                    <a:graphicData uri="http://schemas.openxmlformats.org/drawingml/2006/picture">
                      <pic:pic>
                        <pic:nvPicPr>
                          <pic:cNvPr id="0" name="image11.gif"/>
                          <pic:cNvPicPr preferRelativeResize="0"/>
                        </pic:nvPicPr>
                        <pic:blipFill>
                          <a:blip r:embed="rId32"/>
                          <a:srcRect b="0" l="0" r="0" t="0"/>
                          <a:stretch>
                            <a:fillRect/>
                          </a:stretch>
                        </pic:blipFill>
                        <pic:spPr>
                          <a:xfrm>
                            <a:off x="0" y="0"/>
                            <a:ext cx="5657850" cy="1466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BE">
      <w:pPr>
        <w:pageBreakBefore w:val="0"/>
        <w:widowControl w:val="0"/>
        <w:spacing w:line="360" w:lineRule="auto"/>
        <w:jc w:val="both"/>
        <w:rPr>
          <w:sz w:val="18"/>
          <w:szCs w:val="18"/>
        </w:rPr>
      </w:pPr>
      <w:r w:rsidDel="00000000" w:rsidR="00000000" w:rsidRPr="00000000">
        <w:rPr>
          <w:rtl w:val="0"/>
        </w:rPr>
      </w:r>
    </w:p>
    <w:tbl>
      <w:tblPr>
        <w:tblStyle w:val="Table96"/>
        <w:tblW w:w="14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8565"/>
        <w:gridCol w:w="1770"/>
        <w:gridCol w:w="0"/>
        <w:tblGridChange w:id="0">
          <w:tblGrid>
            <w:gridCol w:w="4140"/>
            <w:gridCol w:w="8565"/>
            <w:gridCol w:w="1770"/>
            <w:gridCol w:w="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2BF">
            <w:pPr>
              <w:pageBreakBefore w:val="0"/>
              <w:widowControl w:val="0"/>
              <w:spacing w:line="240" w:lineRule="auto"/>
              <w:jc w:val="center"/>
              <w:rPr>
                <w:b w:val="1"/>
                <w:sz w:val="18"/>
                <w:szCs w:val="18"/>
              </w:rPr>
            </w:pPr>
            <w:r w:rsidDel="00000000" w:rsidR="00000000" w:rsidRPr="00000000">
              <w:rPr>
                <w:b w:val="1"/>
                <w:sz w:val="18"/>
                <w:szCs w:val="18"/>
                <w:rtl w:val="0"/>
              </w:rPr>
              <w:t xml:space="preserve">MIDI Instantiation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C0">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C1">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2">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TITLE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pageBreakBefore w:val="0"/>
              <w:widowControl w:val="0"/>
              <w:spacing w:line="240" w:lineRule="auto"/>
              <w:rPr>
                <w:sz w:val="18"/>
                <w:szCs w:val="18"/>
              </w:rPr>
            </w:pPr>
            <w:r w:rsidDel="00000000" w:rsidR="00000000" w:rsidRPr="00000000">
              <w:rPr>
                <w:sz w:val="18"/>
                <w:szCs w:val="18"/>
                <w:rtl w:val="0"/>
              </w:rPr>
              <w:t xml:space="preserve">Set the window caption 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pageBreakBefore w:val="0"/>
              <w:widowControl w:val="0"/>
              <w:spacing w:line="240" w:lineRule="auto"/>
              <w:rPr>
                <w:sz w:val="18"/>
                <w:szCs w:val="18"/>
              </w:rPr>
            </w:pPr>
            <w:r w:rsidDel="00000000" w:rsidR="00000000" w:rsidRPr="00000000">
              <w:rPr>
                <w:sz w:val="18"/>
                <w:szCs w:val="18"/>
                <w:rtl w:val="0"/>
              </w:rPr>
              <w:t xml:space="preserve">&lt;none&gt;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POS left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pageBreakBefore w:val="0"/>
              <w:widowControl w:val="0"/>
              <w:spacing w:line="240" w:lineRule="auto"/>
              <w:rPr>
                <w:sz w:val="18"/>
                <w:szCs w:val="18"/>
              </w:rPr>
            </w:pPr>
            <w:r w:rsidDel="00000000" w:rsidR="00000000" w:rsidRPr="00000000">
              <w:rPr>
                <w:sz w:val="18"/>
                <w:szCs w:val="18"/>
                <w:rtl w:val="0"/>
              </w:rPr>
              <w:t xml:space="preserve">Set the window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7">
            <w:pPr>
              <w:pageBreakBefore w:val="0"/>
              <w:widowControl w:val="0"/>
              <w:spacing w:line="240" w:lineRule="auto"/>
              <w:rPr>
                <w:sz w:val="18"/>
                <w:szCs w:val="18"/>
              </w:rPr>
            </w:pPr>
            <w:r w:rsidDel="00000000" w:rsidR="00000000" w:rsidRPr="00000000">
              <w:rPr>
                <w:sz w:val="18"/>
                <w:szCs w:val="18"/>
                <w:rtl w:val="0"/>
              </w:rPr>
              <w:t xml:space="preserve">0, 0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SIZE keyboard_size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2C9">
            <w:pPr>
              <w:pageBreakBefore w:val="0"/>
              <w:widowControl w:val="0"/>
              <w:spacing w:line="240" w:lineRule="auto"/>
              <w:rPr>
                <w:sz w:val="18"/>
                <w:szCs w:val="18"/>
              </w:rPr>
            </w:pPr>
            <w:r w:rsidDel="00000000" w:rsidR="00000000" w:rsidRPr="00000000">
              <w:rPr>
                <w:sz w:val="18"/>
                <w:szCs w:val="18"/>
                <w:rtl w:val="0"/>
              </w:rPr>
              <w:t xml:space="preserve">Set the size of the MIDI keyboard display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12CA">
            <w:pPr>
              <w:pageBreakBefore w:val="0"/>
              <w:widowControl w:val="0"/>
              <w:spacing w:line="240" w:lineRule="auto"/>
              <w:rPr>
                <w:sz w:val="18"/>
                <w:szCs w:val="18"/>
              </w:rPr>
            </w:pPr>
            <w:r w:rsidDel="00000000" w:rsidR="00000000" w:rsidRPr="00000000">
              <w:rPr>
                <w:sz w:val="18"/>
                <w:szCs w:val="1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RANGE first_key last_key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12CC">
            <w:pPr>
              <w:pageBreakBefore w:val="0"/>
              <w:widowControl w:val="0"/>
              <w:spacing w:line="240" w:lineRule="auto"/>
              <w:rPr>
                <w:sz w:val="18"/>
                <w:szCs w:val="18"/>
              </w:rPr>
            </w:pPr>
            <w:r w:rsidDel="00000000" w:rsidR="00000000" w:rsidRPr="00000000">
              <w:rPr>
                <w:sz w:val="18"/>
                <w:szCs w:val="18"/>
                <w:rtl w:val="0"/>
              </w:rPr>
              <w:t xml:space="preserve">Set the first and last MIDI key numbers (0..127).</w:t>
            </w:r>
          </w:p>
        </w:tc>
        <w:tc>
          <w:tcPr>
            <w:shd w:fill="auto" w:val="clear"/>
            <w:tcMar>
              <w:top w:w="100.0" w:type="dxa"/>
              <w:left w:w="100.0" w:type="dxa"/>
              <w:bottom w:w="100.0" w:type="dxa"/>
              <w:right w:w="100.0" w:type="dxa"/>
            </w:tcMar>
            <w:vAlign w:val="top"/>
          </w:tcPr>
          <w:p w:rsidR="00000000" w:rsidDel="00000000" w:rsidP="00000000" w:rsidRDefault="00000000" w:rsidRPr="00000000" w14:paraId="000012CD">
            <w:pPr>
              <w:pageBreakBefore w:val="0"/>
              <w:widowControl w:val="0"/>
              <w:spacing w:line="240" w:lineRule="auto"/>
              <w:rPr>
                <w:sz w:val="18"/>
                <w:szCs w:val="18"/>
              </w:rPr>
            </w:pPr>
            <w:r w:rsidDel="00000000" w:rsidR="00000000" w:rsidRPr="00000000">
              <w:rPr>
                <w:sz w:val="18"/>
                <w:szCs w:val="18"/>
                <w:rtl w:val="0"/>
              </w:rPr>
              <w:t xml:space="preserve">21, 108 (88 keys)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CHANNEL channel_number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CF">
            <w:pPr>
              <w:pageBreakBefore w:val="0"/>
              <w:widowControl w:val="0"/>
              <w:spacing w:line="240" w:lineRule="auto"/>
              <w:rPr>
                <w:sz w:val="18"/>
                <w:szCs w:val="18"/>
              </w:rPr>
            </w:pPr>
            <w:r w:rsidDel="00000000" w:rsidR="00000000" w:rsidRPr="00000000">
              <w:rPr>
                <w:sz w:val="18"/>
                <w:szCs w:val="18"/>
                <w:rtl w:val="0"/>
              </w:rPr>
              <w:t xml:space="preserve">Set the MIDI channel number to observe (0..15).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D0">
            <w:pPr>
              <w:pageBreakBefore w:val="0"/>
              <w:widowControl w:val="0"/>
              <w:spacing w:line="240" w:lineRule="auto"/>
              <w:rPr>
                <w:sz w:val="18"/>
                <w:szCs w:val="18"/>
              </w:rPr>
            </w:pPr>
            <w:r w:rsidDel="00000000" w:rsidR="00000000" w:rsidRPr="00000000">
              <w:rPr>
                <w:sz w:val="18"/>
                <w:szCs w:val="1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COLOR white_key black_key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pageBreakBefore w:val="0"/>
              <w:widowControl w:val="0"/>
              <w:spacing w:line="240" w:lineRule="auto"/>
              <w:rPr>
                <w:sz w:val="18"/>
                <w:szCs w:val="18"/>
              </w:rPr>
            </w:pPr>
            <w:r w:rsidDel="00000000" w:rsidR="00000000" w:rsidRPr="00000000">
              <w:rPr>
                <w:sz w:val="18"/>
                <w:szCs w:val="18"/>
                <w:rtl w:val="0"/>
              </w:rPr>
              <w:t xml:space="preserve">Set the 'ON' colors for white and black keys. *</w:t>
            </w:r>
          </w:p>
        </w:tc>
        <w:tc>
          <w:tcPr>
            <w:shd w:fill="auto" w:val="clear"/>
            <w:tcMar>
              <w:top w:w="100.0" w:type="dxa"/>
              <w:left w:w="100.0" w:type="dxa"/>
              <w:bottom w:w="100.0" w:type="dxa"/>
              <w:right w:w="100.0" w:type="dxa"/>
            </w:tcMar>
            <w:vAlign w:val="top"/>
          </w:tcPr>
          <w:p w:rsidR="00000000" w:rsidDel="00000000" w:rsidP="00000000" w:rsidRDefault="00000000" w:rsidRPr="00000000" w14:paraId="000012D3">
            <w:pPr>
              <w:pageBreakBefore w:val="0"/>
              <w:widowControl w:val="0"/>
              <w:spacing w:line="240" w:lineRule="auto"/>
              <w:rPr>
                <w:sz w:val="18"/>
                <w:szCs w:val="18"/>
              </w:rPr>
            </w:pPr>
            <w:r w:rsidDel="00000000" w:rsidR="00000000" w:rsidRPr="00000000">
              <w:rPr>
                <w:sz w:val="18"/>
                <w:szCs w:val="18"/>
                <w:rtl w:val="0"/>
              </w:rPr>
              <w:t xml:space="preserve">CYAN, MAGENTA</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2D4">
            <w:pPr>
              <w:pageBreakBefore w:val="0"/>
              <w:widowControl w:val="0"/>
              <w:spacing w:line="240" w:lineRule="auto"/>
              <w:jc w:val="center"/>
              <w:rPr>
                <w:b w:val="1"/>
                <w:sz w:val="18"/>
                <w:szCs w:val="18"/>
              </w:rPr>
            </w:pPr>
            <w:r w:rsidDel="00000000" w:rsidR="00000000" w:rsidRPr="00000000">
              <w:rPr>
                <w:b w:val="1"/>
                <w:sz w:val="18"/>
                <w:szCs w:val="18"/>
                <w:rtl w:val="0"/>
              </w:rPr>
              <w:t xml:space="preserve">MIDI </w:t>
            </w:r>
            <w:r w:rsidDel="00000000" w:rsidR="00000000" w:rsidRPr="00000000">
              <w:rPr>
                <w:b w:val="1"/>
                <w:sz w:val="18"/>
                <w:szCs w:val="18"/>
                <w:rtl w:val="0"/>
              </w:rPr>
              <w:t xml:space="preserve">Feeding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D5">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D6">
            <w:pPr>
              <w:pageBreakBefore w:val="0"/>
              <w:widowControl w:val="0"/>
              <w:spacing w:line="240" w:lineRule="auto"/>
              <w:jc w:val="center"/>
              <w:rPr>
                <w:b w:val="1"/>
                <w:sz w:val="18"/>
                <w:szCs w:val="18"/>
              </w:rPr>
            </w:pPr>
            <w:r w:rsidDel="00000000" w:rsidR="00000000" w:rsidRPr="00000000">
              <w:rPr>
                <w:b w:val="1"/>
                <w:sz w:val="18"/>
                <w:szCs w:val="18"/>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7">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pageBreakBefore w:val="0"/>
              <w:widowControl w:val="0"/>
              <w:spacing w:line="240" w:lineRule="auto"/>
              <w:ind w:left="0" w:firstLine="0"/>
              <w:rPr>
                <w:sz w:val="18"/>
                <w:szCs w:val="18"/>
              </w:rPr>
            </w:pPr>
            <w:r w:rsidDel="00000000" w:rsidR="00000000" w:rsidRPr="00000000">
              <w:rPr>
                <w:sz w:val="18"/>
                <w:szCs w:val="18"/>
                <w:rtl w:val="0"/>
              </w:rPr>
              <w:t xml:space="preserve">If ($90 + channel) then NOTE_ON mode, else if ($80 + channel) then NOTE_OFF mode.</w:t>
            </w:r>
          </w:p>
          <w:p w:rsidR="00000000" w:rsidDel="00000000" w:rsidP="00000000" w:rsidRDefault="00000000" w:rsidRPr="00000000" w14:paraId="000012D9">
            <w:pPr>
              <w:pageBreakBefore w:val="0"/>
              <w:widowControl w:val="0"/>
              <w:spacing w:line="240" w:lineRule="auto"/>
              <w:rPr>
                <w:sz w:val="18"/>
                <w:szCs w:val="18"/>
              </w:rPr>
            </w:pPr>
            <w:r w:rsidDel="00000000" w:rsidR="00000000" w:rsidRPr="00000000">
              <w:rPr>
                <w:sz w:val="18"/>
                <w:szCs w:val="18"/>
                <w:rtl w:val="0"/>
              </w:rPr>
              <w:t xml:space="preserve">If NOTE_ON mode then </w:t>
            </w:r>
            <w:r w:rsidDel="00000000" w:rsidR="00000000" w:rsidRPr="00000000">
              <w:rPr>
                <w:sz w:val="18"/>
                <w:szCs w:val="18"/>
                <w:rtl w:val="0"/>
              </w:rPr>
              <w:t xml:space="preserve">receive</w:t>
            </w:r>
            <w:r w:rsidDel="00000000" w:rsidR="00000000" w:rsidRPr="00000000">
              <w:rPr>
                <w:sz w:val="18"/>
                <w:szCs w:val="18"/>
                <w:rtl w:val="0"/>
              </w:rPr>
              <w:t xml:space="preserve"> a key ($00..$7F) and then its velocity ($00..$7F), update display.</w:t>
            </w:r>
          </w:p>
          <w:p w:rsidR="00000000" w:rsidDel="00000000" w:rsidP="00000000" w:rsidRDefault="00000000" w:rsidRPr="00000000" w14:paraId="000012DA">
            <w:pPr>
              <w:pageBreakBefore w:val="0"/>
              <w:widowControl w:val="0"/>
              <w:spacing w:line="240" w:lineRule="auto"/>
              <w:rPr>
                <w:sz w:val="18"/>
                <w:szCs w:val="18"/>
              </w:rPr>
            </w:pPr>
            <w:r w:rsidDel="00000000" w:rsidR="00000000" w:rsidRPr="00000000">
              <w:rPr>
                <w:sz w:val="18"/>
                <w:szCs w:val="18"/>
                <w:rtl w:val="0"/>
              </w:rPr>
              <w:t xml:space="preserve">If NOTE_OFF mode then receive a key ($00..$7F) and then its velocity ($00..$7F), update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12DB">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DD">
            <w:pPr>
              <w:pageBreakBefore w:val="0"/>
              <w:widowControl w:val="0"/>
              <w:spacing w:line="240" w:lineRule="auto"/>
              <w:rPr>
                <w:sz w:val="18"/>
                <w:szCs w:val="18"/>
              </w:rPr>
            </w:pPr>
            <w:r w:rsidDel="00000000" w:rsidR="00000000" w:rsidRPr="00000000">
              <w:rPr>
                <w:sz w:val="18"/>
                <w:szCs w:val="18"/>
                <w:rtl w:val="0"/>
              </w:rPr>
              <w:t xml:space="preserve">Clear all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E">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SAVE {WINDOW}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E0">
            <w:pPr>
              <w:pageBreakBefore w:val="0"/>
              <w:widowControl w:val="0"/>
              <w:spacing w:line="240" w:lineRule="auto"/>
              <w:rPr>
                <w:sz w:val="18"/>
                <w:szCs w:val="18"/>
              </w:rPr>
            </w:pPr>
            <w:r w:rsidDel="00000000" w:rsidR="00000000" w:rsidRPr="00000000">
              <w:rPr>
                <w:sz w:val="18"/>
                <w:szCs w:val="18"/>
                <w:rtl w:val="0"/>
              </w:rPr>
              <w:t xml:space="preserve">Save a bitmap file (.bmp) of either the entire window or just the display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E1">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2E3">
            <w:pPr>
              <w:pageBreakBefore w:val="0"/>
              <w:widowControl w:val="0"/>
              <w:spacing w:line="240" w:lineRule="auto"/>
              <w:rPr>
                <w:sz w:val="18"/>
                <w:szCs w:val="18"/>
              </w:rPr>
            </w:pPr>
            <w:r w:rsidDel="00000000" w:rsidR="00000000" w:rsidRPr="00000000">
              <w:rPr>
                <w:sz w:val="18"/>
                <w:szCs w:val="18"/>
                <w:rtl w:val="0"/>
              </w:rPr>
              <w:t xml:space="preserve">Close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12E4">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12E5">
      <w:pPr>
        <w:widowControl w:val="0"/>
        <w:spacing w:before="0" w:line="360" w:lineRule="auto"/>
        <w:jc w:val="both"/>
        <w:rPr>
          <w:sz w:val="18"/>
          <w:szCs w:val="18"/>
        </w:rPr>
      </w:pPr>
      <w:r w:rsidDel="00000000" w:rsidR="00000000" w:rsidRPr="00000000">
        <w:rPr>
          <w:sz w:val="18"/>
          <w:szCs w:val="18"/>
          <w:rtl w:val="0"/>
        </w:rPr>
        <w:t xml:space="preserve">* Color is BLACK / WHITE or ORANGE / BLUE / GREEN / CYAN / RED / MAGENTA / YELLOW / GRAY followed by an optional 0..15 for brightness (default is 8).</w:t>
      </w:r>
    </w:p>
    <w:p w:rsidR="00000000" w:rsidDel="00000000" w:rsidP="00000000" w:rsidRDefault="00000000" w:rsidRPr="00000000" w14:paraId="000012E6">
      <w:pPr>
        <w:widowControl w:val="0"/>
        <w:spacing w:before="0" w:line="360" w:lineRule="auto"/>
        <w:jc w:val="both"/>
        <w:rPr>
          <w:sz w:val="18"/>
          <w:szCs w:val="18"/>
        </w:rPr>
      </w:pPr>
      <w:r w:rsidDel="00000000" w:rsidR="00000000" w:rsidRPr="00000000">
        <w:rPr>
          <w:rtl w:val="0"/>
        </w:rPr>
      </w:r>
    </w:p>
    <w:p w:rsidR="00000000" w:rsidDel="00000000" w:rsidP="00000000" w:rsidRDefault="00000000" w:rsidRPr="00000000" w14:paraId="000012E7">
      <w:pPr>
        <w:widowControl w:val="0"/>
        <w:spacing w:before="0" w:line="360" w:lineRule="auto"/>
        <w:jc w:val="both"/>
        <w:rPr>
          <w:sz w:val="18"/>
          <w:szCs w:val="18"/>
        </w:rPr>
      </w:pPr>
      <w:r w:rsidDel="00000000" w:rsidR="00000000" w:rsidRPr="00000000">
        <w:rPr>
          <w:sz w:val="18"/>
          <w:szCs w:val="18"/>
          <w:rtl w:val="0"/>
        </w:rPr>
        <w:t xml:space="preserve">Here is a PASM program which receives MIDI serial on P16 and sends it to the MIDI display:</w:t>
      </w:r>
    </w:p>
    <w:p w:rsidR="00000000" w:rsidDel="00000000" w:rsidP="00000000" w:rsidRDefault="00000000" w:rsidRPr="00000000" w14:paraId="000012E8">
      <w:pPr>
        <w:pageBreakBefore w:val="0"/>
        <w:rPr/>
      </w:pPr>
      <w:r w:rsidDel="00000000" w:rsidR="00000000" w:rsidRPr="00000000">
        <w:rPr>
          <w:rtl w:val="0"/>
        </w:rPr>
      </w:r>
    </w:p>
    <w:tbl>
      <w:tblPr>
        <w:tblStyle w:val="Table97"/>
        <w:tblW w:w="57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w:t>
              <w:tab/>
              <w:t xml:space="preserve">_clkfreq</w:t>
              <w:tab/>
              <w:t xml:space="preserve">= 10_000_000</w:t>
            </w:r>
          </w:p>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rxpin</w:t>
              <w:tab/>
              <w:tab/>
              <w:t xml:space="preserve">= 16</w:t>
            </w:r>
          </w:p>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w:t>
              <w:tab/>
              <w:t xml:space="preserve">org</w:t>
            </w:r>
          </w:p>
          <w:p w:rsidR="00000000" w:rsidDel="00000000" w:rsidP="00000000" w:rsidRDefault="00000000" w:rsidRPr="00000000" w14:paraId="00001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debug</w:t>
              <w:tab/>
              <w:t xml:space="preserve">(`midi m size 2)</w:t>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wrpin</w:t>
              <w:tab/>
              <w:t xml:space="preserve">#%11111_0,#rxpin</w:t>
            </w:r>
          </w:p>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wxpin</w:t>
              <w:tab/>
              <w:t xml:space="preserve">##(clkfreq_/31250) &lt;&lt; 16 + 8-1, #rxpin</w:t>
            </w:r>
          </w:p>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drvl</w:t>
              <w:tab/>
              <w:t xml:space="preserve">#rxpin</w:t>
            </w:r>
          </w:p>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.wait</w:t>
              <w:tab/>
              <w:t xml:space="preserve">testp</w:t>
              <w:tab/>
              <w:t xml:space="preserve">#rxpin</w:t>
              <w:tab/>
              <w:t xml:space="preserve">wc</w:t>
            </w:r>
          </w:p>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if_nc</w:t>
              <w:tab/>
            </w:r>
            <w:r w:rsidDel="00000000" w:rsidR="00000000" w:rsidRPr="00000000">
              <w:rPr>
                <w:rFonts w:ascii="Consolas" w:cs="Consolas" w:eastAsia="Consolas" w:hAnsi="Consolas"/>
                <w:sz w:val="18"/>
                <w:szCs w:val="18"/>
                <w:rtl w:val="0"/>
              </w:rPr>
              <w:t xml:space="preserve">jmp</w:t>
            </w:r>
            <w:r w:rsidDel="00000000" w:rsidR="00000000" w:rsidRPr="00000000">
              <w:rPr>
                <w:rFonts w:ascii="Consolas" w:cs="Consolas" w:eastAsia="Consolas" w:hAnsi="Consolas"/>
                <w:sz w:val="18"/>
                <w:szCs w:val="18"/>
                <w:rtl w:val="0"/>
              </w:rPr>
              <w:tab/>
              <w:t xml:space="preserve">#.wait</w:t>
            </w:r>
          </w:p>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rdpin</w:t>
              <w:tab/>
              <w:t xml:space="preserve">x,#rxpin</w:t>
            </w:r>
          </w:p>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shr</w:t>
              <w:tab/>
              <w:t xml:space="preserve">x,#32-8</w:t>
            </w:r>
          </w:p>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debug</w:t>
              <w:tab/>
              <w:t xml:space="preserve">("`m ", uhex_byte_(x))</w:t>
            </w:r>
          </w:p>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sz w:val="18"/>
                <w:szCs w:val="18"/>
                <w:rtl w:val="0"/>
              </w:rPr>
              <w:t xml:space="preserve">jmp</w:t>
            </w:r>
            <w:r w:rsidDel="00000000" w:rsidR="00000000" w:rsidRPr="00000000">
              <w:rPr>
                <w:rFonts w:ascii="Consolas" w:cs="Consolas" w:eastAsia="Consolas" w:hAnsi="Consolas"/>
                <w:sz w:val="18"/>
                <w:szCs w:val="18"/>
                <w:rtl w:val="0"/>
              </w:rPr>
              <w:tab/>
              <w:t xml:space="preserve">#.wait</w:t>
            </w:r>
          </w:p>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w:t>
              <w:tab/>
              <w:t xml:space="preserve">res</w:t>
              <w:tab/>
              <w:t xml:space="preserve">1</w:t>
            </w:r>
          </w:p>
        </w:tc>
      </w:tr>
    </w:tbl>
    <w:p w:rsidR="00000000" w:rsidDel="00000000" w:rsidP="00000000" w:rsidRDefault="00000000" w:rsidRPr="00000000" w14:paraId="000012FF">
      <w:pPr>
        <w:widowControl w:val="0"/>
        <w:spacing w:before="0" w:line="360" w:lineRule="auto"/>
        <w:jc w:val="both"/>
        <w:rPr/>
      </w:pPr>
      <w:r w:rsidDel="00000000" w:rsidR="00000000" w:rsidRPr="00000000">
        <w:rPr>
          <w:rtl w:val="0"/>
        </w:rPr>
      </w:r>
    </w:p>
    <w:p w:rsidR="00000000" w:rsidDel="00000000" w:rsidP="00000000" w:rsidRDefault="00000000" w:rsidRPr="00000000" w14:paraId="00001300">
      <w:pPr>
        <w:pStyle w:val="Heading3"/>
        <w:pageBreakBefore w:val="0"/>
        <w:widowControl w:val="0"/>
        <w:spacing w:before="0" w:line="360" w:lineRule="auto"/>
        <w:jc w:val="both"/>
        <w:rPr>
          <w:rFonts w:ascii="Arial" w:cs="Arial" w:eastAsia="Arial" w:hAnsi="Arial"/>
          <w:b w:val="0"/>
          <w:color w:val="000000"/>
          <w:sz w:val="18"/>
          <w:szCs w:val="18"/>
        </w:rPr>
      </w:pPr>
      <w:bookmarkStart w:colFirst="0" w:colLast="0" w:name="_ijsh9qth1258" w:id="96"/>
      <w:bookmarkEnd w:id="96"/>
      <w:r w:rsidDel="00000000" w:rsidR="00000000" w:rsidRPr="00000000">
        <w:rPr>
          <w:rFonts w:ascii="Arial" w:cs="Arial" w:eastAsia="Arial" w:hAnsi="Arial"/>
          <w:b w:val="0"/>
          <w:color w:val="000000"/>
          <w:sz w:val="18"/>
          <w:szCs w:val="18"/>
        </w:rPr>
        <w:drawing>
          <wp:inline distB="114300" distT="114300" distL="114300" distR="114300">
            <wp:extent cx="8058150" cy="1247775"/>
            <wp:effectExtent b="0" l="0" r="0" t="0"/>
            <wp:docPr id="24" name="image17.gif"/>
            <a:graphic>
              <a:graphicData uri="http://schemas.openxmlformats.org/drawingml/2006/picture">
                <pic:pic>
                  <pic:nvPicPr>
                    <pic:cNvPr id="0" name="image17.gif"/>
                    <pic:cNvPicPr preferRelativeResize="0"/>
                  </pic:nvPicPr>
                  <pic:blipFill>
                    <a:blip r:embed="rId33"/>
                    <a:srcRect b="0" l="0" r="0" t="0"/>
                    <a:stretch>
                      <a:fillRect/>
                    </a:stretch>
                  </pic:blipFill>
                  <pic:spPr>
                    <a:xfrm>
                      <a:off x="0" y="0"/>
                      <a:ext cx="80581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pStyle w:val="Heading3"/>
        <w:pageBreakBefore w:val="0"/>
        <w:widowControl w:val="0"/>
        <w:spacing w:line="360" w:lineRule="auto"/>
        <w:jc w:val="both"/>
        <w:rPr/>
      </w:pPr>
      <w:bookmarkStart w:colFirst="0" w:colLast="0" w:name="_j3rbnimxh1z1" w:id="97"/>
      <w:bookmarkEnd w:id="97"/>
      <w:r w:rsidDel="00000000" w:rsidR="00000000" w:rsidRPr="00000000">
        <w:rPr>
          <w:rtl w:val="0"/>
        </w:rPr>
        <w:t xml:space="preserve">Packed-Data Modes</w:t>
      </w:r>
    </w:p>
    <w:p w:rsidR="00000000" w:rsidDel="00000000" w:rsidP="00000000" w:rsidRDefault="00000000" w:rsidRPr="00000000" w14:paraId="00001306">
      <w:pPr>
        <w:pageBreakBefore w:val="0"/>
        <w:widowControl w:val="0"/>
        <w:spacing w:line="360" w:lineRule="auto"/>
        <w:jc w:val="both"/>
        <w:rPr>
          <w:sz w:val="18"/>
          <w:szCs w:val="18"/>
        </w:rPr>
      </w:pPr>
      <w:r w:rsidDel="00000000" w:rsidR="00000000" w:rsidRPr="00000000">
        <w:rPr>
          <w:sz w:val="18"/>
          <w:szCs w:val="18"/>
          <w:rtl w:val="0"/>
        </w:rPr>
        <w:t xml:space="preserve">Packed-data modes are used to efficiently convey sub-byte data types, by having the host side unpack them from bytes, words, or longs it receives. As well, bytes can be sent within words and longs, and words can be sent within longs for some efficiency improvement.</w:t>
      </w:r>
    </w:p>
    <w:p w:rsidR="00000000" w:rsidDel="00000000" w:rsidP="00000000" w:rsidRDefault="00000000" w:rsidRPr="00000000" w14:paraId="00001307">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308">
      <w:pPr>
        <w:pageBreakBefore w:val="0"/>
        <w:widowControl w:val="0"/>
        <w:spacing w:line="360" w:lineRule="auto"/>
        <w:jc w:val="both"/>
        <w:rPr>
          <w:sz w:val="18"/>
          <w:szCs w:val="18"/>
        </w:rPr>
      </w:pPr>
      <w:r w:rsidDel="00000000" w:rsidR="00000000" w:rsidRPr="00000000">
        <w:rPr>
          <w:sz w:val="18"/>
          <w:szCs w:val="18"/>
          <w:rtl w:val="0"/>
        </w:rPr>
        <w:t xml:space="preserve">To establish packed-data operation, you must specify one of the modes listed below, followed by optional 'ALT' and 'SIGNED' keywords:</w:t>
      </w:r>
    </w:p>
    <w:p w:rsidR="00000000" w:rsidDel="00000000" w:rsidP="00000000" w:rsidRDefault="00000000" w:rsidRPr="00000000" w14:paraId="00001309">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30A">
      <w:pPr>
        <w:pageBreakBefore w:val="0"/>
        <w:widowControl w:val="0"/>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packed_data_mode {ALT} {SIGNED}</w:t>
      </w:r>
    </w:p>
    <w:p w:rsidR="00000000" w:rsidDel="00000000" w:rsidP="00000000" w:rsidRDefault="00000000" w:rsidRPr="00000000" w14:paraId="0000130B">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30C">
      <w:pPr>
        <w:pageBreakBefore w:val="0"/>
        <w:widowControl w:val="0"/>
        <w:spacing w:line="360" w:lineRule="auto"/>
        <w:jc w:val="both"/>
        <w:rPr>
          <w:sz w:val="18"/>
          <w:szCs w:val="18"/>
        </w:rPr>
      </w:pPr>
      <w:r w:rsidDel="00000000" w:rsidR="00000000" w:rsidRPr="00000000">
        <w:rPr>
          <w:sz w:val="18"/>
          <w:szCs w:val="18"/>
          <w:rtl w:val="0"/>
        </w:rPr>
        <w:t xml:space="preserve">The </w:t>
      </w:r>
      <w:commentRangeStart w:id="7"/>
      <w:r w:rsidDel="00000000" w:rsidR="00000000" w:rsidRPr="00000000">
        <w:rPr>
          <w:b w:val="1"/>
          <w:sz w:val="18"/>
          <w:szCs w:val="18"/>
          <w:rtl w:val="0"/>
        </w:rPr>
        <w:t xml:space="preserve">ALT </w:t>
      </w:r>
      <w:r w:rsidDel="00000000" w:rsidR="00000000" w:rsidRPr="00000000">
        <w:rPr>
          <w:sz w:val="18"/>
          <w:szCs w:val="18"/>
          <w:rtl w:val="0"/>
        </w:rPr>
        <w:t xml:space="preserve">keyword </w:t>
      </w:r>
      <w:commentRangeEnd w:id="7"/>
      <w:r w:rsidDel="00000000" w:rsidR="00000000" w:rsidRPr="00000000">
        <w:commentReference w:id="7"/>
      </w:r>
      <w:r w:rsidDel="00000000" w:rsidR="00000000" w:rsidRPr="00000000">
        <w:rPr>
          <w:sz w:val="18"/>
          <w:szCs w:val="18"/>
          <w:rtl w:val="0"/>
        </w:rPr>
        <w:t xml:space="preserve">will cause bits, double-bits, or nibbles, within each byte sent, to be reordered end-to-end on the host side, within each byte. This simplifies cases where the raw data you are sending has its bitfields out-of-order with respect to the DEBUG display you are using. This is most-likely to be needed for bitmap data that was composed in standard formats.</w:t>
      </w:r>
    </w:p>
    <w:p w:rsidR="00000000" w:rsidDel="00000000" w:rsidP="00000000" w:rsidRDefault="00000000" w:rsidRPr="00000000" w14:paraId="0000130D">
      <w:pPr>
        <w:pageBreakBefore w:val="0"/>
        <w:widowControl w:val="0"/>
        <w:spacing w:line="360" w:lineRule="auto"/>
        <w:jc w:val="both"/>
        <w:rPr>
          <w:sz w:val="18"/>
          <w:szCs w:val="18"/>
        </w:rPr>
      </w:pPr>
      <w:r w:rsidDel="00000000" w:rsidR="00000000" w:rsidRPr="00000000">
        <w:rPr>
          <w:rtl w:val="0"/>
        </w:rPr>
      </w:r>
    </w:p>
    <w:p w:rsidR="00000000" w:rsidDel="00000000" w:rsidP="00000000" w:rsidRDefault="00000000" w:rsidRPr="00000000" w14:paraId="0000130E">
      <w:pPr>
        <w:pageBreakBefore w:val="0"/>
        <w:widowControl w:val="0"/>
        <w:spacing w:line="360" w:lineRule="auto"/>
        <w:jc w:val="both"/>
        <w:rPr>
          <w:sz w:val="18"/>
          <w:szCs w:val="18"/>
        </w:rPr>
      </w:pPr>
      <w:r w:rsidDel="00000000" w:rsidR="00000000" w:rsidRPr="00000000">
        <w:rPr>
          <w:sz w:val="18"/>
          <w:szCs w:val="18"/>
          <w:rtl w:val="0"/>
        </w:rPr>
        <w:t xml:space="preserve">The </w:t>
      </w:r>
      <w:r w:rsidDel="00000000" w:rsidR="00000000" w:rsidRPr="00000000">
        <w:rPr>
          <w:b w:val="1"/>
          <w:sz w:val="18"/>
          <w:szCs w:val="18"/>
          <w:rtl w:val="0"/>
        </w:rPr>
        <w:t xml:space="preserve">SIGNED </w:t>
      </w:r>
      <w:r w:rsidDel="00000000" w:rsidR="00000000" w:rsidRPr="00000000">
        <w:rPr>
          <w:sz w:val="18"/>
          <w:szCs w:val="18"/>
          <w:rtl w:val="0"/>
        </w:rPr>
        <w:t xml:space="preserve">keyword will cause all unpacked data values to be sign-extended on the host side.</w:t>
      </w:r>
      <w:r w:rsidDel="00000000" w:rsidR="00000000" w:rsidRPr="00000000">
        <w:rPr>
          <w:rtl w:val="0"/>
        </w:rPr>
      </w:r>
    </w:p>
    <w:p w:rsidR="00000000" w:rsidDel="00000000" w:rsidP="00000000" w:rsidRDefault="00000000" w:rsidRPr="00000000" w14:paraId="0000130F">
      <w:pPr>
        <w:pageBreakBefore w:val="0"/>
        <w:widowControl w:val="0"/>
        <w:spacing w:line="360" w:lineRule="auto"/>
        <w:jc w:val="both"/>
        <w:rPr>
          <w:sz w:val="18"/>
          <w:szCs w:val="18"/>
        </w:rPr>
      </w:pPr>
      <w:r w:rsidDel="00000000" w:rsidR="00000000" w:rsidRPr="00000000">
        <w:rPr>
          <w:rtl w:val="0"/>
        </w:rPr>
      </w:r>
    </w:p>
    <w:tbl>
      <w:tblPr>
        <w:tblStyle w:val="Table98"/>
        <w:tblW w:w="15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9015"/>
        <w:gridCol w:w="1380"/>
        <w:gridCol w:w="1605"/>
        <w:gridCol w:w="1740"/>
        <w:gridCol w:w="1"/>
        <w:tblGridChange w:id="0">
          <w:tblGrid>
            <w:gridCol w:w="1575"/>
            <w:gridCol w:w="9015"/>
            <w:gridCol w:w="1380"/>
            <w:gridCol w:w="1605"/>
            <w:gridCol w:w="1740"/>
            <w:gridCol w:w="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10">
            <w:pPr>
              <w:pageBreakBefore w:val="0"/>
              <w:widowControl w:val="0"/>
              <w:spacing w:line="240" w:lineRule="auto"/>
              <w:jc w:val="center"/>
              <w:rPr>
                <w:b w:val="1"/>
                <w:sz w:val="18"/>
                <w:szCs w:val="18"/>
              </w:rPr>
            </w:pPr>
            <w:r w:rsidDel="00000000" w:rsidR="00000000" w:rsidRPr="00000000">
              <w:rPr>
                <w:b w:val="1"/>
                <w:sz w:val="18"/>
                <w:szCs w:val="18"/>
                <w:rtl w:val="0"/>
              </w:rPr>
              <w:t xml:space="preserve">Packed-Data</w:t>
            </w:r>
          </w:p>
          <w:p w:rsidR="00000000" w:rsidDel="00000000" w:rsidP="00000000" w:rsidRDefault="00000000" w:rsidRPr="00000000" w14:paraId="00001311">
            <w:pPr>
              <w:pageBreakBefore w:val="0"/>
              <w:widowControl w:val="0"/>
              <w:spacing w:line="240" w:lineRule="auto"/>
              <w:jc w:val="center"/>
              <w:rPr>
                <w:b w:val="1"/>
                <w:sz w:val="18"/>
                <w:szCs w:val="18"/>
              </w:rPr>
            </w:pPr>
            <w:r w:rsidDel="00000000" w:rsidR="00000000" w:rsidRPr="00000000">
              <w:rPr>
                <w:b w:val="1"/>
                <w:sz w:val="18"/>
                <w:szCs w:val="18"/>
                <w:rtl w:val="0"/>
              </w:rPr>
              <w:t xml:space="preserve">Modes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12">
            <w:pPr>
              <w:pageBreakBefore w:val="0"/>
              <w:widowControl w:val="0"/>
              <w:spacing w:line="240" w:lineRule="auto"/>
              <w:jc w:val="center"/>
              <w:rPr>
                <w:b w:val="1"/>
                <w:sz w:val="18"/>
                <w:szCs w:val="18"/>
              </w:rPr>
            </w:pPr>
            <w:r w:rsidDel="00000000" w:rsidR="00000000" w:rsidRPr="00000000">
              <w:rPr>
                <w:b w:val="1"/>
                <w:sz w:val="18"/>
                <w:szCs w:val="18"/>
                <w:rtl w:val="0"/>
              </w:rPr>
              <w:t xml:space="preserve">Descriptions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13">
            <w:pPr>
              <w:pageBreakBefore w:val="0"/>
              <w:widowControl w:val="0"/>
              <w:spacing w:line="240" w:lineRule="auto"/>
              <w:jc w:val="center"/>
              <w:rPr>
                <w:b w:val="1"/>
                <w:sz w:val="18"/>
                <w:szCs w:val="18"/>
              </w:rPr>
            </w:pPr>
            <w:r w:rsidDel="00000000" w:rsidR="00000000" w:rsidRPr="00000000">
              <w:rPr>
                <w:b w:val="1"/>
                <w:sz w:val="18"/>
                <w:szCs w:val="18"/>
                <w:rtl w:val="0"/>
              </w:rPr>
              <w:t xml:space="preserve">Final Values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14">
            <w:pPr>
              <w:pageBreakBefore w:val="0"/>
              <w:widowControl w:val="0"/>
              <w:spacing w:line="240" w:lineRule="auto"/>
              <w:jc w:val="center"/>
              <w:rPr>
                <w:b w:val="1"/>
                <w:sz w:val="18"/>
                <w:szCs w:val="18"/>
              </w:rPr>
            </w:pPr>
            <w:r w:rsidDel="00000000" w:rsidR="00000000" w:rsidRPr="00000000">
              <w:rPr>
                <w:b w:val="1"/>
                <w:sz w:val="18"/>
                <w:szCs w:val="18"/>
                <w:rtl w:val="0"/>
              </w:rPr>
              <w:t xml:space="preserve">Final Values</w:t>
            </w:r>
          </w:p>
          <w:p w:rsidR="00000000" w:rsidDel="00000000" w:rsidP="00000000" w:rsidRDefault="00000000" w:rsidRPr="00000000" w14:paraId="00001315">
            <w:pPr>
              <w:pageBreakBefore w:val="0"/>
              <w:widowControl w:val="0"/>
              <w:spacing w:line="240" w:lineRule="auto"/>
              <w:jc w:val="center"/>
              <w:rPr>
                <w:b w:val="1"/>
                <w:sz w:val="18"/>
                <w:szCs w:val="18"/>
              </w:rPr>
            </w:pPr>
            <w:r w:rsidDel="00000000" w:rsidR="00000000" w:rsidRPr="00000000">
              <w:rPr>
                <w:b w:val="1"/>
                <w:sz w:val="18"/>
                <w:szCs w:val="18"/>
                <w:rtl w:val="0"/>
              </w:rPr>
              <w:t xml:space="preserve">if 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6">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LONGS_1BIT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pageBreakBefore w:val="0"/>
              <w:widowControl w:val="0"/>
              <w:spacing w:line="240" w:lineRule="auto"/>
              <w:rPr>
                <w:sz w:val="18"/>
                <w:szCs w:val="18"/>
              </w:rPr>
            </w:pPr>
            <w:r w:rsidDel="00000000" w:rsidR="00000000" w:rsidRPr="00000000">
              <w:rPr>
                <w:sz w:val="18"/>
                <w:szCs w:val="18"/>
                <w:rtl w:val="0"/>
              </w:rPr>
              <w:t xml:space="preserve">Each value received is translated into 32 separate 1-bit values, starting from the LSB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8">
            <w:pPr>
              <w:pageBreakBefore w:val="0"/>
              <w:widowControl w:val="0"/>
              <w:spacing w:line="240" w:lineRule="auto"/>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pageBreakBefore w:val="0"/>
              <w:widowControl w:val="0"/>
              <w:spacing w:line="240" w:lineRule="auto"/>
              <w:rPr>
                <w:sz w:val="18"/>
                <w:szCs w:val="18"/>
              </w:rPr>
            </w:pPr>
            <w:r w:rsidDel="00000000" w:rsidR="00000000" w:rsidRPr="00000000">
              <w:rPr>
                <w:sz w:val="18"/>
                <w:szCs w:val="1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LONGS_2BIT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B">
            <w:pPr>
              <w:pageBreakBefore w:val="0"/>
              <w:widowControl w:val="0"/>
              <w:spacing w:line="240" w:lineRule="auto"/>
              <w:rPr>
                <w:sz w:val="18"/>
                <w:szCs w:val="18"/>
              </w:rPr>
            </w:pPr>
            <w:r w:rsidDel="00000000" w:rsidR="00000000" w:rsidRPr="00000000">
              <w:rPr>
                <w:sz w:val="18"/>
                <w:szCs w:val="18"/>
                <w:rtl w:val="0"/>
              </w:rPr>
              <w:t xml:space="preserve">Each value received is translated into 16 separate 2-bit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C">
            <w:pPr>
              <w:pageBreakBefore w:val="0"/>
              <w:widowControl w:val="0"/>
              <w:spacing w:line="240" w:lineRule="auto"/>
              <w:rPr>
                <w:sz w:val="18"/>
                <w:szCs w:val="18"/>
              </w:rPr>
            </w:pPr>
            <w:r w:rsidDel="00000000" w:rsidR="00000000" w:rsidRPr="00000000">
              <w:rPr>
                <w:sz w:val="18"/>
                <w:szCs w:val="1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1D">
            <w:pPr>
              <w:pageBreakBefore w:val="0"/>
              <w:widowControl w:val="0"/>
              <w:spacing w:line="240" w:lineRule="auto"/>
              <w:rPr>
                <w:sz w:val="18"/>
                <w:szCs w:val="18"/>
              </w:rPr>
            </w:pPr>
            <w:r w:rsidDel="00000000" w:rsidR="00000000" w:rsidRPr="00000000">
              <w:rPr>
                <w:sz w:val="18"/>
                <w:szCs w:val="1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LONGS_4BIT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F">
            <w:pPr>
              <w:pageBreakBefore w:val="0"/>
              <w:widowControl w:val="0"/>
              <w:spacing w:line="240" w:lineRule="auto"/>
              <w:rPr>
                <w:sz w:val="18"/>
                <w:szCs w:val="18"/>
              </w:rPr>
            </w:pPr>
            <w:r w:rsidDel="00000000" w:rsidR="00000000" w:rsidRPr="00000000">
              <w:rPr>
                <w:sz w:val="18"/>
                <w:szCs w:val="18"/>
                <w:rtl w:val="0"/>
              </w:rPr>
              <w:t xml:space="preserve">Each value received is translated into 8 separate 4-bit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pageBreakBefore w:val="0"/>
              <w:widowControl w:val="0"/>
              <w:spacing w:line="240" w:lineRule="auto"/>
              <w:rPr>
                <w:sz w:val="18"/>
                <w:szCs w:val="18"/>
              </w:rPr>
            </w:pPr>
            <w:r w:rsidDel="00000000" w:rsidR="00000000" w:rsidRPr="00000000">
              <w:rPr>
                <w:sz w:val="18"/>
                <w:szCs w:val="18"/>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pageBreakBefore w:val="0"/>
              <w:widowControl w:val="0"/>
              <w:spacing w:line="240" w:lineRule="auto"/>
              <w:rPr>
                <w:sz w:val="18"/>
                <w:szCs w:val="18"/>
              </w:rPr>
            </w:pPr>
            <w:r w:rsidDel="00000000" w:rsidR="00000000" w:rsidRPr="00000000">
              <w:rPr>
                <w:sz w:val="18"/>
                <w:szCs w:val="18"/>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LONGS_8BIT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3">
            <w:pPr>
              <w:pageBreakBefore w:val="0"/>
              <w:widowControl w:val="0"/>
              <w:spacing w:line="240" w:lineRule="auto"/>
              <w:rPr>
                <w:sz w:val="18"/>
                <w:szCs w:val="18"/>
              </w:rPr>
            </w:pPr>
            <w:r w:rsidDel="00000000" w:rsidR="00000000" w:rsidRPr="00000000">
              <w:rPr>
                <w:sz w:val="18"/>
                <w:szCs w:val="18"/>
                <w:rtl w:val="0"/>
              </w:rPr>
              <w:t xml:space="preserve">Each value received is translated into 4 separate 8-bit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pageBreakBefore w:val="0"/>
              <w:widowControl w:val="0"/>
              <w:spacing w:line="240" w:lineRule="auto"/>
              <w:rPr>
                <w:sz w:val="18"/>
                <w:szCs w:val="18"/>
              </w:rPr>
            </w:pPr>
            <w:r w:rsidDel="00000000" w:rsidR="00000000" w:rsidRPr="00000000">
              <w:rPr>
                <w:sz w:val="18"/>
                <w:szCs w:val="18"/>
                <w:rtl w:val="0"/>
              </w:rPr>
              <w:t xml:space="preserve">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5">
            <w:pPr>
              <w:pageBreakBefore w:val="0"/>
              <w:widowControl w:val="0"/>
              <w:spacing w:line="240" w:lineRule="auto"/>
              <w:rPr>
                <w:sz w:val="18"/>
                <w:szCs w:val="18"/>
              </w:rPr>
            </w:pPr>
            <w:r w:rsidDel="00000000" w:rsidR="00000000" w:rsidRPr="00000000">
              <w:rPr>
                <w:sz w:val="18"/>
                <w:szCs w:val="18"/>
                <w:rtl w:val="0"/>
              </w:rPr>
              <w:t xml:space="preserve">-128..127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6">
            <w:pPr>
              <w:pageBreakBefore w:val="0"/>
              <w:widowControl w:val="0"/>
              <w:spacing w:line="240" w:lineRule="auto"/>
              <w:rPr>
                <w:rFonts w:ascii="Consolas" w:cs="Consolas" w:eastAsia="Consolas" w:hAnsi="Consolas"/>
                <w:b w:val="1"/>
                <w:sz w:val="18"/>
                <w:szCs w:val="18"/>
              </w:rPr>
            </w:pPr>
            <w:commentRangeStart w:id="8"/>
            <w:r w:rsidDel="00000000" w:rsidR="00000000" w:rsidRPr="00000000">
              <w:rPr>
                <w:rFonts w:ascii="Consolas" w:cs="Consolas" w:eastAsia="Consolas" w:hAnsi="Consolas"/>
                <w:b w:val="1"/>
                <w:sz w:val="18"/>
                <w:szCs w:val="18"/>
                <w:rtl w:val="0"/>
              </w:rPr>
              <w:t xml:space="preserve">LONGS_16BIT</w:t>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7">
            <w:pPr>
              <w:pageBreakBefore w:val="0"/>
              <w:widowControl w:val="0"/>
              <w:spacing w:line="240" w:lineRule="auto"/>
              <w:rPr>
                <w:sz w:val="18"/>
                <w:szCs w:val="18"/>
              </w:rPr>
            </w:pPr>
            <w:r w:rsidDel="00000000" w:rsidR="00000000" w:rsidRPr="00000000">
              <w:rPr>
                <w:sz w:val="18"/>
                <w:szCs w:val="18"/>
                <w:rtl w:val="0"/>
              </w:rPr>
              <w:t xml:space="preserve">Each value received is translated into 2 separate 16-bit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pageBreakBefore w:val="0"/>
              <w:widowControl w:val="0"/>
              <w:spacing w:line="240" w:lineRule="auto"/>
              <w:rPr>
                <w:sz w:val="18"/>
                <w:szCs w:val="18"/>
              </w:rPr>
            </w:pPr>
            <w:r w:rsidDel="00000000" w:rsidR="00000000" w:rsidRPr="00000000">
              <w:rPr>
                <w:sz w:val="18"/>
                <w:szCs w:val="18"/>
                <w:rtl w:val="0"/>
              </w:rPr>
              <w:t xml:space="preserve">0..65,535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9">
            <w:pPr>
              <w:pageBreakBefore w:val="0"/>
              <w:widowControl w:val="0"/>
              <w:spacing w:line="240" w:lineRule="auto"/>
              <w:rPr>
                <w:sz w:val="18"/>
                <w:szCs w:val="18"/>
              </w:rPr>
            </w:pPr>
            <w:r w:rsidDel="00000000" w:rsidR="00000000" w:rsidRPr="00000000">
              <w:rPr>
                <w:sz w:val="18"/>
                <w:szCs w:val="18"/>
                <w:rtl w:val="0"/>
              </w:rPr>
              <w:t xml:space="preserve">-32,768..32,767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A">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WORDS_1BIT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pageBreakBefore w:val="0"/>
              <w:widowControl w:val="0"/>
              <w:spacing w:line="240" w:lineRule="auto"/>
              <w:rPr>
                <w:sz w:val="18"/>
                <w:szCs w:val="18"/>
              </w:rPr>
            </w:pPr>
            <w:r w:rsidDel="00000000" w:rsidR="00000000" w:rsidRPr="00000000">
              <w:rPr>
                <w:sz w:val="18"/>
                <w:szCs w:val="18"/>
                <w:rtl w:val="0"/>
              </w:rPr>
              <w:t xml:space="preserve">Each value received is translated into 16 separate 1-bit values, starting from the LSB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pageBreakBefore w:val="0"/>
              <w:widowControl w:val="0"/>
              <w:spacing w:line="240" w:lineRule="auto"/>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2D">
            <w:pPr>
              <w:pageBreakBefore w:val="0"/>
              <w:widowControl w:val="0"/>
              <w:spacing w:line="240" w:lineRule="auto"/>
              <w:rPr>
                <w:sz w:val="18"/>
                <w:szCs w:val="18"/>
              </w:rPr>
            </w:pPr>
            <w:r w:rsidDel="00000000" w:rsidR="00000000" w:rsidRPr="00000000">
              <w:rPr>
                <w:sz w:val="18"/>
                <w:szCs w:val="1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WORDS_2BIT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pageBreakBefore w:val="0"/>
              <w:widowControl w:val="0"/>
              <w:spacing w:line="240" w:lineRule="auto"/>
              <w:rPr>
                <w:sz w:val="18"/>
                <w:szCs w:val="18"/>
              </w:rPr>
            </w:pPr>
            <w:r w:rsidDel="00000000" w:rsidR="00000000" w:rsidRPr="00000000">
              <w:rPr>
                <w:sz w:val="18"/>
                <w:szCs w:val="18"/>
                <w:rtl w:val="0"/>
              </w:rPr>
              <w:t xml:space="preserve">Each value received is translated into 8 separate 2-bit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pageBreakBefore w:val="0"/>
              <w:widowControl w:val="0"/>
              <w:spacing w:line="240" w:lineRule="auto"/>
              <w:rPr>
                <w:sz w:val="18"/>
                <w:szCs w:val="18"/>
              </w:rPr>
            </w:pPr>
            <w:r w:rsidDel="00000000" w:rsidR="00000000" w:rsidRPr="00000000">
              <w:rPr>
                <w:sz w:val="18"/>
                <w:szCs w:val="1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pageBreakBefore w:val="0"/>
              <w:widowControl w:val="0"/>
              <w:spacing w:line="240" w:lineRule="auto"/>
              <w:rPr>
                <w:sz w:val="18"/>
                <w:szCs w:val="18"/>
              </w:rPr>
            </w:pPr>
            <w:r w:rsidDel="00000000" w:rsidR="00000000" w:rsidRPr="00000000">
              <w:rPr>
                <w:sz w:val="18"/>
                <w:szCs w:val="1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WORDS_4BIT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pageBreakBefore w:val="0"/>
              <w:widowControl w:val="0"/>
              <w:spacing w:line="240" w:lineRule="auto"/>
              <w:rPr>
                <w:sz w:val="18"/>
                <w:szCs w:val="18"/>
              </w:rPr>
            </w:pPr>
            <w:r w:rsidDel="00000000" w:rsidR="00000000" w:rsidRPr="00000000">
              <w:rPr>
                <w:sz w:val="18"/>
                <w:szCs w:val="18"/>
                <w:rtl w:val="0"/>
              </w:rPr>
              <w:t xml:space="preserve">Each value received is translated into 4 separate 4-bit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4">
            <w:pPr>
              <w:pageBreakBefore w:val="0"/>
              <w:widowControl w:val="0"/>
              <w:spacing w:line="240" w:lineRule="auto"/>
              <w:rPr>
                <w:sz w:val="18"/>
                <w:szCs w:val="18"/>
              </w:rPr>
            </w:pPr>
            <w:r w:rsidDel="00000000" w:rsidR="00000000" w:rsidRPr="00000000">
              <w:rPr>
                <w:sz w:val="18"/>
                <w:szCs w:val="18"/>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35">
            <w:pPr>
              <w:pageBreakBefore w:val="0"/>
              <w:widowControl w:val="0"/>
              <w:spacing w:line="240" w:lineRule="auto"/>
              <w:rPr>
                <w:sz w:val="18"/>
                <w:szCs w:val="18"/>
              </w:rPr>
            </w:pPr>
            <w:r w:rsidDel="00000000" w:rsidR="00000000" w:rsidRPr="00000000">
              <w:rPr>
                <w:sz w:val="18"/>
                <w:szCs w:val="18"/>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6">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WORDS_8BIT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7">
            <w:pPr>
              <w:pageBreakBefore w:val="0"/>
              <w:widowControl w:val="0"/>
              <w:spacing w:line="240" w:lineRule="auto"/>
              <w:rPr>
                <w:sz w:val="18"/>
                <w:szCs w:val="18"/>
              </w:rPr>
            </w:pPr>
            <w:r w:rsidDel="00000000" w:rsidR="00000000" w:rsidRPr="00000000">
              <w:rPr>
                <w:sz w:val="18"/>
                <w:szCs w:val="18"/>
                <w:rtl w:val="0"/>
              </w:rPr>
              <w:t xml:space="preserve">Each value received is translated into 2 separate 8-bit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8">
            <w:pPr>
              <w:pageBreakBefore w:val="0"/>
              <w:widowControl w:val="0"/>
              <w:spacing w:line="240" w:lineRule="auto"/>
              <w:rPr>
                <w:sz w:val="18"/>
                <w:szCs w:val="18"/>
              </w:rPr>
            </w:pPr>
            <w:r w:rsidDel="00000000" w:rsidR="00000000" w:rsidRPr="00000000">
              <w:rPr>
                <w:sz w:val="18"/>
                <w:szCs w:val="18"/>
                <w:rtl w:val="0"/>
              </w:rPr>
              <w:t xml:space="preserve">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39">
            <w:pPr>
              <w:pageBreakBefore w:val="0"/>
              <w:widowControl w:val="0"/>
              <w:spacing w:line="240" w:lineRule="auto"/>
              <w:rPr>
                <w:sz w:val="18"/>
                <w:szCs w:val="18"/>
              </w:rPr>
            </w:pPr>
            <w:r w:rsidDel="00000000" w:rsidR="00000000" w:rsidRPr="00000000">
              <w:rPr>
                <w:sz w:val="18"/>
                <w:szCs w:val="18"/>
                <w:rtl w:val="0"/>
              </w:rPr>
              <w:t xml:space="preserve">-128..127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A">
            <w:pPr>
              <w:pageBreakBefore w:val="0"/>
              <w:widowControl w:val="0"/>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BYTES_1BIT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B">
            <w:pPr>
              <w:pageBreakBefore w:val="0"/>
              <w:widowControl w:val="0"/>
              <w:spacing w:line="240" w:lineRule="auto"/>
              <w:rPr>
                <w:sz w:val="18"/>
                <w:szCs w:val="18"/>
              </w:rPr>
            </w:pPr>
            <w:r w:rsidDel="00000000" w:rsidR="00000000" w:rsidRPr="00000000">
              <w:rPr>
                <w:sz w:val="18"/>
                <w:szCs w:val="18"/>
                <w:rtl w:val="0"/>
              </w:rPr>
              <w:t xml:space="preserve">Each value received is translated into 8 separate 1-bit values, starting from the LSB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C">
            <w:pPr>
              <w:pageBreakBefore w:val="0"/>
              <w:widowControl w:val="0"/>
              <w:spacing w:line="240" w:lineRule="auto"/>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3D">
            <w:pPr>
              <w:pageBreakBefore w:val="0"/>
              <w:widowControl w:val="0"/>
              <w:spacing w:line="240" w:lineRule="auto"/>
              <w:rPr>
                <w:sz w:val="18"/>
                <w:szCs w:val="18"/>
              </w:rPr>
            </w:pPr>
            <w:r w:rsidDel="00000000" w:rsidR="00000000" w:rsidRPr="00000000">
              <w:rPr>
                <w:sz w:val="18"/>
                <w:szCs w:val="1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BYTES_2BIT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3F">
            <w:pPr>
              <w:pageBreakBefore w:val="0"/>
              <w:widowControl w:val="0"/>
              <w:spacing w:line="240" w:lineRule="auto"/>
              <w:rPr>
                <w:sz w:val="18"/>
                <w:szCs w:val="18"/>
              </w:rPr>
            </w:pPr>
            <w:r w:rsidDel="00000000" w:rsidR="00000000" w:rsidRPr="00000000">
              <w:rPr>
                <w:sz w:val="18"/>
                <w:szCs w:val="18"/>
                <w:rtl w:val="0"/>
              </w:rPr>
              <w:t xml:space="preserve">Each value received is translated into 4 separate 2-bit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40">
            <w:pPr>
              <w:pageBreakBefore w:val="0"/>
              <w:widowControl w:val="0"/>
              <w:spacing w:line="240" w:lineRule="auto"/>
              <w:rPr>
                <w:sz w:val="18"/>
                <w:szCs w:val="18"/>
              </w:rPr>
            </w:pPr>
            <w:r w:rsidDel="00000000" w:rsidR="00000000" w:rsidRPr="00000000">
              <w:rPr>
                <w:sz w:val="18"/>
                <w:szCs w:val="1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41">
            <w:pPr>
              <w:pageBreakBefore w:val="0"/>
              <w:widowControl w:val="0"/>
              <w:spacing w:line="240" w:lineRule="auto"/>
              <w:rPr>
                <w:sz w:val="18"/>
                <w:szCs w:val="18"/>
              </w:rPr>
            </w:pPr>
            <w:r w:rsidDel="00000000" w:rsidR="00000000" w:rsidRPr="00000000">
              <w:rPr>
                <w:sz w:val="18"/>
                <w:szCs w:val="1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BYTES_4BIT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3">
            <w:pPr>
              <w:pageBreakBefore w:val="0"/>
              <w:widowControl w:val="0"/>
              <w:spacing w:line="240" w:lineRule="auto"/>
              <w:rPr>
                <w:sz w:val="18"/>
                <w:szCs w:val="18"/>
              </w:rPr>
            </w:pPr>
            <w:r w:rsidDel="00000000" w:rsidR="00000000" w:rsidRPr="00000000">
              <w:rPr>
                <w:sz w:val="18"/>
                <w:szCs w:val="18"/>
                <w:rtl w:val="0"/>
              </w:rPr>
              <w:t xml:space="preserve">Each value received is translated into 2 separate 4-bit values, starting from the LSBs of the received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44">
            <w:pPr>
              <w:pageBreakBefore w:val="0"/>
              <w:widowControl w:val="0"/>
              <w:spacing w:line="240" w:lineRule="auto"/>
              <w:rPr>
                <w:sz w:val="18"/>
                <w:szCs w:val="18"/>
              </w:rPr>
            </w:pPr>
            <w:r w:rsidDel="00000000" w:rsidR="00000000" w:rsidRPr="00000000">
              <w:rPr>
                <w:sz w:val="18"/>
                <w:szCs w:val="18"/>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pageBreakBefore w:val="0"/>
              <w:widowControl w:val="0"/>
              <w:spacing w:line="240" w:lineRule="auto"/>
              <w:rPr>
                <w:sz w:val="18"/>
                <w:szCs w:val="18"/>
              </w:rPr>
            </w:pPr>
            <w:r w:rsidDel="00000000" w:rsidR="00000000" w:rsidRPr="00000000">
              <w:rPr>
                <w:sz w:val="18"/>
                <w:szCs w:val="18"/>
                <w:rtl w:val="0"/>
              </w:rPr>
              <w:t xml:space="preserve">-8..7</w:t>
            </w:r>
          </w:p>
        </w:tc>
      </w:tr>
    </w:tbl>
    <w:p w:rsidR="00000000" w:rsidDel="00000000" w:rsidP="00000000" w:rsidRDefault="00000000" w:rsidRPr="00000000" w14:paraId="00001346">
      <w:pPr>
        <w:pageBreakBefore w:val="0"/>
        <w:widowControl w:val="0"/>
        <w:spacing w:line="360" w:lineRule="auto"/>
        <w:rPr/>
      </w:pPr>
      <w:r w:rsidDel="00000000" w:rsidR="00000000" w:rsidRPr="00000000">
        <w:rPr>
          <w:rtl w:val="0"/>
        </w:rPr>
      </w:r>
    </w:p>
    <w:p w:rsidR="00000000" w:rsidDel="00000000" w:rsidP="00000000" w:rsidRDefault="00000000" w:rsidRPr="00000000" w14:paraId="00001347">
      <w:pPr>
        <w:pStyle w:val="Heading1"/>
        <w:pageBreakBefore w:val="0"/>
        <w:widowControl w:val="0"/>
        <w:spacing w:line="360" w:lineRule="auto"/>
        <w:rPr/>
      </w:pPr>
      <w:bookmarkStart w:colFirst="0" w:colLast="0" w:name="_3lni8j2y6qpx" w:id="98"/>
      <w:bookmarkEnd w:id="98"/>
      <w:r w:rsidDel="00000000" w:rsidR="00000000" w:rsidRPr="00000000">
        <w:rPr>
          <w:rtl w:val="0"/>
        </w:rPr>
        <w:t xml:space="preserve">Built-In Symbols for Smart Pin Configuration</w:t>
      </w:r>
    </w:p>
    <w:p w:rsidR="00000000" w:rsidDel="00000000" w:rsidP="00000000" w:rsidRDefault="00000000" w:rsidRPr="00000000" w14:paraId="00001348">
      <w:pPr>
        <w:pageBreakBefore w:val="0"/>
        <w:rPr>
          <w:sz w:val="18"/>
          <w:szCs w:val="18"/>
        </w:rPr>
      </w:pPr>
      <w:r w:rsidDel="00000000" w:rsidR="00000000" w:rsidRPr="00000000">
        <w:rPr>
          <w:rtl w:val="0"/>
        </w:rPr>
      </w:r>
    </w:p>
    <w:tbl>
      <w:tblPr>
        <w:tblStyle w:val="Table99"/>
        <w:tblW w:w="12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880"/>
        <w:gridCol w:w="4680"/>
        <w:tblGridChange w:id="0">
          <w:tblGrid>
            <w:gridCol w:w="4680"/>
            <w:gridCol w:w="2880"/>
            <w:gridCol w:w="468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34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Smart Pin Symbol Value</w:t>
            </w: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134A">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34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4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A Input Polarity</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4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4E">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5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P_TRUE_A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51">
            <w:pPr>
              <w:pageBreakBefore w:val="0"/>
              <w:widowControl w:val="0"/>
              <w:spacing w:line="240" w:lineRule="auto"/>
              <w:rPr>
                <w:sz w:val="18"/>
                <w:szCs w:val="18"/>
              </w:rPr>
            </w:pPr>
            <w:r w:rsidDel="00000000" w:rsidR="00000000" w:rsidRPr="00000000">
              <w:rPr>
                <w:sz w:val="18"/>
                <w:szCs w:val="18"/>
                <w:rtl w:val="0"/>
              </w:rPr>
              <w:t xml:space="preserve">True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5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P_INVERT_A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54">
            <w:pPr>
              <w:pageBreakBefore w:val="0"/>
              <w:widowControl w:val="0"/>
              <w:spacing w:line="240" w:lineRule="auto"/>
              <w:rPr>
                <w:sz w:val="18"/>
                <w:szCs w:val="18"/>
              </w:rPr>
            </w:pPr>
            <w:r w:rsidDel="00000000" w:rsidR="00000000" w:rsidRPr="00000000">
              <w:rPr>
                <w:sz w:val="18"/>
                <w:szCs w:val="18"/>
                <w:rtl w:val="0"/>
              </w:rPr>
              <w:t xml:space="preserve">Invert A input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5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A Input Selection</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5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57">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5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P_LOCAL_A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5A">
            <w:pPr>
              <w:pageBreakBefore w:val="0"/>
              <w:widowControl w:val="0"/>
              <w:spacing w:line="240" w:lineRule="auto"/>
              <w:rPr>
                <w:sz w:val="18"/>
                <w:szCs w:val="18"/>
              </w:rPr>
            </w:pPr>
            <w:r w:rsidDel="00000000" w:rsidR="00000000" w:rsidRPr="00000000">
              <w:rPr>
                <w:sz w:val="18"/>
                <w:szCs w:val="18"/>
                <w:rtl w:val="0"/>
              </w:rPr>
              <w:t xml:space="preserve">Select local pin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%0001_0000_000_0000000000000_00_00000_0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5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P_PLUS1_A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5D">
            <w:pPr>
              <w:pageBreakBefore w:val="0"/>
              <w:widowControl w:val="0"/>
              <w:spacing w:line="240" w:lineRule="auto"/>
              <w:rPr>
                <w:sz w:val="18"/>
                <w:szCs w:val="18"/>
              </w:rPr>
            </w:pPr>
            <w:r w:rsidDel="00000000" w:rsidR="00000000" w:rsidRPr="00000000">
              <w:rPr>
                <w:sz w:val="18"/>
                <w:szCs w:val="18"/>
                <w:rtl w:val="0"/>
              </w:rPr>
              <w:t xml:space="preserve">Select pin+1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5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P_PLUS2_A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0">
            <w:pPr>
              <w:pageBreakBefore w:val="0"/>
              <w:widowControl w:val="0"/>
              <w:spacing w:line="240" w:lineRule="auto"/>
              <w:rPr>
                <w:sz w:val="18"/>
                <w:szCs w:val="18"/>
              </w:rPr>
            </w:pPr>
            <w:r w:rsidDel="00000000" w:rsidR="00000000" w:rsidRPr="00000000">
              <w:rPr>
                <w:sz w:val="18"/>
                <w:szCs w:val="18"/>
                <w:rtl w:val="0"/>
              </w:rPr>
              <w:t xml:space="preserve">Select pin+2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%0011_0000_000_0000000000000_00_00000_0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P_PLUS3_A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3">
            <w:pPr>
              <w:pageBreakBefore w:val="0"/>
              <w:widowControl w:val="0"/>
              <w:spacing w:line="240" w:lineRule="auto"/>
              <w:rPr>
                <w:sz w:val="18"/>
                <w:szCs w:val="18"/>
              </w:rPr>
            </w:pPr>
            <w:r w:rsidDel="00000000" w:rsidR="00000000" w:rsidRPr="00000000">
              <w:rPr>
                <w:sz w:val="18"/>
                <w:szCs w:val="18"/>
                <w:rtl w:val="0"/>
              </w:rPr>
              <w:t xml:space="preserve">Select pin+3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P_OUTBIT_A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6">
            <w:pPr>
              <w:pageBreakBefore w:val="0"/>
              <w:widowControl w:val="0"/>
              <w:spacing w:line="240" w:lineRule="auto"/>
              <w:rPr>
                <w:sz w:val="18"/>
                <w:szCs w:val="18"/>
              </w:rPr>
            </w:pPr>
            <w:r w:rsidDel="00000000" w:rsidR="00000000" w:rsidRPr="00000000">
              <w:rPr>
                <w:sz w:val="18"/>
                <w:szCs w:val="18"/>
                <w:rtl w:val="0"/>
              </w:rPr>
              <w:t xml:space="preserve">Select OUT bit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%0101_0000_000_0000000000000_00_00000_0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P_MINUS3_A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9">
            <w:pPr>
              <w:pageBreakBefore w:val="0"/>
              <w:widowControl w:val="0"/>
              <w:spacing w:line="240" w:lineRule="auto"/>
              <w:rPr>
                <w:sz w:val="18"/>
                <w:szCs w:val="18"/>
              </w:rPr>
            </w:pPr>
            <w:r w:rsidDel="00000000" w:rsidR="00000000" w:rsidRPr="00000000">
              <w:rPr>
                <w:sz w:val="18"/>
                <w:szCs w:val="18"/>
                <w:rtl w:val="0"/>
              </w:rPr>
              <w:t xml:space="preserve">Select pin-3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P_MINUS2_A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C">
            <w:pPr>
              <w:pageBreakBefore w:val="0"/>
              <w:widowControl w:val="0"/>
              <w:spacing w:line="240" w:lineRule="auto"/>
              <w:rPr>
                <w:sz w:val="18"/>
                <w:szCs w:val="18"/>
              </w:rPr>
            </w:pPr>
            <w:r w:rsidDel="00000000" w:rsidR="00000000" w:rsidRPr="00000000">
              <w:rPr>
                <w:sz w:val="18"/>
                <w:szCs w:val="18"/>
                <w:rtl w:val="0"/>
              </w:rPr>
              <w:t xml:space="preserve">Select pin-2 for 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P_MINUS1_A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6F">
            <w:pPr>
              <w:pageBreakBefore w:val="0"/>
              <w:widowControl w:val="0"/>
              <w:spacing w:line="240" w:lineRule="auto"/>
              <w:rPr>
                <w:sz w:val="18"/>
                <w:szCs w:val="18"/>
              </w:rPr>
            </w:pPr>
            <w:r w:rsidDel="00000000" w:rsidR="00000000" w:rsidRPr="00000000">
              <w:rPr>
                <w:sz w:val="18"/>
                <w:szCs w:val="18"/>
                <w:rtl w:val="0"/>
              </w:rPr>
              <w:t xml:space="preserve">Select pin-1 for A input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7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B Input Polarity</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7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72">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P_TRUE_B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75">
            <w:pPr>
              <w:pageBreakBefore w:val="0"/>
              <w:widowControl w:val="0"/>
              <w:spacing w:line="240" w:lineRule="auto"/>
              <w:rPr>
                <w:sz w:val="18"/>
                <w:szCs w:val="18"/>
              </w:rPr>
            </w:pPr>
            <w:r w:rsidDel="00000000" w:rsidR="00000000" w:rsidRPr="00000000">
              <w:rPr>
                <w:sz w:val="18"/>
                <w:szCs w:val="18"/>
                <w:rtl w:val="0"/>
              </w:rPr>
              <w:t xml:space="preserve">True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P_INVERT_B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78">
            <w:pPr>
              <w:pageBreakBefore w:val="0"/>
              <w:widowControl w:val="0"/>
              <w:spacing w:line="240" w:lineRule="auto"/>
              <w:rPr>
                <w:sz w:val="18"/>
                <w:szCs w:val="18"/>
              </w:rPr>
            </w:pPr>
            <w:r w:rsidDel="00000000" w:rsidR="00000000" w:rsidRPr="00000000">
              <w:rPr>
                <w:sz w:val="18"/>
                <w:szCs w:val="18"/>
                <w:rtl w:val="0"/>
              </w:rPr>
              <w:t xml:space="preserve">Invert B input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7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B Input Selection</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7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7B">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P_LOCAL_B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7E">
            <w:pPr>
              <w:pageBreakBefore w:val="0"/>
              <w:widowControl w:val="0"/>
              <w:spacing w:line="240" w:lineRule="auto"/>
              <w:rPr>
                <w:sz w:val="18"/>
                <w:szCs w:val="18"/>
              </w:rPr>
            </w:pPr>
            <w:r w:rsidDel="00000000" w:rsidR="00000000" w:rsidRPr="00000000">
              <w:rPr>
                <w:sz w:val="18"/>
                <w:szCs w:val="18"/>
                <w:rtl w:val="0"/>
              </w:rPr>
              <w:t xml:space="preserve">Select local pin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%0000_0001_000_0000000000000_00_00000_0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P_PLUS1_B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81">
            <w:pPr>
              <w:pageBreakBefore w:val="0"/>
              <w:widowControl w:val="0"/>
              <w:spacing w:line="240" w:lineRule="auto"/>
              <w:rPr>
                <w:sz w:val="18"/>
                <w:szCs w:val="18"/>
              </w:rPr>
            </w:pPr>
            <w:r w:rsidDel="00000000" w:rsidR="00000000" w:rsidRPr="00000000">
              <w:rPr>
                <w:sz w:val="18"/>
                <w:szCs w:val="18"/>
                <w:rtl w:val="0"/>
              </w:rPr>
              <w:t xml:space="preserve">Select pin+1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%0000_0010_000_0000000000000_00_00000_0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P_PLUS2_B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84">
            <w:pPr>
              <w:pageBreakBefore w:val="0"/>
              <w:widowControl w:val="0"/>
              <w:spacing w:line="240" w:lineRule="auto"/>
              <w:rPr>
                <w:sz w:val="18"/>
                <w:szCs w:val="18"/>
              </w:rPr>
            </w:pPr>
            <w:r w:rsidDel="00000000" w:rsidR="00000000" w:rsidRPr="00000000">
              <w:rPr>
                <w:sz w:val="18"/>
                <w:szCs w:val="18"/>
                <w:rtl w:val="0"/>
              </w:rPr>
              <w:t xml:space="preserve">Select pin+2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%0000_0011_000_0000000000000_00_00000_0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P_PLUS3_B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87">
            <w:pPr>
              <w:pageBreakBefore w:val="0"/>
              <w:widowControl w:val="0"/>
              <w:spacing w:line="240" w:lineRule="auto"/>
              <w:rPr>
                <w:sz w:val="18"/>
                <w:szCs w:val="18"/>
              </w:rPr>
            </w:pPr>
            <w:r w:rsidDel="00000000" w:rsidR="00000000" w:rsidRPr="00000000">
              <w:rPr>
                <w:sz w:val="18"/>
                <w:szCs w:val="18"/>
                <w:rtl w:val="0"/>
              </w:rPr>
              <w:t xml:space="preserve">Select pin+3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P_OUTBIT_B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8A">
            <w:pPr>
              <w:pageBreakBefore w:val="0"/>
              <w:widowControl w:val="0"/>
              <w:spacing w:line="240" w:lineRule="auto"/>
              <w:rPr>
                <w:sz w:val="18"/>
                <w:szCs w:val="18"/>
              </w:rPr>
            </w:pPr>
            <w:r w:rsidDel="00000000" w:rsidR="00000000" w:rsidRPr="00000000">
              <w:rPr>
                <w:sz w:val="18"/>
                <w:szCs w:val="18"/>
                <w:rtl w:val="0"/>
              </w:rPr>
              <w:t xml:space="preserve">Select OUT bit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%0000_0101_000_0000000000000_00_00000_0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P_MINUS3_B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8D">
            <w:pPr>
              <w:pageBreakBefore w:val="0"/>
              <w:widowControl w:val="0"/>
              <w:spacing w:line="240" w:lineRule="auto"/>
              <w:rPr>
                <w:sz w:val="18"/>
                <w:szCs w:val="18"/>
              </w:rPr>
            </w:pPr>
            <w:r w:rsidDel="00000000" w:rsidR="00000000" w:rsidRPr="00000000">
              <w:rPr>
                <w:sz w:val="18"/>
                <w:szCs w:val="18"/>
                <w:rtl w:val="0"/>
              </w:rPr>
              <w:t xml:space="preserve">Select pin-3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%0000_0110_000_0000000000000_00_00000_0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8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P_MINUS2_B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90">
            <w:pPr>
              <w:pageBreakBefore w:val="0"/>
              <w:widowControl w:val="0"/>
              <w:spacing w:line="240" w:lineRule="auto"/>
              <w:rPr>
                <w:sz w:val="18"/>
                <w:szCs w:val="18"/>
              </w:rPr>
            </w:pPr>
            <w:r w:rsidDel="00000000" w:rsidR="00000000" w:rsidRPr="00000000">
              <w:rPr>
                <w:sz w:val="18"/>
                <w:szCs w:val="18"/>
                <w:rtl w:val="0"/>
              </w:rPr>
              <w:t xml:space="preserve">Select pin-2 for B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%0000_0111_000_0000000000000_00_00000_0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P_MINUS1_B</w:t>
            </w:r>
          </w:p>
        </w:tc>
        <w:tc>
          <w:tcPr>
            <w:shd w:fill="auto" w:val="clear"/>
            <w:tcMar>
              <w:top w:w="100.0" w:type="dxa"/>
              <w:left w:w="100.0" w:type="dxa"/>
              <w:bottom w:w="100.0" w:type="dxa"/>
              <w:right w:w="100.0" w:type="dxa"/>
            </w:tcMar>
            <w:vAlign w:val="top"/>
          </w:tcPr>
          <w:p w:rsidR="00000000" w:rsidDel="00000000" w:rsidP="00000000" w:rsidRDefault="00000000" w:rsidRPr="00000000" w14:paraId="00001393">
            <w:pPr>
              <w:pageBreakBefore w:val="0"/>
              <w:widowControl w:val="0"/>
              <w:spacing w:line="240" w:lineRule="auto"/>
              <w:rPr>
                <w:sz w:val="18"/>
                <w:szCs w:val="18"/>
              </w:rPr>
            </w:pPr>
            <w:r w:rsidDel="00000000" w:rsidR="00000000" w:rsidRPr="00000000">
              <w:rPr>
                <w:sz w:val="18"/>
                <w:szCs w:val="18"/>
                <w:rtl w:val="0"/>
              </w:rPr>
              <w:t xml:space="preserve">Select pin-1 for B input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9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A, B Input Logic</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9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396">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P_PASS_AB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99">
            <w:pPr>
              <w:pageBreakBefore w:val="0"/>
              <w:widowControl w:val="0"/>
              <w:spacing w:line="240" w:lineRule="auto"/>
              <w:rPr>
                <w:sz w:val="18"/>
                <w:szCs w:val="18"/>
              </w:rPr>
            </w:pPr>
            <w:r w:rsidDel="00000000" w:rsidR="00000000" w:rsidRPr="00000000">
              <w:rPr>
                <w:sz w:val="18"/>
                <w:szCs w:val="18"/>
                <w:rtl w:val="0"/>
              </w:rPr>
              <w:t xml:space="preserve">Select A,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%0000_0000_001_0000000000000_00_00000_0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P_AND_AB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9C">
            <w:pPr>
              <w:pageBreakBefore w:val="0"/>
              <w:widowControl w:val="0"/>
              <w:spacing w:line="240" w:lineRule="auto"/>
              <w:rPr>
                <w:sz w:val="18"/>
                <w:szCs w:val="18"/>
              </w:rPr>
            </w:pPr>
            <w:r w:rsidDel="00000000" w:rsidR="00000000" w:rsidRPr="00000000">
              <w:rPr>
                <w:sz w:val="18"/>
                <w:szCs w:val="18"/>
                <w:rtl w:val="0"/>
              </w:rPr>
              <w:t xml:space="preserve">Select A &amp; B,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%0000_0000_010_0000000000000_00_00000_0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P_OR_AB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9F">
            <w:pPr>
              <w:pageBreakBefore w:val="0"/>
              <w:widowControl w:val="0"/>
              <w:spacing w:line="240" w:lineRule="auto"/>
              <w:rPr>
                <w:sz w:val="18"/>
                <w:szCs w:val="18"/>
              </w:rPr>
            </w:pPr>
            <w:r w:rsidDel="00000000" w:rsidR="00000000" w:rsidRPr="00000000">
              <w:rPr>
                <w:sz w:val="18"/>
                <w:szCs w:val="18"/>
                <w:rtl w:val="0"/>
              </w:rPr>
              <w:t xml:space="preserve">Select A | B,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%0000_0000_011_0000000000000_00_00000_0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P_XOR_AB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2">
            <w:pPr>
              <w:pageBreakBefore w:val="0"/>
              <w:widowControl w:val="0"/>
              <w:spacing w:line="240" w:lineRule="auto"/>
              <w:rPr>
                <w:sz w:val="18"/>
                <w:szCs w:val="18"/>
              </w:rPr>
            </w:pPr>
            <w:r w:rsidDel="00000000" w:rsidR="00000000" w:rsidRPr="00000000">
              <w:rPr>
                <w:sz w:val="18"/>
                <w:szCs w:val="18"/>
                <w:rtl w:val="0"/>
              </w:rPr>
              <w:t xml:space="preserve">Select A ^ B,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P_FILT0_AB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pageBreakBefore w:val="0"/>
              <w:widowControl w:val="0"/>
              <w:spacing w:line="240" w:lineRule="auto"/>
              <w:rPr>
                <w:sz w:val="18"/>
                <w:szCs w:val="18"/>
              </w:rPr>
            </w:pPr>
            <w:r w:rsidDel="00000000" w:rsidR="00000000" w:rsidRPr="00000000">
              <w:rPr>
                <w:sz w:val="18"/>
                <w:szCs w:val="18"/>
                <w:rtl w:val="0"/>
              </w:rPr>
              <w:t xml:space="preserve">Select FILT0 settings for A,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%0000_0000_101_0000000000000_00_00000_0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A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P_FILT1_AB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8">
            <w:pPr>
              <w:pageBreakBefore w:val="0"/>
              <w:widowControl w:val="0"/>
              <w:spacing w:line="240" w:lineRule="auto"/>
              <w:rPr>
                <w:sz w:val="18"/>
                <w:szCs w:val="18"/>
              </w:rPr>
            </w:pPr>
            <w:r w:rsidDel="00000000" w:rsidR="00000000" w:rsidRPr="00000000">
              <w:rPr>
                <w:sz w:val="18"/>
                <w:szCs w:val="18"/>
                <w:rtl w:val="0"/>
              </w:rPr>
              <w:t xml:space="preserve">Select FILT1 settings for A,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%0000_0000_110_0000000000000_00_00000_0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P_FILT2_AB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B">
            <w:pPr>
              <w:pageBreakBefore w:val="0"/>
              <w:widowControl w:val="0"/>
              <w:spacing w:line="240" w:lineRule="auto"/>
              <w:rPr>
                <w:sz w:val="18"/>
                <w:szCs w:val="18"/>
              </w:rPr>
            </w:pPr>
            <w:r w:rsidDel="00000000" w:rsidR="00000000" w:rsidRPr="00000000">
              <w:rPr>
                <w:sz w:val="18"/>
                <w:szCs w:val="18"/>
                <w:rtl w:val="0"/>
              </w:rPr>
              <w:t xml:space="preserve">Select FILT2 settings for A,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%0000_0000_111_0000000000000_00_00000_0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P_FILT3_AB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E">
            <w:pPr>
              <w:pageBreakBefore w:val="0"/>
              <w:widowControl w:val="0"/>
              <w:spacing w:line="240" w:lineRule="auto"/>
              <w:rPr>
                <w:sz w:val="18"/>
                <w:szCs w:val="18"/>
              </w:rPr>
            </w:pPr>
            <w:r w:rsidDel="00000000" w:rsidR="00000000" w:rsidRPr="00000000">
              <w:rPr>
                <w:sz w:val="18"/>
                <w:szCs w:val="18"/>
                <w:rtl w:val="0"/>
              </w:rPr>
              <w:t xml:space="preserve">Select FILT3 settings for A, B</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AF">
            <w:pPr>
              <w:pageBreakBefore w:val="0"/>
              <w:widowControl w:val="0"/>
              <w:spacing w:line="240" w:lineRule="auto"/>
              <w:jc w:val="center"/>
              <w:rPr>
                <w:b w:val="1"/>
                <w:sz w:val="18"/>
                <w:szCs w:val="18"/>
              </w:rPr>
            </w:pPr>
            <w:r w:rsidDel="00000000" w:rsidR="00000000" w:rsidRPr="00000000">
              <w:rPr>
                <w:b w:val="1"/>
                <w:sz w:val="18"/>
                <w:szCs w:val="18"/>
                <w:rtl w:val="0"/>
              </w:rPr>
              <w:t xml:space="preserve">Low-Level Pin Modes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B0">
            <w:pPr>
              <w:pageBreakBefore w:val="0"/>
              <w:widowControl w:val="0"/>
              <w:spacing w:line="240" w:lineRule="auto"/>
              <w:jc w:val="center"/>
              <w:rPr>
                <w:b w:val="1"/>
                <w:sz w:val="18"/>
                <w:szCs w:val="18"/>
              </w:rPr>
            </w:pPr>
            <w:r w:rsidDel="00000000" w:rsidR="00000000" w:rsidRPr="00000000">
              <w:rPr>
                <w:b w:val="1"/>
                <w:sz w:val="18"/>
                <w:szCs w:val="18"/>
                <w:rtl w:val="0"/>
              </w:rPr>
              <w:t xml:space="preserve">(pick one)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B1">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B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Logic/Schmitt/Comparator Input Modes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B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B4">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P_LOGIC_A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7">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Logic level A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P_LOGIC_A_FB</w:t>
            </w:r>
          </w:p>
        </w:tc>
        <w:tc>
          <w:tcPr>
            <w:shd w:fill="auto" w:val="clear"/>
            <w:tcMar>
              <w:top w:w="100.0" w:type="dxa"/>
              <w:left w:w="100.0" w:type="dxa"/>
              <w:bottom w:w="100.0" w:type="dxa"/>
              <w:right w:w="100.0" w:type="dxa"/>
            </w:tcMar>
            <w:vAlign w:val="top"/>
          </w:tcPr>
          <w:p w:rsidR="00000000" w:rsidDel="00000000" w:rsidP="00000000" w:rsidRDefault="00000000" w:rsidRPr="00000000" w14:paraId="000013BA">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Logic level A → IN, output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%0000_0000_000_0010000000000_00_00000_0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P_LOGIC_B_FB</w:t>
            </w:r>
          </w:p>
        </w:tc>
        <w:tc>
          <w:tcPr>
            <w:shd w:fill="auto" w:val="clear"/>
            <w:tcMar>
              <w:top w:w="100.0" w:type="dxa"/>
              <w:left w:w="100.0" w:type="dxa"/>
              <w:bottom w:w="100.0" w:type="dxa"/>
              <w:right w:w="100.0" w:type="dxa"/>
            </w:tcMar>
            <w:vAlign w:val="top"/>
          </w:tcPr>
          <w:p w:rsidR="00000000" w:rsidDel="00000000" w:rsidP="00000000" w:rsidRDefault="00000000" w:rsidRPr="00000000" w14:paraId="000013BD">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Logic level B → IN, output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%0000_0000_000_0011000000000_00_00000_0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P_SCHMITT_A</w:t>
            </w:r>
          </w:p>
        </w:tc>
        <w:tc>
          <w:tcPr>
            <w:shd w:fill="auto" w:val="clear"/>
            <w:tcMar>
              <w:top w:w="100.0" w:type="dxa"/>
              <w:left w:w="100.0" w:type="dxa"/>
              <w:bottom w:w="100.0" w:type="dxa"/>
              <w:right w:w="100.0" w:type="dxa"/>
            </w:tcMar>
            <w:vAlign w:val="top"/>
          </w:tcPr>
          <w:p w:rsidR="00000000" w:rsidDel="00000000" w:rsidP="00000000" w:rsidRDefault="00000000" w:rsidRPr="00000000" w14:paraId="000013C0">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Schmitt trigger A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%0000_0000_000_0100000000000_00_00000_0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P_SCHMITT_A_FB</w:t>
            </w:r>
          </w:p>
        </w:tc>
        <w:tc>
          <w:tcPr>
            <w:shd w:fill="auto" w:val="clear"/>
            <w:tcMar>
              <w:top w:w="100.0" w:type="dxa"/>
              <w:left w:w="100.0" w:type="dxa"/>
              <w:bottom w:w="100.0" w:type="dxa"/>
              <w:right w:w="100.0" w:type="dxa"/>
            </w:tcMar>
            <w:vAlign w:val="top"/>
          </w:tcPr>
          <w:p w:rsidR="00000000" w:rsidDel="00000000" w:rsidP="00000000" w:rsidRDefault="00000000" w:rsidRPr="00000000" w14:paraId="000013C3">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Schmitt trigger A → IN, output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%0000_0000_000_0101000000000_00_00000_0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C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P_SCHMITT_B_FB</w:t>
            </w:r>
          </w:p>
        </w:tc>
        <w:tc>
          <w:tcPr>
            <w:shd w:fill="auto" w:val="clear"/>
            <w:tcMar>
              <w:top w:w="100.0" w:type="dxa"/>
              <w:left w:w="100.0" w:type="dxa"/>
              <w:bottom w:w="100.0" w:type="dxa"/>
              <w:right w:w="100.0" w:type="dxa"/>
            </w:tcMar>
            <w:vAlign w:val="top"/>
          </w:tcPr>
          <w:p w:rsidR="00000000" w:rsidDel="00000000" w:rsidP="00000000" w:rsidRDefault="00000000" w:rsidRPr="00000000" w14:paraId="000013C6">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Schmitt trigger B → IN, output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%0000_0000_000_0110000000000_00_00000_0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C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P_COMPARE_AB</w:t>
            </w:r>
          </w:p>
        </w:tc>
        <w:tc>
          <w:tcPr>
            <w:shd w:fill="auto" w:val="clear"/>
            <w:tcMar>
              <w:top w:w="100.0" w:type="dxa"/>
              <w:left w:w="100.0" w:type="dxa"/>
              <w:bottom w:w="100.0" w:type="dxa"/>
              <w:right w:w="100.0" w:type="dxa"/>
            </w:tcMar>
            <w:vAlign w:val="top"/>
          </w:tcPr>
          <w:p w:rsidR="00000000" w:rsidDel="00000000" w:rsidP="00000000" w:rsidRDefault="00000000" w:rsidRPr="00000000" w14:paraId="000013C9">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 &gt; B → IN, output OUT</w:t>
            </w:r>
          </w:p>
        </w:tc>
      </w:tr>
      <w:tr>
        <w:trPr>
          <w:cantSplit w:val="0"/>
          <w:tblHeader w:val="0"/>
          <w:trPrChange w:author="Anonymous" w:id="4" w:date="2025-07-20T04:46:57Z">
            <w:trPr>
              <w:cantSplit w:val="0"/>
              <w:tblHeader w:val="0"/>
            </w:trPr>
          </w:trPrChange>
        </w:trPr>
        <w:tc>
          <w:tcPr>
            <w:shd w:fill="auto" w:val="clear"/>
            <w:tcMar>
              <w:top w:w="100.0" w:type="dxa"/>
              <w:left w:w="100.0" w:type="dxa"/>
              <w:bottom w:w="100.0" w:type="dxa"/>
              <w:right w:w="100.0" w:type="dxa"/>
            </w:tcMar>
            <w:vAlign w:val="top"/>
            <w:tcPrChange w:author="Anonymous" w:id="4" w:date="2025-07-20T04:46:57Z">
              <w:tcPr>
                <w:shd w:fill="auto" w:val="clear"/>
                <w:tcMar>
                  <w:top w:w="100.0" w:type="dxa"/>
                  <w:left w:w="100.0" w:type="dxa"/>
                  <w:bottom w:w="100.0" w:type="dxa"/>
                  <w:right w:w="100.0" w:type="dxa"/>
                </w:tcMar>
                <w:vAlign w:val="top"/>
              </w:tcPr>
            </w:tcPrChange>
          </w:tcPr>
          <w:p w:rsidR="00000000" w:rsidDel="00000000" w:rsidP="00000000" w:rsidRDefault="00000000" w:rsidRPr="00000000" w14:paraId="000013C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%0000_0000_000_0111000000000_00_00000_0</w:t>
            </w:r>
          </w:p>
        </w:tc>
        <w:tc>
          <w:tcPr>
            <w:shd w:fill="auto" w:val="clear"/>
            <w:tcMar>
              <w:top w:w="100.0" w:type="dxa"/>
              <w:left w:w="100.0" w:type="dxa"/>
              <w:bottom w:w="100.0" w:type="dxa"/>
              <w:right w:w="100.0" w:type="dxa"/>
            </w:tcMar>
            <w:vAlign w:val="top"/>
            <w:tcPrChange w:author="Anonymous" w:id="4" w:date="2025-07-20T04:46:57Z">
              <w:tcPr>
                <w:shd w:fill="auto" w:val="clear"/>
                <w:tcMar>
                  <w:top w:w="100.0" w:type="dxa"/>
                  <w:left w:w="100.0" w:type="dxa"/>
                  <w:bottom w:w="100.0" w:type="dxa"/>
                  <w:right w:w="100.0" w:type="dxa"/>
                </w:tcMar>
                <w:vAlign w:val="top"/>
              </w:tcPr>
            </w:tcPrChange>
          </w:tcPr>
          <w:p w:rsidR="00000000" w:rsidDel="00000000" w:rsidP="00000000" w:rsidRDefault="00000000" w:rsidRPr="00000000" w14:paraId="000013C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P_COMPARE_AB_FB</w:t>
            </w:r>
          </w:p>
        </w:tc>
        <w:tc>
          <w:tcPr>
            <w:shd w:fill="auto" w:val="clear"/>
            <w:tcMar>
              <w:top w:w="100.0" w:type="dxa"/>
              <w:left w:w="100.0" w:type="dxa"/>
              <w:bottom w:w="100.0" w:type="dxa"/>
              <w:right w:w="100.0" w:type="dxa"/>
            </w:tcMar>
            <w:vAlign w:val="top"/>
            <w:tcPrChange w:author="Anonymous" w:id="4" w:date="2025-07-20T04:46:57Z">
              <w:tcPr>
                <w:shd w:fill="auto" w:val="clear"/>
                <w:tcMar>
                  <w:top w:w="100.0" w:type="dxa"/>
                  <w:left w:w="100.0" w:type="dxa"/>
                  <w:bottom w:w="100.0" w:type="dxa"/>
                  <w:right w:w="100.0" w:type="dxa"/>
                </w:tcMar>
                <w:vAlign w:val="top"/>
              </w:tcPr>
            </w:tcPrChange>
          </w:tcPr>
          <w:p w:rsidR="00000000" w:rsidDel="00000000" w:rsidP="00000000" w:rsidRDefault="00000000" w:rsidRPr="00000000" w14:paraId="000013CC">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 &gt; B → IN, output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%xxxx_xxxx_xxx_xxxxSIOHHHLLL_xx_xxxxx_x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3CE">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F">
            <w:pPr>
              <w:pageBreakBefore w:val="0"/>
              <w:widowControl w:val="0"/>
              <w:spacing w:line="240" w:lineRule="auto"/>
              <w:rPr>
                <w:sz w:val="18"/>
                <w:szCs w:val="18"/>
              </w:rPr>
            </w:pPr>
            <w:r w:rsidDel="00000000" w:rsidR="00000000" w:rsidRPr="00000000">
              <w:rPr>
                <w:sz w:val="18"/>
                <w:szCs w:val="18"/>
                <w:rtl w:val="0"/>
              </w:rPr>
              <w:t xml:space="preserve">Sync mode, IN/output polarity, high/low drive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D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ADC Input Modes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D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D2">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P_ADC_GIO</w:t>
            </w:r>
          </w:p>
        </w:tc>
        <w:tc>
          <w:tcPr>
            <w:shd w:fill="auto" w:val="clear"/>
            <w:tcMar>
              <w:top w:w="100.0" w:type="dxa"/>
              <w:left w:w="100.0" w:type="dxa"/>
              <w:bottom w:w="100.0" w:type="dxa"/>
              <w:right w:w="100.0" w:type="dxa"/>
            </w:tcMar>
            <w:vAlign w:val="top"/>
          </w:tcPr>
          <w:p w:rsidR="00000000" w:rsidDel="00000000" w:rsidP="00000000" w:rsidRDefault="00000000" w:rsidRPr="00000000" w14:paraId="000013D5">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GIO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%0000_0000_000_1000010000000_00_00000_0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P_ADC_VIO</w:t>
            </w:r>
          </w:p>
        </w:tc>
        <w:tc>
          <w:tcPr>
            <w:shd w:fill="auto" w:val="clear"/>
            <w:tcMar>
              <w:top w:w="100.0" w:type="dxa"/>
              <w:left w:w="100.0" w:type="dxa"/>
              <w:bottom w:w="100.0" w:type="dxa"/>
              <w:right w:w="100.0" w:type="dxa"/>
            </w:tcMar>
            <w:vAlign w:val="top"/>
          </w:tcPr>
          <w:p w:rsidR="00000000" w:rsidDel="00000000" w:rsidP="00000000" w:rsidRDefault="00000000" w:rsidRPr="00000000" w14:paraId="000013D8">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VIO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%0000_0000_000_1000100000000_00_00000_0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13DB">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FLOAT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%0000_0000_000_1000110000000_00_00000_0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P_ADC_1X</w:t>
            </w:r>
          </w:p>
        </w:tc>
        <w:tc>
          <w:tcPr>
            <w:shd w:fill="auto" w:val="clear"/>
            <w:tcMar>
              <w:top w:w="100.0" w:type="dxa"/>
              <w:left w:w="100.0" w:type="dxa"/>
              <w:bottom w:w="100.0" w:type="dxa"/>
              <w:right w:w="100.0" w:type="dxa"/>
            </w:tcMar>
            <w:vAlign w:val="top"/>
          </w:tcPr>
          <w:p w:rsidR="00000000" w:rsidDel="00000000" w:rsidP="00000000" w:rsidRDefault="00000000" w:rsidRPr="00000000" w14:paraId="000013DE">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1x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P_ADC_3X</w:t>
            </w:r>
          </w:p>
        </w:tc>
        <w:tc>
          <w:tcPr>
            <w:shd w:fill="auto" w:val="clear"/>
            <w:tcMar>
              <w:top w:w="100.0" w:type="dxa"/>
              <w:left w:w="100.0" w:type="dxa"/>
              <w:bottom w:w="100.0" w:type="dxa"/>
              <w:right w:w="100.0" w:type="dxa"/>
            </w:tcMar>
            <w:vAlign w:val="top"/>
          </w:tcPr>
          <w:p w:rsidR="00000000" w:rsidDel="00000000" w:rsidP="00000000" w:rsidRDefault="00000000" w:rsidRPr="00000000" w14:paraId="000013E1">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3.16x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%0000_0000_000_1001010000000_00_00000_0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P_ADC_10X</w:t>
            </w:r>
          </w:p>
        </w:tc>
        <w:tc>
          <w:tcPr>
            <w:shd w:fill="auto" w:val="clear"/>
            <w:tcMar>
              <w:top w:w="100.0" w:type="dxa"/>
              <w:left w:w="100.0" w:type="dxa"/>
              <w:bottom w:w="100.0" w:type="dxa"/>
              <w:right w:w="100.0" w:type="dxa"/>
            </w:tcMar>
            <w:vAlign w:val="top"/>
          </w:tcPr>
          <w:p w:rsidR="00000000" w:rsidDel="00000000" w:rsidP="00000000" w:rsidRDefault="00000000" w:rsidRPr="00000000" w14:paraId="000013E4">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10x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%0000_0000_000_1001100000000_00_00000_0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P_ADC_30X</w:t>
            </w:r>
          </w:p>
        </w:tc>
        <w:tc>
          <w:tcPr>
            <w:shd w:fill="auto" w:val="clear"/>
            <w:tcMar>
              <w:top w:w="100.0" w:type="dxa"/>
              <w:left w:w="100.0" w:type="dxa"/>
              <w:bottom w:w="100.0" w:type="dxa"/>
              <w:right w:w="100.0" w:type="dxa"/>
            </w:tcMar>
            <w:vAlign w:val="top"/>
          </w:tcPr>
          <w:p w:rsidR="00000000" w:rsidDel="00000000" w:rsidP="00000000" w:rsidRDefault="00000000" w:rsidRPr="00000000" w14:paraId="000013E7">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31.6x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%0000_0000_000_1001110000000_00_00000_0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P_ADC_100X</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ADC 100x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%xxxx_xxxx_xxx_xxxxxxOHHHLLL_xx_xxxxx_x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pageBreakBefore w:val="0"/>
              <w:widowControl w:val="0"/>
              <w:spacing w:line="240" w:lineRule="auto"/>
              <w:rPr>
                <w:sz w:val="18"/>
                <w:szCs w:val="18"/>
              </w:rPr>
            </w:pPr>
            <w:r w:rsidDel="00000000" w:rsidR="00000000" w:rsidRPr="00000000">
              <w:rPr>
                <w:sz w:val="18"/>
                <w:szCs w:val="18"/>
                <w:rtl w:val="0"/>
              </w:rPr>
              <w:t xml:space="preserve">O = output polarity, HHH/LLL = high/low drive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3E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DAC Output Modes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EF">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3F0">
            <w:pPr>
              <w:pageBreakBefore w:val="0"/>
              <w:widowControl w:val="0"/>
              <w:spacing w:line="240" w:lineRule="auto"/>
              <w:jc w:val="center"/>
              <w:rPr>
                <w:b w:val="1"/>
                <w:sz w:val="18"/>
                <w:szCs w:val="18"/>
              </w:rPr>
            </w:pPr>
            <w:r w:rsidDel="00000000" w:rsidR="00000000" w:rsidRPr="00000000">
              <w:rPr>
                <w:b w:val="1"/>
                <w:sz w:val="18"/>
                <w:szCs w:val="18"/>
                <w:rtl w:val="0"/>
              </w:rPr>
              <w:t xml:space="preserve">DIR enables output, OUT enables ADC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%0000_0000_000_1010000000000_00_00000_0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P_DAC_990R_3V</w:t>
            </w:r>
          </w:p>
        </w:tc>
        <w:tc>
          <w:tcPr>
            <w:shd w:fill="auto" w:val="clear"/>
            <w:tcMar>
              <w:top w:w="100.0" w:type="dxa"/>
              <w:left w:w="100.0" w:type="dxa"/>
              <w:bottom w:w="100.0" w:type="dxa"/>
              <w:right w:w="100.0" w:type="dxa"/>
            </w:tcMar>
            <w:vAlign w:val="top"/>
          </w:tcPr>
          <w:p w:rsidR="00000000" w:rsidDel="00000000" w:rsidP="00000000" w:rsidRDefault="00000000" w:rsidRPr="00000000" w14:paraId="000013F3">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DAC 990Ω, 3.3V peak, ADC 1x →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%0000_0000_000_1010100000000_00_00000_0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P_DAC_600R_2V</w:t>
            </w:r>
          </w:p>
        </w:tc>
        <w:tc>
          <w:tcPr>
            <w:shd w:fill="auto" w:val="clear"/>
            <w:tcMar>
              <w:top w:w="100.0" w:type="dxa"/>
              <w:left w:w="100.0" w:type="dxa"/>
              <w:bottom w:w="100.0" w:type="dxa"/>
              <w:right w:w="100.0" w:type="dxa"/>
            </w:tcMar>
            <w:vAlign w:val="top"/>
          </w:tcPr>
          <w:p w:rsidR="00000000" w:rsidDel="00000000" w:rsidP="00000000" w:rsidRDefault="00000000" w:rsidRPr="00000000" w14:paraId="000013F6">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DAC 600Ω, 2.0V peak, ADC 1x →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%0000_0000_000_1011000000000_00_00000_0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P_DAC_124R_3V</w:t>
            </w:r>
          </w:p>
        </w:tc>
        <w:tc>
          <w:tcPr>
            <w:shd w:fill="auto" w:val="clear"/>
            <w:tcMar>
              <w:top w:w="100.0" w:type="dxa"/>
              <w:left w:w="100.0" w:type="dxa"/>
              <w:bottom w:w="100.0" w:type="dxa"/>
              <w:right w:w="100.0" w:type="dxa"/>
            </w:tcMar>
            <w:vAlign w:val="top"/>
          </w:tcPr>
          <w:p w:rsidR="00000000" w:rsidDel="00000000" w:rsidP="00000000" w:rsidRDefault="00000000" w:rsidRPr="00000000" w14:paraId="000013F9">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DAC 123.75Ω, 3.3V peak, ADC 1x →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%0000_0000_000_1011100000000_00_00000_0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P_DAC_75R_2V</w:t>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DAC 75Ω, 2.0V peak, ADC 1x →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%xxxx_xxxx_xxx_xxxxxDDDDDDDD_xx_xxxxx_x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3FE">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F">
            <w:pPr>
              <w:pageBreakBefore w:val="0"/>
              <w:widowControl w:val="0"/>
              <w:spacing w:line="240" w:lineRule="auto"/>
              <w:rPr>
                <w:sz w:val="18"/>
                <w:szCs w:val="18"/>
              </w:rPr>
            </w:pPr>
            <w:r w:rsidDel="00000000" w:rsidR="00000000" w:rsidRPr="00000000">
              <w:rPr>
                <w:sz w:val="18"/>
                <w:szCs w:val="18"/>
                <w:rtl w:val="0"/>
              </w:rPr>
              <w:t xml:space="preserve">DDDDDDDD = 8-bit DAC value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0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Level-Comparison Modes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0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02">
            <w:pPr>
              <w:pageBreakBefore w:val="0"/>
              <w:widowControl w:val="0"/>
              <w:spacing w:line="240" w:lineRule="auto"/>
              <w:jc w:val="center"/>
              <w:rPr>
                <w:b w:val="1"/>
                <w:sz w:val="18"/>
                <w:szCs w:val="18"/>
              </w:rPr>
            </w:pPr>
            <w:r w:rsidDel="00000000" w:rsidR="00000000" w:rsidRPr="00000000">
              <w:rPr>
                <w:b w:val="1"/>
                <w:sz w:val="18"/>
                <w:szCs w:val="18"/>
                <w:rtl w:val="0"/>
              </w:rPr>
              <w:t xml:space="preserve">DIR enables output (1.5kΩ drive)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%0000_0000_000_1100000000000_00_00000_0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0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P_LEVEL_A</w:t>
            </w:r>
          </w:p>
        </w:tc>
        <w:tc>
          <w:tcPr>
            <w:shd w:fill="auto" w:val="clear"/>
            <w:tcMar>
              <w:top w:w="100.0" w:type="dxa"/>
              <w:left w:w="100.0" w:type="dxa"/>
              <w:bottom w:w="100.0" w:type="dxa"/>
              <w:right w:w="100.0" w:type="dxa"/>
            </w:tcMar>
            <w:vAlign w:val="top"/>
          </w:tcPr>
          <w:p w:rsidR="00000000" w:rsidDel="00000000" w:rsidP="00000000" w:rsidRDefault="00000000" w:rsidRPr="00000000" w14:paraId="00001405">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 &gt; Level → IN, output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%0000_0000_000_1101000000000_00_00000_0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0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P_LEVEL_A_FBN</w:t>
            </w:r>
          </w:p>
        </w:tc>
        <w:tc>
          <w:tcPr>
            <w:shd w:fill="auto" w:val="clear"/>
            <w:tcMar>
              <w:top w:w="100.0" w:type="dxa"/>
              <w:left w:w="100.0" w:type="dxa"/>
              <w:bottom w:w="100.0" w:type="dxa"/>
              <w:right w:w="100.0" w:type="dxa"/>
            </w:tcMar>
            <w:vAlign w:val="top"/>
          </w:tcPr>
          <w:p w:rsidR="00000000" w:rsidDel="00000000" w:rsidP="00000000" w:rsidRDefault="00000000" w:rsidRPr="00000000" w14:paraId="00001408">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A &gt; Level → IN, output negative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%0000_0000_000_1110000000000_00_00000_0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0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P_LEVEL_B_FBP</w:t>
            </w:r>
          </w:p>
        </w:tc>
        <w:tc>
          <w:tcPr>
            <w:shd w:fill="auto" w:val="clear"/>
            <w:tcMar>
              <w:top w:w="100.0" w:type="dxa"/>
              <w:left w:w="100.0" w:type="dxa"/>
              <w:bottom w:w="100.0" w:type="dxa"/>
              <w:right w:w="100.0" w:type="dxa"/>
            </w:tcMar>
            <w:vAlign w:val="top"/>
          </w:tcPr>
          <w:p w:rsidR="00000000" w:rsidDel="00000000" w:rsidP="00000000" w:rsidRDefault="00000000" w:rsidRPr="00000000" w14:paraId="0000140B">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B &gt; Level → IN, output positive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%0000_0000_000_1111000000000_00_00000_0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0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P_LEVEL_B_FBN</w:t>
            </w:r>
          </w:p>
        </w:tc>
        <w:tc>
          <w:tcPr>
            <w:shd w:fill="auto" w:val="clear"/>
            <w:tcMar>
              <w:top w:w="100.0" w:type="dxa"/>
              <w:left w:w="100.0" w:type="dxa"/>
              <w:bottom w:w="100.0" w:type="dxa"/>
              <w:right w:w="100.0" w:type="dxa"/>
            </w:tcMar>
            <w:vAlign w:val="top"/>
          </w:tcPr>
          <w:p w:rsidR="00000000" w:rsidDel="00000000" w:rsidP="00000000" w:rsidRDefault="00000000" w:rsidRPr="00000000" w14:paraId="0000140E">
            <w:pPr>
              <w:pageBreakBefore w:val="0"/>
              <w:widowControl w:val="0"/>
              <w:spacing w:line="240" w:lineRule="auto"/>
              <w:rPr>
                <w:sz w:val="18"/>
                <w:szCs w:val="18"/>
              </w:rPr>
            </w:pPr>
            <w:r w:rsidDel="00000000" w:rsidR="00000000" w:rsidRPr="00000000">
              <w:rPr>
                <w:rFonts w:ascii="Arial Unicode MS" w:cs="Arial Unicode MS" w:eastAsia="Arial Unicode MS" w:hAnsi="Arial Unicode MS"/>
                <w:sz w:val="18"/>
                <w:szCs w:val="18"/>
                <w:rtl w:val="0"/>
              </w:rPr>
              <w:t xml:space="preserve">B &gt; Level → IN, output negative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%xxxx_xxxx_xxx_xxxxSLLLLLLLL_xx_xxxxx_x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10">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11">
            <w:pPr>
              <w:pageBreakBefore w:val="0"/>
              <w:widowControl w:val="0"/>
              <w:spacing w:line="240" w:lineRule="auto"/>
              <w:rPr>
                <w:rFonts w:ascii="Courier New" w:cs="Courier New" w:eastAsia="Courier New" w:hAnsi="Courier New"/>
                <w:b w:val="1"/>
                <w:sz w:val="18"/>
                <w:szCs w:val="18"/>
              </w:rPr>
            </w:pPr>
            <w:r w:rsidDel="00000000" w:rsidR="00000000" w:rsidRPr="00000000">
              <w:rPr>
                <w:sz w:val="18"/>
                <w:szCs w:val="18"/>
                <w:rtl w:val="0"/>
              </w:rPr>
              <w:t xml:space="preserve">S = Synchronous, LLLLLLLL = 8-bit Level</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412">
            <w:pPr>
              <w:pageBreakBefore w:val="0"/>
              <w:widowControl w:val="0"/>
              <w:spacing w:line="240" w:lineRule="auto"/>
              <w:jc w:val="center"/>
              <w:rPr>
                <w:b w:val="1"/>
                <w:sz w:val="18"/>
                <w:szCs w:val="18"/>
              </w:rPr>
            </w:pPr>
            <w:r w:rsidDel="00000000" w:rsidR="00000000" w:rsidRPr="00000000">
              <w:rPr>
                <w:b w:val="1"/>
                <w:sz w:val="18"/>
                <w:szCs w:val="18"/>
                <w:rtl w:val="0"/>
              </w:rPr>
              <w:t xml:space="preserve">Low-Level Pin Sub-Modes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413">
            <w:pPr>
              <w:pageBreakBefore w:val="0"/>
              <w:widowControl w:val="0"/>
              <w:spacing w:line="240" w:lineRule="auto"/>
              <w:jc w:val="center"/>
              <w:rPr>
                <w:b w:val="1"/>
                <w:sz w:val="18"/>
                <w:szCs w:val="18"/>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414">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15">
            <w:pPr>
              <w:pageBreakBefore w:val="0"/>
              <w:widowControl w:val="0"/>
              <w:spacing w:line="240" w:lineRule="auto"/>
              <w:jc w:val="center"/>
              <w:rPr>
                <w:sz w:val="18"/>
                <w:szCs w:val="18"/>
              </w:rPr>
            </w:pPr>
            <w:r w:rsidDel="00000000" w:rsidR="00000000" w:rsidRPr="00000000">
              <w:rPr>
                <w:b w:val="1"/>
                <w:sz w:val="18"/>
                <w:szCs w:val="18"/>
                <w:rtl w:val="0"/>
              </w:rPr>
              <w:t xml:space="preserve">Sync Mode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1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sz w:val="18"/>
                <w:szCs w:val="18"/>
                <w:rtl w:val="0"/>
              </w:rPr>
              <w:t xml:space="preserve">(pick one)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17">
            <w:pPr>
              <w:pageBreakBefore w:val="0"/>
              <w:widowControl w:val="0"/>
              <w:spacing w:line="240" w:lineRule="auto"/>
              <w:jc w:val="center"/>
              <w:rPr>
                <w:b w:val="1"/>
                <w:sz w:val="18"/>
                <w:szCs w:val="18"/>
              </w:rPr>
            </w:pPr>
            <w:r w:rsidDel="00000000" w:rsidR="00000000" w:rsidRPr="00000000">
              <w:rPr>
                <w:sz w:val="18"/>
                <w:szCs w:val="18"/>
                <w:rtl w:val="0"/>
              </w:rPr>
              <w:t xml:space="preserve">(for Logic/Schmitt/Comparator/Level modes)</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%xxxx_xxxx_xxx_xxxxSxxxxxxxx_xx_xxxxx_x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19">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1A">
            <w:pPr>
              <w:pageBreakBefore w:val="0"/>
              <w:widowControl w:val="0"/>
              <w:spacing w:line="240" w:lineRule="auto"/>
              <w:rPr>
                <w:sz w:val="18"/>
                <w:szCs w:val="18"/>
              </w:rPr>
            </w:pPr>
            <w:r w:rsidDel="00000000" w:rsidR="00000000" w:rsidRPr="00000000">
              <w:rPr>
                <w:sz w:val="18"/>
                <w:szCs w:val="18"/>
                <w:rtl w:val="0"/>
              </w:rPr>
              <w:t xml:space="preserve">Sync mode bit</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1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P_ASYNC_IO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1D">
            <w:pPr>
              <w:pageBreakBefore w:val="0"/>
              <w:widowControl w:val="0"/>
              <w:spacing w:line="240" w:lineRule="auto"/>
              <w:rPr>
                <w:sz w:val="18"/>
                <w:szCs w:val="18"/>
              </w:rPr>
            </w:pPr>
            <w:r w:rsidDel="00000000" w:rsidR="00000000" w:rsidRPr="00000000">
              <w:rPr>
                <w:sz w:val="18"/>
                <w:szCs w:val="18"/>
                <w:rtl w:val="0"/>
              </w:rPr>
              <w:t xml:space="preserve">Select asynchronous I/O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%0000_0000_000_0000100000000_00_00000_0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1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P_SYNC_IO</w:t>
            </w:r>
          </w:p>
        </w:tc>
        <w:tc>
          <w:tcPr>
            <w:shd w:fill="auto" w:val="clear"/>
            <w:tcMar>
              <w:top w:w="100.0" w:type="dxa"/>
              <w:left w:w="100.0" w:type="dxa"/>
              <w:bottom w:w="100.0" w:type="dxa"/>
              <w:right w:w="100.0" w:type="dxa"/>
            </w:tcMar>
            <w:vAlign w:val="top"/>
          </w:tcPr>
          <w:p w:rsidR="00000000" w:rsidDel="00000000" w:rsidP="00000000" w:rsidRDefault="00000000" w:rsidRPr="00000000" w14:paraId="00001420">
            <w:pPr>
              <w:pageBreakBefore w:val="0"/>
              <w:widowControl w:val="0"/>
              <w:spacing w:line="240" w:lineRule="auto"/>
              <w:rPr>
                <w:sz w:val="18"/>
                <w:szCs w:val="18"/>
              </w:rPr>
            </w:pPr>
            <w:r w:rsidDel="00000000" w:rsidR="00000000" w:rsidRPr="00000000">
              <w:rPr>
                <w:sz w:val="18"/>
                <w:szCs w:val="18"/>
                <w:rtl w:val="0"/>
              </w:rPr>
              <w:t xml:space="preserve">Select synchronous I/O</w:t>
            </w:r>
          </w:p>
        </w:tc>
      </w:tr>
      <w:tr>
        <w:trPr>
          <w:cantSplit w:val="0"/>
          <w:trHeight w:val="36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21">
            <w:pPr>
              <w:pageBreakBefore w:val="0"/>
              <w:widowControl w:val="0"/>
              <w:spacing w:line="240" w:lineRule="auto"/>
              <w:jc w:val="center"/>
              <w:rPr>
                <w:sz w:val="18"/>
                <w:szCs w:val="18"/>
              </w:rPr>
            </w:pPr>
            <w:r w:rsidDel="00000000" w:rsidR="00000000" w:rsidRPr="00000000">
              <w:rPr>
                <w:b w:val="1"/>
                <w:sz w:val="18"/>
                <w:szCs w:val="18"/>
                <w:rtl w:val="0"/>
              </w:rPr>
              <w:t xml:space="preserve">IN Polarity</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2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sz w:val="18"/>
                <w:szCs w:val="18"/>
                <w:rtl w:val="0"/>
              </w:rPr>
              <w:t xml:space="preserve">(pick one)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23">
            <w:pPr>
              <w:pageBreakBefore w:val="0"/>
              <w:widowControl w:val="0"/>
              <w:spacing w:line="240" w:lineRule="auto"/>
              <w:jc w:val="center"/>
              <w:rPr>
                <w:b w:val="1"/>
                <w:sz w:val="18"/>
                <w:szCs w:val="18"/>
              </w:rPr>
            </w:pPr>
            <w:r w:rsidDel="00000000" w:rsidR="00000000" w:rsidRPr="00000000">
              <w:rPr>
                <w:sz w:val="18"/>
                <w:szCs w:val="18"/>
                <w:rtl w:val="0"/>
              </w:rPr>
              <w:t xml:space="preserve">(for Logic/Schmitt/Comparator modes)</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%xxxx_xxxx_xxx_xxxxxIxxxxxxx_xx_xxxxx_x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25">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6">
            <w:pPr>
              <w:pageBreakBefore w:val="0"/>
              <w:widowControl w:val="0"/>
              <w:spacing w:line="240" w:lineRule="auto"/>
              <w:rPr>
                <w:sz w:val="18"/>
                <w:szCs w:val="18"/>
              </w:rPr>
            </w:pPr>
            <w:r w:rsidDel="00000000" w:rsidR="00000000" w:rsidRPr="00000000">
              <w:rPr>
                <w:sz w:val="18"/>
                <w:szCs w:val="18"/>
                <w:rtl w:val="0"/>
              </w:rPr>
              <w:t xml:space="preserve">IN polarity bit</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P_TRUE_IN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29">
            <w:pPr>
              <w:pageBreakBefore w:val="0"/>
              <w:widowControl w:val="0"/>
              <w:spacing w:line="240" w:lineRule="auto"/>
              <w:rPr>
                <w:sz w:val="18"/>
                <w:szCs w:val="18"/>
              </w:rPr>
            </w:pPr>
            <w:r w:rsidDel="00000000" w:rsidR="00000000" w:rsidRPr="00000000">
              <w:rPr>
                <w:sz w:val="18"/>
                <w:szCs w:val="18"/>
                <w:rtl w:val="0"/>
              </w:rPr>
              <w:t xml:space="preserve">True IN bit</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%0000_0000_000_0000010000000_00_00000_0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2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P_INVERT_IN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2C">
            <w:pPr>
              <w:pageBreakBefore w:val="0"/>
              <w:widowControl w:val="0"/>
              <w:spacing w:line="240" w:lineRule="auto"/>
              <w:rPr>
                <w:sz w:val="18"/>
                <w:szCs w:val="18"/>
              </w:rPr>
            </w:pPr>
            <w:r w:rsidDel="00000000" w:rsidR="00000000" w:rsidRPr="00000000">
              <w:rPr>
                <w:sz w:val="18"/>
                <w:szCs w:val="18"/>
                <w:rtl w:val="0"/>
              </w:rPr>
              <w:t xml:space="preserve">Invert IN bit</w:t>
            </w:r>
          </w:p>
        </w:tc>
      </w:tr>
      <w:tr>
        <w:trPr>
          <w:cantSplit w:val="0"/>
          <w:trHeight w:val="36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2D">
            <w:pPr>
              <w:pageBreakBefore w:val="0"/>
              <w:widowControl w:val="0"/>
              <w:spacing w:line="240" w:lineRule="auto"/>
              <w:jc w:val="center"/>
              <w:rPr>
                <w:sz w:val="18"/>
                <w:szCs w:val="18"/>
              </w:rPr>
            </w:pPr>
            <w:r w:rsidDel="00000000" w:rsidR="00000000" w:rsidRPr="00000000">
              <w:rPr>
                <w:b w:val="1"/>
                <w:sz w:val="18"/>
                <w:szCs w:val="18"/>
                <w:rtl w:val="0"/>
              </w:rPr>
              <w:t xml:space="preserve">Output Polarity</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2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sz w:val="18"/>
                <w:szCs w:val="18"/>
                <w:rtl w:val="0"/>
              </w:rPr>
              <w:t xml:space="preserve">(pick one)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2F">
            <w:pPr>
              <w:pageBreakBefore w:val="0"/>
              <w:widowControl w:val="0"/>
              <w:spacing w:line="240" w:lineRule="auto"/>
              <w:jc w:val="center"/>
              <w:rPr>
                <w:b w:val="1"/>
                <w:sz w:val="18"/>
                <w:szCs w:val="18"/>
              </w:rPr>
            </w:pPr>
            <w:r w:rsidDel="00000000" w:rsidR="00000000" w:rsidRPr="00000000">
              <w:rPr>
                <w:sz w:val="18"/>
                <w:szCs w:val="18"/>
                <w:rtl w:val="0"/>
              </w:rPr>
              <w:t xml:space="preserve">(for Logic/Schmitt/Comparator/ADC modes)</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%xxxx_xxxx_xxx_xxxxxxOxxxxxx_xx_xxxxx_x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32">
            <w:pPr>
              <w:pageBreakBefore w:val="0"/>
              <w:widowControl w:val="0"/>
              <w:spacing w:line="240" w:lineRule="auto"/>
              <w:rPr>
                <w:sz w:val="18"/>
                <w:szCs w:val="18"/>
              </w:rPr>
            </w:pPr>
            <w:r w:rsidDel="00000000" w:rsidR="00000000" w:rsidRPr="00000000">
              <w:rPr>
                <w:sz w:val="18"/>
                <w:szCs w:val="18"/>
                <w:rtl w:val="0"/>
              </w:rPr>
              <w:t xml:space="preserve">Output polarity bit</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P_TRUE_OUTPUT (default)</w:t>
            </w:r>
          </w:p>
          <w:p w:rsidR="00000000" w:rsidDel="00000000" w:rsidP="00000000" w:rsidRDefault="00000000" w:rsidRPr="00000000" w14:paraId="0000143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P_TRUE_OUT (for brevity)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436">
            <w:pPr>
              <w:pageBreakBefore w:val="0"/>
              <w:widowControl w:val="0"/>
              <w:spacing w:line="240" w:lineRule="auto"/>
              <w:rPr>
                <w:sz w:val="18"/>
                <w:szCs w:val="18"/>
              </w:rPr>
            </w:pPr>
            <w:r w:rsidDel="00000000" w:rsidR="00000000" w:rsidRPr="00000000">
              <w:rPr>
                <w:sz w:val="18"/>
                <w:szCs w:val="18"/>
                <w:rtl w:val="0"/>
              </w:rPr>
              <w:t xml:space="preserve">Select true output</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%0000_0000_000_0000001000000_00_00000_0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P_INVERT_OUTPUT</w:t>
            </w:r>
          </w:p>
          <w:p w:rsidR="00000000" w:rsidDel="00000000" w:rsidP="00000000" w:rsidRDefault="00000000" w:rsidRPr="00000000" w14:paraId="0000143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P_INVERT_OUT (for brevity)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pageBreakBefore w:val="0"/>
              <w:widowControl w:val="0"/>
              <w:spacing w:line="240" w:lineRule="auto"/>
              <w:rPr>
                <w:sz w:val="18"/>
                <w:szCs w:val="18"/>
              </w:rPr>
            </w:pPr>
            <w:r w:rsidDel="00000000" w:rsidR="00000000" w:rsidRPr="00000000">
              <w:rPr>
                <w:sz w:val="18"/>
                <w:szCs w:val="18"/>
                <w:rtl w:val="0"/>
              </w:rPr>
              <w:t xml:space="preserve">Select inverted output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3B">
            <w:pPr>
              <w:pageBreakBefore w:val="0"/>
              <w:widowControl w:val="0"/>
              <w:spacing w:line="240" w:lineRule="auto"/>
              <w:jc w:val="center"/>
              <w:rPr>
                <w:sz w:val="18"/>
                <w:szCs w:val="18"/>
              </w:rPr>
            </w:pPr>
            <w:r w:rsidDel="00000000" w:rsidR="00000000" w:rsidRPr="00000000">
              <w:rPr>
                <w:b w:val="1"/>
                <w:sz w:val="18"/>
                <w:szCs w:val="18"/>
                <w:rtl w:val="0"/>
              </w:rPr>
              <w:t xml:space="preserve">Drive-High Strength</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3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sz w:val="18"/>
                <w:szCs w:val="18"/>
                <w:rtl w:val="0"/>
              </w:rPr>
              <w:t xml:space="preserve">(pick one)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3D">
            <w:pPr>
              <w:pageBreakBefore w:val="0"/>
              <w:widowControl w:val="0"/>
              <w:spacing w:line="240" w:lineRule="auto"/>
              <w:jc w:val="center"/>
              <w:rPr>
                <w:b w:val="1"/>
                <w:sz w:val="18"/>
                <w:szCs w:val="18"/>
              </w:rPr>
            </w:pPr>
            <w:r w:rsidDel="00000000" w:rsidR="00000000" w:rsidRPr="00000000">
              <w:rPr>
                <w:sz w:val="18"/>
                <w:szCs w:val="18"/>
                <w:rtl w:val="0"/>
              </w:rPr>
              <w:t xml:space="preserve">(for Logic/Schmitt/Comparator/ADC modes)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%xxxx_xxxx_xxx_xxxxxxxHHHxxx_xx_xxxxx_x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3F">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0">
            <w:pPr>
              <w:pageBreakBefore w:val="0"/>
              <w:widowControl w:val="0"/>
              <w:spacing w:line="240" w:lineRule="auto"/>
              <w:rPr>
                <w:sz w:val="18"/>
                <w:szCs w:val="18"/>
              </w:rPr>
            </w:pPr>
            <w:r w:rsidDel="00000000" w:rsidR="00000000" w:rsidRPr="00000000">
              <w:rPr>
                <w:sz w:val="18"/>
                <w:szCs w:val="18"/>
                <w:rtl w:val="0"/>
              </w:rPr>
              <w:t xml:space="preserve">Drive-high selector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P_HIGH_FAST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pageBreakBefore w:val="0"/>
              <w:widowControl w:val="0"/>
              <w:spacing w:line="240" w:lineRule="auto"/>
              <w:rPr>
                <w:sz w:val="18"/>
                <w:szCs w:val="18"/>
              </w:rPr>
            </w:pPr>
            <w:r w:rsidDel="00000000" w:rsidR="00000000" w:rsidRPr="00000000">
              <w:rPr>
                <w:sz w:val="18"/>
                <w:szCs w:val="18"/>
                <w:rtl w:val="0"/>
              </w:rPr>
              <w:t xml:space="preserve">Drive high fast (30mA)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%0000_0000_000_0000000001000_00_00000_0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P_HIGH_1K5</w:t>
            </w:r>
          </w:p>
        </w:tc>
        <w:tc>
          <w:tcPr>
            <w:shd w:fill="auto" w:val="clear"/>
            <w:tcMar>
              <w:top w:w="100.0" w:type="dxa"/>
              <w:left w:w="100.0" w:type="dxa"/>
              <w:bottom w:w="100.0" w:type="dxa"/>
              <w:right w:w="100.0" w:type="dxa"/>
            </w:tcMar>
            <w:vAlign w:val="top"/>
          </w:tcPr>
          <w:p w:rsidR="00000000" w:rsidDel="00000000" w:rsidP="00000000" w:rsidRDefault="00000000" w:rsidRPr="00000000" w14:paraId="00001446">
            <w:pPr>
              <w:pageBreakBefore w:val="0"/>
              <w:widowControl w:val="0"/>
              <w:spacing w:line="240" w:lineRule="auto"/>
              <w:rPr>
                <w:sz w:val="18"/>
                <w:szCs w:val="18"/>
              </w:rPr>
            </w:pPr>
            <w:r w:rsidDel="00000000" w:rsidR="00000000" w:rsidRPr="00000000">
              <w:rPr>
                <w:sz w:val="18"/>
                <w:szCs w:val="18"/>
                <w:rtl w:val="0"/>
              </w:rPr>
              <w:t xml:space="preserve">Drive high 1.5kΩ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%0000_0000_000_0000000010000_00_00000_0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P_HIGH_15K</w:t>
            </w:r>
          </w:p>
        </w:tc>
        <w:tc>
          <w:tcPr>
            <w:shd w:fill="auto" w:val="clear"/>
            <w:tcMar>
              <w:top w:w="100.0" w:type="dxa"/>
              <w:left w:w="100.0" w:type="dxa"/>
              <w:bottom w:w="100.0" w:type="dxa"/>
              <w:right w:w="100.0" w:type="dxa"/>
            </w:tcMar>
            <w:vAlign w:val="top"/>
          </w:tcPr>
          <w:p w:rsidR="00000000" w:rsidDel="00000000" w:rsidP="00000000" w:rsidRDefault="00000000" w:rsidRPr="00000000" w14:paraId="00001449">
            <w:pPr>
              <w:pageBreakBefore w:val="0"/>
              <w:widowControl w:val="0"/>
              <w:spacing w:line="240" w:lineRule="auto"/>
              <w:rPr>
                <w:sz w:val="18"/>
                <w:szCs w:val="18"/>
              </w:rPr>
            </w:pPr>
            <w:r w:rsidDel="00000000" w:rsidR="00000000" w:rsidRPr="00000000">
              <w:rPr>
                <w:sz w:val="18"/>
                <w:szCs w:val="18"/>
                <w:rtl w:val="0"/>
              </w:rPr>
              <w:t xml:space="preserve">Drive high 15kΩ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%0000_0000_000_0000000011000_00_00000_0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P_HIGH_150K</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pageBreakBefore w:val="0"/>
              <w:widowControl w:val="0"/>
              <w:spacing w:line="240" w:lineRule="auto"/>
              <w:rPr>
                <w:sz w:val="18"/>
                <w:szCs w:val="18"/>
              </w:rPr>
            </w:pPr>
            <w:r w:rsidDel="00000000" w:rsidR="00000000" w:rsidRPr="00000000">
              <w:rPr>
                <w:sz w:val="18"/>
                <w:szCs w:val="18"/>
                <w:rtl w:val="0"/>
              </w:rPr>
              <w:t xml:space="preserve">Drive high 150kΩ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%0000_0000_000_0000000100000_00_00000_0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P_HIGH_1MA</w:t>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pageBreakBefore w:val="0"/>
              <w:widowControl w:val="0"/>
              <w:spacing w:line="240" w:lineRule="auto"/>
              <w:rPr>
                <w:sz w:val="18"/>
                <w:szCs w:val="18"/>
              </w:rPr>
            </w:pPr>
            <w:r w:rsidDel="00000000" w:rsidR="00000000" w:rsidRPr="00000000">
              <w:rPr>
                <w:sz w:val="18"/>
                <w:szCs w:val="18"/>
                <w:rtl w:val="0"/>
              </w:rPr>
              <w:t xml:space="preserve">Drive high 1mA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%0000_0000_000_0000000101000_00_00000_0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5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P_HIGH_100UA</w:t>
            </w:r>
          </w:p>
        </w:tc>
        <w:tc>
          <w:tcPr>
            <w:shd w:fill="auto" w:val="clear"/>
            <w:tcMar>
              <w:top w:w="100.0" w:type="dxa"/>
              <w:left w:w="100.0" w:type="dxa"/>
              <w:bottom w:w="100.0" w:type="dxa"/>
              <w:right w:w="100.0" w:type="dxa"/>
            </w:tcMar>
            <w:vAlign w:val="top"/>
          </w:tcPr>
          <w:p w:rsidR="00000000" w:rsidDel="00000000" w:rsidP="00000000" w:rsidRDefault="00000000" w:rsidRPr="00000000" w14:paraId="00001452">
            <w:pPr>
              <w:pageBreakBefore w:val="0"/>
              <w:widowControl w:val="0"/>
              <w:spacing w:line="240" w:lineRule="auto"/>
              <w:rPr>
                <w:sz w:val="18"/>
                <w:szCs w:val="18"/>
              </w:rPr>
            </w:pPr>
            <w:r w:rsidDel="00000000" w:rsidR="00000000" w:rsidRPr="00000000">
              <w:rPr>
                <w:sz w:val="18"/>
                <w:szCs w:val="18"/>
                <w:rtl w:val="0"/>
              </w:rPr>
              <w:t xml:space="preserve">Drive high 100μA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%0000_0000_000_0000000110000_00_00000_0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5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P_HIGH_10UA</w:t>
            </w:r>
          </w:p>
        </w:tc>
        <w:tc>
          <w:tcPr>
            <w:shd w:fill="auto" w:val="clear"/>
            <w:tcMar>
              <w:top w:w="100.0" w:type="dxa"/>
              <w:left w:w="100.0" w:type="dxa"/>
              <w:bottom w:w="100.0" w:type="dxa"/>
              <w:right w:w="100.0" w:type="dxa"/>
            </w:tcMar>
            <w:vAlign w:val="top"/>
          </w:tcPr>
          <w:p w:rsidR="00000000" w:rsidDel="00000000" w:rsidP="00000000" w:rsidRDefault="00000000" w:rsidRPr="00000000" w14:paraId="00001455">
            <w:pPr>
              <w:pageBreakBefore w:val="0"/>
              <w:widowControl w:val="0"/>
              <w:spacing w:line="240" w:lineRule="auto"/>
              <w:rPr>
                <w:sz w:val="18"/>
                <w:szCs w:val="18"/>
              </w:rPr>
            </w:pPr>
            <w:r w:rsidDel="00000000" w:rsidR="00000000" w:rsidRPr="00000000">
              <w:rPr>
                <w:sz w:val="18"/>
                <w:szCs w:val="18"/>
                <w:rtl w:val="0"/>
              </w:rPr>
              <w:t xml:space="preserve">Drive high 10μA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%0000_0000_000_0000000111000_00_00000_0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5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1458">
            <w:pPr>
              <w:pageBreakBefore w:val="0"/>
              <w:widowControl w:val="0"/>
              <w:spacing w:line="240" w:lineRule="auto"/>
              <w:rPr>
                <w:sz w:val="18"/>
                <w:szCs w:val="18"/>
              </w:rPr>
            </w:pPr>
            <w:r w:rsidDel="00000000" w:rsidR="00000000" w:rsidRPr="00000000">
              <w:rPr>
                <w:sz w:val="18"/>
                <w:szCs w:val="18"/>
                <w:rtl w:val="0"/>
              </w:rPr>
              <w:t xml:space="preserve">Float high</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459">
            <w:pPr>
              <w:pageBreakBefore w:val="0"/>
              <w:widowControl w:val="0"/>
              <w:spacing w:line="240" w:lineRule="auto"/>
              <w:jc w:val="center"/>
              <w:rPr>
                <w:sz w:val="18"/>
                <w:szCs w:val="18"/>
              </w:rPr>
            </w:pPr>
            <w:r w:rsidDel="00000000" w:rsidR="00000000" w:rsidRPr="00000000">
              <w:rPr>
                <w:b w:val="1"/>
                <w:sz w:val="18"/>
                <w:szCs w:val="18"/>
                <w:rtl w:val="0"/>
              </w:rPr>
              <w:t xml:space="preserve">Drive-Low Strength</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5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sz w:val="18"/>
                <w:szCs w:val="18"/>
                <w:rtl w:val="0"/>
              </w:rPr>
              <w:t xml:space="preserve">(pick one)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45B">
            <w:pPr>
              <w:pageBreakBefore w:val="0"/>
              <w:widowControl w:val="0"/>
              <w:spacing w:line="240" w:lineRule="auto"/>
              <w:jc w:val="center"/>
              <w:rPr>
                <w:b w:val="1"/>
                <w:sz w:val="18"/>
                <w:szCs w:val="18"/>
              </w:rPr>
            </w:pPr>
            <w:r w:rsidDel="00000000" w:rsidR="00000000" w:rsidRPr="00000000">
              <w:rPr>
                <w:sz w:val="18"/>
                <w:szCs w:val="18"/>
                <w:rtl w:val="0"/>
              </w:rPr>
              <w:t xml:space="preserve">(for Logic/Schmitt/Comparator/ADC modes)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%xxxx_xxxx_xxx_xxxxxxxxxxLLL_xx_xxxxx_x</w:t>
            </w:r>
          </w:p>
        </w:tc>
        <w:tc>
          <w:tcPr>
            <w:shd w:fill="auto" w:val="clear"/>
            <w:tcMar>
              <w:top w:w="100.0" w:type="dxa"/>
              <w:left w:w="100.0" w:type="dxa"/>
              <w:bottom w:w="100.0" w:type="dxa"/>
              <w:right w:w="100.0" w:type="dxa"/>
            </w:tcMar>
            <w:vAlign w:val="top"/>
          </w:tcPr>
          <w:p w:rsidR="00000000" w:rsidDel="00000000" w:rsidP="00000000" w:rsidRDefault="00000000" w:rsidRPr="00000000" w14:paraId="0000145D">
            <w:pPr>
              <w:pageBreakBefore w:val="0"/>
              <w:widowControl w:val="0"/>
              <w:spacing w:line="240" w:lineRule="auto"/>
              <w:rPr>
                <w:rFonts w:ascii="Consolas" w:cs="Consolas" w:eastAsia="Consolas" w:hAnsi="Consola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5E">
            <w:pPr>
              <w:pageBreakBefore w:val="0"/>
              <w:widowControl w:val="0"/>
              <w:spacing w:line="240" w:lineRule="auto"/>
              <w:rPr>
                <w:sz w:val="18"/>
                <w:szCs w:val="18"/>
              </w:rPr>
            </w:pPr>
            <w:r w:rsidDel="00000000" w:rsidR="00000000" w:rsidRPr="00000000">
              <w:rPr>
                <w:sz w:val="18"/>
                <w:szCs w:val="18"/>
                <w:rtl w:val="0"/>
              </w:rPr>
              <w:t xml:space="preserve">Drive-low selector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P_LOW_FAST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1">
            <w:pPr>
              <w:pageBreakBefore w:val="0"/>
              <w:widowControl w:val="0"/>
              <w:spacing w:line="240" w:lineRule="auto"/>
              <w:rPr>
                <w:sz w:val="18"/>
                <w:szCs w:val="18"/>
              </w:rPr>
            </w:pPr>
            <w:r w:rsidDel="00000000" w:rsidR="00000000" w:rsidRPr="00000000">
              <w:rPr>
                <w:sz w:val="18"/>
                <w:szCs w:val="18"/>
                <w:rtl w:val="0"/>
              </w:rPr>
              <w:t xml:space="preserve">Drive low fast (30mA)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%0000_0000_000_0000000000001_00_00000_0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P_LOW_1K5</w:t>
            </w:r>
          </w:p>
        </w:tc>
        <w:tc>
          <w:tcPr>
            <w:shd w:fill="auto" w:val="clear"/>
            <w:tcMar>
              <w:top w:w="100.0" w:type="dxa"/>
              <w:left w:w="100.0" w:type="dxa"/>
              <w:bottom w:w="100.0" w:type="dxa"/>
              <w:right w:w="100.0" w:type="dxa"/>
            </w:tcMar>
            <w:vAlign w:val="top"/>
          </w:tcPr>
          <w:p w:rsidR="00000000" w:rsidDel="00000000" w:rsidP="00000000" w:rsidRDefault="00000000" w:rsidRPr="00000000" w14:paraId="00001464">
            <w:pPr>
              <w:pageBreakBefore w:val="0"/>
              <w:widowControl w:val="0"/>
              <w:spacing w:line="240" w:lineRule="auto"/>
              <w:rPr>
                <w:sz w:val="18"/>
                <w:szCs w:val="18"/>
              </w:rPr>
            </w:pPr>
            <w:r w:rsidDel="00000000" w:rsidR="00000000" w:rsidRPr="00000000">
              <w:rPr>
                <w:sz w:val="18"/>
                <w:szCs w:val="18"/>
                <w:rtl w:val="0"/>
              </w:rPr>
              <w:t xml:space="preserve">Drive low 1.5kΩ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%0000_0000_000_0000000000010_00_00000_0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P_LOW_15K</w:t>
            </w:r>
          </w:p>
        </w:tc>
        <w:tc>
          <w:tcPr>
            <w:shd w:fill="auto" w:val="clear"/>
            <w:tcMar>
              <w:top w:w="100.0" w:type="dxa"/>
              <w:left w:w="100.0" w:type="dxa"/>
              <w:bottom w:w="100.0" w:type="dxa"/>
              <w:right w:w="100.0" w:type="dxa"/>
            </w:tcMar>
            <w:vAlign w:val="top"/>
          </w:tcPr>
          <w:p w:rsidR="00000000" w:rsidDel="00000000" w:rsidP="00000000" w:rsidRDefault="00000000" w:rsidRPr="00000000" w14:paraId="00001467">
            <w:pPr>
              <w:pageBreakBefore w:val="0"/>
              <w:widowControl w:val="0"/>
              <w:spacing w:line="240" w:lineRule="auto"/>
              <w:rPr>
                <w:sz w:val="18"/>
                <w:szCs w:val="18"/>
              </w:rPr>
            </w:pPr>
            <w:r w:rsidDel="00000000" w:rsidR="00000000" w:rsidRPr="00000000">
              <w:rPr>
                <w:sz w:val="18"/>
                <w:szCs w:val="18"/>
                <w:rtl w:val="0"/>
              </w:rPr>
              <w:t xml:space="preserve">Drive low 15kΩ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%0000_0000_000_0000000000011_00_00000_0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P_LOW_150K</w:t>
            </w:r>
          </w:p>
        </w:tc>
        <w:tc>
          <w:tcPr>
            <w:shd w:fill="auto" w:val="clear"/>
            <w:tcMar>
              <w:top w:w="100.0" w:type="dxa"/>
              <w:left w:w="100.0" w:type="dxa"/>
              <w:bottom w:w="100.0" w:type="dxa"/>
              <w:right w:w="100.0" w:type="dxa"/>
            </w:tcMar>
            <w:vAlign w:val="top"/>
          </w:tcPr>
          <w:p w:rsidR="00000000" w:rsidDel="00000000" w:rsidP="00000000" w:rsidRDefault="00000000" w:rsidRPr="00000000" w14:paraId="0000146A">
            <w:pPr>
              <w:pageBreakBefore w:val="0"/>
              <w:widowControl w:val="0"/>
              <w:spacing w:line="240" w:lineRule="auto"/>
              <w:rPr>
                <w:sz w:val="18"/>
                <w:szCs w:val="18"/>
              </w:rPr>
            </w:pPr>
            <w:r w:rsidDel="00000000" w:rsidR="00000000" w:rsidRPr="00000000">
              <w:rPr>
                <w:sz w:val="18"/>
                <w:szCs w:val="18"/>
                <w:rtl w:val="0"/>
              </w:rPr>
              <w:t xml:space="preserve">Drive low 150kΩ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%0000_0000_000_0000000000100_00_00000_0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P_LOW_1MA</w:t>
            </w:r>
          </w:p>
        </w:tc>
        <w:tc>
          <w:tcPr>
            <w:shd w:fill="auto" w:val="clear"/>
            <w:tcMar>
              <w:top w:w="100.0" w:type="dxa"/>
              <w:left w:w="100.0" w:type="dxa"/>
              <w:bottom w:w="100.0" w:type="dxa"/>
              <w:right w:w="100.0" w:type="dxa"/>
            </w:tcMar>
            <w:vAlign w:val="top"/>
          </w:tcPr>
          <w:p w:rsidR="00000000" w:rsidDel="00000000" w:rsidP="00000000" w:rsidRDefault="00000000" w:rsidRPr="00000000" w14:paraId="0000146D">
            <w:pPr>
              <w:pageBreakBefore w:val="0"/>
              <w:widowControl w:val="0"/>
              <w:spacing w:line="240" w:lineRule="auto"/>
              <w:rPr>
                <w:sz w:val="18"/>
                <w:szCs w:val="18"/>
              </w:rPr>
            </w:pPr>
            <w:r w:rsidDel="00000000" w:rsidR="00000000" w:rsidRPr="00000000">
              <w:rPr>
                <w:sz w:val="18"/>
                <w:szCs w:val="18"/>
                <w:rtl w:val="0"/>
              </w:rPr>
              <w:t xml:space="preserve">Drive low 1mA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%0000_0000_000_0000000000101_00_00000_0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P_LOW_100UA</w:t>
            </w:r>
          </w:p>
        </w:tc>
        <w:tc>
          <w:tcPr>
            <w:shd w:fill="auto" w:val="clear"/>
            <w:tcMar>
              <w:top w:w="100.0" w:type="dxa"/>
              <w:left w:w="100.0" w:type="dxa"/>
              <w:bottom w:w="100.0" w:type="dxa"/>
              <w:right w:w="100.0" w:type="dxa"/>
            </w:tcMar>
            <w:vAlign w:val="top"/>
          </w:tcPr>
          <w:p w:rsidR="00000000" w:rsidDel="00000000" w:rsidP="00000000" w:rsidRDefault="00000000" w:rsidRPr="00000000" w14:paraId="00001470">
            <w:pPr>
              <w:pageBreakBefore w:val="0"/>
              <w:widowControl w:val="0"/>
              <w:spacing w:line="240" w:lineRule="auto"/>
              <w:rPr>
                <w:sz w:val="18"/>
                <w:szCs w:val="18"/>
              </w:rPr>
            </w:pPr>
            <w:r w:rsidDel="00000000" w:rsidR="00000000" w:rsidRPr="00000000">
              <w:rPr>
                <w:sz w:val="18"/>
                <w:szCs w:val="18"/>
                <w:rtl w:val="0"/>
              </w:rPr>
              <w:t xml:space="preserve">Drive low 100μA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%0000_0000_000_0000000000110_00_00000_0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P_LOW_10UA</w:t>
            </w:r>
          </w:p>
        </w:tc>
        <w:tc>
          <w:tcPr>
            <w:shd w:fill="auto" w:val="clear"/>
            <w:tcMar>
              <w:top w:w="100.0" w:type="dxa"/>
              <w:left w:w="100.0" w:type="dxa"/>
              <w:bottom w:w="100.0" w:type="dxa"/>
              <w:right w:w="100.0" w:type="dxa"/>
            </w:tcMar>
            <w:vAlign w:val="top"/>
          </w:tcPr>
          <w:p w:rsidR="00000000" w:rsidDel="00000000" w:rsidP="00000000" w:rsidRDefault="00000000" w:rsidRPr="00000000" w14:paraId="00001473">
            <w:pPr>
              <w:pageBreakBefore w:val="0"/>
              <w:widowControl w:val="0"/>
              <w:spacing w:line="240" w:lineRule="auto"/>
              <w:rPr>
                <w:sz w:val="18"/>
                <w:szCs w:val="18"/>
              </w:rPr>
            </w:pPr>
            <w:r w:rsidDel="00000000" w:rsidR="00000000" w:rsidRPr="00000000">
              <w:rPr>
                <w:sz w:val="18"/>
                <w:szCs w:val="18"/>
                <w:rtl w:val="0"/>
              </w:rPr>
              <w:t xml:space="preserve">Drive low 10μA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%0000_0000_000_0000000000111_00_00000_0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P_LOW_FLOAT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6">
            <w:pPr>
              <w:pageBreakBefore w:val="0"/>
              <w:widowControl w:val="0"/>
              <w:spacing w:line="240" w:lineRule="auto"/>
              <w:rPr>
                <w:sz w:val="18"/>
                <w:szCs w:val="18"/>
              </w:rPr>
            </w:pPr>
            <w:r w:rsidDel="00000000" w:rsidR="00000000" w:rsidRPr="00000000">
              <w:rPr>
                <w:sz w:val="18"/>
                <w:szCs w:val="18"/>
                <w:rtl w:val="0"/>
              </w:rPr>
              <w:t xml:space="preserve">Float low</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477">
            <w:pPr>
              <w:pageBreakBefore w:val="0"/>
              <w:widowControl w:val="0"/>
              <w:spacing w:line="240" w:lineRule="auto"/>
              <w:jc w:val="center"/>
              <w:rPr>
                <w:sz w:val="18"/>
                <w:szCs w:val="18"/>
              </w:rPr>
            </w:pPr>
            <w:r w:rsidDel="00000000" w:rsidR="00000000" w:rsidRPr="00000000">
              <w:rPr>
                <w:b w:val="1"/>
                <w:sz w:val="18"/>
                <w:szCs w:val="18"/>
                <w:rtl w:val="0"/>
              </w:rPr>
              <w:t xml:space="preserve">DIR/OUT Control</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478">
            <w:pPr>
              <w:pageBreakBefore w:val="0"/>
              <w:widowControl w:val="0"/>
              <w:spacing w:line="240" w:lineRule="auto"/>
              <w:jc w:val="center"/>
              <w:rPr>
                <w:b w:val="1"/>
                <w:sz w:val="18"/>
                <w:szCs w:val="18"/>
              </w:rPr>
            </w:pPr>
            <w:r w:rsidDel="00000000" w:rsidR="00000000" w:rsidRPr="00000000">
              <w:rPr>
                <w:b w:val="1"/>
                <w:sz w:val="18"/>
                <w:szCs w:val="18"/>
                <w:rtl w:val="0"/>
              </w:rPr>
              <w:t xml:space="preserve">(pick one)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479">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B">
            <w:pPr>
              <w:pageBreakBefore w:val="0"/>
              <w:widowControl w:val="0"/>
              <w:spacing w:line="240" w:lineRule="auto"/>
              <w:rPr>
                <w:rFonts w:ascii="Consolas" w:cs="Consolas" w:eastAsia="Consolas" w:hAnsi="Consolas"/>
                <w:sz w:val="18"/>
                <w:szCs w:val="18"/>
              </w:rPr>
            </w:pPr>
            <w:commentRangeStart w:id="9"/>
            <w:r w:rsidDel="00000000" w:rsidR="00000000" w:rsidRPr="00000000">
              <w:rPr>
                <w:rFonts w:ascii="Consolas" w:cs="Consolas" w:eastAsia="Consolas" w:hAnsi="Consolas"/>
                <w:sz w:val="18"/>
                <w:szCs w:val="18"/>
                <w:rtl w:val="0"/>
              </w:rPr>
              <w:t xml:space="preserve">P_TT_00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C">
            <w:pPr>
              <w:pageBreakBefore w:val="0"/>
              <w:widowControl w:val="0"/>
              <w:spacing w:line="240" w:lineRule="auto"/>
              <w:rPr>
                <w:sz w:val="18"/>
                <w:szCs w:val="18"/>
              </w:rPr>
            </w:pPr>
            <w:commentRangeEnd w:id="9"/>
            <w:r w:rsidDel="00000000" w:rsidR="00000000" w:rsidRPr="00000000">
              <w:commentReference w:id="9"/>
            </w:r>
            <w:r w:rsidDel="00000000" w:rsidR="00000000" w:rsidRPr="00000000">
              <w:rPr>
                <w:sz w:val="18"/>
                <w:szCs w:val="18"/>
                <w:rtl w:val="0"/>
              </w:rPr>
              <w:t xml:space="preserve">TT = %00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%0000_0000_000_0000000000000_01_00000_0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P_TT_01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7F">
            <w:pPr>
              <w:pageBreakBefore w:val="0"/>
              <w:widowControl w:val="0"/>
              <w:spacing w:line="240" w:lineRule="auto"/>
              <w:rPr>
                <w:sz w:val="18"/>
                <w:szCs w:val="18"/>
              </w:rPr>
            </w:pPr>
            <w:r w:rsidDel="00000000" w:rsidR="00000000" w:rsidRPr="00000000">
              <w:rPr>
                <w:sz w:val="18"/>
                <w:szCs w:val="18"/>
                <w:rtl w:val="0"/>
              </w:rPr>
              <w:t xml:space="preserve">TT =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%0000_0000_000_0000000000000_10_00000_0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P_TT_10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2">
            <w:pPr>
              <w:pageBreakBefore w:val="0"/>
              <w:widowControl w:val="0"/>
              <w:spacing w:line="240" w:lineRule="auto"/>
              <w:rPr>
                <w:sz w:val="18"/>
                <w:szCs w:val="18"/>
              </w:rPr>
            </w:pPr>
            <w:r w:rsidDel="00000000" w:rsidR="00000000" w:rsidRPr="00000000">
              <w:rPr>
                <w:sz w:val="18"/>
                <w:szCs w:val="18"/>
                <w:rtl w:val="0"/>
              </w:rPr>
              <w:t xml:space="preserve">TT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%0000_0000_000_0000000000000_11_00000_0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P_TT_11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5">
            <w:pPr>
              <w:pageBreakBefore w:val="0"/>
              <w:widowControl w:val="0"/>
              <w:spacing w:line="240" w:lineRule="auto"/>
              <w:rPr>
                <w:sz w:val="18"/>
                <w:szCs w:val="18"/>
              </w:rPr>
            </w:pPr>
            <w:r w:rsidDel="00000000" w:rsidR="00000000" w:rsidRPr="00000000">
              <w:rPr>
                <w:sz w:val="18"/>
                <w:szCs w:val="18"/>
                <w:rtl w:val="0"/>
              </w:rPr>
              <w:t xml:space="preserve">TT =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%0000_0000_000_0000000000000_01_00000_0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P_OE</w:t>
            </w:r>
          </w:p>
        </w:tc>
        <w:tc>
          <w:tcPr>
            <w:shd w:fill="auto" w:val="clear"/>
            <w:tcMar>
              <w:top w:w="100.0" w:type="dxa"/>
              <w:left w:w="100.0" w:type="dxa"/>
              <w:bottom w:w="100.0" w:type="dxa"/>
              <w:right w:w="100.0" w:type="dxa"/>
            </w:tcMar>
            <w:vAlign w:val="top"/>
          </w:tcPr>
          <w:p w:rsidR="00000000" w:rsidDel="00000000" w:rsidP="00000000" w:rsidRDefault="00000000" w:rsidRPr="00000000" w14:paraId="00001488">
            <w:pPr>
              <w:pageBreakBefore w:val="0"/>
              <w:widowControl w:val="0"/>
              <w:spacing w:line="240" w:lineRule="auto"/>
              <w:rPr>
                <w:sz w:val="18"/>
                <w:szCs w:val="18"/>
              </w:rPr>
            </w:pPr>
            <w:r w:rsidDel="00000000" w:rsidR="00000000" w:rsidRPr="00000000">
              <w:rPr>
                <w:sz w:val="18"/>
                <w:szCs w:val="18"/>
                <w:rtl w:val="0"/>
              </w:rPr>
              <w:t xml:space="preserve">Enable output in smart pin mode, regardless of DIR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%0000_0000_000_0000000000000_01_00000_0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P_CHANNEL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148B">
            <w:pPr>
              <w:pageBreakBefore w:val="0"/>
              <w:widowControl w:val="0"/>
              <w:spacing w:line="240" w:lineRule="auto"/>
              <w:rPr>
                <w:sz w:val="18"/>
                <w:szCs w:val="18"/>
              </w:rPr>
            </w:pPr>
            <w:r w:rsidDel="00000000" w:rsidR="00000000" w:rsidRPr="00000000">
              <w:rPr>
                <w:sz w:val="18"/>
                <w:szCs w:val="18"/>
                <w:rtl w:val="0"/>
              </w:rPr>
              <w:t xml:space="preserve">Enable DAC channel in non-smart pin DAC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%0000_0000_000_0000000000000_10_00000_0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P_BITDAC</w:t>
            </w:r>
          </w:p>
        </w:tc>
        <w:tc>
          <w:tcPr>
            <w:shd w:fill="auto" w:val="clear"/>
            <w:tcMar>
              <w:top w:w="100.0" w:type="dxa"/>
              <w:left w:w="100.0" w:type="dxa"/>
              <w:bottom w:w="100.0" w:type="dxa"/>
              <w:right w:w="100.0" w:type="dxa"/>
            </w:tcMar>
            <w:vAlign w:val="top"/>
          </w:tcPr>
          <w:p w:rsidR="00000000" w:rsidDel="00000000" w:rsidP="00000000" w:rsidRDefault="00000000" w:rsidRPr="00000000" w14:paraId="0000148E">
            <w:pPr>
              <w:pageBreakBefore w:val="0"/>
              <w:widowControl w:val="0"/>
              <w:spacing w:line="240" w:lineRule="auto"/>
              <w:rPr>
                <w:sz w:val="18"/>
                <w:szCs w:val="18"/>
              </w:rPr>
            </w:pPr>
            <w:r w:rsidDel="00000000" w:rsidR="00000000" w:rsidRPr="00000000">
              <w:rPr>
                <w:sz w:val="18"/>
                <w:szCs w:val="18"/>
                <w:rtl w:val="0"/>
              </w:rPr>
              <w:t xml:space="preserve">Enable BITDAC for non-smart pin DAC mode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48F">
            <w:pPr>
              <w:pageBreakBefore w:val="0"/>
              <w:widowControl w:val="0"/>
              <w:spacing w:line="240" w:lineRule="auto"/>
              <w:jc w:val="center"/>
              <w:rPr>
                <w:sz w:val="18"/>
                <w:szCs w:val="18"/>
              </w:rPr>
            </w:pPr>
            <w:commentRangeStart w:id="10"/>
            <w:r w:rsidDel="00000000" w:rsidR="00000000" w:rsidRPr="00000000">
              <w:rPr>
                <w:b w:val="1"/>
                <w:sz w:val="18"/>
                <w:szCs w:val="18"/>
                <w:rtl w:val="0"/>
              </w:rPr>
              <w:t xml:space="preserve">Smart Pin Modes</w:t>
            </w:r>
            <w:commentRangeEnd w:id="10"/>
            <w:r w:rsidDel="00000000" w:rsidR="00000000" w:rsidRPr="00000000">
              <w:commentReference w:id="10"/>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49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(pick one)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491">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P_NORMAL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4">
            <w:pPr>
              <w:pageBreakBefore w:val="0"/>
              <w:widowControl w:val="0"/>
              <w:spacing w:line="240" w:lineRule="auto"/>
              <w:rPr>
                <w:sz w:val="18"/>
                <w:szCs w:val="18"/>
              </w:rPr>
            </w:pPr>
            <w:r w:rsidDel="00000000" w:rsidR="00000000" w:rsidRPr="00000000">
              <w:rPr>
                <w:sz w:val="18"/>
                <w:szCs w:val="18"/>
                <w:rtl w:val="0"/>
              </w:rPr>
              <w:t xml:space="preserve">Normal mode (not smart pin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497">
            <w:pPr>
              <w:pageBreakBefore w:val="0"/>
              <w:widowControl w:val="0"/>
              <w:spacing w:line="240" w:lineRule="auto"/>
              <w:rPr>
                <w:sz w:val="18"/>
                <w:szCs w:val="18"/>
              </w:rPr>
            </w:pPr>
            <w:r w:rsidDel="00000000" w:rsidR="00000000" w:rsidRPr="00000000">
              <w:rPr>
                <w:sz w:val="18"/>
                <w:szCs w:val="18"/>
                <w:rtl w:val="0"/>
              </w:rPr>
              <w:t xml:space="preserve">Long repository (non-DAC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149A">
            <w:pPr>
              <w:pageBreakBefore w:val="0"/>
              <w:widowControl w:val="0"/>
              <w:spacing w:line="240" w:lineRule="auto"/>
              <w:rPr>
                <w:sz w:val="18"/>
                <w:szCs w:val="18"/>
              </w:rPr>
            </w:pPr>
            <w:r w:rsidDel="00000000" w:rsidR="00000000" w:rsidRPr="00000000">
              <w:rPr>
                <w:sz w:val="18"/>
                <w:szCs w:val="18"/>
                <w:rtl w:val="0"/>
              </w:rPr>
              <w:t xml:space="preserve">DAC Noise (DAC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P_DAC_DITHER_RND</w:t>
            </w:r>
          </w:p>
        </w:tc>
        <w:tc>
          <w:tcPr>
            <w:shd w:fill="auto" w:val="clear"/>
            <w:tcMar>
              <w:top w:w="100.0" w:type="dxa"/>
              <w:left w:w="100.0" w:type="dxa"/>
              <w:bottom w:w="100.0" w:type="dxa"/>
              <w:right w:w="100.0" w:type="dxa"/>
            </w:tcMar>
            <w:vAlign w:val="top"/>
          </w:tcPr>
          <w:p w:rsidR="00000000" w:rsidDel="00000000" w:rsidP="00000000" w:rsidRDefault="00000000" w:rsidRPr="00000000" w14:paraId="0000149D">
            <w:pPr>
              <w:pageBreakBefore w:val="0"/>
              <w:widowControl w:val="0"/>
              <w:spacing w:line="240" w:lineRule="auto"/>
              <w:rPr>
                <w:sz w:val="18"/>
                <w:szCs w:val="18"/>
              </w:rPr>
            </w:pPr>
            <w:r w:rsidDel="00000000" w:rsidR="00000000" w:rsidRPr="00000000">
              <w:rPr>
                <w:sz w:val="18"/>
                <w:szCs w:val="18"/>
                <w:rtl w:val="0"/>
              </w:rPr>
              <w:t xml:space="preserve">DAC 16-bit random dither (DAC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%0000_0000_000_0000000000000_00_00011_0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P_DAC_DITHER_PWM</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pageBreakBefore w:val="0"/>
              <w:widowControl w:val="0"/>
              <w:spacing w:line="240" w:lineRule="auto"/>
              <w:rPr>
                <w:sz w:val="18"/>
                <w:szCs w:val="18"/>
              </w:rPr>
            </w:pPr>
            <w:r w:rsidDel="00000000" w:rsidR="00000000" w:rsidRPr="00000000">
              <w:rPr>
                <w:sz w:val="18"/>
                <w:szCs w:val="18"/>
                <w:rtl w:val="0"/>
              </w:rPr>
              <w:t xml:space="preserve">DAC 16-bit PWM dither (DAC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%0000_0000_000_0000000000000_00_00100_0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A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P_PULSE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3">
            <w:pPr>
              <w:pageBreakBefore w:val="0"/>
              <w:widowControl w:val="0"/>
              <w:spacing w:line="240" w:lineRule="auto"/>
              <w:rPr>
                <w:sz w:val="18"/>
                <w:szCs w:val="18"/>
              </w:rPr>
            </w:pPr>
            <w:r w:rsidDel="00000000" w:rsidR="00000000" w:rsidRPr="00000000">
              <w:rPr>
                <w:sz w:val="18"/>
                <w:szCs w:val="18"/>
                <w:rtl w:val="0"/>
              </w:rPr>
              <w:t xml:space="preserve">Pulse/cycle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%0000_0000_000_0000000000000_00_00101_0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A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P_TRANSITION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6">
            <w:pPr>
              <w:pageBreakBefore w:val="0"/>
              <w:widowControl w:val="0"/>
              <w:spacing w:line="240" w:lineRule="auto"/>
              <w:rPr>
                <w:sz w:val="18"/>
                <w:szCs w:val="18"/>
              </w:rPr>
            </w:pPr>
            <w:r w:rsidDel="00000000" w:rsidR="00000000" w:rsidRPr="00000000">
              <w:rPr>
                <w:sz w:val="18"/>
                <w:szCs w:val="18"/>
                <w:rtl w:val="0"/>
              </w:rPr>
              <w:t xml:space="preserve">Transition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%0000_0000_000_0000000000000_00_00110_0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P_NCO_FREQ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14A9">
            <w:pPr>
              <w:pageBreakBefore w:val="0"/>
              <w:widowControl w:val="0"/>
              <w:spacing w:line="240" w:lineRule="auto"/>
              <w:rPr>
                <w:sz w:val="18"/>
                <w:szCs w:val="18"/>
              </w:rPr>
            </w:pPr>
            <w:r w:rsidDel="00000000" w:rsidR="00000000" w:rsidRPr="00000000">
              <w:rPr>
                <w:sz w:val="18"/>
                <w:szCs w:val="18"/>
                <w:rtl w:val="0"/>
              </w:rPr>
              <w:t xml:space="preserve">NCO frequency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%0000_0000_000_0000000000000_00_00111_0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A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P_NCO_DUTY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pageBreakBefore w:val="0"/>
              <w:widowControl w:val="0"/>
              <w:spacing w:line="240" w:lineRule="auto"/>
              <w:rPr>
                <w:sz w:val="18"/>
                <w:szCs w:val="18"/>
              </w:rPr>
            </w:pPr>
            <w:r w:rsidDel="00000000" w:rsidR="00000000" w:rsidRPr="00000000">
              <w:rPr>
                <w:sz w:val="18"/>
                <w:szCs w:val="18"/>
                <w:rtl w:val="0"/>
              </w:rPr>
              <w:t xml:space="preserve">NCO duty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P_PWM_TRIANGLE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F">
            <w:pPr>
              <w:pageBreakBefore w:val="0"/>
              <w:widowControl w:val="0"/>
              <w:spacing w:line="240" w:lineRule="auto"/>
              <w:rPr>
                <w:sz w:val="18"/>
                <w:szCs w:val="18"/>
              </w:rPr>
            </w:pPr>
            <w:r w:rsidDel="00000000" w:rsidR="00000000" w:rsidRPr="00000000">
              <w:rPr>
                <w:sz w:val="18"/>
                <w:szCs w:val="18"/>
                <w:rtl w:val="0"/>
              </w:rPr>
              <w:t xml:space="preserve">PWM triangle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%0000_0000_000_0000000000000_00_01001_0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P_PWM_SAWTOOTH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pageBreakBefore w:val="0"/>
              <w:widowControl w:val="0"/>
              <w:spacing w:line="240" w:lineRule="auto"/>
              <w:rPr>
                <w:sz w:val="18"/>
                <w:szCs w:val="18"/>
              </w:rPr>
            </w:pPr>
            <w:r w:rsidDel="00000000" w:rsidR="00000000" w:rsidRPr="00000000">
              <w:rPr>
                <w:sz w:val="18"/>
                <w:szCs w:val="18"/>
                <w:rtl w:val="0"/>
              </w:rPr>
              <w:t xml:space="preserve">PWM sawtooth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%0000_0000_000_0000000000000_00_01010_0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P_PWM_SMPS</w:t>
            </w:r>
          </w:p>
        </w:tc>
        <w:tc>
          <w:tcPr>
            <w:shd w:fill="auto" w:val="clear"/>
            <w:tcMar>
              <w:top w:w="100.0" w:type="dxa"/>
              <w:left w:w="100.0" w:type="dxa"/>
              <w:bottom w:w="100.0" w:type="dxa"/>
              <w:right w:w="100.0" w:type="dxa"/>
            </w:tcMar>
            <w:vAlign w:val="top"/>
          </w:tcPr>
          <w:p w:rsidR="00000000" w:rsidDel="00000000" w:rsidP="00000000" w:rsidRDefault="00000000" w:rsidRPr="00000000" w14:paraId="000014B5">
            <w:pPr>
              <w:pageBreakBefore w:val="0"/>
              <w:widowControl w:val="0"/>
              <w:spacing w:line="240" w:lineRule="auto"/>
              <w:rPr>
                <w:sz w:val="18"/>
                <w:szCs w:val="18"/>
              </w:rPr>
            </w:pPr>
            <w:r w:rsidDel="00000000" w:rsidR="00000000" w:rsidRPr="00000000">
              <w:rPr>
                <w:sz w:val="18"/>
                <w:szCs w:val="18"/>
                <w:rtl w:val="0"/>
              </w:rPr>
              <w:t xml:space="preserve">PWM switch-mode power supply 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%0000_0000_000_0000000000000_00_01011_0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P_QUADRATURE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pageBreakBefore w:val="0"/>
              <w:widowControl w:val="0"/>
              <w:spacing w:line="240" w:lineRule="auto"/>
              <w:rPr>
                <w:sz w:val="18"/>
                <w:szCs w:val="18"/>
              </w:rPr>
            </w:pPr>
            <w:r w:rsidDel="00000000" w:rsidR="00000000" w:rsidRPr="00000000">
              <w:rPr>
                <w:sz w:val="18"/>
                <w:szCs w:val="18"/>
                <w:rtl w:val="0"/>
              </w:rPr>
              <w:t xml:space="preserve">A-B quadrature encoder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%0000_0000_000_0000000000000_00_01100_0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P_REG_UP</w:t>
            </w:r>
          </w:p>
        </w:tc>
        <w:tc>
          <w:tcPr>
            <w:shd w:fill="auto" w:val="clear"/>
            <w:tcMar>
              <w:top w:w="100.0" w:type="dxa"/>
              <w:left w:w="100.0" w:type="dxa"/>
              <w:bottom w:w="100.0" w:type="dxa"/>
              <w:right w:w="100.0" w:type="dxa"/>
            </w:tcMar>
            <w:vAlign w:val="top"/>
          </w:tcPr>
          <w:p w:rsidR="00000000" w:rsidDel="00000000" w:rsidP="00000000" w:rsidRDefault="00000000" w:rsidRPr="00000000" w14:paraId="000014BB">
            <w:pPr>
              <w:pageBreakBefore w:val="0"/>
              <w:widowControl w:val="0"/>
              <w:spacing w:line="240" w:lineRule="auto"/>
              <w:rPr>
                <w:sz w:val="18"/>
                <w:szCs w:val="18"/>
              </w:rPr>
            </w:pPr>
            <w:r w:rsidDel="00000000" w:rsidR="00000000" w:rsidRPr="00000000">
              <w:rPr>
                <w:sz w:val="18"/>
                <w:szCs w:val="18"/>
                <w:rtl w:val="0"/>
              </w:rPr>
              <w:t xml:space="preserve">Inc on A-rise when B-high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%0000_0000_000_0000000000000_00_01101_0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P_REG_UP_DOWN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E">
            <w:pPr>
              <w:pageBreakBefore w:val="0"/>
              <w:widowControl w:val="0"/>
              <w:spacing w:line="240" w:lineRule="auto"/>
              <w:rPr>
                <w:sz w:val="18"/>
                <w:szCs w:val="18"/>
              </w:rPr>
            </w:pPr>
            <w:r w:rsidDel="00000000" w:rsidR="00000000" w:rsidRPr="00000000">
              <w:rPr>
                <w:sz w:val="18"/>
                <w:szCs w:val="18"/>
                <w:rtl w:val="0"/>
              </w:rPr>
              <w:t xml:space="preserve">Inc on A-rise when B-high, dec on A-rise when B-low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%0000_0000_000_0000000000000_00_01110_0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P_COUNT_RISES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1">
            <w:pPr>
              <w:pageBreakBefore w:val="0"/>
              <w:widowControl w:val="0"/>
              <w:spacing w:line="240" w:lineRule="auto"/>
              <w:rPr>
                <w:sz w:val="18"/>
                <w:szCs w:val="18"/>
              </w:rPr>
            </w:pPr>
            <w:r w:rsidDel="00000000" w:rsidR="00000000" w:rsidRPr="00000000">
              <w:rPr>
                <w:sz w:val="18"/>
                <w:szCs w:val="18"/>
                <w:rtl w:val="0"/>
              </w:rPr>
              <w:t xml:space="preserve">Inc on A-rise, optionally dec on B-rise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%0000_0000_000_0000000000000_00_01111_0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P_COUNT_HIGHS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pageBreakBefore w:val="0"/>
              <w:widowControl w:val="0"/>
              <w:spacing w:line="240" w:lineRule="auto"/>
              <w:rPr>
                <w:sz w:val="18"/>
                <w:szCs w:val="18"/>
              </w:rPr>
            </w:pPr>
            <w:r w:rsidDel="00000000" w:rsidR="00000000" w:rsidRPr="00000000">
              <w:rPr>
                <w:sz w:val="18"/>
                <w:szCs w:val="18"/>
                <w:rtl w:val="0"/>
              </w:rPr>
              <w:t xml:space="preserve">Inc on A-high, optionally dec on B-high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P_STATE_TICKS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pageBreakBefore w:val="0"/>
              <w:widowControl w:val="0"/>
              <w:spacing w:line="240" w:lineRule="auto"/>
              <w:rPr>
                <w:sz w:val="18"/>
                <w:szCs w:val="18"/>
              </w:rPr>
            </w:pPr>
            <w:r w:rsidDel="00000000" w:rsidR="00000000" w:rsidRPr="00000000">
              <w:rPr>
                <w:sz w:val="18"/>
                <w:szCs w:val="18"/>
                <w:rtl w:val="0"/>
              </w:rPr>
              <w:t xml:space="preserve">For A-low and A-high states, count ticks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%0000_0000_000_0000000000000_00_10001_0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P_HIGH_TICKS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A">
            <w:pPr>
              <w:pageBreakBefore w:val="0"/>
              <w:widowControl w:val="0"/>
              <w:spacing w:line="240" w:lineRule="auto"/>
              <w:rPr>
                <w:sz w:val="18"/>
                <w:szCs w:val="18"/>
              </w:rPr>
            </w:pPr>
            <w:r w:rsidDel="00000000" w:rsidR="00000000" w:rsidRPr="00000000">
              <w:rPr>
                <w:sz w:val="18"/>
                <w:szCs w:val="18"/>
                <w:rtl w:val="0"/>
              </w:rPr>
              <w:t xml:space="preserve">For A-high states, count ticks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%0000_0000_000_0000000000000_00_10010_0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P_EVENTS_TICKS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D">
            <w:pPr>
              <w:pageBreakBefore w:val="0"/>
              <w:widowControl w:val="0"/>
              <w:spacing w:line="240" w:lineRule="auto"/>
              <w:rPr>
                <w:sz w:val="18"/>
                <w:szCs w:val="18"/>
              </w:rPr>
            </w:pPr>
            <w:r w:rsidDel="00000000" w:rsidR="00000000" w:rsidRPr="00000000">
              <w:rPr>
                <w:sz w:val="18"/>
                <w:szCs w:val="18"/>
                <w:rtl w:val="0"/>
              </w:rPr>
              <w:t xml:space="preserve">For X A-highs/rises/edges,  count ticks /</w:t>
            </w:r>
          </w:p>
          <w:p w:rsidR="00000000" w:rsidDel="00000000" w:rsidP="00000000" w:rsidRDefault="00000000" w:rsidRPr="00000000" w14:paraId="000014CE">
            <w:pPr>
              <w:pageBreakBefore w:val="0"/>
              <w:widowControl w:val="0"/>
              <w:spacing w:line="240" w:lineRule="auto"/>
              <w:rPr>
                <w:sz w:val="18"/>
                <w:szCs w:val="18"/>
              </w:rPr>
            </w:pPr>
            <w:r w:rsidDel="00000000" w:rsidR="00000000" w:rsidRPr="00000000">
              <w:rPr>
                <w:sz w:val="18"/>
                <w:szCs w:val="18"/>
                <w:rtl w:val="0"/>
              </w:rPr>
              <w:t xml:space="preserve">Timeout on X ticks of no A-high/rise/edge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%0000_0000_000_0000000000000_00_10011_0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P_PERIODS_TICKS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1">
            <w:pPr>
              <w:pageBreakBefore w:val="0"/>
              <w:widowControl w:val="0"/>
              <w:spacing w:line="240" w:lineRule="auto"/>
              <w:rPr>
                <w:sz w:val="18"/>
                <w:szCs w:val="18"/>
              </w:rPr>
            </w:pPr>
            <w:r w:rsidDel="00000000" w:rsidR="00000000" w:rsidRPr="00000000">
              <w:rPr>
                <w:sz w:val="18"/>
                <w:szCs w:val="18"/>
                <w:rtl w:val="0"/>
              </w:rPr>
              <w:t xml:space="preserve">For X periods of A, count ticks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%0000_0000_000_0000000000000_00_10100_0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P_PERIODS_HIGHS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pageBreakBefore w:val="0"/>
              <w:widowControl w:val="0"/>
              <w:spacing w:line="240" w:lineRule="auto"/>
              <w:rPr>
                <w:sz w:val="18"/>
                <w:szCs w:val="18"/>
              </w:rPr>
            </w:pPr>
            <w:r w:rsidDel="00000000" w:rsidR="00000000" w:rsidRPr="00000000">
              <w:rPr>
                <w:sz w:val="18"/>
                <w:szCs w:val="18"/>
                <w:rtl w:val="0"/>
              </w:rPr>
              <w:t xml:space="preserve">For X periods of A, count highs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%0000_0000_000_0000000000000_00_10101_0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P_COUNTER_TICKS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7">
            <w:pPr>
              <w:pageBreakBefore w:val="0"/>
              <w:widowControl w:val="0"/>
              <w:spacing w:line="240" w:lineRule="auto"/>
              <w:rPr>
                <w:sz w:val="18"/>
                <w:szCs w:val="18"/>
              </w:rPr>
            </w:pPr>
            <w:r w:rsidDel="00000000" w:rsidR="00000000" w:rsidRPr="00000000">
              <w:rPr>
                <w:sz w:val="18"/>
                <w:szCs w:val="18"/>
                <w:rtl w:val="0"/>
              </w:rPr>
              <w:t xml:space="preserve">For periods of A in X+ ticks, count ticks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%0000_0000_000_0000000000000_00_10110_0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P_COUNTER_HIGHS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A">
            <w:pPr>
              <w:pageBreakBefore w:val="0"/>
              <w:widowControl w:val="0"/>
              <w:spacing w:line="240" w:lineRule="auto"/>
              <w:rPr>
                <w:sz w:val="18"/>
                <w:szCs w:val="18"/>
              </w:rPr>
            </w:pPr>
            <w:r w:rsidDel="00000000" w:rsidR="00000000" w:rsidRPr="00000000">
              <w:rPr>
                <w:sz w:val="18"/>
                <w:szCs w:val="18"/>
                <w:rtl w:val="0"/>
              </w:rPr>
              <w:t xml:space="preserve">For periods of A in X+ ticks, count highs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%0000_0000_000_0000000000000_00_10111_0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P_COUNTER_PERIODS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D">
            <w:pPr>
              <w:pageBreakBefore w:val="0"/>
              <w:widowControl w:val="0"/>
              <w:spacing w:line="240" w:lineRule="auto"/>
              <w:rPr>
                <w:sz w:val="18"/>
                <w:szCs w:val="18"/>
              </w:rPr>
            </w:pPr>
            <w:r w:rsidDel="00000000" w:rsidR="00000000" w:rsidRPr="00000000">
              <w:rPr>
                <w:sz w:val="18"/>
                <w:szCs w:val="18"/>
                <w:rtl w:val="0"/>
              </w:rPr>
              <w:t xml:space="preserve">For periods of A in X+ ticks, count periods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%0000_0000_000_0000000000000_00_11000_0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w:t>
            </w:r>
          </w:p>
        </w:tc>
        <w:tc>
          <w:tcPr>
            <w:shd w:fill="auto" w:val="clear"/>
            <w:tcMar>
              <w:top w:w="100.0" w:type="dxa"/>
              <w:left w:w="100.0" w:type="dxa"/>
              <w:bottom w:w="100.0" w:type="dxa"/>
              <w:right w:w="100.0" w:type="dxa"/>
            </w:tcMar>
            <w:vAlign w:val="top"/>
          </w:tcPr>
          <w:p w:rsidR="00000000" w:rsidDel="00000000" w:rsidP="00000000" w:rsidRDefault="00000000" w:rsidRPr="00000000" w14:paraId="000014E0">
            <w:pPr>
              <w:pageBreakBefore w:val="0"/>
              <w:widowControl w:val="0"/>
              <w:spacing w:line="240" w:lineRule="auto"/>
              <w:rPr>
                <w:sz w:val="18"/>
                <w:szCs w:val="18"/>
              </w:rPr>
            </w:pPr>
            <w:r w:rsidDel="00000000" w:rsidR="00000000" w:rsidRPr="00000000">
              <w:rPr>
                <w:sz w:val="18"/>
                <w:szCs w:val="18"/>
                <w:rtl w:val="0"/>
              </w:rPr>
              <w:t xml:space="preserve">ADC sample/filter/capture, internally clocked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%0000_0000_000_0000000000000_00_11001_0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E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pageBreakBefore w:val="0"/>
              <w:widowControl w:val="0"/>
              <w:spacing w:line="240" w:lineRule="auto"/>
              <w:rPr>
                <w:sz w:val="18"/>
                <w:szCs w:val="18"/>
              </w:rPr>
            </w:pPr>
            <w:r w:rsidDel="00000000" w:rsidR="00000000" w:rsidRPr="00000000">
              <w:rPr>
                <w:sz w:val="18"/>
                <w:szCs w:val="18"/>
                <w:rtl w:val="0"/>
              </w:rPr>
              <w:t xml:space="preserve">ADC sample/filter/capture, externally clocked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%0000_0000_000_0000000000000_00_11010_0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E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P_ADC_SCOPE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6">
            <w:pPr>
              <w:pageBreakBefore w:val="0"/>
              <w:widowControl w:val="0"/>
              <w:spacing w:line="240" w:lineRule="auto"/>
              <w:rPr>
                <w:sz w:val="18"/>
                <w:szCs w:val="18"/>
              </w:rPr>
            </w:pPr>
            <w:r w:rsidDel="00000000" w:rsidR="00000000" w:rsidRPr="00000000">
              <w:rPr>
                <w:sz w:val="18"/>
                <w:szCs w:val="18"/>
                <w:rtl w:val="0"/>
              </w:rPr>
              <w:t xml:space="preserve">ADC scope with trigger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%0000_0000_000_0000000000000_00_11011_0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E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P_USB_PAIR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14E9">
            <w:pPr>
              <w:pageBreakBefore w:val="0"/>
              <w:widowControl w:val="0"/>
              <w:spacing w:line="240" w:lineRule="auto"/>
              <w:rPr>
                <w:sz w:val="18"/>
                <w:szCs w:val="18"/>
              </w:rPr>
            </w:pPr>
            <w:r w:rsidDel="00000000" w:rsidR="00000000" w:rsidRPr="00000000">
              <w:rPr>
                <w:sz w:val="18"/>
                <w:szCs w:val="18"/>
                <w:rtl w:val="0"/>
              </w:rPr>
              <w:t xml:space="preserve">USB pin pair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%0000_0000_000_0000000000000_00_11100_0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P_SYNC_TX</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pageBreakBefore w:val="0"/>
              <w:widowControl w:val="0"/>
              <w:spacing w:line="240" w:lineRule="auto"/>
              <w:rPr>
                <w:sz w:val="18"/>
                <w:szCs w:val="18"/>
              </w:rPr>
            </w:pPr>
            <w:r w:rsidDel="00000000" w:rsidR="00000000" w:rsidRPr="00000000">
              <w:rPr>
                <w:sz w:val="18"/>
                <w:szCs w:val="18"/>
                <w:rtl w:val="0"/>
              </w:rPr>
              <w:t xml:space="preserve">Synchronous serial transmit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%0000_0000_000_0000000000000_00_11101_0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P_SYNC_RX</w:t>
            </w:r>
          </w:p>
        </w:tc>
        <w:tc>
          <w:tcPr>
            <w:shd w:fill="auto" w:val="clear"/>
            <w:tcMar>
              <w:top w:w="100.0" w:type="dxa"/>
              <w:left w:w="100.0" w:type="dxa"/>
              <w:bottom w:w="100.0" w:type="dxa"/>
              <w:right w:w="100.0" w:type="dxa"/>
            </w:tcMar>
            <w:vAlign w:val="top"/>
          </w:tcPr>
          <w:p w:rsidR="00000000" w:rsidDel="00000000" w:rsidP="00000000" w:rsidRDefault="00000000" w:rsidRPr="00000000" w14:paraId="000014EF">
            <w:pPr>
              <w:pageBreakBefore w:val="0"/>
              <w:widowControl w:val="0"/>
              <w:spacing w:line="240" w:lineRule="auto"/>
              <w:rPr>
                <w:sz w:val="18"/>
                <w:szCs w:val="18"/>
              </w:rPr>
            </w:pPr>
            <w:r w:rsidDel="00000000" w:rsidR="00000000" w:rsidRPr="00000000">
              <w:rPr>
                <w:sz w:val="18"/>
                <w:szCs w:val="18"/>
                <w:rtl w:val="0"/>
              </w:rPr>
              <w:t xml:space="preserve">Synchronous serial receive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%0000_0000_000_0000000000000_00_11110_0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F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P_ASYNC_TX</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pageBreakBefore w:val="0"/>
              <w:widowControl w:val="0"/>
              <w:spacing w:line="240" w:lineRule="auto"/>
              <w:rPr>
                <w:sz w:val="18"/>
                <w:szCs w:val="18"/>
              </w:rPr>
            </w:pPr>
            <w:r w:rsidDel="00000000" w:rsidR="00000000" w:rsidRPr="00000000">
              <w:rPr>
                <w:sz w:val="18"/>
                <w:szCs w:val="18"/>
                <w:rtl w:val="0"/>
              </w:rPr>
              <w:t xml:space="preserve">Asynchronous serial transmit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%0000_0000_000_0000000000000_00_11111_0</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P_ASYNC_RX</w:t>
            </w:r>
          </w:p>
        </w:tc>
        <w:tc>
          <w:tcPr>
            <w:shd w:fill="auto" w:val="clear"/>
            <w:tcMar>
              <w:top w:w="100.0" w:type="dxa"/>
              <w:left w:w="100.0" w:type="dxa"/>
              <w:bottom w:w="100.0" w:type="dxa"/>
              <w:right w:w="100.0" w:type="dxa"/>
            </w:tcMar>
            <w:vAlign w:val="top"/>
          </w:tcPr>
          <w:p w:rsidR="00000000" w:rsidDel="00000000" w:rsidP="00000000" w:rsidRDefault="00000000" w:rsidRPr="00000000" w14:paraId="000014F5">
            <w:pPr>
              <w:pageBreakBefore w:val="0"/>
              <w:widowControl w:val="0"/>
              <w:spacing w:line="240" w:lineRule="auto"/>
              <w:rPr>
                <w:sz w:val="18"/>
                <w:szCs w:val="18"/>
              </w:rPr>
            </w:pPr>
            <w:r w:rsidDel="00000000" w:rsidR="00000000" w:rsidRPr="00000000">
              <w:rPr>
                <w:sz w:val="18"/>
                <w:szCs w:val="18"/>
                <w:rtl w:val="0"/>
              </w:rPr>
              <w:t xml:space="preserve">Asynchronous serial receive</w:t>
            </w:r>
          </w:p>
        </w:tc>
      </w:tr>
    </w:tbl>
    <w:p w:rsidR="00000000" w:rsidDel="00000000" w:rsidP="00000000" w:rsidRDefault="00000000" w:rsidRPr="00000000" w14:paraId="000014F6">
      <w:pPr>
        <w:pStyle w:val="Heading1"/>
        <w:pageBreakBefore w:val="0"/>
        <w:widowControl w:val="0"/>
        <w:rPr/>
      </w:pPr>
      <w:bookmarkStart w:colFirst="0" w:colLast="0" w:name="_xd2jbgpetz59" w:id="99"/>
      <w:bookmarkEnd w:id="99"/>
      <w:r w:rsidDel="00000000" w:rsidR="00000000" w:rsidRPr="00000000">
        <w:rPr>
          <w:rtl w:val="0"/>
        </w:rPr>
      </w:r>
    </w:p>
    <w:p w:rsidR="00000000" w:rsidDel="00000000" w:rsidP="00000000" w:rsidRDefault="00000000" w:rsidRPr="00000000" w14:paraId="000014F7">
      <w:pPr>
        <w:pStyle w:val="Heading1"/>
        <w:pageBreakBefore w:val="0"/>
        <w:widowControl w:val="0"/>
        <w:rPr/>
      </w:pPr>
      <w:bookmarkStart w:colFirst="0" w:colLast="0" w:name="_ih3y6zv71g0e" w:id="100"/>
      <w:bookmarkEnd w:id="100"/>
      <w:r w:rsidDel="00000000" w:rsidR="00000000" w:rsidRPr="00000000">
        <w:rPr>
          <w:rtl w:val="0"/>
        </w:rPr>
        <w:t xml:space="preserve">Built-In Symbols for Streamer Modes</w:t>
      </w:r>
    </w:p>
    <w:p w:rsidR="00000000" w:rsidDel="00000000" w:rsidP="00000000" w:rsidRDefault="00000000" w:rsidRPr="00000000" w14:paraId="000014F8">
      <w:pPr>
        <w:pageBreakBefore w:val="0"/>
        <w:rPr>
          <w:sz w:val="18"/>
          <w:szCs w:val="18"/>
        </w:rPr>
      </w:pPr>
      <w:r w:rsidDel="00000000" w:rsidR="00000000" w:rsidRPr="00000000">
        <w:rPr>
          <w:rtl w:val="0"/>
        </w:rPr>
      </w:r>
    </w:p>
    <w:tbl>
      <w:tblPr>
        <w:tblStyle w:val="Table100"/>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2880"/>
        <w:tblGridChange w:id="0">
          <w:tblGrid>
            <w:gridCol w:w="3600"/>
            <w:gridCol w:w="288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4F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Streamer</w:t>
            </w:r>
            <w:r w:rsidDel="00000000" w:rsidR="00000000" w:rsidRPr="00000000">
              <w:rPr>
                <w:b w:val="1"/>
                <w:color w:val="ffffff"/>
                <w:sz w:val="18"/>
                <w:szCs w:val="18"/>
                <w:rtl w:val="0"/>
              </w:rPr>
              <w:t xml:space="preserve"> 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4FA">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4F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I</w:t>
            </w:r>
            <w:r w:rsidDel="00000000" w:rsidR="00000000" w:rsidRPr="00000000">
              <w:rPr>
                <w:b w:val="1"/>
                <w:sz w:val="18"/>
                <w:szCs w:val="18"/>
                <w:rtl w:val="0"/>
              </w:rPr>
              <w:t xml:space="preserve">mmediate </w:t>
            </w:r>
            <w:r w:rsidDel="00000000" w:rsidR="00000000" w:rsidRPr="00000000">
              <w:rPr>
                <w:rFonts w:ascii="Arial Unicode MS" w:cs="Arial Unicode MS" w:eastAsia="Arial Unicode MS" w:hAnsi="Arial Unicode MS"/>
                <w:b w:val="1"/>
                <w:sz w:val="18"/>
                <w:szCs w:val="18"/>
                <w:rtl w:val="0"/>
              </w:rPr>
              <w:t xml:space="preserve">→ LUT → Pins / DACs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4F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%0000_0000_0000_0000 &lt;&lt; 16</w:t>
            </w:r>
          </w:p>
          <w:p w:rsidR="00000000" w:rsidDel="00000000" w:rsidP="00000000" w:rsidRDefault="00000000" w:rsidRPr="00000000" w14:paraId="000014F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%0000_DDDD_EPPP_BBBB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4F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X_IMM_32X1_LUT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%0001_0000_0000_0000 &lt;&lt; 16</w:t>
            </w:r>
          </w:p>
          <w:p w:rsidR="00000000" w:rsidDel="00000000" w:rsidP="00000000" w:rsidRDefault="00000000" w:rsidRPr="00000000" w14:paraId="0000150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%0001_DDDD_EPPP_BBBB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0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X_IMM_16X2_LUT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%0010_0000_0000_0000 &lt;&lt; 16</w:t>
            </w:r>
          </w:p>
          <w:p w:rsidR="00000000" w:rsidDel="00000000" w:rsidP="00000000" w:rsidRDefault="00000000" w:rsidRPr="00000000" w14:paraId="0000150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%0010_DDDD_EPPP_BBBB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0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X_IMM_8X4_LUT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%0011_0000_0000_0000 &lt;&lt; 16</w:t>
            </w:r>
          </w:p>
          <w:p w:rsidR="00000000" w:rsidDel="00000000" w:rsidP="00000000" w:rsidRDefault="00000000" w:rsidRPr="00000000" w14:paraId="0000150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%0011_DDDD_EPPP_BBBB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0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X_IMM_4X8_LUT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0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Immediate → Pins / DACs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0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%0100_0000_0000_0000 &lt;&lt; 16</w:t>
            </w:r>
          </w:p>
          <w:p w:rsidR="00000000" w:rsidDel="00000000" w:rsidP="00000000" w:rsidRDefault="00000000" w:rsidRPr="00000000" w14:paraId="0000150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%0100_DDDD_EPPP_PPPA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0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X_IMM_32X1_1DAC1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%0101_0000_0000_0000 &lt;&lt; 16</w:t>
            </w:r>
          </w:p>
          <w:p w:rsidR="00000000" w:rsidDel="00000000" w:rsidP="00000000" w:rsidRDefault="00000000" w:rsidRPr="00000000" w14:paraId="0000150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%0101_DDDD_EPPP_PP0A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X_IMM_16X2_2DAC1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%0101_0000_0000_0010 &lt;&lt; 16</w:t>
            </w:r>
          </w:p>
          <w:p w:rsidR="00000000" w:rsidDel="00000000" w:rsidP="00000000" w:rsidRDefault="00000000" w:rsidRPr="00000000" w14:paraId="0000151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%0101_DDDD_EPPP_PP1A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X_IMM_16X2_1DAC2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%0110_0000_0000_0000 &lt;&lt; 16</w:t>
            </w:r>
          </w:p>
          <w:p w:rsidR="00000000" w:rsidDel="00000000" w:rsidP="00000000" w:rsidRDefault="00000000" w:rsidRPr="00000000" w14:paraId="0000151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%0110_DDDD_EPPP_P00A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X_IMM_8X4_4DAC1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%0110_0000_0000_0010 &lt;&lt; 16</w:t>
            </w:r>
          </w:p>
          <w:p w:rsidR="00000000" w:rsidDel="00000000" w:rsidP="00000000" w:rsidRDefault="00000000" w:rsidRPr="00000000" w14:paraId="0000151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%0110_DDDD_EPPP_P01A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X_IMM_8X4_2DAC2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%0110_0000_0000_0100 &lt;&lt; 16</w:t>
            </w:r>
          </w:p>
          <w:p w:rsidR="00000000" w:rsidDel="00000000" w:rsidP="00000000" w:rsidRDefault="00000000" w:rsidRPr="00000000" w14:paraId="0000151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%0110_DDDD_EPPP_P10A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X_IMM_8X4_1DAC4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%0110_0000_0000_0110 &lt;&lt; 16</w:t>
            </w:r>
          </w:p>
          <w:p w:rsidR="00000000" w:rsidDel="00000000" w:rsidP="00000000" w:rsidRDefault="00000000" w:rsidRPr="00000000" w14:paraId="0000151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%0110_DDDD_EPPP_0110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X_IMM_4X8_4DAC2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%0110_0000_0000_0111 &lt;&lt; 16</w:t>
            </w:r>
          </w:p>
          <w:p w:rsidR="00000000" w:rsidDel="00000000" w:rsidP="00000000" w:rsidRDefault="00000000" w:rsidRPr="00000000" w14:paraId="0000152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%0110_DDDD_EPPP_0111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2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X_IMM_4X8_2DAC4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%0110_0000_0000_1110 &lt;&lt; 16</w:t>
            </w:r>
          </w:p>
          <w:p w:rsidR="00000000" w:rsidDel="00000000" w:rsidP="00000000" w:rsidRDefault="00000000" w:rsidRPr="00000000" w14:paraId="0000152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%0110_DDDD_EPPP_1110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2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X_IMM_4X8_1DAC8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%0110_0000_0000_1111 &lt;&lt; 16</w:t>
            </w:r>
          </w:p>
          <w:p w:rsidR="00000000" w:rsidDel="00000000" w:rsidP="00000000" w:rsidRDefault="00000000" w:rsidRPr="00000000" w14:paraId="0000152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%0110_DDDD_EPPP_1111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2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X_IMM_2X16_4DAC4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%0111_0000_0000_0000 &lt;&lt; 16</w:t>
            </w:r>
          </w:p>
          <w:p w:rsidR="00000000" w:rsidDel="00000000" w:rsidP="00000000" w:rsidRDefault="00000000" w:rsidRPr="00000000" w14:paraId="0000152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2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X_IMM_2X16_2DAC8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%0111_0000_0000_0001 &lt;&lt; 16</w:t>
            </w:r>
          </w:p>
          <w:p w:rsidR="00000000" w:rsidDel="00000000" w:rsidP="00000000" w:rsidRDefault="00000000" w:rsidRPr="00000000" w14:paraId="0000152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%0111_DDDD_EPPP_0001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2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X_IMM_1X32_4DAC8</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2F">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RDFAST → LUT → Pins / DACs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3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%0111_0000_0000_0010 &lt;&lt; 16</w:t>
            </w:r>
          </w:p>
          <w:p w:rsidR="00000000" w:rsidDel="00000000" w:rsidP="00000000" w:rsidRDefault="00000000" w:rsidRPr="00000000" w14:paraId="0000153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%0111_DDDD_EPPP_001A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3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X_RFLONG_32X1_LUT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%0111_0000_0000_0100 &lt;&lt; 16</w:t>
            </w:r>
          </w:p>
          <w:p w:rsidR="00000000" w:rsidDel="00000000" w:rsidP="00000000" w:rsidRDefault="00000000" w:rsidRPr="00000000" w14:paraId="0000153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%0111_DDDD_EPPP_010A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3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X_RFLONG_16X2_LUT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%0111_0000_0000_0110 &lt;&lt; 16</w:t>
            </w:r>
          </w:p>
          <w:p w:rsidR="00000000" w:rsidDel="00000000" w:rsidP="00000000" w:rsidRDefault="00000000" w:rsidRPr="00000000" w14:paraId="0000153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%0111_DDDD_EPPP_011A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3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X_RFLONG_8X4_LUT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%0111_0000_0000_1000 &lt;&lt; 16</w:t>
            </w:r>
          </w:p>
          <w:p w:rsidR="00000000" w:rsidDel="00000000" w:rsidP="00000000" w:rsidRDefault="00000000" w:rsidRPr="00000000" w14:paraId="0000153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%0111_DDDD_EPPP_1000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3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X_RFLONG_4X8_LUT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3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RDFAST → Pins / DACs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3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%1000_0000_0000_0000 &lt;&lt; 16</w:t>
            </w:r>
          </w:p>
          <w:p w:rsidR="00000000" w:rsidDel="00000000" w:rsidP="00000000" w:rsidRDefault="00000000" w:rsidRPr="00000000" w14:paraId="0000154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%1000_DDDD_EPPP_PPPA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X_RFBYTE_1P_1DAC1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%1001_0000_0000_0000 &lt;&lt; 16</w:t>
            </w:r>
          </w:p>
          <w:p w:rsidR="00000000" w:rsidDel="00000000" w:rsidP="00000000" w:rsidRDefault="00000000" w:rsidRPr="00000000" w14:paraId="0000154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%1001_DDDD_EPPP_PP0A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X_RFBYTE_2P_2DAC1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%1001_0000_0000_0010 &lt;&lt; 16</w:t>
            </w:r>
          </w:p>
          <w:p w:rsidR="00000000" w:rsidDel="00000000" w:rsidP="00000000" w:rsidRDefault="00000000" w:rsidRPr="00000000" w14:paraId="0000154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%1001_DDDD_EPPP_PP1A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X_RFBYTE_2P_1DAC2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%1010_0000_0000_0000 &lt;&lt; 16</w:t>
            </w:r>
          </w:p>
          <w:p w:rsidR="00000000" w:rsidDel="00000000" w:rsidP="00000000" w:rsidRDefault="00000000" w:rsidRPr="00000000" w14:paraId="0000154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%1010_DDDD_EPPP_P00A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X_RFBYTE_4P_4DAC1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%1010_0000_0000_0010 &lt;&lt; 16</w:t>
            </w:r>
          </w:p>
          <w:p w:rsidR="00000000" w:rsidDel="00000000" w:rsidP="00000000" w:rsidRDefault="00000000" w:rsidRPr="00000000" w14:paraId="0000154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%1010_DDDD_EPPP_P01A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X_RFBYTE_4P_2DAC2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%1010_0000_0000_0100 &lt;&lt; 16</w:t>
            </w:r>
          </w:p>
          <w:p w:rsidR="00000000" w:rsidDel="00000000" w:rsidP="00000000" w:rsidRDefault="00000000" w:rsidRPr="00000000" w14:paraId="0000154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%1010_DDDD_EPPP_P10A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X_RFBYTE_4P_1DAC4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%1010_0000_0000_0110 &lt;&lt; 16</w:t>
            </w:r>
          </w:p>
          <w:p w:rsidR="00000000" w:rsidDel="00000000" w:rsidP="00000000" w:rsidRDefault="00000000" w:rsidRPr="00000000" w14:paraId="0000155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%1010_DDDD_EPPP_0110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X_RFBYTE_8P_4DAC2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%1010_0000_0000_0111 &lt;&lt; 16</w:t>
            </w:r>
          </w:p>
          <w:p w:rsidR="00000000" w:rsidDel="00000000" w:rsidP="00000000" w:rsidRDefault="00000000" w:rsidRPr="00000000" w14:paraId="0000155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%1010_DDDD_EPPP_0111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X_RFBYTE_8P_2DAC4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%1010_0000_0000_1110 &lt;&lt; 16</w:t>
            </w:r>
          </w:p>
          <w:p w:rsidR="00000000" w:rsidDel="00000000" w:rsidP="00000000" w:rsidRDefault="00000000" w:rsidRPr="00000000" w14:paraId="0000155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%1010_DDDD_EPPP_1110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X_RFBYTE_8P_1DAC8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%1010_0000_0000_1111 &lt;&lt; 16</w:t>
            </w:r>
          </w:p>
          <w:p w:rsidR="00000000" w:rsidDel="00000000" w:rsidP="00000000" w:rsidRDefault="00000000" w:rsidRPr="00000000" w14:paraId="0000155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%1010_DDDD_EPPP_1111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X_RFWORD_16P_4DAC4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%1011_0000_0000_0000 &lt;&lt; 16</w:t>
            </w:r>
          </w:p>
          <w:p w:rsidR="00000000" w:rsidDel="00000000" w:rsidP="00000000" w:rsidRDefault="00000000" w:rsidRPr="00000000" w14:paraId="0000155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5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X_RFWORD_16P_2DAC8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%1011_0000_0000_0001 &lt;&lt; 16</w:t>
            </w:r>
          </w:p>
          <w:p w:rsidR="00000000" w:rsidDel="00000000" w:rsidP="00000000" w:rsidRDefault="00000000" w:rsidRPr="00000000" w14:paraId="0000156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%1011_DDDD_EPPP_0001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6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X_RFLONG_32P_4DAC8</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6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RDFAST → RGB → Pins / DACs</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6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%1011_0000_0000_0010 &lt;&lt; 16</w:t>
            </w:r>
          </w:p>
          <w:p w:rsidR="00000000" w:rsidDel="00000000" w:rsidP="00000000" w:rsidRDefault="00000000" w:rsidRPr="00000000" w14:paraId="0000156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%1011_DDDD_EPPP_0010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6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X_RFBYTE_LUMA8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%1011_0000_0000_0011 &lt;&lt; 16</w:t>
            </w:r>
          </w:p>
          <w:p w:rsidR="00000000" w:rsidDel="00000000" w:rsidP="00000000" w:rsidRDefault="00000000" w:rsidRPr="00000000" w14:paraId="0000156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%1011_DDDD_EPPP_0011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6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X_RFBYTE_RGBI8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%1011_0000_0000_0100 &lt;&lt; 16</w:t>
            </w:r>
          </w:p>
          <w:p w:rsidR="00000000" w:rsidDel="00000000" w:rsidP="00000000" w:rsidRDefault="00000000" w:rsidRPr="00000000" w14:paraId="0000156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%1011_DDDD_EPPP_0100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6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X_RFBYTE_RGB8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%1011_0000_0000_0101 &lt;&lt; 16</w:t>
            </w:r>
          </w:p>
          <w:p w:rsidR="00000000" w:rsidDel="00000000" w:rsidP="00000000" w:rsidRDefault="00000000" w:rsidRPr="00000000" w14:paraId="0000156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%1011_DDDD_EPPP_0101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7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X_RFWORD_RGB16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%1011_0000_0000_0110 &lt;&lt; 16</w:t>
            </w:r>
          </w:p>
          <w:p w:rsidR="00000000" w:rsidDel="00000000" w:rsidP="00000000" w:rsidRDefault="00000000" w:rsidRPr="00000000" w14:paraId="0000157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%1011_DDDD_EPPP_0110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7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X_RFLONG_RGB24</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74">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Pins → DACs / WRFAST</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7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%1100_0000_0000_0000 &lt;&lt; 16</w:t>
            </w:r>
          </w:p>
          <w:p w:rsidR="00000000" w:rsidDel="00000000" w:rsidP="00000000" w:rsidRDefault="00000000" w:rsidRPr="00000000" w14:paraId="0000157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%1100_DDDD_WPPP_PPPA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7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X_1P_1DAC1_WFBYTE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%1101_0000_0000_0000 &lt;&lt; 16</w:t>
            </w:r>
          </w:p>
          <w:p w:rsidR="00000000" w:rsidDel="00000000" w:rsidP="00000000" w:rsidRDefault="00000000" w:rsidRPr="00000000" w14:paraId="0000157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%1101_DDDD_WPPP_PP0A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7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X_2P_2DAC1_WFBYTE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%1101_0000_0000_0010 &lt;&lt; 16</w:t>
            </w:r>
          </w:p>
          <w:p w:rsidR="00000000" w:rsidDel="00000000" w:rsidP="00000000" w:rsidRDefault="00000000" w:rsidRPr="00000000" w14:paraId="0000157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%1101_DDDD_WPPP_PP1A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7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X_2P_1DAC2_WFBYTE</w:t>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%1110_0000_0000_0000 &lt;&lt; 16</w:t>
            </w:r>
          </w:p>
          <w:p w:rsidR="00000000" w:rsidDel="00000000" w:rsidP="00000000" w:rsidRDefault="00000000" w:rsidRPr="00000000" w14:paraId="0000158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%1110_DDDD_WPPP_P00A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X_4P_4DAC1_WFBYTE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%1110_0000_0000_0010 &lt;&lt; 16</w:t>
            </w:r>
          </w:p>
          <w:p w:rsidR="00000000" w:rsidDel="00000000" w:rsidP="00000000" w:rsidRDefault="00000000" w:rsidRPr="00000000" w14:paraId="0000158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%1110_DDDD_WPPP_P01A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X_4P_2DAC2_WFBYTE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%1110_0000_0000_0100 &lt;&lt; 16</w:t>
            </w:r>
          </w:p>
          <w:p w:rsidR="00000000" w:rsidDel="00000000" w:rsidP="00000000" w:rsidRDefault="00000000" w:rsidRPr="00000000" w14:paraId="0000158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%1110_DDDD_WPPP_P10A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X_4P_1DAC4_WFBYTE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%1110_0000_0000_0110 &lt;&lt; 16</w:t>
            </w:r>
          </w:p>
          <w:p w:rsidR="00000000" w:rsidDel="00000000" w:rsidP="00000000" w:rsidRDefault="00000000" w:rsidRPr="00000000" w14:paraId="0000158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%1110_DDDD_WPPP_0110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X_8P_4DAC2_WFBYTE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%1110_0000_0000_0111 &lt;&lt; 16</w:t>
            </w:r>
          </w:p>
          <w:p w:rsidR="00000000" w:rsidDel="00000000" w:rsidP="00000000" w:rsidRDefault="00000000" w:rsidRPr="00000000" w14:paraId="0000158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%1110_DDDD_WPPP_0111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X_8P_2DAC4_WFBYTE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%1110_0000_0000_1110 &lt;&lt; 16</w:t>
            </w:r>
          </w:p>
          <w:p w:rsidR="00000000" w:rsidDel="00000000" w:rsidP="00000000" w:rsidRDefault="00000000" w:rsidRPr="00000000" w14:paraId="0000158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%1110_DDDD_WPPP_1110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9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X_8P_1DAC8_WFBYTE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%1110_0000_0000_1111 &lt;&lt; 16</w:t>
            </w:r>
          </w:p>
          <w:p w:rsidR="00000000" w:rsidDel="00000000" w:rsidP="00000000" w:rsidRDefault="00000000" w:rsidRPr="00000000" w14:paraId="0000159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%1110_DDDD_WPPP_1111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9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X_16P_4DAC4_WFWORD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%1111_0000_0000_0000 &lt;&lt; 16</w:t>
            </w:r>
          </w:p>
          <w:p w:rsidR="00000000" w:rsidDel="00000000" w:rsidP="00000000" w:rsidRDefault="00000000" w:rsidRPr="00000000" w14:paraId="0000159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%1111_DDDD_WPPP_0000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9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X_16P_2DAC8_WFWORD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%1111_0000_0000_0001 &lt;&lt; 16</w:t>
            </w:r>
          </w:p>
          <w:p w:rsidR="00000000" w:rsidDel="00000000" w:rsidP="00000000" w:rsidRDefault="00000000" w:rsidRPr="00000000" w14:paraId="0000159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%1111_DDDD_WPPP_0001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9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X_32P_4DAC8_WFLONG</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9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Fonts w:ascii="Arial Unicode MS" w:cs="Arial Unicode MS" w:eastAsia="Arial Unicode MS" w:hAnsi="Arial Unicode MS"/>
                <w:b w:val="1"/>
                <w:sz w:val="18"/>
                <w:szCs w:val="18"/>
                <w:rtl w:val="0"/>
              </w:rPr>
              <w:t xml:space="preserve">ADCs / Pins → DACs / WRFAST</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9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%1111_0000_0000_0010 &lt;&lt; 16</w:t>
            </w:r>
          </w:p>
          <w:p w:rsidR="00000000" w:rsidDel="00000000" w:rsidP="00000000" w:rsidRDefault="00000000" w:rsidRPr="00000000" w14:paraId="0000159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%1111_DDDD_W000_0010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9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X_1ADC8_0P_1DAC8_WFBYTE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%1111_0000_0000_0011 &lt;&lt; 16</w:t>
            </w:r>
          </w:p>
          <w:p w:rsidR="00000000" w:rsidDel="00000000" w:rsidP="00000000" w:rsidRDefault="00000000" w:rsidRPr="00000000" w14:paraId="000015A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%1111_DDDD_WPPP_0011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X_1ADC8_8P_2DAC8_WFWORD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%1111_0000_0000_0100 &lt;&lt; 16</w:t>
            </w:r>
          </w:p>
          <w:p w:rsidR="00000000" w:rsidDel="00000000" w:rsidP="00000000" w:rsidRDefault="00000000" w:rsidRPr="00000000" w14:paraId="000015A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%1111_DDDD_W000_0100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X_2ADC8_0P_2DAC8_WFWORD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%1111_0000_0000_0101 &lt;&lt; 16</w:t>
            </w:r>
          </w:p>
          <w:p w:rsidR="00000000" w:rsidDel="00000000" w:rsidP="00000000" w:rsidRDefault="00000000" w:rsidRPr="00000000" w14:paraId="000015A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%1111_DDDD_WPPP_0101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A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X_2ADC8_16P_4DAC8_WFLONG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%1111_0000_0000_0110 &lt;&lt; 16</w:t>
            </w:r>
          </w:p>
          <w:p w:rsidR="00000000" w:rsidDel="00000000" w:rsidP="00000000" w:rsidRDefault="00000000" w:rsidRPr="00000000" w14:paraId="000015A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%1111_DDDD_W000_0110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X_4ADC8_0P_4DAC8_WFLONG</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A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DDS / Goertzel</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5A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%1111_0000_0000_0111 &lt;&lt; 16</w:t>
            </w:r>
          </w:p>
          <w:p w:rsidR="00000000" w:rsidDel="00000000" w:rsidP="00000000" w:rsidRDefault="00000000" w:rsidRPr="00000000" w14:paraId="000015A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%1111_DDDD_0PPP_P111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A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X_DDS_GOERTZEL_SINC1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%1111_0000_1000_0111 &lt;&lt; 16</w:t>
            </w:r>
          </w:p>
          <w:p w:rsidR="00000000" w:rsidDel="00000000" w:rsidP="00000000" w:rsidRDefault="00000000" w:rsidRPr="00000000" w14:paraId="000015B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%1111_DDDD_1PPP_P111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B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X_DDS_GOERTZEL_SINC2</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5B3">
            <w:pPr>
              <w:pageBreakBefore w:val="0"/>
              <w:widowControl w:val="0"/>
              <w:spacing w:line="240" w:lineRule="auto"/>
              <w:jc w:val="center"/>
              <w:rPr>
                <w:b w:val="1"/>
                <w:sz w:val="18"/>
                <w:szCs w:val="18"/>
              </w:rPr>
            </w:pPr>
            <w:r w:rsidDel="00000000" w:rsidR="00000000" w:rsidRPr="00000000">
              <w:rPr>
                <w:b w:val="1"/>
                <w:sz w:val="18"/>
                <w:szCs w:val="18"/>
                <w:rtl w:val="0"/>
              </w:rPr>
              <w:t xml:space="preserve">Sub-Fields</w:t>
            </w:r>
          </w:p>
        </w:tc>
        <w:tc>
          <w:tcPr>
            <w:shd w:fill="cccccc" w:val="clear"/>
            <w:tcMar>
              <w:top w:w="100.0" w:type="dxa"/>
              <w:left w:w="100.0" w:type="dxa"/>
              <w:bottom w:w="100.0" w:type="dxa"/>
              <w:right w:w="100.0" w:type="dxa"/>
            </w:tcMar>
            <w:vAlign w:val="top"/>
          </w:tcPr>
          <w:p w:rsidR="00000000" w:rsidDel="00000000" w:rsidP="00000000" w:rsidRDefault="00000000" w:rsidRPr="00000000" w14:paraId="000015B4">
            <w:pPr>
              <w:pageBreakBefore w:val="0"/>
              <w:widowControl w:val="0"/>
              <w:spacing w:line="240" w:lineRule="auto"/>
              <w:jc w:val="center"/>
              <w:rPr>
                <w:b w:val="1"/>
                <w:sz w:val="18"/>
                <w:szCs w:val="18"/>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B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DAC Channel Outputs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B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%xxxx_DDDD_xxxx_xxxx &lt;&lt; 16</w:t>
            </w:r>
          </w:p>
          <w:p w:rsidR="00000000" w:rsidDel="00000000" w:rsidP="00000000" w:rsidRDefault="00000000" w:rsidRPr="00000000" w14:paraId="000015B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%0000_0000_0000_0000 &lt;&lt; 16</w:t>
            </w:r>
          </w:p>
          <w:p w:rsidR="00000000" w:rsidDel="00000000" w:rsidP="00000000" w:rsidRDefault="00000000" w:rsidRPr="00000000" w14:paraId="000015B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%0000_0001_0000_0000 &lt;&lt; 16</w:t>
            </w:r>
          </w:p>
          <w:p w:rsidR="00000000" w:rsidDel="00000000" w:rsidP="00000000" w:rsidRDefault="00000000" w:rsidRPr="00000000" w14:paraId="000015B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%0000_0010_0000_0000 &lt;&lt; 16</w:t>
            </w:r>
          </w:p>
          <w:p w:rsidR="00000000" w:rsidDel="00000000" w:rsidP="00000000" w:rsidRDefault="00000000" w:rsidRPr="00000000" w14:paraId="000015B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%0000_0011_0000_0000 &lt;&lt; 16</w:t>
            </w:r>
          </w:p>
          <w:p w:rsidR="00000000" w:rsidDel="00000000" w:rsidP="00000000" w:rsidRDefault="00000000" w:rsidRPr="00000000" w14:paraId="000015B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%0000_0100_0000_0000 &lt;&lt; 16</w:t>
            </w:r>
          </w:p>
          <w:p w:rsidR="00000000" w:rsidDel="00000000" w:rsidP="00000000" w:rsidRDefault="00000000" w:rsidRPr="00000000" w14:paraId="000015B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%0000_0101_0000_0000 &lt;&lt; 16</w:t>
            </w:r>
          </w:p>
          <w:p w:rsidR="00000000" w:rsidDel="00000000" w:rsidP="00000000" w:rsidRDefault="00000000" w:rsidRPr="00000000" w14:paraId="000015B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%0000_0110_0000_0000 &lt;&lt; 16</w:t>
            </w:r>
          </w:p>
          <w:p w:rsidR="00000000" w:rsidDel="00000000" w:rsidP="00000000" w:rsidRDefault="00000000" w:rsidRPr="00000000" w14:paraId="000015B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%0000_0111_0000_0000 &lt;&lt; 16</w:t>
            </w:r>
          </w:p>
          <w:p w:rsidR="00000000" w:rsidDel="00000000" w:rsidP="00000000" w:rsidRDefault="00000000" w:rsidRPr="00000000" w14:paraId="000015C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%0000_1000_0000_0000 &lt;&lt; 16</w:t>
            </w:r>
          </w:p>
          <w:p w:rsidR="00000000" w:rsidDel="00000000" w:rsidP="00000000" w:rsidRDefault="00000000" w:rsidRPr="00000000" w14:paraId="000015C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%0000_1001_0000_0000 &lt;&lt; 16</w:t>
            </w:r>
          </w:p>
          <w:p w:rsidR="00000000" w:rsidDel="00000000" w:rsidP="00000000" w:rsidRDefault="00000000" w:rsidRPr="00000000" w14:paraId="000015C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%0000_1010_0000_0000 &lt;&lt; 16</w:t>
            </w:r>
          </w:p>
          <w:p w:rsidR="00000000" w:rsidDel="00000000" w:rsidP="00000000" w:rsidRDefault="00000000" w:rsidRPr="00000000" w14:paraId="000015C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%0000_1011_0000_0000 &lt;&lt; 16</w:t>
            </w:r>
          </w:p>
          <w:p w:rsidR="00000000" w:rsidDel="00000000" w:rsidP="00000000" w:rsidRDefault="00000000" w:rsidRPr="00000000" w14:paraId="000015C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%0000_1100_0000_0000 &lt;&lt; 16</w:t>
            </w:r>
          </w:p>
          <w:p w:rsidR="00000000" w:rsidDel="00000000" w:rsidP="00000000" w:rsidRDefault="00000000" w:rsidRPr="00000000" w14:paraId="000015C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%0000_1101_0000_0000 &lt;&lt; 16</w:t>
            </w:r>
          </w:p>
          <w:p w:rsidR="00000000" w:rsidDel="00000000" w:rsidP="00000000" w:rsidRDefault="00000000" w:rsidRPr="00000000" w14:paraId="000015C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%0000_1110_0000_0000 &lt;&lt; 16</w:t>
            </w:r>
          </w:p>
          <w:p w:rsidR="00000000" w:rsidDel="00000000" w:rsidP="00000000" w:rsidRDefault="00000000" w:rsidRPr="00000000" w14:paraId="000015C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%0000_1111_0000_0000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C8">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5C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X_DACS_OFF (default)</w:t>
            </w:r>
          </w:p>
          <w:p w:rsidR="00000000" w:rsidDel="00000000" w:rsidP="00000000" w:rsidRDefault="00000000" w:rsidRPr="00000000" w14:paraId="000015C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X_DACS_0_0_0_0</w:t>
            </w:r>
          </w:p>
          <w:p w:rsidR="00000000" w:rsidDel="00000000" w:rsidP="00000000" w:rsidRDefault="00000000" w:rsidRPr="00000000" w14:paraId="000015C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X_DACS_X_X_0_0</w:t>
            </w:r>
          </w:p>
          <w:p w:rsidR="00000000" w:rsidDel="00000000" w:rsidP="00000000" w:rsidRDefault="00000000" w:rsidRPr="00000000" w14:paraId="000015C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X_DACS_0_0_X_X</w:t>
            </w:r>
          </w:p>
          <w:p w:rsidR="00000000" w:rsidDel="00000000" w:rsidP="00000000" w:rsidRDefault="00000000" w:rsidRPr="00000000" w14:paraId="000015C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X_DACS_X_X_X_0</w:t>
            </w:r>
          </w:p>
          <w:p w:rsidR="00000000" w:rsidDel="00000000" w:rsidP="00000000" w:rsidRDefault="00000000" w:rsidRPr="00000000" w14:paraId="000015C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X_DACS_X_X_0_X</w:t>
            </w:r>
          </w:p>
          <w:p w:rsidR="00000000" w:rsidDel="00000000" w:rsidP="00000000" w:rsidRDefault="00000000" w:rsidRPr="00000000" w14:paraId="000015C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X_DACS_X_0_X_X</w:t>
            </w:r>
          </w:p>
          <w:p w:rsidR="00000000" w:rsidDel="00000000" w:rsidP="00000000" w:rsidRDefault="00000000" w:rsidRPr="00000000" w14:paraId="000015D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X_DACS_0_X_X_X</w:t>
            </w:r>
          </w:p>
          <w:p w:rsidR="00000000" w:rsidDel="00000000" w:rsidP="00000000" w:rsidRDefault="00000000" w:rsidRPr="00000000" w14:paraId="000015D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X_DACS_0N0_0N0</w:t>
            </w:r>
          </w:p>
          <w:p w:rsidR="00000000" w:rsidDel="00000000" w:rsidP="00000000" w:rsidRDefault="00000000" w:rsidRPr="00000000" w14:paraId="000015D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X_DACS_X_X_0N0</w:t>
            </w:r>
          </w:p>
          <w:p w:rsidR="00000000" w:rsidDel="00000000" w:rsidP="00000000" w:rsidRDefault="00000000" w:rsidRPr="00000000" w14:paraId="000015D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X_DACS_0N0_X_X</w:t>
            </w:r>
          </w:p>
          <w:p w:rsidR="00000000" w:rsidDel="00000000" w:rsidP="00000000" w:rsidRDefault="00000000" w:rsidRPr="00000000" w14:paraId="000015D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X_DACS_1_0_1_0</w:t>
            </w:r>
          </w:p>
          <w:p w:rsidR="00000000" w:rsidDel="00000000" w:rsidP="00000000" w:rsidRDefault="00000000" w:rsidRPr="00000000" w14:paraId="000015D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X_DACS_X_X_1_0</w:t>
            </w:r>
          </w:p>
          <w:p w:rsidR="00000000" w:rsidDel="00000000" w:rsidP="00000000" w:rsidRDefault="00000000" w:rsidRPr="00000000" w14:paraId="000015D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X_DACS_1_0_X_X</w:t>
            </w:r>
          </w:p>
          <w:p w:rsidR="00000000" w:rsidDel="00000000" w:rsidP="00000000" w:rsidRDefault="00000000" w:rsidRPr="00000000" w14:paraId="000015D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X_DACS_1N1_0N0</w:t>
            </w:r>
          </w:p>
          <w:p w:rsidR="00000000" w:rsidDel="00000000" w:rsidP="00000000" w:rsidRDefault="00000000" w:rsidRPr="00000000" w14:paraId="000015D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X_DACS_3_2_1_0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D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Pin Output Control</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D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%xxxx_xxxx_Exxx_xxxx &lt;&lt; 16</w:t>
            </w:r>
          </w:p>
          <w:p w:rsidR="00000000" w:rsidDel="00000000" w:rsidP="00000000" w:rsidRDefault="00000000" w:rsidRPr="00000000" w14:paraId="000015D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%0000_0000_0000_0000 &lt;&lt; 16</w:t>
            </w:r>
          </w:p>
          <w:p w:rsidR="00000000" w:rsidDel="00000000" w:rsidP="00000000" w:rsidRDefault="00000000" w:rsidRPr="00000000" w14:paraId="000015D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%0000_0000_1000_0000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DE">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5D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X_PINS_OFF (default)</w:t>
            </w:r>
          </w:p>
          <w:p w:rsidR="00000000" w:rsidDel="00000000" w:rsidP="00000000" w:rsidRDefault="00000000" w:rsidRPr="00000000" w14:paraId="000015E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X_PINS_ON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E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Write Control</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E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%xxxx_xxxx_Wxxx_xxxx &lt;&lt; 16</w:t>
            </w:r>
          </w:p>
          <w:p w:rsidR="00000000" w:rsidDel="00000000" w:rsidP="00000000" w:rsidRDefault="00000000" w:rsidRPr="00000000" w14:paraId="000015E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%0000_0000_0000_0000 &lt;&lt; 16</w:t>
            </w:r>
          </w:p>
          <w:p w:rsidR="00000000" w:rsidDel="00000000" w:rsidP="00000000" w:rsidRDefault="00000000" w:rsidRPr="00000000" w14:paraId="000015E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%0000_0000_1000_0000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E6">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5E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X_WRITE_OFF (default)</w:t>
            </w:r>
          </w:p>
          <w:p w:rsidR="00000000" w:rsidDel="00000000" w:rsidP="00000000" w:rsidRDefault="00000000" w:rsidRPr="00000000" w14:paraId="000015E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X_WRITE_ON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E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b w:val="1"/>
                <w:sz w:val="18"/>
                <w:szCs w:val="18"/>
                <w:rtl w:val="0"/>
              </w:rPr>
              <w:t xml:space="preserve">Alternate Order for 1/2/4 bits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E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%xxxx_xxxx_xxxx_xxxA &lt;&lt; 16</w:t>
            </w:r>
          </w:p>
          <w:p w:rsidR="00000000" w:rsidDel="00000000" w:rsidP="00000000" w:rsidRDefault="00000000" w:rsidRPr="00000000" w14:paraId="000015E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%0000_0000_0000_0000 &lt;&lt; 16</w:t>
            </w:r>
          </w:p>
          <w:p w:rsidR="00000000" w:rsidDel="00000000" w:rsidP="00000000" w:rsidRDefault="00000000" w:rsidRPr="00000000" w14:paraId="000015E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%0000_0000_0000_0001 &lt;&lt;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EE">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5E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X_ALT_OFF (default)</w:t>
            </w:r>
          </w:p>
          <w:p w:rsidR="00000000" w:rsidDel="00000000" w:rsidP="00000000" w:rsidRDefault="00000000" w:rsidRPr="00000000" w14:paraId="000015F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X_ALT_ON</w:t>
            </w:r>
          </w:p>
        </w:tc>
      </w:tr>
    </w:tbl>
    <w:p w:rsidR="00000000" w:rsidDel="00000000" w:rsidP="00000000" w:rsidRDefault="00000000" w:rsidRPr="00000000" w14:paraId="000015F1">
      <w:pPr>
        <w:pStyle w:val="Heading1"/>
        <w:pageBreakBefore w:val="0"/>
        <w:widowControl w:val="0"/>
        <w:rPr>
          <w:rFonts w:ascii="Arial" w:cs="Arial" w:eastAsia="Arial" w:hAnsi="Arial"/>
          <w:sz w:val="18"/>
          <w:szCs w:val="18"/>
        </w:rPr>
      </w:pPr>
      <w:bookmarkStart w:colFirst="0" w:colLast="0" w:name="_fph2aio0nsim" w:id="101"/>
      <w:bookmarkEnd w:id="101"/>
      <w:r w:rsidDel="00000000" w:rsidR="00000000" w:rsidRPr="00000000">
        <w:rPr>
          <w:rtl w:val="0"/>
        </w:rPr>
      </w:r>
    </w:p>
    <w:p w:rsidR="00000000" w:rsidDel="00000000" w:rsidP="00000000" w:rsidRDefault="00000000" w:rsidRPr="00000000" w14:paraId="000015F2">
      <w:pPr>
        <w:pStyle w:val="Heading1"/>
        <w:pageBreakBefore w:val="0"/>
        <w:widowControl w:val="0"/>
        <w:rPr/>
      </w:pPr>
      <w:bookmarkStart w:colFirst="0" w:colLast="0" w:name="_43jr9htkto9o" w:id="102"/>
      <w:bookmarkEnd w:id="102"/>
      <w:r w:rsidDel="00000000" w:rsidR="00000000" w:rsidRPr="00000000">
        <w:rPr>
          <w:rtl w:val="0"/>
        </w:rPr>
        <w:t xml:space="preserve">Built-In Symbols for Events and Interrupt Sources (PASM </w:t>
      </w:r>
      <w:r w:rsidDel="00000000" w:rsidR="00000000" w:rsidRPr="00000000">
        <w:rPr>
          <w:rtl w:val="0"/>
        </w:rPr>
        <w:t xml:space="preserve">only</w:t>
      </w:r>
      <w:r w:rsidDel="00000000" w:rsidR="00000000" w:rsidRPr="00000000">
        <w:rPr>
          <w:rtl w:val="0"/>
        </w:rPr>
        <w:t xml:space="preserve">, see silicon doc)</w:t>
      </w:r>
    </w:p>
    <w:p w:rsidR="00000000" w:rsidDel="00000000" w:rsidP="00000000" w:rsidRDefault="00000000" w:rsidRPr="00000000" w14:paraId="000015F3">
      <w:pPr>
        <w:pageBreakBefore w:val="0"/>
        <w:rPr>
          <w:sz w:val="18"/>
          <w:szCs w:val="18"/>
        </w:rPr>
      </w:pPr>
      <w:r w:rsidDel="00000000" w:rsidR="00000000" w:rsidRPr="00000000">
        <w:rPr>
          <w:rtl w:val="0"/>
        </w:rPr>
      </w:r>
    </w:p>
    <w:tbl>
      <w:tblPr>
        <w:tblStyle w:val="Table101"/>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475"/>
        <w:gridCol w:w="3870"/>
        <w:tblGridChange w:id="0">
          <w:tblGrid>
            <w:gridCol w:w="1695"/>
            <w:gridCol w:w="2475"/>
            <w:gridCol w:w="387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5F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5F5">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15F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5F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EVENT_INT / INT_OFF</w:t>
            </w:r>
          </w:p>
        </w:tc>
        <w:tc>
          <w:tcPr>
            <w:shd w:fill="auto" w:val="clear"/>
            <w:tcMar>
              <w:top w:w="100.0" w:type="dxa"/>
              <w:left w:w="100.0" w:type="dxa"/>
              <w:bottom w:w="100.0" w:type="dxa"/>
              <w:right w:w="100.0" w:type="dxa"/>
            </w:tcMar>
            <w:vAlign w:val="top"/>
          </w:tcPr>
          <w:p w:rsidR="00000000" w:rsidDel="00000000" w:rsidP="00000000" w:rsidRDefault="00000000" w:rsidRPr="00000000" w14:paraId="000015F9">
            <w:pPr>
              <w:pageBreakBefore w:val="0"/>
              <w:widowControl w:val="0"/>
              <w:spacing w:line="240" w:lineRule="auto"/>
              <w:rPr>
                <w:sz w:val="18"/>
                <w:szCs w:val="18"/>
              </w:rPr>
            </w:pPr>
            <w:r w:rsidDel="00000000" w:rsidR="00000000" w:rsidRPr="00000000">
              <w:rPr>
                <w:sz w:val="18"/>
                <w:szCs w:val="18"/>
                <w:rtl w:val="0"/>
              </w:rPr>
              <w:t xml:space="preserve">Interrupt-occurred event or interrupts 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F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EVENT_CT1</w:t>
            </w:r>
          </w:p>
        </w:tc>
        <w:tc>
          <w:tcPr>
            <w:shd w:fill="auto" w:val="clear"/>
            <w:tcMar>
              <w:top w:w="100.0" w:type="dxa"/>
              <w:left w:w="100.0" w:type="dxa"/>
              <w:bottom w:w="100.0" w:type="dxa"/>
              <w:right w:w="100.0" w:type="dxa"/>
            </w:tcMar>
            <w:vAlign w:val="top"/>
          </w:tcPr>
          <w:p w:rsidR="00000000" w:rsidDel="00000000" w:rsidP="00000000" w:rsidRDefault="00000000" w:rsidRPr="00000000" w14:paraId="000015FC">
            <w:pPr>
              <w:widowControl w:val="0"/>
              <w:rPr>
                <w:sz w:val="18"/>
                <w:szCs w:val="18"/>
              </w:rPr>
            </w:pPr>
            <w:r w:rsidDel="00000000" w:rsidR="00000000" w:rsidRPr="00000000">
              <w:rPr>
                <w:sz w:val="18"/>
                <w:szCs w:val="18"/>
                <w:rtl w:val="0"/>
              </w:rPr>
              <w:t xml:space="preserve">CT-passed-CT1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F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EVENT_CT2</w:t>
            </w:r>
          </w:p>
        </w:tc>
        <w:tc>
          <w:tcPr>
            <w:shd w:fill="auto" w:val="clear"/>
            <w:tcMar>
              <w:top w:w="100.0" w:type="dxa"/>
              <w:left w:w="100.0" w:type="dxa"/>
              <w:bottom w:w="100.0" w:type="dxa"/>
              <w:right w:w="100.0" w:type="dxa"/>
            </w:tcMar>
            <w:vAlign w:val="top"/>
          </w:tcPr>
          <w:p w:rsidR="00000000" w:rsidDel="00000000" w:rsidP="00000000" w:rsidRDefault="00000000" w:rsidRPr="00000000" w14:paraId="000015FF">
            <w:pPr>
              <w:widowControl w:val="0"/>
              <w:rPr>
                <w:sz w:val="18"/>
                <w:szCs w:val="18"/>
              </w:rPr>
            </w:pPr>
            <w:r w:rsidDel="00000000" w:rsidR="00000000" w:rsidRPr="00000000">
              <w:rPr>
                <w:sz w:val="18"/>
                <w:szCs w:val="18"/>
                <w:rtl w:val="0"/>
              </w:rPr>
              <w:t xml:space="preserve">CT-passed-CT2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0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EVENT_CT3</w:t>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rPr>
                <w:sz w:val="18"/>
                <w:szCs w:val="18"/>
              </w:rPr>
            </w:pPr>
            <w:r w:rsidDel="00000000" w:rsidR="00000000" w:rsidRPr="00000000">
              <w:rPr>
                <w:sz w:val="18"/>
                <w:szCs w:val="18"/>
                <w:rtl w:val="0"/>
              </w:rPr>
              <w:t xml:space="preserve">CT-passed-CT3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0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EVENT_SE1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05">
            <w:pPr>
              <w:pageBreakBefore w:val="0"/>
              <w:widowControl w:val="0"/>
              <w:spacing w:line="240" w:lineRule="auto"/>
              <w:rPr>
                <w:sz w:val="18"/>
                <w:szCs w:val="18"/>
              </w:rPr>
            </w:pPr>
            <w:r w:rsidDel="00000000" w:rsidR="00000000" w:rsidRPr="00000000">
              <w:rPr>
                <w:sz w:val="18"/>
                <w:szCs w:val="18"/>
                <w:rtl w:val="0"/>
              </w:rPr>
              <w:t xml:space="preserve">Selectable event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60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EVENT_SE2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08">
            <w:pPr>
              <w:widowControl w:val="0"/>
              <w:spacing w:line="240" w:lineRule="auto"/>
              <w:rPr>
                <w:sz w:val="18"/>
                <w:szCs w:val="18"/>
              </w:rPr>
            </w:pPr>
            <w:r w:rsidDel="00000000" w:rsidR="00000000" w:rsidRPr="00000000">
              <w:rPr>
                <w:sz w:val="18"/>
                <w:szCs w:val="18"/>
                <w:rtl w:val="0"/>
              </w:rPr>
              <w:t xml:space="preserve">Selectable event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60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EVENT_SE3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0B">
            <w:pPr>
              <w:widowControl w:val="0"/>
              <w:spacing w:line="240" w:lineRule="auto"/>
              <w:rPr>
                <w:sz w:val="18"/>
                <w:szCs w:val="18"/>
              </w:rPr>
            </w:pPr>
            <w:r w:rsidDel="00000000" w:rsidR="00000000" w:rsidRPr="00000000">
              <w:rPr>
                <w:sz w:val="18"/>
                <w:szCs w:val="18"/>
                <w:rtl w:val="0"/>
              </w:rPr>
              <w:t xml:space="preserve">Selectable event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60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EVENT_SE4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0E">
            <w:pPr>
              <w:widowControl w:val="0"/>
              <w:spacing w:line="240" w:lineRule="auto"/>
              <w:rPr>
                <w:sz w:val="18"/>
                <w:szCs w:val="18"/>
              </w:rPr>
            </w:pPr>
            <w:r w:rsidDel="00000000" w:rsidR="00000000" w:rsidRPr="00000000">
              <w:rPr>
                <w:sz w:val="18"/>
                <w:szCs w:val="18"/>
                <w:rtl w:val="0"/>
              </w:rPr>
              <w:t xml:space="preserve">Selectable event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F">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61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EVENT_PAT</w:t>
            </w:r>
          </w:p>
        </w:tc>
        <w:tc>
          <w:tcPr>
            <w:shd w:fill="auto" w:val="clear"/>
            <w:tcMar>
              <w:top w:w="100.0" w:type="dxa"/>
              <w:left w:w="100.0" w:type="dxa"/>
              <w:bottom w:w="100.0" w:type="dxa"/>
              <w:right w:w="100.0" w:type="dxa"/>
            </w:tcMar>
            <w:vAlign w:val="top"/>
          </w:tcPr>
          <w:p w:rsidR="00000000" w:rsidDel="00000000" w:rsidP="00000000" w:rsidRDefault="00000000" w:rsidRPr="00000000" w14:paraId="00001611">
            <w:pPr>
              <w:pageBreakBefore w:val="0"/>
              <w:widowControl w:val="0"/>
              <w:spacing w:line="240" w:lineRule="auto"/>
              <w:rPr>
                <w:sz w:val="18"/>
                <w:szCs w:val="18"/>
              </w:rPr>
            </w:pPr>
            <w:r w:rsidDel="00000000" w:rsidR="00000000" w:rsidRPr="00000000">
              <w:rPr>
                <w:sz w:val="18"/>
                <w:szCs w:val="18"/>
                <w:rtl w:val="0"/>
              </w:rPr>
              <w:t xml:space="preserve">INA/INB pattern match/mismatch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61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EVENT_FBW</w:t>
            </w:r>
          </w:p>
        </w:tc>
        <w:tc>
          <w:tcPr>
            <w:shd w:fill="auto" w:val="clear"/>
            <w:tcMar>
              <w:top w:w="100.0" w:type="dxa"/>
              <w:left w:w="100.0" w:type="dxa"/>
              <w:bottom w:w="100.0" w:type="dxa"/>
              <w:right w:w="100.0" w:type="dxa"/>
            </w:tcMar>
            <w:vAlign w:val="top"/>
          </w:tcPr>
          <w:p w:rsidR="00000000" w:rsidDel="00000000" w:rsidP="00000000" w:rsidRDefault="00000000" w:rsidRPr="00000000" w14:paraId="00001614">
            <w:pPr>
              <w:pageBreakBefore w:val="0"/>
              <w:widowControl w:val="0"/>
              <w:spacing w:line="240" w:lineRule="auto"/>
              <w:rPr>
                <w:sz w:val="18"/>
                <w:szCs w:val="18"/>
              </w:rPr>
            </w:pPr>
            <w:r w:rsidDel="00000000" w:rsidR="00000000" w:rsidRPr="00000000">
              <w:rPr>
                <w:sz w:val="18"/>
                <w:szCs w:val="18"/>
                <w:rtl w:val="0"/>
              </w:rPr>
              <w:t xml:space="preserve">Hub FIFO block-wrap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61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EVENT_XMT</w:t>
            </w:r>
          </w:p>
        </w:tc>
        <w:tc>
          <w:tcPr>
            <w:shd w:fill="auto" w:val="clear"/>
            <w:tcMar>
              <w:top w:w="100.0" w:type="dxa"/>
              <w:left w:w="100.0" w:type="dxa"/>
              <w:bottom w:w="100.0" w:type="dxa"/>
              <w:right w:w="100.0" w:type="dxa"/>
            </w:tcMar>
            <w:vAlign w:val="top"/>
          </w:tcPr>
          <w:p w:rsidR="00000000" w:rsidDel="00000000" w:rsidP="00000000" w:rsidRDefault="00000000" w:rsidRPr="00000000" w14:paraId="00001617">
            <w:pPr>
              <w:pageBreakBefore w:val="0"/>
              <w:widowControl w:val="0"/>
              <w:spacing w:line="240" w:lineRule="auto"/>
              <w:rPr>
                <w:sz w:val="18"/>
                <w:szCs w:val="18"/>
              </w:rPr>
            </w:pPr>
            <w:r w:rsidDel="00000000" w:rsidR="00000000" w:rsidRPr="00000000">
              <w:rPr>
                <w:sz w:val="18"/>
                <w:szCs w:val="18"/>
                <w:rtl w:val="0"/>
              </w:rPr>
              <w:t xml:space="preserve">Streamer command-empty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61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EVENT_XFI</w:t>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pageBreakBefore w:val="0"/>
              <w:widowControl w:val="0"/>
              <w:spacing w:line="240" w:lineRule="auto"/>
              <w:rPr>
                <w:sz w:val="18"/>
                <w:szCs w:val="18"/>
              </w:rPr>
            </w:pPr>
            <w:r w:rsidDel="00000000" w:rsidR="00000000" w:rsidRPr="00000000">
              <w:rPr>
                <w:sz w:val="18"/>
                <w:szCs w:val="18"/>
                <w:rtl w:val="0"/>
              </w:rPr>
              <w:t xml:space="preserve">Streamer command-finished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1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EVENT_XRO</w:t>
            </w:r>
          </w:p>
        </w:tc>
        <w:tc>
          <w:tcPr>
            <w:shd w:fill="auto" w:val="clear"/>
            <w:tcMar>
              <w:top w:w="100.0" w:type="dxa"/>
              <w:left w:w="100.0" w:type="dxa"/>
              <w:bottom w:w="100.0" w:type="dxa"/>
              <w:right w:w="100.0" w:type="dxa"/>
            </w:tcMar>
            <w:vAlign w:val="top"/>
          </w:tcPr>
          <w:p w:rsidR="00000000" w:rsidDel="00000000" w:rsidP="00000000" w:rsidRDefault="00000000" w:rsidRPr="00000000" w14:paraId="0000161D">
            <w:pPr>
              <w:pageBreakBefore w:val="0"/>
              <w:widowControl w:val="0"/>
              <w:spacing w:line="240" w:lineRule="auto"/>
              <w:rPr>
                <w:sz w:val="18"/>
                <w:szCs w:val="18"/>
              </w:rPr>
            </w:pPr>
            <w:r w:rsidDel="00000000" w:rsidR="00000000" w:rsidRPr="00000000">
              <w:rPr>
                <w:sz w:val="18"/>
                <w:szCs w:val="18"/>
                <w:rtl w:val="0"/>
              </w:rPr>
              <w:t xml:space="preserve">Streamer NCO-rollover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61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EVENT_XRL</w:t>
            </w:r>
          </w:p>
        </w:tc>
        <w:tc>
          <w:tcPr>
            <w:shd w:fill="auto" w:val="clear"/>
            <w:tcMar>
              <w:top w:w="100.0" w:type="dxa"/>
              <w:left w:w="100.0" w:type="dxa"/>
              <w:bottom w:w="100.0" w:type="dxa"/>
              <w:right w:w="100.0" w:type="dxa"/>
            </w:tcMar>
            <w:vAlign w:val="top"/>
          </w:tcPr>
          <w:p w:rsidR="00000000" w:rsidDel="00000000" w:rsidP="00000000" w:rsidRDefault="00000000" w:rsidRPr="00000000" w14:paraId="00001620">
            <w:pPr>
              <w:pageBreakBefore w:val="0"/>
              <w:widowControl w:val="0"/>
              <w:spacing w:line="240" w:lineRule="auto"/>
              <w:rPr>
                <w:sz w:val="18"/>
                <w:szCs w:val="18"/>
              </w:rPr>
            </w:pPr>
            <w:r w:rsidDel="00000000" w:rsidR="00000000" w:rsidRPr="00000000">
              <w:rPr>
                <w:sz w:val="18"/>
                <w:szCs w:val="18"/>
                <w:rtl w:val="0"/>
              </w:rPr>
              <w:t xml:space="preserve">Streamer-read-last-LUT-location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622">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EVENT_ATN</w:t>
            </w:r>
          </w:p>
        </w:tc>
        <w:tc>
          <w:tcPr>
            <w:shd w:fill="auto" w:val="clear"/>
            <w:tcMar>
              <w:top w:w="100.0" w:type="dxa"/>
              <w:left w:w="100.0" w:type="dxa"/>
              <w:bottom w:w="100.0" w:type="dxa"/>
              <w:right w:w="100.0" w:type="dxa"/>
            </w:tcMar>
            <w:vAlign w:val="top"/>
          </w:tcPr>
          <w:p w:rsidR="00000000" w:rsidDel="00000000" w:rsidP="00000000" w:rsidRDefault="00000000" w:rsidRPr="00000000" w14:paraId="00001623">
            <w:pPr>
              <w:pageBreakBefore w:val="0"/>
              <w:widowControl w:val="0"/>
              <w:spacing w:line="240" w:lineRule="auto"/>
              <w:rPr>
                <w:sz w:val="18"/>
                <w:szCs w:val="18"/>
              </w:rPr>
            </w:pPr>
            <w:r w:rsidDel="00000000" w:rsidR="00000000" w:rsidRPr="00000000">
              <w:rPr>
                <w:sz w:val="18"/>
                <w:szCs w:val="18"/>
                <w:rtl w:val="0"/>
              </w:rPr>
              <w:t xml:space="preserve">Attention-requested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62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EVENT_QMT</w:t>
            </w:r>
          </w:p>
        </w:tc>
        <w:tc>
          <w:tcPr>
            <w:shd w:fill="auto" w:val="clear"/>
            <w:tcMar>
              <w:top w:w="100.0" w:type="dxa"/>
              <w:left w:w="100.0" w:type="dxa"/>
              <w:bottom w:w="100.0" w:type="dxa"/>
              <w:right w:w="100.0" w:type="dxa"/>
            </w:tcMar>
            <w:vAlign w:val="top"/>
          </w:tcPr>
          <w:p w:rsidR="00000000" w:rsidDel="00000000" w:rsidP="00000000" w:rsidRDefault="00000000" w:rsidRPr="00000000" w14:paraId="00001626">
            <w:pPr>
              <w:pageBreakBefore w:val="0"/>
              <w:widowControl w:val="0"/>
              <w:spacing w:line="240" w:lineRule="auto"/>
              <w:rPr>
                <w:sz w:val="18"/>
                <w:szCs w:val="18"/>
              </w:rPr>
            </w:pPr>
            <w:r w:rsidDel="00000000" w:rsidR="00000000" w:rsidRPr="00000000">
              <w:rPr>
                <w:sz w:val="18"/>
                <w:szCs w:val="18"/>
                <w:rtl w:val="0"/>
              </w:rPr>
              <w:t xml:space="preserve">GETQX/GETQY-on-empty event</w:t>
            </w:r>
          </w:p>
        </w:tc>
      </w:tr>
    </w:tbl>
    <w:p w:rsidR="00000000" w:rsidDel="00000000" w:rsidP="00000000" w:rsidRDefault="00000000" w:rsidRPr="00000000" w14:paraId="00001627">
      <w:pPr>
        <w:pStyle w:val="Heading1"/>
        <w:pageBreakBefore w:val="0"/>
        <w:widowControl w:val="0"/>
        <w:rPr/>
      </w:pPr>
      <w:bookmarkStart w:colFirst="0" w:colLast="0" w:name="_vfc1rpka1r4y" w:id="103"/>
      <w:bookmarkEnd w:id="103"/>
      <w:r w:rsidDel="00000000" w:rsidR="00000000" w:rsidRPr="00000000">
        <w:rPr>
          <w:rtl w:val="0"/>
        </w:rPr>
      </w:r>
    </w:p>
    <w:p w:rsidR="00000000" w:rsidDel="00000000" w:rsidP="00000000" w:rsidRDefault="00000000" w:rsidRPr="00000000" w14:paraId="00001628">
      <w:pPr>
        <w:pStyle w:val="Heading1"/>
        <w:pageBreakBefore w:val="0"/>
        <w:widowControl w:val="0"/>
        <w:rPr/>
      </w:pPr>
      <w:bookmarkStart w:colFirst="0" w:colLast="0" w:name="_2oujx1owzfai" w:id="104"/>
      <w:bookmarkEnd w:id="104"/>
      <w:r w:rsidDel="00000000" w:rsidR="00000000" w:rsidRPr="00000000">
        <w:rPr>
          <w:rtl w:val="0"/>
        </w:rPr>
        <w:t xml:space="preserve">Built-In Symbols for COGINIT() Usage</w:t>
      </w:r>
    </w:p>
    <w:p w:rsidR="00000000" w:rsidDel="00000000" w:rsidP="00000000" w:rsidRDefault="00000000" w:rsidRPr="00000000" w14:paraId="00001629">
      <w:pPr>
        <w:pageBreakBefore w:val="0"/>
        <w:rPr>
          <w:sz w:val="18"/>
          <w:szCs w:val="18"/>
        </w:rPr>
      </w:pPr>
      <w:r w:rsidDel="00000000" w:rsidR="00000000" w:rsidRPr="00000000">
        <w:rPr>
          <w:rtl w:val="0"/>
        </w:rPr>
      </w:r>
    </w:p>
    <w:tbl>
      <w:tblPr>
        <w:tblStyle w:val="Table102"/>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7200"/>
        <w:tblGridChange w:id="0">
          <w:tblGrid>
            <w:gridCol w:w="2880"/>
            <w:gridCol w:w="2880"/>
            <w:gridCol w:w="72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2A">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COGINIT</w:t>
            </w:r>
            <w:r w:rsidDel="00000000" w:rsidR="00000000" w:rsidRPr="00000000">
              <w:rPr>
                <w:b w:val="1"/>
                <w:color w:val="ffffff"/>
                <w:sz w:val="18"/>
                <w:szCs w:val="18"/>
                <w:rtl w:val="0"/>
              </w:rPr>
              <w:t xml:space="preserve"> 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2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2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2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COGEXEC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62F">
            <w:pPr>
              <w:pageBreakBefore w:val="0"/>
              <w:widowControl w:val="0"/>
              <w:spacing w:line="240" w:lineRule="auto"/>
              <w:rPr>
                <w:sz w:val="18"/>
                <w:szCs w:val="18"/>
              </w:rPr>
            </w:pPr>
            <w:r w:rsidDel="00000000" w:rsidR="00000000" w:rsidRPr="00000000">
              <w:rPr>
                <w:sz w:val="18"/>
                <w:szCs w:val="18"/>
                <w:rtl w:val="0"/>
              </w:rPr>
              <w:t xml:space="preserve">Use "COGEXEC + CogNumber" to start a cog in cogexec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3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HUBEXEC</w:t>
            </w:r>
          </w:p>
        </w:tc>
        <w:tc>
          <w:tcPr>
            <w:shd w:fill="auto" w:val="clear"/>
            <w:tcMar>
              <w:top w:w="100.0" w:type="dxa"/>
              <w:left w:w="100.0" w:type="dxa"/>
              <w:bottom w:w="100.0" w:type="dxa"/>
              <w:right w:w="100.0" w:type="dxa"/>
            </w:tcMar>
            <w:vAlign w:val="top"/>
          </w:tcPr>
          <w:p w:rsidR="00000000" w:rsidDel="00000000" w:rsidP="00000000" w:rsidRDefault="00000000" w:rsidRPr="00000000" w14:paraId="00001632">
            <w:pPr>
              <w:pageBreakBefore w:val="0"/>
              <w:widowControl w:val="0"/>
              <w:spacing w:line="240" w:lineRule="auto"/>
              <w:rPr>
                <w:sz w:val="18"/>
                <w:szCs w:val="18"/>
              </w:rPr>
            </w:pPr>
            <w:r w:rsidDel="00000000" w:rsidR="00000000" w:rsidRPr="00000000">
              <w:rPr>
                <w:sz w:val="18"/>
                <w:szCs w:val="18"/>
                <w:rtl w:val="0"/>
              </w:rPr>
              <w:t xml:space="preserve">Use "HUBEXEC + CogNumber" to start a cog in hubexec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3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COGEXEC_NEW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635">
            <w:pPr>
              <w:pageBreakBefore w:val="0"/>
              <w:widowControl w:val="0"/>
              <w:spacing w:line="240" w:lineRule="auto"/>
              <w:rPr>
                <w:sz w:val="18"/>
                <w:szCs w:val="18"/>
              </w:rPr>
            </w:pPr>
            <w:r w:rsidDel="00000000" w:rsidR="00000000" w:rsidRPr="00000000">
              <w:rPr>
                <w:sz w:val="18"/>
                <w:szCs w:val="18"/>
                <w:rtl w:val="0"/>
              </w:rPr>
              <w:t xml:space="preserve">Starts an available cog in cogexec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HUBEXEC_NEW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638">
            <w:pPr>
              <w:pageBreakBefore w:val="0"/>
              <w:widowControl w:val="0"/>
              <w:spacing w:line="240" w:lineRule="auto"/>
              <w:rPr>
                <w:sz w:val="18"/>
                <w:szCs w:val="18"/>
              </w:rPr>
            </w:pPr>
            <w:r w:rsidDel="00000000" w:rsidR="00000000" w:rsidRPr="00000000">
              <w:rPr>
                <w:sz w:val="18"/>
                <w:szCs w:val="18"/>
                <w:rtl w:val="0"/>
              </w:rPr>
              <w:t xml:space="preserve">Starts an available cog in hubexec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9">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63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COGEXEC_NEW_PAIR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163B">
            <w:pPr>
              <w:pageBreakBefore w:val="0"/>
              <w:widowControl w:val="0"/>
              <w:spacing w:line="240" w:lineRule="auto"/>
              <w:rPr>
                <w:sz w:val="18"/>
                <w:szCs w:val="18"/>
              </w:rPr>
            </w:pPr>
            <w:r w:rsidDel="00000000" w:rsidR="00000000" w:rsidRPr="00000000">
              <w:rPr>
                <w:sz w:val="18"/>
                <w:szCs w:val="18"/>
                <w:rtl w:val="0"/>
              </w:rPr>
              <w:t xml:space="preserve">Starts an available eve/odd pair of cogs in cogexec mode, useful for LUT 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C">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%11_0001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63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HUBEXEC_NEW_PAIR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163E">
            <w:pPr>
              <w:pageBreakBefore w:val="0"/>
              <w:widowControl w:val="0"/>
              <w:spacing w:line="240" w:lineRule="auto"/>
              <w:rPr>
                <w:sz w:val="18"/>
                <w:szCs w:val="18"/>
              </w:rPr>
            </w:pPr>
            <w:r w:rsidDel="00000000" w:rsidR="00000000" w:rsidRPr="00000000">
              <w:rPr>
                <w:sz w:val="18"/>
                <w:szCs w:val="18"/>
                <w:rtl w:val="0"/>
              </w:rPr>
              <w:t xml:space="preserve">Starts an available eve/odd pair of cogs in hubexec mode, useful for LUT sharing</w:t>
            </w:r>
          </w:p>
        </w:tc>
      </w:tr>
    </w:tbl>
    <w:p w:rsidR="00000000" w:rsidDel="00000000" w:rsidP="00000000" w:rsidRDefault="00000000" w:rsidRPr="00000000" w14:paraId="0000163F">
      <w:pPr>
        <w:pageBreakBefore w:val="0"/>
        <w:rPr>
          <w:sz w:val="18"/>
          <w:szCs w:val="18"/>
        </w:rPr>
      </w:pPr>
      <w:r w:rsidDel="00000000" w:rsidR="00000000" w:rsidRPr="00000000">
        <w:rPr>
          <w:rtl w:val="0"/>
        </w:rPr>
      </w:r>
    </w:p>
    <w:p w:rsidR="00000000" w:rsidDel="00000000" w:rsidP="00000000" w:rsidRDefault="00000000" w:rsidRPr="00000000" w14:paraId="00001640">
      <w:pPr>
        <w:pStyle w:val="Heading1"/>
        <w:pageBreakBefore w:val="0"/>
        <w:widowControl w:val="0"/>
        <w:rPr/>
      </w:pPr>
      <w:bookmarkStart w:colFirst="0" w:colLast="0" w:name="_44ufkitjula6" w:id="105"/>
      <w:bookmarkEnd w:id="105"/>
      <w:r w:rsidDel="00000000" w:rsidR="00000000" w:rsidRPr="00000000">
        <w:rPr>
          <w:rtl w:val="0"/>
        </w:rPr>
        <w:t xml:space="preserve">Built-In Symbol for COGSPIN() Usage</w:t>
      </w:r>
    </w:p>
    <w:p w:rsidR="00000000" w:rsidDel="00000000" w:rsidP="00000000" w:rsidRDefault="00000000" w:rsidRPr="00000000" w14:paraId="00001641">
      <w:pPr>
        <w:pageBreakBefore w:val="0"/>
        <w:rPr>
          <w:sz w:val="18"/>
          <w:szCs w:val="18"/>
        </w:rPr>
      </w:pPr>
      <w:r w:rsidDel="00000000" w:rsidR="00000000" w:rsidRPr="00000000">
        <w:rPr>
          <w:rtl w:val="0"/>
        </w:rPr>
      </w:r>
    </w:p>
    <w:tbl>
      <w:tblPr>
        <w:tblStyle w:val="Table103"/>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7200"/>
        <w:tblGridChange w:id="0">
          <w:tblGrid>
            <w:gridCol w:w="2880"/>
            <w:gridCol w:w="2880"/>
            <w:gridCol w:w="72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42">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COGSPIN 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43">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4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4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NEWCOG</w:t>
            </w:r>
          </w:p>
        </w:tc>
        <w:tc>
          <w:tcPr>
            <w:shd w:fill="auto" w:val="clear"/>
            <w:tcMar>
              <w:top w:w="100.0" w:type="dxa"/>
              <w:left w:w="100.0" w:type="dxa"/>
              <w:bottom w:w="100.0" w:type="dxa"/>
              <w:right w:w="100.0" w:type="dxa"/>
            </w:tcMar>
            <w:vAlign w:val="top"/>
          </w:tcPr>
          <w:p w:rsidR="00000000" w:rsidDel="00000000" w:rsidP="00000000" w:rsidRDefault="00000000" w:rsidRPr="00000000" w14:paraId="00001647">
            <w:pPr>
              <w:pageBreakBefore w:val="0"/>
              <w:widowControl w:val="0"/>
              <w:spacing w:line="240" w:lineRule="auto"/>
              <w:rPr>
                <w:sz w:val="18"/>
                <w:szCs w:val="18"/>
              </w:rPr>
            </w:pPr>
            <w:r w:rsidDel="00000000" w:rsidR="00000000" w:rsidRPr="00000000">
              <w:rPr>
                <w:sz w:val="18"/>
                <w:szCs w:val="18"/>
                <w:rtl w:val="0"/>
              </w:rPr>
              <w:t xml:space="preserve">Starts an available cog</w:t>
            </w:r>
          </w:p>
        </w:tc>
      </w:tr>
    </w:tbl>
    <w:p w:rsidR="00000000" w:rsidDel="00000000" w:rsidP="00000000" w:rsidRDefault="00000000" w:rsidRPr="00000000" w14:paraId="00001648">
      <w:pPr>
        <w:rPr>
          <w:sz w:val="18"/>
          <w:szCs w:val="18"/>
        </w:rPr>
      </w:pPr>
      <w:r w:rsidDel="00000000" w:rsidR="00000000" w:rsidRPr="00000000">
        <w:rPr>
          <w:rtl w:val="0"/>
        </w:rPr>
      </w:r>
    </w:p>
    <w:p w:rsidR="00000000" w:rsidDel="00000000" w:rsidP="00000000" w:rsidRDefault="00000000" w:rsidRPr="00000000" w14:paraId="00001649">
      <w:pPr>
        <w:pStyle w:val="Heading1"/>
        <w:widowControl w:val="0"/>
        <w:rPr/>
      </w:pPr>
      <w:bookmarkStart w:colFirst="0" w:colLast="0" w:name="_n17t24mtqths" w:id="106"/>
      <w:bookmarkEnd w:id="106"/>
      <w:r w:rsidDel="00000000" w:rsidR="00000000" w:rsidRPr="00000000">
        <w:rPr>
          <w:rtl w:val="0"/>
        </w:rPr>
        <w:t xml:space="preserve">Built-In Symbol for </w:t>
      </w:r>
      <w:r w:rsidDel="00000000" w:rsidR="00000000" w:rsidRPr="00000000">
        <w:rPr>
          <w:rtl w:val="0"/>
        </w:rPr>
        <w:t xml:space="preserve">TASKSPIN</w:t>
      </w:r>
      <w:r w:rsidDel="00000000" w:rsidR="00000000" w:rsidRPr="00000000">
        <w:rPr>
          <w:rtl w:val="0"/>
        </w:rPr>
        <w:t xml:space="preserve">() Usage</w:t>
      </w:r>
    </w:p>
    <w:p w:rsidR="00000000" w:rsidDel="00000000" w:rsidP="00000000" w:rsidRDefault="00000000" w:rsidRPr="00000000" w14:paraId="0000164A">
      <w:pPr>
        <w:rPr>
          <w:sz w:val="18"/>
          <w:szCs w:val="18"/>
        </w:rPr>
      </w:pPr>
      <w:r w:rsidDel="00000000" w:rsidR="00000000" w:rsidRPr="00000000">
        <w:rPr>
          <w:rtl w:val="0"/>
        </w:rPr>
      </w:r>
    </w:p>
    <w:tbl>
      <w:tblPr>
        <w:tblStyle w:val="Table104"/>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7200"/>
        <w:tblGridChange w:id="0">
          <w:tblGrid>
            <w:gridCol w:w="2880"/>
            <w:gridCol w:w="2880"/>
            <w:gridCol w:w="72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4B">
            <w:pPr>
              <w:spacing w:line="240" w:lineRule="auto"/>
              <w:jc w:val="center"/>
              <w:rPr>
                <w:b w:val="1"/>
                <w:color w:val="ffffff"/>
                <w:sz w:val="18"/>
                <w:szCs w:val="18"/>
              </w:rPr>
            </w:pPr>
            <w:r w:rsidDel="00000000" w:rsidR="00000000" w:rsidRPr="00000000">
              <w:rPr>
                <w:b w:val="1"/>
                <w:color w:val="ffffff"/>
                <w:sz w:val="18"/>
                <w:szCs w:val="18"/>
                <w:rtl w:val="0"/>
              </w:rPr>
              <w:t xml:space="preserve">TASKSPIN</w:t>
            </w:r>
            <w:r w:rsidDel="00000000" w:rsidR="00000000" w:rsidRPr="00000000">
              <w:rPr>
                <w:b w:val="1"/>
                <w:color w:val="ffffff"/>
                <w:sz w:val="18"/>
                <w:szCs w:val="18"/>
                <w:rtl w:val="0"/>
              </w:rPr>
              <w:t xml:space="preserve"> 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4C">
            <w:pPr>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4D">
            <w:pPr>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E">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NEWTASK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650">
            <w:pPr>
              <w:widowControl w:val="0"/>
              <w:spacing w:line="240" w:lineRule="auto"/>
              <w:rPr>
                <w:sz w:val="18"/>
                <w:szCs w:val="18"/>
              </w:rPr>
            </w:pPr>
            <w:r w:rsidDel="00000000" w:rsidR="00000000" w:rsidRPr="00000000">
              <w:rPr>
                <w:sz w:val="18"/>
                <w:szCs w:val="18"/>
                <w:rtl w:val="0"/>
              </w:rPr>
              <w:t xml:space="preserve">Starts an available task</w:t>
            </w:r>
          </w:p>
        </w:tc>
      </w:tr>
    </w:tbl>
    <w:p w:rsidR="00000000" w:rsidDel="00000000" w:rsidP="00000000" w:rsidRDefault="00000000" w:rsidRPr="00000000" w14:paraId="00001651">
      <w:pPr>
        <w:rPr>
          <w:sz w:val="18"/>
          <w:szCs w:val="18"/>
        </w:rPr>
      </w:pPr>
      <w:r w:rsidDel="00000000" w:rsidR="00000000" w:rsidRPr="00000000">
        <w:rPr>
          <w:rtl w:val="0"/>
        </w:rPr>
      </w:r>
    </w:p>
    <w:p w:rsidR="00000000" w:rsidDel="00000000" w:rsidP="00000000" w:rsidRDefault="00000000" w:rsidRPr="00000000" w14:paraId="00001652">
      <w:pPr>
        <w:rPr>
          <w:sz w:val="18"/>
          <w:szCs w:val="18"/>
        </w:rPr>
      </w:pPr>
      <w:r w:rsidDel="00000000" w:rsidR="00000000" w:rsidRPr="00000000">
        <w:rPr>
          <w:rtl w:val="0"/>
        </w:rPr>
      </w:r>
    </w:p>
    <w:p w:rsidR="00000000" w:rsidDel="00000000" w:rsidP="00000000" w:rsidRDefault="00000000" w:rsidRPr="00000000" w14:paraId="00001653">
      <w:pPr>
        <w:pStyle w:val="Heading1"/>
        <w:widowControl w:val="0"/>
        <w:rPr/>
      </w:pPr>
      <w:bookmarkStart w:colFirst="0" w:colLast="0" w:name="_gyy2rp3fsise" w:id="107"/>
      <w:bookmarkEnd w:id="107"/>
      <w:r w:rsidDel="00000000" w:rsidR="00000000" w:rsidRPr="00000000">
        <w:rPr>
          <w:rtl w:val="0"/>
        </w:rPr>
        <w:t xml:space="preserve">Built-In Symbol for TASKSTOP() and </w:t>
      </w:r>
      <w:r w:rsidDel="00000000" w:rsidR="00000000" w:rsidRPr="00000000">
        <w:rPr>
          <w:rtl w:val="0"/>
        </w:rPr>
        <w:t xml:space="preserve">TASK</w:t>
      </w:r>
      <w:r w:rsidDel="00000000" w:rsidR="00000000" w:rsidRPr="00000000">
        <w:rPr>
          <w:rtl w:val="0"/>
        </w:rPr>
        <w:t xml:space="preserve">HALT() Usage</w:t>
      </w:r>
    </w:p>
    <w:p w:rsidR="00000000" w:rsidDel="00000000" w:rsidP="00000000" w:rsidRDefault="00000000" w:rsidRPr="00000000" w14:paraId="00001654">
      <w:pPr>
        <w:rPr>
          <w:sz w:val="18"/>
          <w:szCs w:val="18"/>
        </w:rPr>
      </w:pPr>
      <w:r w:rsidDel="00000000" w:rsidR="00000000" w:rsidRPr="00000000">
        <w:rPr>
          <w:rtl w:val="0"/>
        </w:rPr>
      </w:r>
    </w:p>
    <w:tbl>
      <w:tblPr>
        <w:tblStyle w:val="Table105"/>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7200"/>
        <w:tblGridChange w:id="0">
          <w:tblGrid>
            <w:gridCol w:w="2880"/>
            <w:gridCol w:w="2880"/>
            <w:gridCol w:w="72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55">
            <w:pPr>
              <w:spacing w:line="240" w:lineRule="auto"/>
              <w:jc w:val="center"/>
              <w:rPr>
                <w:b w:val="1"/>
                <w:color w:val="ffffff"/>
                <w:sz w:val="18"/>
                <w:szCs w:val="18"/>
              </w:rPr>
            </w:pPr>
            <w:r w:rsidDel="00000000" w:rsidR="00000000" w:rsidRPr="00000000">
              <w:rPr>
                <w:b w:val="1"/>
                <w:color w:val="ffffff"/>
                <w:sz w:val="18"/>
                <w:szCs w:val="18"/>
                <w:rtl w:val="0"/>
              </w:rPr>
              <w:t xml:space="preserve">TASKSPIN</w:t>
            </w:r>
            <w:r w:rsidDel="00000000" w:rsidR="00000000" w:rsidRPr="00000000">
              <w:rPr>
                <w:b w:val="1"/>
                <w:color w:val="ffffff"/>
                <w:sz w:val="18"/>
                <w:szCs w:val="18"/>
                <w:rtl w:val="0"/>
              </w:rPr>
              <w:t xml:space="preserve"> 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56">
            <w:pPr>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57">
            <w:pPr>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8">
            <w:pPr>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THISTASK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65A">
            <w:pPr>
              <w:widowControl w:val="0"/>
              <w:spacing w:line="240" w:lineRule="auto"/>
              <w:rPr>
                <w:sz w:val="18"/>
                <w:szCs w:val="18"/>
              </w:rPr>
            </w:pPr>
            <w:r w:rsidDel="00000000" w:rsidR="00000000" w:rsidRPr="00000000">
              <w:rPr>
                <w:sz w:val="18"/>
                <w:szCs w:val="18"/>
                <w:rtl w:val="0"/>
              </w:rPr>
              <w:t xml:space="preserve">Stops or halts this task</w:t>
            </w:r>
          </w:p>
        </w:tc>
      </w:tr>
    </w:tbl>
    <w:p w:rsidR="00000000" w:rsidDel="00000000" w:rsidP="00000000" w:rsidRDefault="00000000" w:rsidRPr="00000000" w14:paraId="0000165B">
      <w:pPr>
        <w:rPr>
          <w:sz w:val="18"/>
          <w:szCs w:val="18"/>
        </w:rPr>
      </w:pPr>
      <w:r w:rsidDel="00000000" w:rsidR="00000000" w:rsidRPr="00000000">
        <w:rPr>
          <w:rtl w:val="0"/>
        </w:rPr>
      </w:r>
    </w:p>
    <w:p w:rsidR="00000000" w:rsidDel="00000000" w:rsidP="00000000" w:rsidRDefault="00000000" w:rsidRPr="00000000" w14:paraId="0000165C">
      <w:pPr>
        <w:rPr>
          <w:sz w:val="18"/>
          <w:szCs w:val="18"/>
        </w:rPr>
      </w:pPr>
      <w:r w:rsidDel="00000000" w:rsidR="00000000" w:rsidRPr="00000000">
        <w:rPr>
          <w:rtl w:val="0"/>
        </w:rPr>
      </w:r>
    </w:p>
    <w:p w:rsidR="00000000" w:rsidDel="00000000" w:rsidP="00000000" w:rsidRDefault="00000000" w:rsidRPr="00000000" w14:paraId="0000165D">
      <w:pPr>
        <w:pStyle w:val="Heading1"/>
        <w:pageBreakBefore w:val="0"/>
        <w:widowControl w:val="0"/>
        <w:rPr/>
      </w:pPr>
      <w:bookmarkStart w:colFirst="0" w:colLast="0" w:name="_kj47oowibbc2" w:id="108"/>
      <w:bookmarkEnd w:id="108"/>
      <w:r w:rsidDel="00000000" w:rsidR="00000000" w:rsidRPr="00000000">
        <w:rPr>
          <w:rtl w:val="0"/>
        </w:rPr>
        <w:t xml:space="preserve">Built-In Numeric Symbols</w:t>
      </w:r>
    </w:p>
    <w:p w:rsidR="00000000" w:rsidDel="00000000" w:rsidP="00000000" w:rsidRDefault="00000000" w:rsidRPr="00000000" w14:paraId="0000165E">
      <w:pPr>
        <w:pageBreakBefore w:val="0"/>
        <w:rPr>
          <w:sz w:val="18"/>
          <w:szCs w:val="18"/>
        </w:rPr>
      </w:pPr>
      <w:r w:rsidDel="00000000" w:rsidR="00000000" w:rsidRPr="00000000">
        <w:rPr>
          <w:rtl w:val="0"/>
        </w:rPr>
      </w:r>
    </w:p>
    <w:tbl>
      <w:tblPr>
        <w:tblStyle w:val="Table106"/>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7200"/>
        <w:tblGridChange w:id="0">
          <w:tblGrid>
            <w:gridCol w:w="2880"/>
            <w:gridCol w:w="2880"/>
            <w:gridCol w:w="72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5F">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Value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60">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Symbol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61">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6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1664">
            <w:pPr>
              <w:pageBreakBefore w:val="0"/>
              <w:widowControl w:val="0"/>
              <w:spacing w:line="240" w:lineRule="auto"/>
              <w:rPr>
                <w:sz w:val="18"/>
                <w:szCs w:val="18"/>
              </w:rPr>
            </w:pPr>
            <w:r w:rsidDel="00000000" w:rsidR="00000000" w:rsidRPr="00000000">
              <w:rPr>
                <w:sz w:val="18"/>
                <w:szCs w:val="18"/>
                <w:rtl w:val="0"/>
              </w:rPr>
              <w:t xml:space="preserve">Same as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$FFFF_FFFF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166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1667">
            <w:pPr>
              <w:pageBreakBefore w:val="0"/>
              <w:widowControl w:val="0"/>
              <w:spacing w:line="240" w:lineRule="auto"/>
              <w:rPr>
                <w:sz w:val="18"/>
                <w:szCs w:val="18"/>
              </w:rPr>
            </w:pPr>
            <w:r w:rsidDel="00000000" w:rsidR="00000000" w:rsidRPr="00000000">
              <w:rPr>
                <w:sz w:val="18"/>
                <w:szCs w:val="18"/>
                <w:rtl w:val="0"/>
              </w:rPr>
              <w:t xml:space="preserve">Same as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$8000_0000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66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NEGX</w:t>
            </w:r>
          </w:p>
        </w:tc>
        <w:tc>
          <w:tcPr>
            <w:shd w:fill="auto" w:val="clear"/>
            <w:tcMar>
              <w:top w:w="100.0" w:type="dxa"/>
              <w:left w:w="100.0" w:type="dxa"/>
              <w:bottom w:w="100.0" w:type="dxa"/>
              <w:right w:w="100.0" w:type="dxa"/>
            </w:tcMar>
            <w:vAlign w:val="top"/>
          </w:tcPr>
          <w:p w:rsidR="00000000" w:rsidDel="00000000" w:rsidP="00000000" w:rsidRDefault="00000000" w:rsidRPr="00000000" w14:paraId="0000166A">
            <w:pPr>
              <w:pageBreakBefore w:val="0"/>
              <w:widowControl w:val="0"/>
              <w:spacing w:line="240" w:lineRule="auto"/>
              <w:rPr>
                <w:sz w:val="18"/>
                <w:szCs w:val="18"/>
              </w:rPr>
            </w:pPr>
            <w:r w:rsidDel="00000000" w:rsidR="00000000" w:rsidRPr="00000000">
              <w:rPr>
                <w:sz w:val="18"/>
                <w:szCs w:val="18"/>
                <w:rtl w:val="0"/>
              </w:rPr>
              <w:t xml:space="preserve">Negative-extreme integer, -2_147_483_648 ($8000_0000)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$7FFF_FFFF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166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POSX</w:t>
            </w:r>
          </w:p>
        </w:tc>
        <w:tc>
          <w:tcPr>
            <w:shd w:fill="auto" w:val="clear"/>
            <w:tcMar>
              <w:top w:w="100.0" w:type="dxa"/>
              <w:left w:w="100.0" w:type="dxa"/>
              <w:bottom w:w="100.0" w:type="dxa"/>
              <w:right w:w="100.0" w:type="dxa"/>
            </w:tcMar>
            <w:vAlign w:val="top"/>
          </w:tcPr>
          <w:p w:rsidR="00000000" w:rsidDel="00000000" w:rsidP="00000000" w:rsidRDefault="00000000" w:rsidRPr="00000000" w14:paraId="0000166D">
            <w:pPr>
              <w:pageBreakBefore w:val="0"/>
              <w:widowControl w:val="0"/>
              <w:spacing w:line="240" w:lineRule="auto"/>
              <w:rPr>
                <w:sz w:val="18"/>
                <w:szCs w:val="18"/>
              </w:rPr>
            </w:pPr>
            <w:r w:rsidDel="00000000" w:rsidR="00000000" w:rsidRPr="00000000">
              <w:rPr>
                <w:sz w:val="18"/>
                <w:szCs w:val="18"/>
                <w:rtl w:val="0"/>
              </w:rPr>
              <w:t xml:space="preserve">Positive-extreme integer, +2_147_483_647 ($7FFF_FFFF)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$4049_0FDB</w:t>
            </w:r>
          </w:p>
        </w:tc>
        <w:tc>
          <w:tcPr>
            <w:shd w:fill="auto" w:val="clear"/>
            <w:tcMar>
              <w:top w:w="100.0" w:type="dxa"/>
              <w:left w:w="100.0" w:type="dxa"/>
              <w:bottom w:w="100.0" w:type="dxa"/>
              <w:right w:w="100.0" w:type="dxa"/>
            </w:tcMar>
            <w:vAlign w:val="top"/>
          </w:tcPr>
          <w:p w:rsidR="00000000" w:rsidDel="00000000" w:rsidP="00000000" w:rsidRDefault="00000000" w:rsidRPr="00000000" w14:paraId="0000166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PI</w:t>
            </w:r>
          </w:p>
        </w:tc>
        <w:tc>
          <w:tcPr>
            <w:shd w:fill="auto" w:val="clear"/>
            <w:tcMar>
              <w:top w:w="100.0" w:type="dxa"/>
              <w:left w:w="100.0" w:type="dxa"/>
              <w:bottom w:w="100.0" w:type="dxa"/>
              <w:right w:w="100.0" w:type="dxa"/>
            </w:tcMar>
            <w:vAlign w:val="top"/>
          </w:tcPr>
          <w:p w:rsidR="00000000" w:rsidDel="00000000" w:rsidP="00000000" w:rsidRDefault="00000000" w:rsidRPr="00000000" w14:paraId="00001670">
            <w:pPr>
              <w:pageBreakBefore w:val="0"/>
              <w:widowControl w:val="0"/>
              <w:spacing w:line="240" w:lineRule="auto"/>
              <w:rPr>
                <w:sz w:val="18"/>
                <w:szCs w:val="18"/>
              </w:rPr>
            </w:pPr>
            <w:r w:rsidDel="00000000" w:rsidR="00000000" w:rsidRPr="00000000">
              <w:rPr>
                <w:sz w:val="18"/>
                <w:szCs w:val="18"/>
                <w:rtl w:val="0"/>
              </w:rPr>
              <w:t xml:space="preserve">Single-precision floating-point value of Pi, 3.14159265</w:t>
            </w:r>
          </w:p>
        </w:tc>
      </w:tr>
    </w:tbl>
    <w:p w:rsidR="00000000" w:rsidDel="00000000" w:rsidP="00000000" w:rsidRDefault="00000000" w:rsidRPr="00000000" w14:paraId="00001671">
      <w:pPr>
        <w:pStyle w:val="Heading1"/>
        <w:pageBreakBefore w:val="0"/>
        <w:widowControl w:val="0"/>
        <w:rPr/>
      </w:pPr>
      <w:bookmarkStart w:colFirst="0" w:colLast="0" w:name="_bspoqzcu0uwk" w:id="109"/>
      <w:bookmarkEnd w:id="109"/>
      <w:r w:rsidDel="00000000" w:rsidR="00000000" w:rsidRPr="00000000">
        <w:rPr>
          <w:rtl w:val="0"/>
        </w:rPr>
      </w:r>
    </w:p>
    <w:p w:rsidR="00000000" w:rsidDel="00000000" w:rsidP="00000000" w:rsidRDefault="00000000" w:rsidRPr="00000000" w14:paraId="00001672">
      <w:pPr>
        <w:pStyle w:val="Heading1"/>
        <w:pageBreakBefore w:val="0"/>
        <w:widowControl w:val="0"/>
        <w:rPr/>
      </w:pPr>
      <w:bookmarkStart w:colFirst="0" w:colLast="0" w:name="_2hwl5l5vcah" w:id="110"/>
      <w:bookmarkEnd w:id="110"/>
      <w:r w:rsidDel="00000000" w:rsidR="00000000" w:rsidRPr="00000000">
        <w:rPr>
          <w:rtl w:val="0"/>
        </w:rPr>
        <w:t xml:space="preserve">Command Line options for PNut.exe</w:t>
      </w:r>
    </w:p>
    <w:p w:rsidR="00000000" w:rsidDel="00000000" w:rsidP="00000000" w:rsidRDefault="00000000" w:rsidRPr="00000000" w14:paraId="00001673">
      <w:pPr>
        <w:pageBreakBefore w:val="0"/>
        <w:rPr>
          <w:sz w:val="18"/>
          <w:szCs w:val="18"/>
        </w:rPr>
      </w:pPr>
      <w:r w:rsidDel="00000000" w:rsidR="00000000" w:rsidRPr="00000000">
        <w:rPr>
          <w:rtl w:val="0"/>
        </w:rPr>
      </w:r>
    </w:p>
    <w:tbl>
      <w:tblPr>
        <w:tblStyle w:val="Table107"/>
        <w:tblW w:w="15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035"/>
        <w:gridCol w:w="1080"/>
        <w:gridCol w:w="1380"/>
        <w:gridCol w:w="1185"/>
        <w:gridCol w:w="1005"/>
        <w:gridCol w:w="3345"/>
        <w:gridCol w:w="4635"/>
        <w:tblGridChange w:id="0">
          <w:tblGrid>
            <w:gridCol w:w="2055"/>
            <w:gridCol w:w="1035"/>
            <w:gridCol w:w="1080"/>
            <w:gridCol w:w="1380"/>
            <w:gridCol w:w="1185"/>
            <w:gridCol w:w="1005"/>
            <w:gridCol w:w="3345"/>
            <w:gridCol w:w="463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674">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Command</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75">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Compile</w:t>
            </w:r>
          </w:p>
          <w:p w:rsidR="00000000" w:rsidDel="00000000" w:rsidP="00000000" w:rsidRDefault="00000000" w:rsidRPr="00000000" w14:paraId="0000167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with</w:t>
            </w:r>
          </w:p>
          <w:p w:rsidR="00000000" w:rsidDel="00000000" w:rsidP="00000000" w:rsidRDefault="00000000" w:rsidRPr="00000000" w14:paraId="00001677">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DEBUG</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78">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Compile</w:t>
            </w:r>
          </w:p>
          <w:p w:rsidR="00000000" w:rsidDel="00000000" w:rsidP="00000000" w:rsidRDefault="00000000" w:rsidRPr="00000000" w14:paraId="00001679">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with</w:t>
            </w:r>
          </w:p>
          <w:p w:rsidR="00000000" w:rsidDel="00000000" w:rsidP="00000000" w:rsidRDefault="00000000" w:rsidRPr="00000000" w14:paraId="0000167A">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Flash</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7B">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Compile</w:t>
            </w:r>
          </w:p>
          <w:p w:rsidR="00000000" w:rsidDel="00000000" w:rsidP="00000000" w:rsidRDefault="00000000" w:rsidRPr="00000000" w14:paraId="0000167C">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and save OBJ &amp; BIN</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7D">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Download</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7E">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Start</w:t>
            </w:r>
          </w:p>
          <w:p w:rsidR="00000000" w:rsidDel="00000000" w:rsidP="00000000" w:rsidRDefault="00000000" w:rsidRPr="00000000" w14:paraId="0000167F">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DEBUG</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80">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Action</w:t>
            </w:r>
          </w:p>
        </w:tc>
        <w:tc>
          <w:tcPr>
            <w:shd w:fill="666666" w:val="clear"/>
            <w:tcMar>
              <w:top w:w="100.0" w:type="dxa"/>
              <w:left w:w="100.0" w:type="dxa"/>
              <w:bottom w:w="100.0" w:type="dxa"/>
              <w:right w:w="100.0" w:type="dxa"/>
            </w:tcMar>
            <w:vAlign w:val="top"/>
          </w:tcPr>
          <w:p w:rsidR="00000000" w:rsidDel="00000000" w:rsidP="00000000" w:rsidRDefault="00000000" w:rsidRPr="00000000" w14:paraId="00001681">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ERROR.TXT file afterwards</w:t>
            </w:r>
          </w:p>
          <w:p w:rsidR="00000000" w:rsidDel="00000000" w:rsidP="00000000" w:rsidRDefault="00000000" w:rsidRPr="00000000" w14:paraId="00001682">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(file will contain one of these 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w:t>
            </w:r>
          </w:p>
        </w:tc>
        <w:tc>
          <w:tcPr>
            <w:shd w:fill="auto" w:val="clear"/>
            <w:tcMar>
              <w:top w:w="100.0" w:type="dxa"/>
              <w:left w:w="100.0" w:type="dxa"/>
              <w:bottom w:w="100.0" w:type="dxa"/>
              <w:right w:w="100.0" w:type="dxa"/>
            </w:tcMar>
            <w:vAlign w:val="top"/>
          </w:tcPr>
          <w:p w:rsidR="00000000" w:rsidDel="00000000" w:rsidP="00000000" w:rsidRDefault="00000000" w:rsidRPr="00000000" w14:paraId="00001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PNut.exe.</w:t>
            </w:r>
          </w:p>
        </w:tc>
        <w:tc>
          <w:tcPr>
            <w:shd w:fill="auto" w:val="clear"/>
            <w:tcMar>
              <w:top w:w="100.0" w:type="dxa"/>
              <w:left w:w="100.0" w:type="dxa"/>
              <w:bottom w:w="100.0" w:type="dxa"/>
              <w:right w:w="100.0" w:type="dxa"/>
            </w:tcMar>
            <w:vAlign w:val="top"/>
          </w:tcPr>
          <w:p w:rsidR="00000000" w:rsidDel="00000000" w:rsidP="00000000" w:rsidRDefault="00000000" w:rsidRPr="00000000" w14:paraId="00001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(.spin2 extension is assumed, but not enforced).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-c</w:t>
            </w:r>
          </w:p>
        </w:tc>
        <w:tc>
          <w:tcPr>
            <w:shd w:fill="auto" w:val="clear"/>
            <w:tcMar>
              <w:top w:w="100.0" w:type="dxa"/>
              <w:left w:w="100.0" w:type="dxa"/>
              <w:bottom w:w="100.0" w:type="dxa"/>
              <w:right w:w="100.0" w:type="dxa"/>
            </w:tcMar>
            <w:vAlign w:val="top"/>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6">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and compile,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p w:rsidR="00000000" w:rsidDel="00000000" w:rsidP="00000000" w:rsidRDefault="00000000" w:rsidRPr="00000000" w14:paraId="0000169B">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r w:rsidDel="00000000" w:rsidR="00000000" w:rsidRPr="00000000">
              <w:rPr>
                <w:rtl w:val="0"/>
              </w:rPr>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-cd</w:t>
            </w:r>
          </w:p>
        </w:tc>
        <w:tc>
          <w:tcPr>
            <w:shd w:fill="auto" w:val="clear"/>
            <w:tcMar>
              <w:top w:w="100.0" w:type="dxa"/>
              <w:left w:w="100.0" w:type="dxa"/>
              <w:bottom w:w="100.0" w:type="dxa"/>
              <w:right w:w="100.0" w:type="dxa"/>
            </w:tcMar>
            <w:vAlign w:val="top"/>
          </w:tcPr>
          <w:p w:rsidR="00000000" w:rsidDel="00000000" w:rsidP="00000000" w:rsidRDefault="00000000" w:rsidRPr="00000000" w14:paraId="0000169D">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 </w:t>
            </w:r>
            <w:r w:rsidDel="00000000" w:rsidR="00000000" w:rsidRPr="00000000">
              <w:rPr>
                <w:sz w:val="18"/>
                <w:szCs w:val="18"/>
                <w:rtl w:val="0"/>
              </w:rPr>
              <w:t xml:space="preserve">and compile </w:t>
            </w:r>
            <w:r w:rsidDel="00000000" w:rsidR="00000000" w:rsidRPr="00000000">
              <w:rPr>
                <w:sz w:val="18"/>
                <w:szCs w:val="18"/>
                <w:rtl w:val="0"/>
              </w:rPr>
              <w:t xml:space="preserve">with DEBUG,</w:t>
            </w:r>
            <w:r w:rsidDel="00000000" w:rsidR="00000000" w:rsidRPr="00000000">
              <w:rPr>
                <w:sz w:val="18"/>
                <w:szCs w:val="18"/>
                <w:rtl w:val="0"/>
              </w:rPr>
              <w:t xml:space="preserve">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pageBreakBefore w:val="0"/>
              <w:widowControl w:val="0"/>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p w:rsidR="00000000" w:rsidDel="00000000" w:rsidP="00000000" w:rsidRDefault="00000000" w:rsidRPr="00000000" w14:paraId="000016A4">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-cf</w:t>
            </w:r>
          </w:p>
        </w:tc>
        <w:tc>
          <w:tcPr>
            <w:shd w:fill="auto" w:val="clear"/>
            <w:tcMar>
              <w:top w:w="100.0" w:type="dxa"/>
              <w:left w:w="100.0" w:type="dxa"/>
              <w:bottom w:w="100.0" w:type="dxa"/>
              <w:right w:w="100.0" w:type="dxa"/>
            </w:tcMar>
            <w:vAlign w:val="top"/>
          </w:tcPr>
          <w:p w:rsidR="00000000" w:rsidDel="00000000" w:rsidP="00000000" w:rsidRDefault="00000000" w:rsidRPr="00000000" w14:paraId="000016A6">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7">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8">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9">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A">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B">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 </w:t>
            </w:r>
            <w:r w:rsidDel="00000000" w:rsidR="00000000" w:rsidRPr="00000000">
              <w:rPr>
                <w:sz w:val="18"/>
                <w:szCs w:val="18"/>
                <w:rtl w:val="0"/>
              </w:rPr>
              <w:t xml:space="preserve">and compile with flash loader,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AC">
            <w:pPr>
              <w:pageBreakBefore w:val="0"/>
              <w:widowControl w:val="0"/>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p w:rsidR="00000000" w:rsidDel="00000000" w:rsidP="00000000" w:rsidRDefault="00000000" w:rsidRPr="00000000" w14:paraId="000016AD">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-cb</w:t>
            </w:r>
          </w:p>
        </w:tc>
        <w:tc>
          <w:tcPr>
            <w:shd w:fill="auto" w:val="clear"/>
            <w:tcMar>
              <w:top w:w="100.0" w:type="dxa"/>
              <w:left w:w="100.0" w:type="dxa"/>
              <w:bottom w:w="100.0" w:type="dxa"/>
              <w:right w:w="100.0" w:type="dxa"/>
            </w:tcMar>
            <w:vAlign w:val="top"/>
          </w:tcPr>
          <w:p w:rsidR="00000000" w:rsidDel="00000000" w:rsidP="00000000" w:rsidRDefault="00000000" w:rsidRPr="00000000" w14:paraId="000016AF">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0">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1">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3">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4">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 </w:t>
            </w:r>
            <w:r w:rsidDel="00000000" w:rsidR="00000000" w:rsidRPr="00000000">
              <w:rPr>
                <w:sz w:val="18"/>
                <w:szCs w:val="18"/>
                <w:rtl w:val="0"/>
              </w:rPr>
              <w:t xml:space="preserve">and compile with both DEBUG and flash loader,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B5">
            <w:pPr>
              <w:pageBreakBefore w:val="0"/>
              <w:widowControl w:val="0"/>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p w:rsidR="00000000" w:rsidDel="00000000" w:rsidP="00000000" w:rsidRDefault="00000000" w:rsidRPr="00000000" w14:paraId="000016B6">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7">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-ci</w:t>
            </w:r>
          </w:p>
        </w:tc>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A">
            <w:pPr>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BB">
            <w:pPr>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C">
            <w:pPr>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D">
            <w:pPr>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compile, and save raw flash image file suitable for writing to flash chip,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BE">
            <w:pPr>
              <w:widowControl w:val="0"/>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okay</w:t>
            </w:r>
          </w:p>
          <w:p w:rsidR="00000000" w:rsidDel="00000000" w:rsidP="00000000" w:rsidRDefault="00000000" w:rsidRPr="00000000" w14:paraId="000016BF">
            <w:pPr>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-r</w:t>
            </w:r>
          </w:p>
        </w:tc>
        <w:tc>
          <w:tcPr>
            <w:shd w:fill="auto" w:val="clear"/>
            <w:tcMar>
              <w:top w:w="100.0" w:type="dxa"/>
              <w:left w:w="100.0" w:type="dxa"/>
              <w:bottom w:w="100.0" w:type="dxa"/>
              <w:right w:w="100.0" w:type="dxa"/>
            </w:tcMar>
            <w:vAlign w:val="top"/>
          </w:tcPr>
          <w:p w:rsidR="00000000" w:rsidDel="00000000" w:rsidP="00000000" w:rsidRDefault="00000000" w:rsidRPr="00000000" w14:paraId="000016C1">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2">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3">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4">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5">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6">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compile, download,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C7">
            <w:pPr>
              <w:pageBreakBefore w:val="0"/>
              <w:widowControl w:val="0"/>
              <w:spacing w:line="240" w:lineRule="auto"/>
              <w:rPr>
                <w:sz w:val="16"/>
                <w:szCs w:val="16"/>
              </w:rPr>
            </w:pPr>
            <w:r w:rsidDel="00000000" w:rsidR="00000000" w:rsidRPr="00000000">
              <w:rPr>
                <w:sz w:val="16"/>
                <w:szCs w:val="16"/>
                <w:rtl w:val="0"/>
              </w:rPr>
              <w:t xml:space="preserve">okay</w:t>
            </w:r>
          </w:p>
          <w:p w:rsidR="00000000" w:rsidDel="00000000" w:rsidP="00000000" w:rsidRDefault="00000000" w:rsidRPr="00000000" w14:paraId="000016C8">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p w:rsidR="00000000" w:rsidDel="00000000" w:rsidP="00000000" w:rsidRDefault="00000000" w:rsidRPr="00000000" w14:paraId="000016C9">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-rd</w:t>
            </w:r>
          </w:p>
        </w:tc>
        <w:tc>
          <w:tcPr>
            <w:shd w:fill="auto" w:val="clear"/>
            <w:tcMar>
              <w:top w:w="100.0" w:type="dxa"/>
              <w:left w:w="100.0" w:type="dxa"/>
              <w:bottom w:w="100.0" w:type="dxa"/>
              <w:right w:w="100.0" w:type="dxa"/>
            </w:tcMar>
            <w:vAlign w:val="top"/>
          </w:tcPr>
          <w:p w:rsidR="00000000" w:rsidDel="00000000" w:rsidP="00000000" w:rsidRDefault="00000000" w:rsidRPr="00000000" w14:paraId="000016CB">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D">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E">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F">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0">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compile with DEBUG, download, start DEBUG, then exit when the DEBUG window is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D1">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6D2">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p w:rsidR="00000000" w:rsidDel="00000000" w:rsidP="00000000" w:rsidRDefault="00000000" w:rsidRPr="00000000" w14:paraId="000016D3">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-f</w:t>
            </w:r>
          </w:p>
        </w:tc>
        <w:tc>
          <w:tcPr>
            <w:shd w:fill="auto" w:val="clear"/>
            <w:tcMar>
              <w:top w:w="100.0" w:type="dxa"/>
              <w:left w:w="100.0" w:type="dxa"/>
              <w:bottom w:w="100.0" w:type="dxa"/>
              <w:right w:w="100.0" w:type="dxa"/>
            </w:tcMar>
            <w:vAlign w:val="top"/>
          </w:tcPr>
          <w:p w:rsidR="00000000" w:rsidDel="00000000" w:rsidP="00000000" w:rsidRDefault="00000000" w:rsidRPr="00000000" w14:paraId="000016D5">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6">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7">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8">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9">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compile with flash loader, download, then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16DB">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6DC">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p w:rsidR="00000000" w:rsidDel="00000000" w:rsidP="00000000" w:rsidRDefault="00000000" w:rsidRPr="00000000" w14:paraId="000016DD">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-fd</w:t>
            </w:r>
          </w:p>
        </w:tc>
        <w:tc>
          <w:tcPr>
            <w:shd w:fill="auto" w:val="clear"/>
            <w:tcMar>
              <w:top w:w="100.0" w:type="dxa"/>
              <w:left w:w="100.0" w:type="dxa"/>
              <w:bottom w:w="100.0" w:type="dxa"/>
              <w:right w:w="100.0" w:type="dxa"/>
            </w:tcMar>
            <w:vAlign w:val="top"/>
          </w:tcPr>
          <w:p w:rsidR="00000000" w:rsidDel="00000000" w:rsidP="00000000" w:rsidRDefault="00000000" w:rsidRPr="00000000" w14:paraId="000016DF">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1">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3">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4">
            <w:pPr>
              <w:pageBreakBefore w:val="0"/>
              <w:widowControl w:val="0"/>
              <w:spacing w:line="240" w:lineRule="auto"/>
              <w:rPr>
                <w:sz w:val="18"/>
                <w:szCs w:val="18"/>
              </w:rPr>
            </w:pPr>
            <w:r w:rsidDel="00000000" w:rsidR="00000000" w:rsidRPr="00000000">
              <w:rPr>
                <w:sz w:val="18"/>
                <w:szCs w:val="18"/>
                <w:rtl w:val="0"/>
              </w:rPr>
              <w:t xml:space="preserve">Load source </w:t>
            </w:r>
            <w:r w:rsidDel="00000000" w:rsidR="00000000" w:rsidRPr="00000000">
              <w:rPr>
                <w:i w:val="1"/>
                <w:sz w:val="18"/>
                <w:szCs w:val="18"/>
                <w:rtl w:val="0"/>
              </w:rPr>
              <w:t xml:space="preserve">filename</w:t>
            </w:r>
            <w:r w:rsidDel="00000000" w:rsidR="00000000" w:rsidRPr="00000000">
              <w:rPr>
                <w:sz w:val="18"/>
                <w:szCs w:val="18"/>
                <w:rtl w:val="0"/>
              </w:rPr>
              <w:t xml:space="preserve">, compile with both DEBUG and flash loader, download, start DEBUG, then exit when the DEBUG window is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E5">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6E6">
            <w:pPr>
              <w:pageBreakBefore w:val="0"/>
              <w:widowControl w:val="0"/>
              <w:spacing w:line="240" w:lineRule="auto"/>
              <w:rPr>
                <w:sz w:val="16"/>
                <w:szCs w:val="16"/>
              </w:rPr>
            </w:pPr>
            <w:r w:rsidDel="00000000" w:rsidR="00000000" w:rsidRPr="00000000">
              <w:rPr>
                <w:sz w:val="16"/>
                <w:szCs w:val="16"/>
                <w:rtl w:val="0"/>
              </w:rPr>
              <w:t xml:space="preserve">&lt;filename_path&gt;</w:t>
            </w:r>
            <w:r w:rsidDel="00000000" w:rsidR="00000000" w:rsidRPr="00000000">
              <w:rPr>
                <w:rFonts w:ascii="Consolas" w:cs="Consolas" w:eastAsia="Consolas" w:hAnsi="Consolas"/>
                <w:b w:val="1"/>
                <w:sz w:val="16"/>
                <w:szCs w:val="16"/>
                <w:rtl w:val="0"/>
              </w:rPr>
              <w:t xml:space="preserve">:</w:t>
            </w:r>
            <w:r w:rsidDel="00000000" w:rsidR="00000000" w:rsidRPr="00000000">
              <w:rPr>
                <w:sz w:val="16"/>
                <w:szCs w:val="16"/>
                <w:rtl w:val="0"/>
              </w:rPr>
              <w:t xml:space="preserve">&lt;line_number&gt;</w:t>
            </w:r>
            <w:r w:rsidDel="00000000" w:rsidR="00000000" w:rsidRPr="00000000">
              <w:rPr>
                <w:rFonts w:ascii="Consolas" w:cs="Consolas" w:eastAsia="Consolas" w:hAnsi="Consolas"/>
                <w:b w:val="1"/>
                <w:sz w:val="16"/>
                <w:szCs w:val="16"/>
                <w:rtl w:val="0"/>
              </w:rPr>
              <w:t xml:space="preserve">:error:</w:t>
            </w:r>
            <w:r w:rsidDel="00000000" w:rsidR="00000000" w:rsidRPr="00000000">
              <w:rPr>
                <w:sz w:val="16"/>
                <w:szCs w:val="16"/>
                <w:rtl w:val="0"/>
              </w:rPr>
              <w:t xml:space="preserve">&lt;error_message&gt;</w:t>
            </w:r>
          </w:p>
          <w:p w:rsidR="00000000" w:rsidDel="00000000" w:rsidP="00000000" w:rsidRDefault="00000000" w:rsidRPr="00000000" w14:paraId="000016E7">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8">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-b</w:t>
            </w:r>
          </w:p>
        </w:tc>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EB">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EC">
            <w:pPr>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D">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widowControl w:val="0"/>
              <w:spacing w:line="240" w:lineRule="auto"/>
              <w:rPr>
                <w:sz w:val="18"/>
                <w:szCs w:val="18"/>
              </w:rPr>
            </w:pPr>
            <w:r w:rsidDel="00000000" w:rsidR="00000000" w:rsidRPr="00000000">
              <w:rPr>
                <w:sz w:val="18"/>
                <w:szCs w:val="18"/>
                <w:rtl w:val="0"/>
              </w:rPr>
              <w:t xml:space="preserve">Load binary </w:t>
            </w:r>
            <w:r w:rsidDel="00000000" w:rsidR="00000000" w:rsidRPr="00000000">
              <w:rPr>
                <w:i w:val="1"/>
                <w:sz w:val="18"/>
                <w:szCs w:val="18"/>
                <w:rtl w:val="0"/>
              </w:rPr>
              <w:t xml:space="preserve">filename.bin </w:t>
            </w:r>
            <w:r w:rsidDel="00000000" w:rsidR="00000000" w:rsidRPr="00000000">
              <w:rPr>
                <w:sz w:val="18"/>
                <w:szCs w:val="18"/>
                <w:rtl w:val="0"/>
              </w:rPr>
              <w:t xml:space="preserve">and download.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16EF">
            <w:pPr>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6F0">
            <w:pPr>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1">
            <w:pPr>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filename -bd</w:t>
            </w:r>
          </w:p>
        </w:tc>
        <w:tc>
          <w:tcPr>
            <w:shd w:fill="auto" w:val="clear"/>
            <w:tcMar>
              <w:top w:w="100.0" w:type="dxa"/>
              <w:left w:w="100.0" w:type="dxa"/>
              <w:bottom w:w="100.0" w:type="dxa"/>
              <w:right w:w="100.0" w:type="dxa"/>
            </w:tcMar>
            <w:vAlign w:val="top"/>
          </w:tcPr>
          <w:p w:rsidR="00000000" w:rsidDel="00000000" w:rsidP="00000000" w:rsidRDefault="00000000" w:rsidRPr="00000000" w14:paraId="000016F2">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3">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4">
            <w:pPr>
              <w:widowControl w:val="0"/>
              <w:spacing w:line="240" w:lineRule="auto"/>
              <w:jc w:val="center"/>
              <w:rPr>
                <w:rFonts w:ascii="Courier New" w:cs="Courier New" w:eastAsia="Courier New" w:hAnsi="Courier New"/>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5">
            <w:pPr>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F6">
            <w:pPr>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F7">
            <w:pPr>
              <w:widowControl w:val="0"/>
              <w:spacing w:line="240" w:lineRule="auto"/>
              <w:rPr>
                <w:sz w:val="18"/>
                <w:szCs w:val="18"/>
              </w:rPr>
            </w:pPr>
            <w:r w:rsidDel="00000000" w:rsidR="00000000" w:rsidRPr="00000000">
              <w:rPr>
                <w:sz w:val="18"/>
                <w:szCs w:val="18"/>
                <w:rtl w:val="0"/>
              </w:rPr>
              <w:t xml:space="preserve">Load binary </w:t>
            </w:r>
            <w:r w:rsidDel="00000000" w:rsidR="00000000" w:rsidRPr="00000000">
              <w:rPr>
                <w:i w:val="1"/>
                <w:sz w:val="18"/>
                <w:szCs w:val="18"/>
                <w:rtl w:val="0"/>
              </w:rPr>
              <w:t xml:space="preserve">filename.bin,</w:t>
            </w:r>
            <w:r w:rsidDel="00000000" w:rsidR="00000000" w:rsidRPr="00000000">
              <w:rPr>
                <w:sz w:val="18"/>
                <w:szCs w:val="18"/>
                <w:rtl w:val="0"/>
              </w:rPr>
              <w:t xml:space="preserve"> download, start DEBUG, then exit when the DEBUG window is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F8">
            <w:pPr>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6F9">
            <w:pPr>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serial_error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pnut -debug {CommPort} {BaudRate}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6FB">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C">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D">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E">
            <w:pPr>
              <w:pageBreakBefore w:val="0"/>
              <w:widowControl w:val="0"/>
              <w:spacing w:line="240" w:lineRule="auto"/>
              <w:jc w:val="center"/>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F">
            <w:pPr>
              <w:pageBreakBefore w:val="0"/>
              <w:widowControl w:val="0"/>
              <w:spacing w:line="240" w:lineRule="auto"/>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00">
            <w:pPr>
              <w:pageBreakBefore w:val="0"/>
              <w:widowControl w:val="0"/>
              <w:spacing w:line="240" w:lineRule="auto"/>
              <w:rPr>
                <w:sz w:val="18"/>
                <w:szCs w:val="18"/>
              </w:rPr>
            </w:pPr>
            <w:r w:rsidDel="00000000" w:rsidR="00000000" w:rsidRPr="00000000">
              <w:rPr>
                <w:sz w:val="18"/>
                <w:szCs w:val="18"/>
                <w:rtl w:val="0"/>
              </w:rPr>
              <w:t xml:space="preserve">Open CommPort (default = 1) at BaudRate (default = 2_000_000), start DEBUG, then exit when the DEBUG window is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1">
            <w:pPr>
              <w:pageBreakBefore w:val="0"/>
              <w:widowControl w:val="0"/>
              <w:spacing w:line="240" w:lineRule="auto"/>
              <w:rPr>
                <w:sz w:val="16"/>
                <w:szCs w:val="16"/>
              </w:rPr>
            </w:pPr>
            <w:r w:rsidDel="00000000" w:rsidR="00000000" w:rsidRPr="00000000">
              <w:rPr>
                <w:rFonts w:ascii="Consolas" w:cs="Consolas" w:eastAsia="Consolas" w:hAnsi="Consolas"/>
                <w:b w:val="1"/>
                <w:sz w:val="16"/>
                <w:szCs w:val="16"/>
                <w:rtl w:val="0"/>
              </w:rPr>
              <w:t xml:space="preserve">okay</w:t>
            </w:r>
            <w:r w:rsidDel="00000000" w:rsidR="00000000" w:rsidRPr="00000000">
              <w:rPr>
                <w:rtl w:val="0"/>
              </w:rPr>
            </w:r>
          </w:p>
          <w:p w:rsidR="00000000" w:rsidDel="00000000" w:rsidP="00000000" w:rsidRDefault="00000000" w:rsidRPr="00000000" w14:paraId="00001702">
            <w:pPr>
              <w:pageBreakBefore w:val="0"/>
              <w:widowControl w:val="0"/>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serial_error</w:t>
            </w:r>
          </w:p>
        </w:tc>
      </w:tr>
    </w:tbl>
    <w:p w:rsidR="00000000" w:rsidDel="00000000" w:rsidP="00000000" w:rsidRDefault="00000000" w:rsidRPr="00000000" w14:paraId="00001703">
      <w:pPr>
        <w:widowControl w:val="0"/>
        <w:rPr>
          <w:sz w:val="18"/>
          <w:szCs w:val="18"/>
        </w:rPr>
      </w:pPr>
      <w:r w:rsidDel="00000000" w:rsidR="00000000" w:rsidRPr="00000000">
        <w:rPr>
          <w:rtl w:val="0"/>
        </w:rPr>
      </w:r>
    </w:p>
    <w:p w:rsidR="00000000" w:rsidDel="00000000" w:rsidP="00000000" w:rsidRDefault="00000000" w:rsidRPr="00000000" w14:paraId="00001704">
      <w:pPr>
        <w:pStyle w:val="Heading1"/>
        <w:pageBreakBefore w:val="0"/>
        <w:widowControl w:val="0"/>
        <w:rPr/>
      </w:pPr>
      <w:bookmarkStart w:colFirst="0" w:colLast="0" w:name="_lcah48vu2pmo" w:id="111"/>
      <w:bookmarkEnd w:id="111"/>
      <w:r w:rsidDel="00000000" w:rsidR="00000000" w:rsidRPr="00000000">
        <w:rPr>
          <w:rtl w:val="0"/>
        </w:rPr>
        <w:t xml:space="preserve">Included Batch File to invoke PNut.exe and return status to STDOUT, STDERR, and ERRORLEVEL</w:t>
      </w:r>
    </w:p>
    <w:p w:rsidR="00000000" w:rsidDel="00000000" w:rsidP="00000000" w:rsidRDefault="00000000" w:rsidRPr="00000000" w14:paraId="00001705">
      <w:pPr>
        <w:pageBreakBefore w:val="0"/>
        <w:rPr>
          <w:sz w:val="18"/>
          <w:szCs w:val="18"/>
        </w:rPr>
      </w:pPr>
      <w:r w:rsidDel="00000000" w:rsidR="00000000" w:rsidRPr="00000000">
        <w:rPr>
          <w:rtl w:val="0"/>
        </w:rPr>
      </w:r>
    </w:p>
    <w:tbl>
      <w:tblPr>
        <w:tblStyle w:val="Table108"/>
        <w:tblW w:w="14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7815"/>
        <w:tblGridChange w:id="0">
          <w:tblGrid>
            <w:gridCol w:w="6705"/>
            <w:gridCol w:w="781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1706">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PNUT_SHELL.BAT File</w:t>
            </w:r>
          </w:p>
        </w:tc>
        <w:tc>
          <w:tcPr>
            <w:shd w:fill="666666" w:val="clear"/>
            <w:tcMar>
              <w:top w:w="100.0" w:type="dxa"/>
              <w:left w:w="100.0" w:type="dxa"/>
              <w:bottom w:w="100.0" w:type="dxa"/>
              <w:right w:w="100.0" w:type="dxa"/>
            </w:tcMar>
            <w:vAlign w:val="top"/>
          </w:tcPr>
          <w:p w:rsidR="00000000" w:rsidDel="00000000" w:rsidP="00000000" w:rsidRDefault="00000000" w:rsidRPr="00000000" w14:paraId="00001707">
            <w:pPr>
              <w:pageBreakBefore w:val="0"/>
              <w:spacing w:line="240" w:lineRule="auto"/>
              <w:jc w:val="center"/>
              <w:rPr>
                <w:b w:val="1"/>
                <w:color w:val="ffffff"/>
                <w:sz w:val="18"/>
                <w:szCs w:val="18"/>
              </w:rPr>
            </w:pPr>
            <w:r w:rsidDel="00000000" w:rsidR="00000000" w:rsidRPr="00000000">
              <w:rPr>
                <w:b w:val="1"/>
                <w:color w:val="ffffff"/>
                <w:sz w:val="18"/>
                <w:szCs w:val="18"/>
                <w:rtl w:val="0"/>
              </w:rPr>
              <w:t xml:space="preserve">Batch File Line Descriptions</w:t>
            </w:r>
          </w:p>
        </w:tc>
      </w:tr>
      <w:tr>
        <w:trPr>
          <w:cantSplit w:val="0"/>
          <w:trHeight w:val="2565" w:hRule="atLeast"/>
          <w:tblHeader w:val="0"/>
          <w:trPrChange w:author="" w:id="3">
            <w:trPr>
              <w:cantSplit w:val="0"/>
              <w:tblHeader w:val="0"/>
            </w:trPr>
          </w:trPrChange>
        </w:trPr>
        <w:tc>
          <w:tcPr>
            <w:shd w:fill="auto" w:val="clear"/>
            <w:tcMar>
              <w:top w:w="100.0" w:type="dxa"/>
              <w:left w:w="100.0" w:type="dxa"/>
              <w:bottom w:w="100.0" w:type="dxa"/>
              <w:right w:w="100.0" w:type="dxa"/>
            </w:tcMar>
            <w:vAlign w:val="top"/>
            <w:tcPrChange w:author="" w:id="3">
              <w:tcPr>
                <w:shd w:fill="auto" w:val="clear"/>
                <w:tcMar>
                  <w:top w:w="100.0" w:type="dxa"/>
                  <w:left w:w="100.0" w:type="dxa"/>
                  <w:bottom w:w="100.0" w:type="dxa"/>
                  <w:right w:w="100.0" w:type="dxa"/>
                </w:tcMar>
                <w:vAlign w:val="top"/>
              </w:tcPr>
            </w:tcPrChange>
          </w:tcPr>
          <w:p w:rsidR="00000000" w:rsidDel="00000000" w:rsidP="00000000" w:rsidRDefault="00000000" w:rsidRPr="00000000" w14:paraId="00001708">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@echo off</w:t>
            </w:r>
          </w:p>
          <w:p w:rsidR="00000000" w:rsidDel="00000000" w:rsidP="00000000" w:rsidRDefault="00000000" w:rsidRPr="00000000" w14:paraId="00001709">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set ERROR_FILE=error.txt</w:t>
            </w:r>
          </w:p>
          <w:p w:rsidR="00000000" w:rsidDel="00000000" w:rsidP="00000000" w:rsidRDefault="00000000" w:rsidRPr="00000000" w14:paraId="0000170A">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if exist %ERROR_FILE% del /q /f %ERROR_FILE%</w:t>
            </w:r>
          </w:p>
          <w:p w:rsidR="00000000" w:rsidDel="00000000" w:rsidP="00000000" w:rsidRDefault="00000000" w:rsidRPr="00000000" w14:paraId="0000170B">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if exist %1 set GOOD_SRC=1</w:t>
            </w:r>
          </w:p>
          <w:p w:rsidR="00000000" w:rsidDel="00000000" w:rsidP="00000000" w:rsidRDefault="00000000" w:rsidRPr="00000000" w14:paraId="0000170C">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if exist %1.spin2 set GOOD_SRC=1</w:t>
            </w:r>
          </w:p>
          <w:p w:rsidR="00000000" w:rsidDel="00000000" w:rsidP="00000000" w:rsidRDefault="00000000" w:rsidRPr="00000000" w14:paraId="0000170D">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if defined GOOD_SRC ( </w:t>
            </w:r>
          </w:p>
          <w:p w:rsidR="00000000" w:rsidDel="00000000" w:rsidP="00000000" w:rsidRDefault="00000000" w:rsidRPr="00000000" w14:paraId="0000170E">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pnut_v48 %1 %2 %3</w:t>
            </w:r>
          </w:p>
          <w:p w:rsidR="00000000" w:rsidDel="00000000" w:rsidP="00000000" w:rsidRDefault="00000000" w:rsidRPr="00000000" w14:paraId="0000170F">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set pnuterror = %ERRORLEVEL%</w:t>
            </w:r>
          </w:p>
          <w:p w:rsidR="00000000" w:rsidDel="00000000" w:rsidP="00000000" w:rsidRDefault="00000000" w:rsidRPr="00000000" w14:paraId="00001710">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for /f "tokens=*" %%i in (%ERROR_FILE%) do echo %%i 1&gt;&amp;2</w:t>
            </w:r>
          </w:p>
          <w:p w:rsidR="00000000" w:rsidDel="00000000" w:rsidP="00000000" w:rsidRDefault="00000000" w:rsidRPr="00000000" w14:paraId="00001711">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else (</w:t>
            </w:r>
          </w:p>
          <w:p w:rsidR="00000000" w:rsidDel="00000000" w:rsidP="00000000" w:rsidRDefault="00000000" w:rsidRPr="00000000" w14:paraId="00001712">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set pnuterror=-1</w:t>
            </w:r>
          </w:p>
          <w:p w:rsidR="00000000" w:rsidDel="00000000" w:rsidP="00000000" w:rsidRDefault="00000000" w:rsidRPr="00000000" w14:paraId="00001713">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echo "Error: File NOT found - %1" 1&gt;&amp;2</w:t>
            </w:r>
          </w:p>
          <w:p w:rsidR="00000000" w:rsidDel="00000000" w:rsidP="00000000" w:rsidRDefault="00000000" w:rsidRPr="00000000" w14:paraId="00001714">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t>
            </w:r>
          </w:p>
          <w:p w:rsidR="00000000" w:rsidDel="00000000" w:rsidP="00000000" w:rsidRDefault="00000000" w:rsidRPr="00000000" w14:paraId="00001715">
            <w:pPr>
              <w:pageBreakBefore w:val="0"/>
              <w:widowControl w:val="0"/>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exit %pnuterror%</w:t>
            </w:r>
          </w:p>
        </w:tc>
        <w:tc>
          <w:tcPr>
            <w:shd w:fill="auto" w:val="clear"/>
            <w:tcMar>
              <w:top w:w="100.0" w:type="dxa"/>
              <w:left w:w="100.0" w:type="dxa"/>
              <w:bottom w:w="100.0" w:type="dxa"/>
              <w:right w:w="100.0" w:type="dxa"/>
            </w:tcMar>
            <w:vAlign w:val="top"/>
            <w:tcPrChange w:author="" w:id="3">
              <w:tcPr>
                <w:shd w:fill="auto" w:val="clear"/>
                <w:tcMar>
                  <w:top w:w="100.0" w:type="dxa"/>
                  <w:left w:w="100.0" w:type="dxa"/>
                  <w:bottom w:w="100.0" w:type="dxa"/>
                  <w:right w:w="100.0" w:type="dxa"/>
                </w:tcMar>
                <w:vAlign w:val="top"/>
              </w:tcPr>
            </w:tcPrChange>
          </w:tcPr>
          <w:p w:rsidR="00000000" w:rsidDel="00000000" w:rsidP="00000000" w:rsidRDefault="00000000" w:rsidRPr="00000000" w14:paraId="00001716">
            <w:pPr>
              <w:pageBreakBefore w:val="0"/>
              <w:widowControl w:val="0"/>
              <w:spacing w:line="240" w:lineRule="auto"/>
              <w:rPr>
                <w:sz w:val="18"/>
                <w:szCs w:val="18"/>
              </w:rPr>
            </w:pPr>
            <w:r w:rsidDel="00000000" w:rsidR="00000000" w:rsidRPr="00000000">
              <w:rPr>
                <w:sz w:val="18"/>
                <w:szCs w:val="18"/>
                <w:rtl w:val="0"/>
              </w:rPr>
              <w:t xml:space="preserve">Cancel echo to console.</w:t>
            </w:r>
          </w:p>
          <w:p w:rsidR="00000000" w:rsidDel="00000000" w:rsidP="00000000" w:rsidRDefault="00000000" w:rsidRPr="00000000" w14:paraId="00001717">
            <w:pPr>
              <w:pageBreakBefore w:val="0"/>
              <w:widowControl w:val="0"/>
              <w:spacing w:line="240" w:lineRule="auto"/>
              <w:rPr>
                <w:sz w:val="18"/>
                <w:szCs w:val="18"/>
              </w:rPr>
            </w:pPr>
            <w:r w:rsidDel="00000000" w:rsidR="00000000" w:rsidRPr="00000000">
              <w:rPr>
                <w:sz w:val="18"/>
                <w:szCs w:val="18"/>
                <w:rtl w:val="0"/>
              </w:rPr>
              <w:t xml:space="preserve">Set ERROR.TXT filename.</w:t>
            </w:r>
          </w:p>
          <w:p w:rsidR="00000000" w:rsidDel="00000000" w:rsidP="00000000" w:rsidRDefault="00000000" w:rsidRPr="00000000" w14:paraId="00001718">
            <w:pPr>
              <w:pageBreakBefore w:val="0"/>
              <w:widowControl w:val="0"/>
              <w:spacing w:line="240" w:lineRule="auto"/>
              <w:rPr>
                <w:sz w:val="18"/>
                <w:szCs w:val="18"/>
              </w:rPr>
            </w:pPr>
            <w:r w:rsidDel="00000000" w:rsidR="00000000" w:rsidRPr="00000000">
              <w:rPr>
                <w:sz w:val="18"/>
                <w:szCs w:val="18"/>
                <w:rtl w:val="0"/>
              </w:rPr>
              <w:t xml:space="preserve">If ERROR.TXT exists, delete it.</w:t>
            </w:r>
          </w:p>
          <w:p w:rsidR="00000000" w:rsidDel="00000000" w:rsidP="00000000" w:rsidRDefault="00000000" w:rsidRPr="00000000" w14:paraId="00001719">
            <w:pPr>
              <w:pageBreakBefore w:val="0"/>
              <w:widowControl w:val="0"/>
              <w:spacing w:line="240" w:lineRule="auto"/>
              <w:rPr>
                <w:sz w:val="18"/>
                <w:szCs w:val="18"/>
              </w:rPr>
            </w:pPr>
            <w:r w:rsidDel="00000000" w:rsidR="00000000" w:rsidRPr="00000000">
              <w:rPr>
                <w:sz w:val="18"/>
                <w:szCs w:val="18"/>
                <w:rtl w:val="0"/>
              </w:rPr>
              <w:t xml:space="preserve">Check first parameter for a valid source file.</w:t>
            </w:r>
          </w:p>
          <w:p w:rsidR="00000000" w:rsidDel="00000000" w:rsidP="00000000" w:rsidRDefault="00000000" w:rsidRPr="00000000" w14:paraId="0000171A">
            <w:pPr>
              <w:pageBreakBefore w:val="0"/>
              <w:widowControl w:val="0"/>
              <w:spacing w:line="240" w:lineRule="auto"/>
              <w:rPr>
                <w:sz w:val="18"/>
                <w:szCs w:val="18"/>
              </w:rPr>
            </w:pPr>
            <w:r w:rsidDel="00000000" w:rsidR="00000000" w:rsidRPr="00000000">
              <w:rPr>
                <w:sz w:val="18"/>
                <w:szCs w:val="18"/>
                <w:rtl w:val="0"/>
              </w:rPr>
              <w:t xml:space="preserve">Check first parameter for a valid .spin2 source file.</w:t>
            </w:r>
          </w:p>
          <w:p w:rsidR="00000000" w:rsidDel="00000000" w:rsidP="00000000" w:rsidRDefault="00000000" w:rsidRPr="00000000" w14:paraId="0000171B">
            <w:pPr>
              <w:pageBreakBefore w:val="0"/>
              <w:widowControl w:val="0"/>
              <w:spacing w:line="240" w:lineRule="auto"/>
              <w:rPr>
                <w:sz w:val="18"/>
                <w:szCs w:val="18"/>
              </w:rPr>
            </w:pPr>
            <w:r w:rsidDel="00000000" w:rsidR="00000000" w:rsidRPr="00000000">
              <w:rPr>
                <w:sz w:val="18"/>
                <w:szCs w:val="18"/>
                <w:rtl w:val="0"/>
              </w:rPr>
              <w:t xml:space="preserve">IF source file exists</w:t>
            </w:r>
          </w:p>
          <w:p w:rsidR="00000000" w:rsidDel="00000000" w:rsidP="00000000" w:rsidRDefault="00000000" w:rsidRPr="00000000" w14:paraId="0000171C">
            <w:pPr>
              <w:pageBreakBefore w:val="0"/>
              <w:widowControl w:val="0"/>
              <w:spacing w:line="240" w:lineRule="auto"/>
              <w:rPr>
                <w:sz w:val="18"/>
                <w:szCs w:val="18"/>
              </w:rPr>
            </w:pPr>
            <w:r w:rsidDel="00000000" w:rsidR="00000000" w:rsidRPr="00000000">
              <w:rPr>
                <w:sz w:val="18"/>
                <w:szCs w:val="18"/>
                <w:rtl w:val="0"/>
              </w:rPr>
              <w:t xml:space="preserve">...Invoke PNut with passed parameters. Example: pnut_shell filename -r</w:t>
            </w:r>
          </w:p>
          <w:p w:rsidR="00000000" w:rsidDel="00000000" w:rsidP="00000000" w:rsidRDefault="00000000" w:rsidRPr="00000000" w14:paraId="0000171D">
            <w:pPr>
              <w:pageBreakBefore w:val="0"/>
              <w:widowControl w:val="0"/>
              <w:spacing w:line="240" w:lineRule="auto"/>
              <w:rPr>
                <w:sz w:val="18"/>
                <w:szCs w:val="18"/>
              </w:rPr>
            </w:pPr>
            <w:r w:rsidDel="00000000" w:rsidR="00000000" w:rsidRPr="00000000">
              <w:rPr>
                <w:sz w:val="18"/>
                <w:szCs w:val="18"/>
                <w:rtl w:val="0"/>
              </w:rPr>
              <w:t xml:space="preserve">...Capture ERRORLEVEL from PNut (0 = okay, 1 = error).</w:t>
            </w:r>
          </w:p>
          <w:p w:rsidR="00000000" w:rsidDel="00000000" w:rsidP="00000000" w:rsidRDefault="00000000" w:rsidRPr="00000000" w14:paraId="0000171E">
            <w:pPr>
              <w:pageBreakBefore w:val="0"/>
              <w:widowControl w:val="0"/>
              <w:spacing w:line="240" w:lineRule="auto"/>
              <w:rPr>
                <w:sz w:val="18"/>
                <w:szCs w:val="18"/>
              </w:rPr>
            </w:pPr>
            <w:r w:rsidDel="00000000" w:rsidR="00000000" w:rsidRPr="00000000">
              <w:rPr>
                <w:sz w:val="18"/>
                <w:szCs w:val="18"/>
                <w:rtl w:val="0"/>
              </w:rPr>
              <w:t xml:space="preserve">...Copy ERROR.TXT file to STDOUT and STDERR.</w:t>
            </w:r>
          </w:p>
          <w:p w:rsidR="00000000" w:rsidDel="00000000" w:rsidP="00000000" w:rsidRDefault="00000000" w:rsidRPr="00000000" w14:paraId="0000171F">
            <w:pPr>
              <w:pageBreakBefore w:val="0"/>
              <w:widowControl w:val="0"/>
              <w:spacing w:line="240" w:lineRule="auto"/>
              <w:rPr>
                <w:sz w:val="18"/>
                <w:szCs w:val="18"/>
              </w:rPr>
            </w:pPr>
            <w:r w:rsidDel="00000000" w:rsidR="00000000" w:rsidRPr="00000000">
              <w:rPr>
                <w:sz w:val="18"/>
                <w:szCs w:val="18"/>
                <w:rtl w:val="0"/>
              </w:rPr>
              <w:t xml:space="preserve">ELSE</w:t>
            </w:r>
          </w:p>
          <w:p w:rsidR="00000000" w:rsidDel="00000000" w:rsidP="00000000" w:rsidRDefault="00000000" w:rsidRPr="00000000" w14:paraId="00001720">
            <w:pPr>
              <w:pageBreakBefore w:val="0"/>
              <w:widowControl w:val="0"/>
              <w:spacing w:line="240" w:lineRule="auto"/>
              <w:rPr>
                <w:sz w:val="18"/>
                <w:szCs w:val="18"/>
              </w:rPr>
            </w:pPr>
            <w:r w:rsidDel="00000000" w:rsidR="00000000" w:rsidRPr="00000000">
              <w:rPr>
                <w:sz w:val="18"/>
                <w:szCs w:val="18"/>
                <w:rtl w:val="0"/>
              </w:rPr>
              <w:t xml:space="preserve">...Set file-not-found error.</w:t>
            </w:r>
          </w:p>
          <w:p w:rsidR="00000000" w:rsidDel="00000000" w:rsidP="00000000" w:rsidRDefault="00000000" w:rsidRPr="00000000" w14:paraId="00001721">
            <w:pPr>
              <w:pageBreakBefore w:val="0"/>
              <w:widowControl w:val="0"/>
              <w:spacing w:line="240" w:lineRule="auto"/>
              <w:rPr>
                <w:sz w:val="18"/>
                <w:szCs w:val="18"/>
              </w:rPr>
            </w:pPr>
            <w:r w:rsidDel="00000000" w:rsidR="00000000" w:rsidRPr="00000000">
              <w:rPr>
                <w:sz w:val="18"/>
                <w:szCs w:val="18"/>
                <w:rtl w:val="0"/>
              </w:rPr>
              <w:t xml:space="preserve">...Return file-not-found error message to STDOUT and STDERR.</w:t>
            </w:r>
          </w:p>
          <w:p w:rsidR="00000000" w:rsidDel="00000000" w:rsidP="00000000" w:rsidRDefault="00000000" w:rsidRPr="00000000" w14:paraId="00001722">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723">
            <w:pPr>
              <w:pageBreakBefore w:val="0"/>
              <w:widowControl w:val="0"/>
              <w:spacing w:line="240" w:lineRule="auto"/>
              <w:rPr>
                <w:sz w:val="18"/>
                <w:szCs w:val="18"/>
              </w:rPr>
            </w:pPr>
            <w:r w:rsidDel="00000000" w:rsidR="00000000" w:rsidRPr="00000000">
              <w:rPr>
                <w:sz w:val="18"/>
                <w:szCs w:val="18"/>
                <w:rtl w:val="0"/>
              </w:rPr>
              <w:t xml:space="preserve">Return ERRORLEVEL. Change to 'exit /b %pnuterror%' to maintain the console window.</w:t>
            </w:r>
          </w:p>
        </w:tc>
      </w:tr>
    </w:tbl>
    <w:p w:rsidR="00000000" w:rsidDel="00000000" w:rsidP="00000000" w:rsidRDefault="00000000" w:rsidRPr="00000000" w14:paraId="00001724">
      <w:pPr>
        <w:pStyle w:val="Heading1"/>
        <w:pageBreakBefore w:val="0"/>
        <w:widowControl w:val="0"/>
        <w:rPr/>
      </w:pPr>
      <w:bookmarkStart w:colFirst="0" w:colLast="0" w:name="_s5femy5brdzf" w:id="112"/>
      <w:bookmarkEnd w:id="112"/>
      <w:r w:rsidDel="00000000" w:rsidR="00000000" w:rsidRPr="00000000">
        <w:rPr>
          <w:rtl w:val="0"/>
        </w:rPr>
      </w:r>
    </w:p>
    <w:p w:rsidR="00000000" w:rsidDel="00000000" w:rsidP="00000000" w:rsidRDefault="00000000" w:rsidRPr="00000000" w14:paraId="00001725">
      <w:pPr>
        <w:pStyle w:val="Heading1"/>
        <w:pageBreakBefore w:val="0"/>
        <w:widowControl w:val="0"/>
        <w:rPr/>
      </w:pPr>
      <w:bookmarkStart w:colFirst="0" w:colLast="0" w:name="_1vv31d56rt11" w:id="113"/>
      <w:bookmarkEnd w:id="113"/>
      <w:r w:rsidDel="00000000" w:rsidR="00000000" w:rsidRPr="00000000">
        <w:rPr>
          <w:rtl w:val="0"/>
        </w:rPr>
        <w:t xml:space="preserve">Clock Setup</w:t>
      </w:r>
    </w:p>
    <w:p w:rsidR="00000000" w:rsidDel="00000000" w:rsidP="00000000" w:rsidRDefault="00000000" w:rsidRPr="00000000" w14:paraId="00001726">
      <w:pPr>
        <w:pageBreakBefore w:val="0"/>
        <w:rPr>
          <w:sz w:val="18"/>
          <w:szCs w:val="18"/>
        </w:rPr>
      </w:pPr>
      <w:r w:rsidDel="00000000" w:rsidR="00000000" w:rsidRPr="00000000">
        <w:rPr>
          <w:rtl w:val="0"/>
        </w:rPr>
      </w:r>
    </w:p>
    <w:p w:rsidR="00000000" w:rsidDel="00000000" w:rsidP="00000000" w:rsidRDefault="00000000" w:rsidRPr="00000000" w14:paraId="00001727">
      <w:pPr>
        <w:pageBreakBefore w:val="0"/>
        <w:rPr>
          <w:sz w:val="18"/>
          <w:szCs w:val="18"/>
        </w:rPr>
      </w:pPr>
      <w:r w:rsidDel="00000000" w:rsidR="00000000" w:rsidRPr="00000000">
        <w:rPr>
          <w:sz w:val="18"/>
          <w:szCs w:val="18"/>
          <w:rtl w:val="0"/>
        </w:rPr>
        <w:t xml:space="preserve">To establish the initial clock setup for your program, you can declare certain symbols which the compiler will look for to determine your setup. These symbols must be defined in one of the following combinations:</w:t>
      </w:r>
    </w:p>
    <w:p w:rsidR="00000000" w:rsidDel="00000000" w:rsidP="00000000" w:rsidRDefault="00000000" w:rsidRPr="00000000" w14:paraId="00001728">
      <w:pPr>
        <w:pageBreakBefore w:val="0"/>
        <w:rPr>
          <w:sz w:val="18"/>
          <w:szCs w:val="18"/>
        </w:rPr>
      </w:pPr>
      <w:r w:rsidDel="00000000" w:rsidR="00000000" w:rsidRPr="00000000">
        <w:rPr>
          <w:rtl w:val="0"/>
        </w:rPr>
      </w:r>
    </w:p>
    <w:tbl>
      <w:tblPr>
        <w:tblStyle w:val="Table109"/>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325"/>
        <w:gridCol w:w="1290"/>
        <w:tblGridChange w:id="0">
          <w:tblGrid>
            <w:gridCol w:w="3450"/>
            <w:gridCol w:w="5325"/>
            <w:gridCol w:w="129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172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 symbol declarations</w:t>
            </w:r>
          </w:p>
          <w:p w:rsidR="00000000" w:rsidDel="00000000" w:rsidP="00000000" w:rsidRDefault="00000000" w:rsidRPr="00000000" w14:paraId="0000172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 (numbers are for example, can vary)</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2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Effect</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2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HUBSET</w:t>
            </w:r>
          </w:p>
          <w:p w:rsidR="00000000" w:rsidDel="00000000" w:rsidP="00000000" w:rsidRDefault="00000000" w:rsidRPr="00000000" w14:paraId="0000172D">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%CC_SS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250_000_000</w:t>
            </w:r>
          </w:p>
          <w:p w:rsidR="00000000" w:rsidDel="00000000" w:rsidP="00000000" w:rsidRDefault="00000000" w:rsidRPr="00000000" w14:paraId="00001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0</w:t>
            </w:r>
          </w:p>
        </w:tc>
        <w:tc>
          <w:tcPr>
            <w:shd w:fill="auto" w:val="clear"/>
            <w:tcMar>
              <w:top w:w="100.0" w:type="dxa"/>
              <w:left w:w="100.0" w:type="dxa"/>
              <w:bottom w:w="100.0" w:type="dxa"/>
              <w:right w:w="100.0" w:type="dxa"/>
            </w:tcMar>
            <w:vAlign w:val="top"/>
          </w:tcPr>
          <w:p w:rsidR="00000000" w:rsidDel="00000000" w:rsidP="00000000" w:rsidRDefault="00000000" w:rsidRPr="00000000" w14:paraId="00001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Selects XI/XO-crystal-plus-PLL mode, assumes 20 MHz crystal.</w:t>
            </w:r>
          </w:p>
          <w:p w:rsidR="00000000" w:rsidDel="00000000" w:rsidP="00000000" w:rsidRDefault="00000000" w:rsidRPr="00000000" w14:paraId="00001731">
            <w:pPr>
              <w:pageBreakBefore w:val="0"/>
              <w:widowControl w:val="0"/>
              <w:spacing w:line="240" w:lineRule="auto"/>
              <w:rPr>
                <w:sz w:val="18"/>
                <w:szCs w:val="18"/>
              </w:rPr>
            </w:pPr>
            <w:r w:rsidDel="00000000" w:rsidR="00000000" w:rsidRPr="00000000">
              <w:rPr>
                <w:sz w:val="18"/>
                <w:szCs w:val="18"/>
                <w:rtl w:val="0"/>
              </w:rPr>
              <w:t xml:space="preserve">The optimal PLL setting will be computed to achieve _clkfreq.</w:t>
            </w:r>
          </w:p>
          <w:p w:rsidR="00000000" w:rsidDel="00000000" w:rsidP="00000000" w:rsidRDefault="00000000" w:rsidRPr="00000000" w14:paraId="00001732">
            <w:pPr>
              <w:pageBreakBefore w:val="0"/>
              <w:widowControl w:val="0"/>
              <w:spacing w:line="240" w:lineRule="auto"/>
              <w:rPr>
                <w:sz w:val="18"/>
                <w:szCs w:val="18"/>
              </w:rPr>
            </w:pPr>
            <w:r w:rsidDel="00000000" w:rsidR="00000000" w:rsidRPr="00000000">
              <w:rPr>
                <w:sz w:val="18"/>
                <w:szCs w:val="18"/>
                <w:rtl w:val="0"/>
              </w:rPr>
              <w:t xml:space="preserve">Compilation fails if _clkfreq ± _errfreq is unachievable.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1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10_11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_xtlfreq =  12_000_000</w:t>
            </w:r>
          </w:p>
          <w:p w:rsidR="00000000" w:rsidDel="00000000" w:rsidP="00000000" w:rsidRDefault="00000000" w:rsidRPr="00000000" w14:paraId="00001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_clkfreq = 148_500_000</w:t>
            </w:r>
          </w:p>
          <w:p w:rsidR="00000000" w:rsidDel="00000000" w:rsidP="00000000" w:rsidRDefault="00000000" w:rsidRPr="00000000" w14:paraId="00001736">
            <w:pPr>
              <w:pageBreakBefore w:val="0"/>
              <w:widowControl w:val="0"/>
              <w:spacing w:line="240" w:lineRule="auto"/>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150_000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Selects XI/XO-crystal-plus-PLL mode, along with frequencies.</w:t>
            </w:r>
          </w:p>
          <w:p w:rsidR="00000000" w:rsidDel="00000000" w:rsidP="00000000" w:rsidRDefault="00000000" w:rsidRPr="00000000" w14:paraId="00001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optimal PLL setting will be computed to achieve _clkfreq.</w:t>
            </w:r>
          </w:p>
          <w:p w:rsidR="00000000" w:rsidDel="00000000" w:rsidP="00000000" w:rsidRDefault="00000000" w:rsidRPr="00000000" w14:paraId="00001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Compilation fails if _clkfreq ± _errfreq is unachievable.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1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1x_11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_xinfreq =  32_000_000</w:t>
            </w:r>
          </w:p>
          <w:p w:rsidR="00000000" w:rsidDel="00000000" w:rsidP="00000000" w:rsidRDefault="00000000" w:rsidRPr="00000000" w14:paraId="0000173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_clkfreq = 297_500_000</w:t>
            </w:r>
          </w:p>
          <w:p w:rsidR="00000000" w:rsidDel="00000000" w:rsidP="00000000" w:rsidRDefault="00000000" w:rsidRPr="00000000" w14:paraId="0000173D">
            <w:pPr>
              <w:pageBreakBefore w:val="0"/>
              <w:widowControl w:val="0"/>
              <w:spacing w:line="240" w:lineRule="auto"/>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100_000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3E">
            <w:pPr>
              <w:pageBreakBefore w:val="0"/>
              <w:widowControl w:val="0"/>
              <w:spacing w:line="240" w:lineRule="auto"/>
              <w:rPr>
                <w:sz w:val="18"/>
                <w:szCs w:val="18"/>
              </w:rPr>
            </w:pPr>
            <w:r w:rsidDel="00000000" w:rsidR="00000000" w:rsidRPr="00000000">
              <w:rPr>
                <w:sz w:val="18"/>
                <w:szCs w:val="18"/>
                <w:rtl w:val="0"/>
              </w:rPr>
              <w:t xml:space="preserve">Selects XI-input-plus-PLL mode, along with frequencies.</w:t>
            </w:r>
          </w:p>
          <w:p w:rsidR="00000000" w:rsidDel="00000000" w:rsidP="00000000" w:rsidRDefault="00000000" w:rsidRPr="00000000" w14:paraId="0000173F">
            <w:pPr>
              <w:pageBreakBefore w:val="0"/>
              <w:widowControl w:val="0"/>
              <w:spacing w:line="240" w:lineRule="auto"/>
              <w:rPr>
                <w:sz w:val="18"/>
                <w:szCs w:val="18"/>
              </w:rPr>
            </w:pPr>
            <w:r w:rsidDel="00000000" w:rsidR="00000000" w:rsidRPr="00000000">
              <w:rPr>
                <w:sz w:val="18"/>
                <w:szCs w:val="18"/>
                <w:rtl w:val="0"/>
              </w:rPr>
              <w:t xml:space="preserve">The optimal PLL setting will be computed to achieve _clkfreq.</w:t>
            </w:r>
          </w:p>
          <w:p w:rsidR="00000000" w:rsidDel="00000000" w:rsidP="00000000" w:rsidRDefault="00000000" w:rsidRPr="00000000" w14:paraId="00001740">
            <w:pPr>
              <w:pageBreakBefore w:val="0"/>
              <w:widowControl w:val="0"/>
              <w:spacing w:line="240" w:lineRule="auto"/>
              <w:rPr>
                <w:sz w:val="18"/>
                <w:szCs w:val="18"/>
              </w:rPr>
            </w:pPr>
            <w:r w:rsidDel="00000000" w:rsidR="00000000" w:rsidRPr="00000000">
              <w:rPr>
                <w:sz w:val="18"/>
                <w:szCs w:val="18"/>
                <w:rtl w:val="0"/>
              </w:rPr>
              <w:t xml:space="preserve">Compilation fails if _clkfreq ± _errfreq is unachievable.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174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01_1</w:t>
            </w:r>
            <w:r w:rsidDel="00000000" w:rsidR="00000000" w:rsidRPr="00000000">
              <w:rPr>
                <w:rFonts w:ascii="Consolas" w:cs="Consolas" w:eastAsia="Consolas" w:hAnsi="Consolas"/>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_xtlfreq =  16_000_000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43">
            <w:pPr>
              <w:pageBreakBefore w:val="0"/>
              <w:widowControl w:val="0"/>
              <w:spacing w:line="240" w:lineRule="auto"/>
              <w:rPr>
                <w:sz w:val="18"/>
                <w:szCs w:val="18"/>
              </w:rPr>
            </w:pPr>
            <w:r w:rsidDel="00000000" w:rsidR="00000000" w:rsidRPr="00000000">
              <w:rPr>
                <w:sz w:val="18"/>
                <w:szCs w:val="18"/>
                <w:rtl w:val="0"/>
              </w:rPr>
              <w:t xml:space="preserve">Selects XI/XO-crystal mode and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1744">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1x_10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_xinfreq = 100_000_000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46">
            <w:pPr>
              <w:pageBreakBefore w:val="0"/>
              <w:widowControl w:val="0"/>
              <w:spacing w:line="240" w:lineRule="auto"/>
              <w:rPr>
                <w:sz w:val="18"/>
                <w:szCs w:val="18"/>
              </w:rPr>
            </w:pPr>
            <w:r w:rsidDel="00000000" w:rsidR="00000000" w:rsidRPr="00000000">
              <w:rPr>
                <w:sz w:val="18"/>
                <w:szCs w:val="18"/>
                <w:rtl w:val="0"/>
              </w:rPr>
              <w:t xml:space="preserve">Selects XI-input mode and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1747">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_rcslow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1749">
            <w:pPr>
              <w:pageBreakBefore w:val="0"/>
              <w:widowControl w:val="0"/>
              <w:spacing w:line="240" w:lineRule="auto"/>
              <w:rPr>
                <w:sz w:val="18"/>
                <w:szCs w:val="18"/>
              </w:rPr>
            </w:pPr>
            <w:r w:rsidDel="00000000" w:rsidR="00000000" w:rsidRPr="00000000">
              <w:rPr>
                <w:sz w:val="18"/>
                <w:szCs w:val="18"/>
                <w:rtl w:val="0"/>
              </w:rPr>
              <w:t xml:space="preserve">Selects </w:t>
            </w:r>
            <w:r w:rsidDel="00000000" w:rsidR="00000000" w:rsidRPr="00000000">
              <w:rPr>
                <w:sz w:val="18"/>
                <w:szCs w:val="18"/>
                <w:rtl w:val="0"/>
              </w:rPr>
              <w:t xml:space="preserve">internal</w:t>
            </w:r>
            <w:r w:rsidDel="00000000" w:rsidR="00000000" w:rsidRPr="00000000">
              <w:rPr>
                <w:sz w:val="18"/>
                <w:szCs w:val="18"/>
                <w:rtl w:val="0"/>
              </w:rPr>
              <w:t xml:space="preserve"> RCSLOW oscillator which runs at ~20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174A">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_rcfast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174C">
            <w:pPr>
              <w:pageBreakBefore w:val="0"/>
              <w:widowControl w:val="0"/>
              <w:spacing w:line="240" w:lineRule="auto"/>
              <w:rPr>
                <w:sz w:val="18"/>
                <w:szCs w:val="18"/>
              </w:rPr>
            </w:pPr>
            <w:r w:rsidDel="00000000" w:rsidR="00000000" w:rsidRPr="00000000">
              <w:rPr>
                <w:sz w:val="18"/>
                <w:szCs w:val="18"/>
                <w:rtl w:val="0"/>
              </w:rPr>
              <w:t xml:space="preserve">Selects internal RCFAST oscillator which runs at 20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174D">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4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No symbol and not DEBUG mode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174F">
            <w:pPr>
              <w:widowControl w:val="0"/>
              <w:spacing w:line="240" w:lineRule="auto"/>
              <w:rPr>
                <w:sz w:val="18"/>
                <w:szCs w:val="18"/>
              </w:rPr>
            </w:pPr>
            <w:r w:rsidDel="00000000" w:rsidR="00000000" w:rsidRPr="00000000">
              <w:rPr>
                <w:sz w:val="18"/>
                <w:szCs w:val="18"/>
                <w:rtl w:val="0"/>
              </w:rPr>
              <w:t xml:space="preserve">Selects internal RCFAST oscillator which runs at 20 MHz+.</w:t>
            </w:r>
          </w:p>
        </w:tc>
        <w:tc>
          <w:tcPr>
            <w:shd w:fill="d9d9d9" w:val="clear"/>
            <w:tcMar>
              <w:top w:w="100.0" w:type="dxa"/>
              <w:left w:w="100.0" w:type="dxa"/>
              <w:bottom w:w="100.0" w:type="dxa"/>
              <w:right w:w="100.0" w:type="dxa"/>
            </w:tcMar>
            <w:vAlign w:val="top"/>
          </w:tcPr>
          <w:p w:rsidR="00000000" w:rsidDel="00000000" w:rsidP="00000000" w:rsidRDefault="00000000" w:rsidRPr="00000000" w14:paraId="00001750">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51">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No symbol and DEBUG mode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1752">
            <w:pPr>
              <w:widowControl w:val="0"/>
              <w:spacing w:line="240" w:lineRule="auto"/>
              <w:rPr>
                <w:sz w:val="18"/>
                <w:szCs w:val="18"/>
              </w:rPr>
            </w:pPr>
            <w:r w:rsidDel="00000000" w:rsidR="00000000" w:rsidRPr="00000000">
              <w:rPr>
                <w:sz w:val="18"/>
                <w:szCs w:val="18"/>
                <w:rtl w:val="0"/>
              </w:rPr>
              <w:t xml:space="preserve">Selects XI/XO-crystal mode and 20 MHz to facilitate DEBUG.</w:t>
            </w:r>
          </w:p>
        </w:tc>
        <w:tc>
          <w:tcPr>
            <w:shd w:fill="d9d9d9" w:val="clear"/>
            <w:tcMar>
              <w:top w:w="100.0" w:type="dxa"/>
              <w:left w:w="100.0" w:type="dxa"/>
              <w:bottom w:w="100.0" w:type="dxa"/>
              <w:right w:w="100.0" w:type="dxa"/>
            </w:tcMar>
            <w:vAlign w:val="top"/>
          </w:tcPr>
          <w:p w:rsidR="00000000" w:rsidDel="00000000" w:rsidP="00000000" w:rsidRDefault="00000000" w:rsidRPr="00000000" w14:paraId="00001753">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10_10</w:t>
            </w:r>
          </w:p>
        </w:tc>
      </w:tr>
    </w:tbl>
    <w:p w:rsidR="00000000" w:rsidDel="00000000" w:rsidP="00000000" w:rsidRDefault="00000000" w:rsidRPr="00000000" w14:paraId="00001754">
      <w:pPr>
        <w:pageBreakBefore w:val="0"/>
        <w:ind w:left="0" w:firstLine="0"/>
        <w:rPr>
          <w:sz w:val="18"/>
          <w:szCs w:val="18"/>
        </w:rPr>
      </w:pPr>
      <w:r w:rsidDel="00000000" w:rsidR="00000000" w:rsidRPr="00000000">
        <w:rPr>
          <w:rtl w:val="0"/>
        </w:rPr>
      </w:r>
    </w:p>
    <w:p w:rsidR="00000000" w:rsidDel="00000000" w:rsidP="00000000" w:rsidRDefault="00000000" w:rsidRPr="00000000" w14:paraId="00001755">
      <w:pPr>
        <w:pageBreakBefore w:val="0"/>
        <w:rPr>
          <w:sz w:val="18"/>
          <w:szCs w:val="18"/>
        </w:rPr>
      </w:pPr>
      <w:r w:rsidDel="00000000" w:rsidR="00000000" w:rsidRPr="00000000">
        <w:rPr>
          <w:sz w:val="18"/>
          <w:szCs w:val="18"/>
          <w:rtl w:val="0"/>
        </w:rPr>
        <w:t xml:space="preserve">*</w:t>
        <w:tab/>
        <w:t xml:space="preserve">The _errfreq declaration is optional, since _errfreq defaults to 1_000_000.</w:t>
      </w:r>
    </w:p>
    <w:p w:rsidR="00000000" w:rsidDel="00000000" w:rsidP="00000000" w:rsidRDefault="00000000" w:rsidRPr="00000000" w14:paraId="00001756">
      <w:pPr>
        <w:pageBreakBefore w:val="0"/>
        <w:rPr>
          <w:sz w:val="18"/>
          <w:szCs w:val="18"/>
        </w:rPr>
      </w:pPr>
      <w:r w:rsidDel="00000000" w:rsidR="00000000" w:rsidRPr="00000000">
        <w:rPr>
          <w:sz w:val="18"/>
          <w:szCs w:val="18"/>
          <w:rtl w:val="0"/>
        </w:rPr>
        <w:t xml:space="preserve">**</w:t>
        <w:tab/>
        <w:t xml:space="preserve">If _xtlfreq &gt;= 16_000_000 then x=0 for 15pF per XI/XO, else x=1 for 30pF per XI/XO.</w:t>
      </w:r>
    </w:p>
    <w:p w:rsidR="00000000" w:rsidDel="00000000" w:rsidP="00000000" w:rsidRDefault="00000000" w:rsidRPr="00000000" w14:paraId="00001757">
      <w:pPr>
        <w:pageBreakBefore w:val="0"/>
        <w:rPr>
          <w:sz w:val="18"/>
          <w:szCs w:val="18"/>
        </w:rPr>
      </w:pPr>
      <w:r w:rsidDel="00000000" w:rsidR="00000000" w:rsidRPr="00000000">
        <w:rPr>
          <w:rtl w:val="0"/>
        </w:rPr>
      </w:r>
    </w:p>
    <w:p w:rsidR="00000000" w:rsidDel="00000000" w:rsidP="00000000" w:rsidRDefault="00000000" w:rsidRPr="00000000" w14:paraId="00001758">
      <w:pPr>
        <w:pageBreakBefore w:val="0"/>
        <w:rPr>
          <w:sz w:val="18"/>
          <w:szCs w:val="18"/>
        </w:rPr>
      </w:pPr>
      <w:r w:rsidDel="00000000" w:rsidR="00000000" w:rsidRPr="00000000">
        <w:rPr>
          <w:rtl w:val="0"/>
        </w:rPr>
      </w:r>
    </w:p>
    <w:p w:rsidR="00000000" w:rsidDel="00000000" w:rsidP="00000000" w:rsidRDefault="00000000" w:rsidRPr="00000000" w14:paraId="00001759">
      <w:pPr>
        <w:pageBreakBefore w:val="0"/>
        <w:rPr>
          <w:sz w:val="18"/>
          <w:szCs w:val="18"/>
        </w:rPr>
      </w:pPr>
      <w:r w:rsidDel="00000000" w:rsidR="00000000" w:rsidRPr="00000000">
        <w:rPr>
          <w:sz w:val="18"/>
          <w:szCs w:val="18"/>
          <w:rtl w:val="0"/>
        </w:rPr>
        <w:t xml:space="preserve">During compilation, two constant symbols are defined by the compiler, whose values reflect the compiled clock setup:</w:t>
      </w:r>
    </w:p>
    <w:p w:rsidR="00000000" w:rsidDel="00000000" w:rsidP="00000000" w:rsidRDefault="00000000" w:rsidRPr="00000000" w14:paraId="0000175A">
      <w:pPr>
        <w:pageBreakBefore w:val="0"/>
        <w:rPr>
          <w:sz w:val="18"/>
          <w:szCs w:val="18"/>
        </w:rPr>
      </w:pPr>
      <w:r w:rsidDel="00000000" w:rsidR="00000000" w:rsidRPr="00000000">
        <w:rPr>
          <w:rtl w:val="0"/>
        </w:rPr>
      </w:r>
    </w:p>
    <w:tbl>
      <w:tblPr>
        <w:tblStyle w:val="Table11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8640"/>
        <w:tblGridChange w:id="0">
          <w:tblGrid>
            <w:gridCol w:w="1440"/>
            <w:gridCol w:w="864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175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Symbol</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5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clkmode_</w:t>
            </w:r>
          </w:p>
        </w:tc>
        <w:tc>
          <w:tcPr>
            <w:shd w:fill="auto" w:val="clear"/>
            <w:tcMar>
              <w:top w:w="100.0" w:type="dxa"/>
              <w:left w:w="100.0" w:type="dxa"/>
              <w:bottom w:w="100.0" w:type="dxa"/>
              <w:right w:w="100.0" w:type="dxa"/>
            </w:tcMar>
            <w:vAlign w:val="top"/>
          </w:tcPr>
          <w:p w:rsidR="00000000" w:rsidDel="00000000" w:rsidP="00000000" w:rsidRDefault="00000000" w:rsidRPr="00000000" w14:paraId="0000175E">
            <w:pPr>
              <w:pageBreakBefore w:val="0"/>
              <w:widowControl w:val="0"/>
              <w:spacing w:line="240" w:lineRule="auto"/>
              <w:ind w:left="0" w:firstLine="0"/>
              <w:rPr>
                <w:sz w:val="18"/>
                <w:szCs w:val="18"/>
              </w:rPr>
            </w:pPr>
            <w:r w:rsidDel="00000000" w:rsidR="00000000" w:rsidRPr="00000000">
              <w:rPr>
                <w:sz w:val="18"/>
                <w:szCs w:val="18"/>
                <w:rtl w:val="0"/>
              </w:rPr>
              <w:t xml:space="preserve">The compiled clock mode, settable via HUBSET.</w:t>
            </w:r>
          </w:p>
          <w:p w:rsidR="00000000" w:rsidDel="00000000" w:rsidP="00000000" w:rsidRDefault="00000000" w:rsidRPr="00000000" w14:paraId="0000175F">
            <w:pPr>
              <w:pageBreakBefore w:val="0"/>
              <w:widowControl w:val="0"/>
              <w:spacing w:line="240" w:lineRule="auto"/>
              <w:ind w:left="0" w:firstLine="0"/>
              <w:rPr>
                <w:sz w:val="18"/>
                <w:szCs w:val="18"/>
              </w:rPr>
            </w:pPr>
            <w:r w:rsidDel="00000000" w:rsidR="00000000" w:rsidRPr="00000000">
              <w:rPr>
                <w:rtl w:val="0"/>
              </w:rPr>
            </w:r>
          </w:p>
          <w:p w:rsidR="00000000" w:rsidDel="00000000" w:rsidP="00000000" w:rsidRDefault="00000000" w:rsidRPr="00000000" w14:paraId="00001760">
            <w:pPr>
              <w:pageBreakBefore w:val="0"/>
              <w:widowControl w:val="0"/>
              <w:numPr>
                <w:ilvl w:val="0"/>
                <w:numId w:val="53"/>
              </w:numPr>
              <w:spacing w:line="240" w:lineRule="auto"/>
              <w:ind w:left="720" w:hanging="360"/>
              <w:rPr>
                <w:sz w:val="18"/>
                <w:szCs w:val="18"/>
                <w:u w:val="none"/>
              </w:rPr>
            </w:pPr>
            <w:r w:rsidDel="00000000" w:rsidR="00000000" w:rsidRPr="00000000">
              <w:rPr>
                <w:sz w:val="18"/>
                <w:szCs w:val="18"/>
                <w:rtl w:val="0"/>
              </w:rPr>
              <w:t xml:space="preserve">For Spin2 programs, HUBSET will be invoked with 'clkmode_' before your program starts, in order to set the compiled clock mode. The 'clkmode_' value will also be stored in the hub variable 'clkmode'.</w:t>
            </w:r>
          </w:p>
          <w:p w:rsidR="00000000" w:rsidDel="00000000" w:rsidP="00000000" w:rsidRDefault="00000000" w:rsidRPr="00000000" w14:paraId="00001761">
            <w:pPr>
              <w:pageBreakBefore w:val="0"/>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1762">
            <w:pPr>
              <w:pageBreakBefore w:val="0"/>
              <w:widowControl w:val="0"/>
              <w:numPr>
                <w:ilvl w:val="0"/>
                <w:numId w:val="53"/>
              </w:numPr>
              <w:spacing w:line="240" w:lineRule="auto"/>
              <w:ind w:left="720" w:hanging="360"/>
              <w:rPr>
                <w:sz w:val="18"/>
                <w:szCs w:val="18"/>
              </w:rPr>
            </w:pPr>
            <w:r w:rsidDel="00000000" w:rsidR="00000000" w:rsidRPr="00000000">
              <w:rPr>
                <w:sz w:val="18"/>
                <w:szCs w:val="18"/>
                <w:rtl w:val="0"/>
              </w:rPr>
              <w:t xml:space="preserve">For pure PASM programs, 'clkmode_' can be used to set the clock mode away from its initial RCFAST setting to any crystal/PLL compiled setting, as follows:</w:t>
            </w:r>
          </w:p>
          <w:p w:rsidR="00000000" w:rsidDel="00000000" w:rsidP="00000000" w:rsidRDefault="00000000" w:rsidRPr="00000000" w14:paraId="00001763">
            <w:pPr>
              <w:pageBreakBefore w:val="0"/>
              <w:widowControl w:val="0"/>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64">
            <w:pPr>
              <w:pageBreakBefore w:val="0"/>
              <w:widowControl w:val="0"/>
              <w:spacing w:line="240" w:lineRule="auto"/>
              <w:rPr>
                <w:rFonts w:ascii="Consolas" w:cs="Consolas" w:eastAsia="Consolas" w:hAnsi="Consolas"/>
                <w:sz w:val="18"/>
                <w:szCs w:val="18"/>
              </w:rPr>
            </w:pPr>
            <w:r w:rsidDel="00000000" w:rsidR="00000000" w:rsidRPr="00000000">
              <w:rPr>
                <w:rFonts w:ascii="Courier New" w:cs="Courier New" w:eastAsia="Courier New" w:hAnsi="Courier New"/>
                <w:sz w:val="18"/>
                <w:szCs w:val="18"/>
                <w:rtl w:val="0"/>
              </w:rPr>
              <w:tab/>
            </w:r>
            <w:r w:rsidDel="00000000" w:rsidR="00000000" w:rsidRPr="00000000">
              <w:rPr>
                <w:rFonts w:ascii="Consolas" w:cs="Consolas" w:eastAsia="Consolas" w:hAnsi="Consolas"/>
                <w:sz w:val="18"/>
                <w:szCs w:val="18"/>
                <w:rtl w:val="0"/>
              </w:rPr>
              <w:t xml:space="preserve">HUBSET  ##clkmode_ &amp; !3    'start crystal/PLL, stay in RCFAST</w:t>
            </w:r>
          </w:p>
          <w:p w:rsidR="00000000" w:rsidDel="00000000" w:rsidP="00000000" w:rsidRDefault="00000000" w:rsidRPr="00000000" w14:paraId="0000176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WAITX   ##20_000_000/100   'wait 10ms</w:t>
            </w:r>
          </w:p>
          <w:p w:rsidR="00000000" w:rsidDel="00000000" w:rsidP="00000000" w:rsidRDefault="00000000" w:rsidRPr="00000000" w14:paraId="0000176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HUBSET  ##clkmode_         'switch to crystal/PLL</w:t>
            </w:r>
          </w:p>
          <w:p w:rsidR="00000000" w:rsidDel="00000000" w:rsidP="00000000" w:rsidRDefault="00000000" w:rsidRPr="00000000" w14:paraId="0000176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68">
            <w:pPr>
              <w:pageBreakBefore w:val="0"/>
              <w:widowControl w:val="0"/>
              <w:numPr>
                <w:ilvl w:val="0"/>
                <w:numId w:val="4"/>
              </w:numPr>
              <w:spacing w:line="240" w:lineRule="auto"/>
              <w:ind w:left="720" w:hanging="360"/>
              <w:rPr>
                <w:rFonts w:ascii="Consolas" w:cs="Consolas" w:eastAsia="Consolas" w:hAnsi="Consolas"/>
                <w:sz w:val="18"/>
                <w:szCs w:val="18"/>
              </w:rPr>
            </w:pPr>
            <w:r w:rsidDel="00000000" w:rsidR="00000000" w:rsidRPr="00000000">
              <w:rPr>
                <w:sz w:val="18"/>
                <w:szCs w:val="18"/>
                <w:rtl w:val="0"/>
              </w:rPr>
              <w:t xml:space="preserve">The 'clkmode_' value may differ in each file of the application hierarchy. Files below the top-level file do not inherit the top-level file's value.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clkfreq_</w:t>
            </w:r>
          </w:p>
        </w:tc>
        <w:tc>
          <w:tcPr>
            <w:shd w:fill="auto" w:val="clear"/>
            <w:tcMar>
              <w:top w:w="100.0" w:type="dxa"/>
              <w:left w:w="100.0" w:type="dxa"/>
              <w:bottom w:w="100.0" w:type="dxa"/>
              <w:right w:w="100.0" w:type="dxa"/>
            </w:tcMar>
            <w:vAlign w:val="top"/>
          </w:tcPr>
          <w:p w:rsidR="00000000" w:rsidDel="00000000" w:rsidP="00000000" w:rsidRDefault="00000000" w:rsidRPr="00000000" w14:paraId="0000176A">
            <w:pPr>
              <w:pageBreakBefore w:val="0"/>
              <w:widowControl w:val="0"/>
              <w:spacing w:line="240" w:lineRule="auto"/>
              <w:rPr>
                <w:sz w:val="18"/>
                <w:szCs w:val="18"/>
              </w:rPr>
            </w:pPr>
            <w:r w:rsidDel="00000000" w:rsidR="00000000" w:rsidRPr="00000000">
              <w:rPr>
                <w:sz w:val="18"/>
                <w:szCs w:val="18"/>
                <w:rtl w:val="0"/>
              </w:rPr>
              <w:t xml:space="preserve">The compiled clock frequency.</w:t>
            </w:r>
          </w:p>
          <w:p w:rsidR="00000000" w:rsidDel="00000000" w:rsidP="00000000" w:rsidRDefault="00000000" w:rsidRPr="00000000" w14:paraId="0000176B">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76C">
            <w:pPr>
              <w:pageBreakBefore w:val="0"/>
              <w:widowControl w:val="0"/>
              <w:numPr>
                <w:ilvl w:val="0"/>
                <w:numId w:val="55"/>
              </w:numPr>
              <w:spacing w:line="240" w:lineRule="auto"/>
              <w:ind w:left="720" w:hanging="360"/>
              <w:rPr>
                <w:sz w:val="18"/>
                <w:szCs w:val="18"/>
                <w:u w:val="none"/>
              </w:rPr>
            </w:pPr>
            <w:r w:rsidDel="00000000" w:rsidR="00000000" w:rsidRPr="00000000">
              <w:rPr>
                <w:sz w:val="18"/>
                <w:szCs w:val="18"/>
                <w:rtl w:val="0"/>
              </w:rPr>
              <w:t xml:space="preserve">For Spin2 programs, the 'clkfreq_' value will be stored in the hub variable 'clkfreq'.</w:t>
            </w:r>
          </w:p>
          <w:p w:rsidR="00000000" w:rsidDel="00000000" w:rsidP="00000000" w:rsidRDefault="00000000" w:rsidRPr="00000000" w14:paraId="0000176D">
            <w:pPr>
              <w:pageBreakBefore w:val="0"/>
              <w:widowControl w:val="0"/>
              <w:numPr>
                <w:ilvl w:val="0"/>
                <w:numId w:val="55"/>
              </w:numPr>
              <w:spacing w:line="240" w:lineRule="auto"/>
              <w:ind w:left="720" w:hanging="360"/>
              <w:rPr>
                <w:sz w:val="18"/>
                <w:szCs w:val="18"/>
                <w:u w:val="none"/>
              </w:rPr>
            </w:pPr>
            <w:r w:rsidDel="00000000" w:rsidR="00000000" w:rsidRPr="00000000">
              <w:rPr>
                <w:sz w:val="18"/>
                <w:szCs w:val="18"/>
                <w:rtl w:val="0"/>
              </w:rPr>
              <w:t xml:space="preserve">For pure PASM programs, 'clkfreq_' may be referenced only as a constant.</w:t>
            </w:r>
          </w:p>
          <w:p w:rsidR="00000000" w:rsidDel="00000000" w:rsidP="00000000" w:rsidRDefault="00000000" w:rsidRPr="00000000" w14:paraId="0000176E">
            <w:pPr>
              <w:pageBreakBefore w:val="0"/>
              <w:widowControl w:val="0"/>
              <w:numPr>
                <w:ilvl w:val="0"/>
                <w:numId w:val="55"/>
              </w:numPr>
              <w:spacing w:line="240" w:lineRule="auto"/>
              <w:ind w:left="720" w:hanging="360"/>
              <w:rPr>
                <w:rFonts w:ascii="Consolas" w:cs="Consolas" w:eastAsia="Consolas" w:hAnsi="Consolas"/>
                <w:sz w:val="18"/>
                <w:szCs w:val="18"/>
              </w:rPr>
            </w:pPr>
            <w:r w:rsidDel="00000000" w:rsidR="00000000" w:rsidRPr="00000000">
              <w:rPr>
                <w:sz w:val="18"/>
                <w:szCs w:val="18"/>
                <w:rtl w:val="0"/>
              </w:rPr>
              <w:t xml:space="preserve">The 'clkfreq_' value may differ in each file of the application hierarchy. Files below the top-level file do not inherit the top-level file's value.</w:t>
            </w:r>
          </w:p>
        </w:tc>
      </w:tr>
    </w:tbl>
    <w:p w:rsidR="00000000" w:rsidDel="00000000" w:rsidP="00000000" w:rsidRDefault="00000000" w:rsidRPr="00000000" w14:paraId="0000176F">
      <w:pPr>
        <w:pageBreakBefore w:val="0"/>
        <w:rPr>
          <w:sz w:val="18"/>
          <w:szCs w:val="18"/>
        </w:rPr>
      </w:pPr>
      <w:r w:rsidDel="00000000" w:rsidR="00000000" w:rsidRPr="00000000">
        <w:rPr>
          <w:rtl w:val="0"/>
        </w:rPr>
      </w:r>
    </w:p>
    <w:p w:rsidR="00000000" w:rsidDel="00000000" w:rsidP="00000000" w:rsidRDefault="00000000" w:rsidRPr="00000000" w14:paraId="00001770">
      <w:pPr>
        <w:pageBreakBefore w:val="0"/>
        <w:rPr>
          <w:sz w:val="18"/>
          <w:szCs w:val="18"/>
        </w:rPr>
      </w:pPr>
      <w:r w:rsidDel="00000000" w:rsidR="00000000" w:rsidRPr="00000000">
        <w:rPr>
          <w:rtl w:val="0"/>
        </w:rPr>
      </w:r>
    </w:p>
    <w:p w:rsidR="00000000" w:rsidDel="00000000" w:rsidP="00000000" w:rsidRDefault="00000000" w:rsidRPr="00000000" w14:paraId="00001771">
      <w:pPr>
        <w:pageBreakBefore w:val="0"/>
        <w:rPr>
          <w:sz w:val="18"/>
          <w:szCs w:val="18"/>
        </w:rPr>
      </w:pPr>
      <w:r w:rsidDel="00000000" w:rsidR="00000000" w:rsidRPr="00000000">
        <w:rPr>
          <w:sz w:val="18"/>
          <w:szCs w:val="18"/>
          <w:rtl w:val="0"/>
        </w:rPr>
        <w:t xml:space="preserve">For Spin2 programs, two hub variables are maintained which reflect the current clock setup:</w:t>
      </w:r>
    </w:p>
    <w:p w:rsidR="00000000" w:rsidDel="00000000" w:rsidP="00000000" w:rsidRDefault="00000000" w:rsidRPr="00000000" w14:paraId="00001772">
      <w:pPr>
        <w:pageBreakBefore w:val="0"/>
        <w:rPr>
          <w:sz w:val="18"/>
          <w:szCs w:val="18"/>
        </w:rPr>
      </w:pPr>
      <w:r w:rsidDel="00000000" w:rsidR="00000000" w:rsidRPr="00000000">
        <w:rPr>
          <w:rtl w:val="0"/>
        </w:rPr>
      </w:r>
    </w:p>
    <w:tbl>
      <w:tblPr>
        <w:tblStyle w:val="Table11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8610"/>
        <w:tblGridChange w:id="0">
          <w:tblGrid>
            <w:gridCol w:w="1470"/>
            <w:gridCol w:w="861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1773">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Spin2 Variables</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74">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clkmode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776">
            <w:pPr>
              <w:pageBreakBefore w:val="0"/>
              <w:widowControl w:val="0"/>
              <w:spacing w:line="240" w:lineRule="auto"/>
              <w:rPr>
                <w:sz w:val="18"/>
                <w:szCs w:val="18"/>
              </w:rPr>
            </w:pPr>
            <w:r w:rsidDel="00000000" w:rsidR="00000000" w:rsidRPr="00000000">
              <w:rPr>
                <w:sz w:val="18"/>
                <w:szCs w:val="18"/>
                <w:rtl w:val="0"/>
              </w:rPr>
              <w:t xml:space="preserve">The current clock mode, located at LONG[$40]. Initialized with the 'clkmode_'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7">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clkfreq</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78">
            <w:pPr>
              <w:pageBreakBefore w:val="0"/>
              <w:widowControl w:val="0"/>
              <w:spacing w:line="240" w:lineRule="auto"/>
              <w:rPr>
                <w:sz w:val="18"/>
                <w:szCs w:val="18"/>
              </w:rPr>
            </w:pPr>
            <w:r w:rsidDel="00000000" w:rsidR="00000000" w:rsidRPr="00000000">
              <w:rPr>
                <w:sz w:val="18"/>
                <w:szCs w:val="18"/>
                <w:rtl w:val="0"/>
              </w:rPr>
              <w:t xml:space="preserve">The current clock frequency, located at LONG[$44]. Initialized with the 'clkfreq_'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9">
            <w:pPr>
              <w:pageBreakBefore w:val="0"/>
              <w:widowControl w:val="0"/>
              <w:spacing w:line="240" w:lineRule="auto"/>
              <w:rPr>
                <w:rFonts w:ascii="Courier New" w:cs="Courier New" w:eastAsia="Courier New" w:hAnsi="Courier New"/>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7A">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177B">
            <w:pPr>
              <w:pageBreakBefore w:val="0"/>
              <w:widowControl w:val="0"/>
              <w:numPr>
                <w:ilvl w:val="0"/>
                <w:numId w:val="53"/>
              </w:numPr>
              <w:spacing w:line="240" w:lineRule="auto"/>
              <w:ind w:left="720" w:hanging="360"/>
              <w:rPr>
                <w:sz w:val="18"/>
                <w:szCs w:val="18"/>
              </w:rPr>
            </w:pPr>
            <w:r w:rsidDel="00000000" w:rsidR="00000000" w:rsidRPr="00000000">
              <w:rPr>
                <w:sz w:val="18"/>
                <w:szCs w:val="18"/>
                <w:rtl w:val="0"/>
              </w:rPr>
              <w:t xml:space="preserve">For Spin2 methods, these variables can be read and written as 'clkmode' and 'clkfreq'.</w:t>
            </w:r>
          </w:p>
          <w:p w:rsidR="00000000" w:rsidDel="00000000" w:rsidP="00000000" w:rsidRDefault="00000000" w:rsidRPr="00000000" w14:paraId="0000177C">
            <w:pPr>
              <w:pageBreakBefore w:val="0"/>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177D">
            <w:pPr>
              <w:pageBreakBefore w:val="0"/>
              <w:widowControl w:val="0"/>
              <w:spacing w:line="240" w:lineRule="auto"/>
              <w:ind w:left="720" w:firstLine="0"/>
              <w:rPr>
                <w:sz w:val="18"/>
                <w:szCs w:val="18"/>
              </w:rPr>
            </w:pPr>
            <w:r w:rsidDel="00000000" w:rsidR="00000000" w:rsidRPr="00000000">
              <w:rPr>
                <w:sz w:val="18"/>
                <w:szCs w:val="18"/>
                <w:rtl w:val="0"/>
              </w:rPr>
              <w:t xml:space="preserve">Rather than write these variables directly, it's much safer to use:</w:t>
            </w:r>
          </w:p>
          <w:p w:rsidR="00000000" w:rsidDel="00000000" w:rsidP="00000000" w:rsidRDefault="00000000" w:rsidRPr="00000000" w14:paraId="0000177E">
            <w:pPr>
              <w:pageBreakBefore w:val="0"/>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177F">
            <w:pPr>
              <w:pageBreakBefore w:val="0"/>
              <w:widowControl w:val="0"/>
              <w:spacing w:line="240"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CLKSET</w:t>
            </w:r>
            <w:r w:rsidDel="00000000" w:rsidR="00000000" w:rsidRPr="00000000">
              <w:rPr>
                <w:rFonts w:ascii="Consolas" w:cs="Consolas" w:eastAsia="Consolas" w:hAnsi="Consolas"/>
                <w:sz w:val="18"/>
                <w:szCs w:val="18"/>
                <w:rtl w:val="0"/>
              </w:rPr>
              <w:t xml:space="preserve">(new_clkmode, new_clkfreq)</w:t>
            </w:r>
          </w:p>
          <w:p w:rsidR="00000000" w:rsidDel="00000000" w:rsidP="00000000" w:rsidRDefault="00000000" w:rsidRPr="00000000" w14:paraId="00001780">
            <w:pPr>
              <w:pageBreakBefore w:val="0"/>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1781">
            <w:pPr>
              <w:pageBreakBefore w:val="0"/>
              <w:widowControl w:val="0"/>
              <w:spacing w:line="240" w:lineRule="auto"/>
              <w:ind w:left="720" w:firstLine="0"/>
              <w:rPr>
                <w:sz w:val="18"/>
                <w:szCs w:val="18"/>
              </w:rPr>
            </w:pPr>
            <w:r w:rsidDel="00000000" w:rsidR="00000000" w:rsidRPr="00000000">
              <w:rPr>
                <w:sz w:val="18"/>
                <w:szCs w:val="18"/>
                <w:rtl w:val="0"/>
              </w:rPr>
              <w:t xml:space="preserve">This way, all other code sees a quick, parallel update to both 'clkmode' and 'clkfreq', and the clock mode transition is done safely, employing the prior values, in order to avoid a potential clock glitch.</w:t>
            </w:r>
          </w:p>
          <w:p w:rsidR="00000000" w:rsidDel="00000000" w:rsidP="00000000" w:rsidRDefault="00000000" w:rsidRPr="00000000" w14:paraId="00001782">
            <w:pPr>
              <w:pageBreakBefore w:val="0"/>
              <w:widowControl w:val="0"/>
              <w:spacing w:line="240" w:lineRule="auto"/>
              <w:ind w:left="0" w:firstLine="0"/>
              <w:rPr>
                <w:sz w:val="18"/>
                <w:szCs w:val="18"/>
              </w:rPr>
            </w:pPr>
            <w:r w:rsidDel="00000000" w:rsidR="00000000" w:rsidRPr="00000000">
              <w:rPr>
                <w:rtl w:val="0"/>
              </w:rPr>
            </w:r>
          </w:p>
          <w:p w:rsidR="00000000" w:rsidDel="00000000" w:rsidP="00000000" w:rsidRDefault="00000000" w:rsidRPr="00000000" w14:paraId="00001783">
            <w:pPr>
              <w:pageBreakBefore w:val="0"/>
              <w:widowControl w:val="0"/>
              <w:numPr>
                <w:ilvl w:val="0"/>
                <w:numId w:val="53"/>
              </w:numPr>
              <w:spacing w:line="240" w:lineRule="auto"/>
              <w:ind w:left="720" w:hanging="360"/>
              <w:rPr>
                <w:sz w:val="18"/>
                <w:szCs w:val="18"/>
              </w:rPr>
            </w:pPr>
            <w:r w:rsidDel="00000000" w:rsidR="00000000" w:rsidRPr="00000000">
              <w:rPr>
                <w:sz w:val="18"/>
                <w:szCs w:val="18"/>
                <w:rtl w:val="0"/>
              </w:rPr>
              <w:t xml:space="preserve">For PASM code running under Spin2, these variables can be read and written as follows:</w:t>
            </w:r>
          </w:p>
          <w:p w:rsidR="00000000" w:rsidDel="00000000" w:rsidP="00000000" w:rsidRDefault="00000000" w:rsidRPr="00000000" w14:paraId="00001784">
            <w:pPr>
              <w:pageBreakBefore w:val="0"/>
              <w:widowControl w:val="0"/>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85">
            <w:pPr>
              <w:pageBreakBefore w:val="0"/>
              <w:widowControl w:val="0"/>
              <w:spacing w:line="240" w:lineRule="auto"/>
              <w:rPr>
                <w:rFonts w:ascii="Consolas" w:cs="Consolas" w:eastAsia="Consolas" w:hAnsi="Consolas"/>
                <w:sz w:val="18"/>
                <w:szCs w:val="18"/>
              </w:rPr>
            </w:pPr>
            <w:r w:rsidDel="00000000" w:rsidR="00000000" w:rsidRPr="00000000">
              <w:rPr>
                <w:rFonts w:ascii="Courier New" w:cs="Courier New" w:eastAsia="Courier New" w:hAnsi="Courier New"/>
                <w:sz w:val="18"/>
                <w:szCs w:val="18"/>
                <w:rtl w:val="0"/>
              </w:rPr>
              <w:tab/>
            </w:r>
            <w:r w:rsidDel="00000000" w:rsidR="00000000" w:rsidRPr="00000000">
              <w:rPr>
                <w:rFonts w:ascii="Consolas" w:cs="Consolas" w:eastAsia="Consolas" w:hAnsi="Consolas"/>
                <w:sz w:val="18"/>
                <w:szCs w:val="18"/>
                <w:rtl w:val="0"/>
              </w:rPr>
              <w:t xml:space="preserve">RDLONG  x,#@clkmode       'read clkmode into x</w:t>
            </w:r>
          </w:p>
          <w:p w:rsidR="00000000" w:rsidDel="00000000" w:rsidP="00000000" w:rsidRDefault="00000000" w:rsidRPr="00000000" w14:paraId="0000178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WRLONG  x,#@clkmode       'write x to clkmode</w:t>
            </w:r>
          </w:p>
          <w:p w:rsidR="00000000" w:rsidDel="00000000" w:rsidP="00000000" w:rsidRDefault="00000000" w:rsidRPr="00000000" w14:paraId="00001787">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8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RDLONG  x,#@clkfreq       'read </w:t>
            </w:r>
            <w:r w:rsidDel="00000000" w:rsidR="00000000" w:rsidRPr="00000000">
              <w:rPr>
                <w:rFonts w:ascii="Consolas" w:cs="Consolas" w:eastAsia="Consolas" w:hAnsi="Consolas"/>
                <w:sz w:val="18"/>
                <w:szCs w:val="18"/>
                <w:rtl w:val="0"/>
              </w:rPr>
              <w:t xml:space="preserve">clkfreq</w:t>
            </w:r>
            <w:r w:rsidDel="00000000" w:rsidR="00000000" w:rsidRPr="00000000">
              <w:rPr>
                <w:rFonts w:ascii="Consolas" w:cs="Consolas" w:eastAsia="Consolas" w:hAnsi="Consolas"/>
                <w:sz w:val="18"/>
                <w:szCs w:val="18"/>
                <w:rtl w:val="0"/>
              </w:rPr>
              <w:t xml:space="preserve"> into x</w:t>
            </w:r>
          </w:p>
          <w:p w:rsidR="00000000" w:rsidDel="00000000" w:rsidP="00000000" w:rsidRDefault="00000000" w:rsidRPr="00000000" w14:paraId="00001789">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WRLONG  x,#@clkfreq       'write x to </w:t>
            </w:r>
            <w:r w:rsidDel="00000000" w:rsidR="00000000" w:rsidRPr="00000000">
              <w:rPr>
                <w:rFonts w:ascii="Consolas" w:cs="Consolas" w:eastAsia="Consolas" w:hAnsi="Consolas"/>
                <w:sz w:val="18"/>
                <w:szCs w:val="18"/>
                <w:rtl w:val="0"/>
              </w:rPr>
              <w:t xml:space="preserve">clkfreq</w:t>
            </w:r>
            <w:r w:rsidDel="00000000" w:rsidR="00000000" w:rsidRPr="00000000">
              <w:rPr>
                <w:rtl w:val="0"/>
              </w:rPr>
            </w:r>
          </w:p>
          <w:p w:rsidR="00000000" w:rsidDel="00000000" w:rsidP="00000000" w:rsidRDefault="00000000" w:rsidRPr="00000000" w14:paraId="0000178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8B">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SETQ    #2-1              'read clkmode and </w:t>
            </w:r>
            <w:r w:rsidDel="00000000" w:rsidR="00000000" w:rsidRPr="00000000">
              <w:rPr>
                <w:rFonts w:ascii="Consolas" w:cs="Consolas" w:eastAsia="Consolas" w:hAnsi="Consolas"/>
                <w:sz w:val="18"/>
                <w:szCs w:val="18"/>
                <w:rtl w:val="0"/>
              </w:rPr>
              <w:t xml:space="preserve">clkfreq</w:t>
            </w:r>
            <w:r w:rsidDel="00000000" w:rsidR="00000000" w:rsidRPr="00000000">
              <w:rPr>
                <w:rFonts w:ascii="Consolas" w:cs="Consolas" w:eastAsia="Consolas" w:hAnsi="Consolas"/>
                <w:sz w:val="18"/>
                <w:szCs w:val="18"/>
                <w:rtl w:val="0"/>
              </w:rPr>
              <w:t xml:space="preserve"> into x and x+1</w:t>
            </w:r>
          </w:p>
          <w:p w:rsidR="00000000" w:rsidDel="00000000" w:rsidP="00000000" w:rsidRDefault="00000000" w:rsidRPr="00000000" w14:paraId="0000178C">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RDLONG  x,#@clkmode</w:t>
            </w:r>
          </w:p>
          <w:p w:rsidR="00000000" w:rsidDel="00000000" w:rsidP="00000000" w:rsidRDefault="00000000" w:rsidRPr="00000000" w14:paraId="0000178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8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SETQ    #2-1              'write x and x+1 to clkmode and </w:t>
            </w:r>
            <w:r w:rsidDel="00000000" w:rsidR="00000000" w:rsidRPr="00000000">
              <w:rPr>
                <w:rFonts w:ascii="Consolas" w:cs="Consolas" w:eastAsia="Consolas" w:hAnsi="Consolas"/>
                <w:sz w:val="18"/>
                <w:szCs w:val="18"/>
                <w:rtl w:val="0"/>
              </w:rPr>
              <w:t xml:space="preserve">clkfreq</w:t>
            </w:r>
            <w:r w:rsidDel="00000000" w:rsidR="00000000" w:rsidRPr="00000000">
              <w:rPr>
                <w:rtl w:val="0"/>
              </w:rPr>
            </w:r>
          </w:p>
          <w:p w:rsidR="00000000" w:rsidDel="00000000" w:rsidP="00000000" w:rsidRDefault="00000000" w:rsidRPr="00000000" w14:paraId="0000178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WRLONG  x,#@clkmode</w:t>
            </w:r>
          </w:p>
        </w:tc>
      </w:tr>
    </w:tbl>
    <w:p w:rsidR="00000000" w:rsidDel="00000000" w:rsidP="00000000" w:rsidRDefault="00000000" w:rsidRPr="00000000" w14:paraId="00001790">
      <w:pPr>
        <w:pageBreakBefore w:val="0"/>
        <w:rPr>
          <w:sz w:val="18"/>
          <w:szCs w:val="18"/>
        </w:rPr>
      </w:pPr>
      <w:r w:rsidDel="00000000" w:rsidR="00000000" w:rsidRPr="00000000">
        <w:rPr>
          <w:rtl w:val="0"/>
        </w:rPr>
      </w:r>
    </w:p>
    <w:p w:rsidR="00000000" w:rsidDel="00000000" w:rsidP="00000000" w:rsidRDefault="00000000" w:rsidRPr="00000000" w14:paraId="00001791">
      <w:pPr>
        <w:pageBreakBefore w:val="0"/>
        <w:rPr>
          <w:sz w:val="18"/>
          <w:szCs w:val="18"/>
        </w:rPr>
      </w:pPr>
      <w:r w:rsidDel="00000000" w:rsidR="00000000" w:rsidRPr="00000000">
        <w:rPr>
          <w:rtl w:val="0"/>
        </w:rPr>
      </w:r>
    </w:p>
    <w:p w:rsidR="00000000" w:rsidDel="00000000" w:rsidP="00000000" w:rsidRDefault="00000000" w:rsidRPr="00000000" w14:paraId="00001792">
      <w:pPr>
        <w:pageBreakBefore w:val="0"/>
        <w:rPr>
          <w:sz w:val="18"/>
          <w:szCs w:val="18"/>
        </w:rPr>
      </w:pPr>
      <w:r w:rsidDel="00000000" w:rsidR="00000000" w:rsidRPr="00000000">
        <w:rPr>
          <w:sz w:val="18"/>
          <w:szCs w:val="18"/>
          <w:rtl w:val="0"/>
        </w:rPr>
        <w:t xml:space="preserve">For PASM-only programs, there is a special instruction named ASMCLK which will set the clock mode specified by the clock setup symbols. ASMCLK has no operands, but may be used with a conditional prefix. ASMCLK </w:t>
      </w:r>
      <w:r w:rsidDel="00000000" w:rsidR="00000000" w:rsidRPr="00000000">
        <w:rPr>
          <w:sz w:val="18"/>
          <w:szCs w:val="18"/>
          <w:rtl w:val="0"/>
        </w:rPr>
        <w:t xml:space="preserve">will assemble to one or six PASM instructions</w:t>
      </w:r>
      <w:r w:rsidDel="00000000" w:rsidR="00000000" w:rsidRPr="00000000">
        <w:rPr>
          <w:sz w:val="18"/>
          <w:szCs w:val="18"/>
          <w:rtl w:val="0"/>
        </w:rPr>
        <w:t xml:space="preserve">, depending upon the clock mode.</w:t>
      </w:r>
    </w:p>
    <w:p w:rsidR="00000000" w:rsidDel="00000000" w:rsidP="00000000" w:rsidRDefault="00000000" w:rsidRPr="00000000" w14:paraId="00001793">
      <w:pPr>
        <w:pageBreakBefore w:val="0"/>
        <w:rPr>
          <w:sz w:val="18"/>
          <w:szCs w:val="18"/>
        </w:rPr>
      </w:pPr>
      <w:r w:rsidDel="00000000" w:rsidR="00000000" w:rsidRPr="00000000">
        <w:rPr>
          <w:rtl w:val="0"/>
        </w:rPr>
      </w:r>
    </w:p>
    <w:p w:rsidR="00000000" w:rsidDel="00000000" w:rsidP="00000000" w:rsidRDefault="00000000" w:rsidRPr="00000000" w14:paraId="00001794">
      <w:pPr>
        <w:pageBreakBefore w:val="0"/>
        <w:rPr>
          <w:sz w:val="18"/>
          <w:szCs w:val="18"/>
        </w:rPr>
      </w:pPr>
      <w:r w:rsidDel="00000000" w:rsidR="00000000" w:rsidRPr="00000000">
        <w:rPr>
          <w:sz w:val="18"/>
          <w:szCs w:val="18"/>
          <w:rtl w:val="0"/>
        </w:rPr>
        <w:t xml:space="preserve">As of v35v, ASMCLK is no longer needed at the start of PASM-only programs, since a 16-long clock-setter program is automatically prepended to PASM-only programs which use any non-RCFAST (default) clock mode. This clock-setter program sets the clock mode, moves your PASM program down by 16 longs, then executes it by doing a COGINIT #0,#0, to effect a normal start.</w:t>
      </w:r>
    </w:p>
    <w:p w:rsidR="00000000" w:rsidDel="00000000" w:rsidP="00000000" w:rsidRDefault="00000000" w:rsidRPr="00000000" w14:paraId="00001795">
      <w:pPr>
        <w:pageBreakBefore w:val="0"/>
        <w:rPr>
          <w:sz w:val="18"/>
          <w:szCs w:val="18"/>
        </w:rPr>
      </w:pPr>
      <w:r w:rsidDel="00000000" w:rsidR="00000000" w:rsidRPr="00000000">
        <w:rPr>
          <w:rtl w:val="0"/>
        </w:rPr>
      </w:r>
    </w:p>
    <w:p w:rsidR="00000000" w:rsidDel="00000000" w:rsidP="00000000" w:rsidRDefault="00000000" w:rsidRPr="00000000" w14:paraId="00001796">
      <w:pPr>
        <w:pageBreakBefore w:val="0"/>
        <w:rPr>
          <w:sz w:val="18"/>
          <w:szCs w:val="18"/>
        </w:rPr>
      </w:pPr>
      <w:r w:rsidDel="00000000" w:rsidR="00000000" w:rsidRPr="00000000">
        <w:rPr>
          <w:sz w:val="18"/>
          <w:szCs w:val="18"/>
          <w:rtl w:val="0"/>
        </w:rPr>
        <w:t xml:space="preserve">If you'd rather not have the clock-setter program prepended to your PASM-only program, you can inhibit it by declaring constant _AUTOCLK = 0. Then, your code will begin executing with the default RCFAST mode. If you want to switch to another clock mode, you will need to configure the clock manually in your code, perhaps opting to use the ASMCLK instruction.</w:t>
      </w:r>
    </w:p>
    <w:p w:rsidR="00000000" w:rsidDel="00000000" w:rsidP="00000000" w:rsidRDefault="00000000" w:rsidRPr="00000000" w14:paraId="00001797">
      <w:pPr>
        <w:pageBreakBefore w:val="0"/>
        <w:rPr>
          <w:sz w:val="18"/>
          <w:szCs w:val="18"/>
        </w:rPr>
      </w:pPr>
      <w:r w:rsidDel="00000000" w:rsidR="00000000" w:rsidRPr="00000000">
        <w:rPr>
          <w:rtl w:val="0"/>
        </w:rPr>
      </w:r>
    </w:p>
    <w:tbl>
      <w:tblPr>
        <w:tblStyle w:val="Table112"/>
        <w:tblW w:w="14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1440"/>
        <w:gridCol w:w="9360"/>
        <w:tblGridChange w:id="0">
          <w:tblGrid>
            <w:gridCol w:w="3225"/>
            <w:gridCol w:w="1440"/>
            <w:gridCol w:w="936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1798">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CON declarations</w:t>
            </w:r>
          </w:p>
          <w:p w:rsidR="00000000" w:rsidDel="00000000" w:rsidP="00000000" w:rsidRDefault="00000000" w:rsidRPr="00000000" w14:paraId="00001799">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 (numbers are for example, can vary)</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9A">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HUBSET</w:t>
            </w:r>
          </w:p>
          <w:p w:rsidR="00000000" w:rsidDel="00000000" w:rsidP="00000000" w:rsidRDefault="00000000" w:rsidRPr="00000000" w14:paraId="0000179B">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%CC_SS</w:t>
            </w:r>
          </w:p>
        </w:tc>
        <w:tc>
          <w:tcPr>
            <w:shd w:fill="434343" w:val="clear"/>
            <w:tcMar>
              <w:top w:w="100.0" w:type="dxa"/>
              <w:left w:w="100.0" w:type="dxa"/>
              <w:bottom w:w="100.0" w:type="dxa"/>
              <w:right w:w="100.0" w:type="dxa"/>
            </w:tcMar>
            <w:vAlign w:val="top"/>
          </w:tcPr>
          <w:p w:rsidR="00000000" w:rsidDel="00000000" w:rsidP="00000000" w:rsidRDefault="00000000" w:rsidRPr="00000000" w14:paraId="0000179C">
            <w:pPr>
              <w:pageBreakBefore w:val="0"/>
              <w:widowControl w:val="0"/>
              <w:spacing w:line="240" w:lineRule="auto"/>
              <w:jc w:val="center"/>
              <w:rPr>
                <w:color w:val="ffffff"/>
                <w:sz w:val="18"/>
                <w:szCs w:val="18"/>
              </w:rPr>
            </w:pPr>
            <w:r w:rsidDel="00000000" w:rsidR="00000000" w:rsidRPr="00000000">
              <w:rPr>
                <w:color w:val="ffffff"/>
                <w:sz w:val="18"/>
                <w:szCs w:val="18"/>
                <w:rtl w:val="0"/>
              </w:rPr>
              <w:t xml:space="preserve">ASMCLK assembles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D">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_clkfreq = 250_000_000</w:t>
            </w:r>
          </w:p>
          <w:p w:rsidR="00000000" w:rsidDel="00000000" w:rsidP="00000000" w:rsidRDefault="00000000" w:rsidRPr="00000000" w14:paraId="0000179E">
            <w:pPr>
              <w:pageBreakBefore w:val="0"/>
              <w:widowControl w:val="0"/>
              <w:spacing w:line="240" w:lineRule="auto"/>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0</w:t>
            </w:r>
          </w:p>
          <w:p w:rsidR="00000000" w:rsidDel="00000000" w:rsidP="00000000" w:rsidRDefault="00000000" w:rsidRPr="00000000" w14:paraId="0000179F">
            <w:pPr>
              <w:pageBreakBefore w:val="0"/>
              <w:widowControl w:val="0"/>
              <w:spacing w:line="240" w:lineRule="auto"/>
              <w:rPr>
                <w:rFonts w:ascii="Consolas" w:cs="Consolas" w:eastAsia="Consolas" w:hAnsi="Consolas"/>
                <w:color w:val="999999"/>
                <w:sz w:val="18"/>
                <w:szCs w:val="18"/>
              </w:rPr>
            </w:pPr>
            <w:r w:rsidDel="00000000" w:rsidR="00000000" w:rsidRPr="00000000">
              <w:rPr>
                <w:rtl w:val="0"/>
              </w:rPr>
            </w:r>
          </w:p>
          <w:p w:rsidR="00000000" w:rsidDel="00000000" w:rsidP="00000000" w:rsidRDefault="00000000" w:rsidRPr="00000000" w14:paraId="000017A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_xtlfreq =  12_000_000</w:t>
            </w:r>
          </w:p>
          <w:p w:rsidR="00000000" w:rsidDel="00000000" w:rsidP="00000000" w:rsidRDefault="00000000" w:rsidRPr="00000000" w14:paraId="000017A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_clkfreq = 148_500_000</w:t>
            </w:r>
          </w:p>
          <w:p w:rsidR="00000000" w:rsidDel="00000000" w:rsidP="00000000" w:rsidRDefault="00000000" w:rsidRPr="00000000" w14:paraId="000017A2">
            <w:pPr>
              <w:pageBreakBefore w:val="0"/>
              <w:widowControl w:val="0"/>
              <w:spacing w:line="240" w:lineRule="auto"/>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150_000</w:t>
            </w:r>
          </w:p>
          <w:p w:rsidR="00000000" w:rsidDel="00000000" w:rsidP="00000000" w:rsidRDefault="00000000" w:rsidRPr="00000000" w14:paraId="000017A3">
            <w:pPr>
              <w:pageBreakBefore w:val="0"/>
              <w:widowControl w:val="0"/>
              <w:spacing w:line="240" w:lineRule="auto"/>
              <w:rPr>
                <w:rFonts w:ascii="Consolas" w:cs="Consolas" w:eastAsia="Consolas" w:hAnsi="Consolas"/>
                <w:color w:val="999999"/>
                <w:sz w:val="18"/>
                <w:szCs w:val="18"/>
              </w:rPr>
            </w:pPr>
            <w:r w:rsidDel="00000000" w:rsidR="00000000" w:rsidRPr="00000000">
              <w:rPr>
                <w:rtl w:val="0"/>
              </w:rPr>
            </w:r>
          </w:p>
          <w:p w:rsidR="00000000" w:rsidDel="00000000" w:rsidP="00000000" w:rsidRDefault="00000000" w:rsidRPr="00000000" w14:paraId="000017A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_xinfreq =  32_000_000</w:t>
            </w:r>
          </w:p>
          <w:p w:rsidR="00000000" w:rsidDel="00000000" w:rsidP="00000000" w:rsidRDefault="00000000" w:rsidRPr="00000000" w14:paraId="000017A5">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_clkfreq = 297_500_000</w:t>
            </w:r>
          </w:p>
          <w:p w:rsidR="00000000" w:rsidDel="00000000" w:rsidP="00000000" w:rsidRDefault="00000000" w:rsidRPr="00000000" w14:paraId="000017A6">
            <w:pPr>
              <w:pageBreakBefore w:val="0"/>
              <w:widowControl w:val="0"/>
              <w:spacing w:line="240" w:lineRule="auto"/>
              <w:rPr>
                <w:rFonts w:ascii="Consolas" w:cs="Consolas" w:eastAsia="Consolas" w:hAnsi="Consolas"/>
                <w:color w:val="999999"/>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999999"/>
                <w:sz w:val="18"/>
                <w:szCs w:val="18"/>
                <w:rtl w:val="0"/>
              </w:rPr>
              <w:t xml:space="preserve">_errfreq =     100_000</w:t>
            </w:r>
          </w:p>
          <w:p w:rsidR="00000000" w:rsidDel="00000000" w:rsidP="00000000" w:rsidRDefault="00000000" w:rsidRPr="00000000" w14:paraId="000017A7">
            <w:pPr>
              <w:pageBreakBefore w:val="0"/>
              <w:widowControl w:val="0"/>
              <w:spacing w:line="240" w:lineRule="auto"/>
              <w:rPr>
                <w:rFonts w:ascii="Consolas" w:cs="Consolas" w:eastAsia="Consolas" w:hAnsi="Consolas"/>
                <w:color w:val="999999"/>
                <w:sz w:val="18"/>
                <w:szCs w:val="18"/>
              </w:rPr>
            </w:pPr>
            <w:r w:rsidDel="00000000" w:rsidR="00000000" w:rsidRPr="00000000">
              <w:rPr>
                <w:rtl w:val="0"/>
              </w:rPr>
            </w:r>
          </w:p>
          <w:p w:rsidR="00000000" w:rsidDel="00000000" w:rsidP="00000000" w:rsidRDefault="00000000" w:rsidRPr="00000000" w14:paraId="000017A8">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_xtlfreq =  16_000_000</w:t>
            </w:r>
          </w:p>
          <w:p w:rsidR="00000000" w:rsidDel="00000000" w:rsidP="00000000" w:rsidRDefault="00000000" w:rsidRPr="00000000" w14:paraId="000017A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AA">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_xinfreq = 100_000_000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AB">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10_11</w:t>
            </w:r>
          </w:p>
          <w:p w:rsidR="00000000" w:rsidDel="00000000" w:rsidP="00000000" w:rsidRDefault="00000000" w:rsidRPr="00000000" w14:paraId="000017AC">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AD">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AE">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1x_11</w:t>
            </w:r>
          </w:p>
          <w:p w:rsidR="00000000" w:rsidDel="00000000" w:rsidP="00000000" w:rsidRDefault="00000000" w:rsidRPr="00000000" w14:paraId="000017AF">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0">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1">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01_1</w:t>
            </w:r>
            <w:r w:rsidDel="00000000" w:rsidR="00000000" w:rsidRPr="00000000">
              <w:rPr>
                <w:rFonts w:ascii="Consolas" w:cs="Consolas" w:eastAsia="Consolas" w:hAnsi="Consolas"/>
                <w:sz w:val="18"/>
                <w:szCs w:val="18"/>
                <w:rtl w:val="0"/>
              </w:rPr>
              <w:t xml:space="preserve">1</w:t>
            </w:r>
          </w:p>
          <w:p w:rsidR="00000000" w:rsidDel="00000000" w:rsidP="00000000" w:rsidRDefault="00000000" w:rsidRPr="00000000" w14:paraId="000017B3">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4">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5">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6">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1x_10</w:t>
            </w:r>
          </w:p>
          <w:p w:rsidR="00000000" w:rsidDel="00000000" w:rsidP="00000000" w:rsidRDefault="00000000" w:rsidRPr="00000000" w14:paraId="000017B7">
            <w:pPr>
              <w:pageBreakBefore w:val="0"/>
              <w:widowControl w:val="0"/>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8">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01_10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B9">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A">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B">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C">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D">
            <w:pPr>
              <w:pageBreakBefore w:val="0"/>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17BE">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HUBSET  ##clkmode_ &amp; !%11    'start external clock, stay in RCFAST mode</w:t>
            </w:r>
          </w:p>
          <w:p w:rsidR="00000000" w:rsidDel="00000000" w:rsidP="00000000" w:rsidRDefault="00000000" w:rsidRPr="00000000" w14:paraId="000017BF">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WAITX   ##20_000_000/100     'allow 10ms for external clock to stabilize</w:t>
            </w:r>
          </w:p>
          <w:p w:rsidR="00000000" w:rsidDel="00000000" w:rsidP="00000000" w:rsidRDefault="00000000" w:rsidRPr="00000000" w14:paraId="000017C0">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HUBSET  ##clkmode_           'switch to external clock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1">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_rcslow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17C2">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C3">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HUBSET  #1                   'switch to RCSLOW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4">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  _rcfast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17C5">
            <w:pPr>
              <w:pageBreakBefore w:val="0"/>
              <w:widowControl w:val="0"/>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00_00</w:t>
            </w:r>
          </w:p>
        </w:tc>
        <w:tc>
          <w:tcPr>
            <w:shd w:fill="auto" w:val="clear"/>
            <w:tcMar>
              <w:top w:w="100.0" w:type="dxa"/>
              <w:left w:w="100.0" w:type="dxa"/>
              <w:bottom w:w="100.0" w:type="dxa"/>
              <w:right w:w="100.0" w:type="dxa"/>
            </w:tcMar>
            <w:vAlign w:val="top"/>
          </w:tcPr>
          <w:p w:rsidR="00000000" w:rsidDel="00000000" w:rsidP="00000000" w:rsidRDefault="00000000" w:rsidRPr="00000000" w14:paraId="000017C6">
            <w:pPr>
              <w:pageBreakBefore w:val="0"/>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HUBSET  #0                   'stay in RCFAST mode</w:t>
            </w:r>
          </w:p>
        </w:tc>
      </w:tr>
    </w:tbl>
    <w:p w:rsidR="00000000" w:rsidDel="00000000" w:rsidP="00000000" w:rsidRDefault="00000000" w:rsidRPr="00000000" w14:paraId="000017C7">
      <w:pPr>
        <w:pageBreakBefore w:val="0"/>
        <w:rPr/>
      </w:pPr>
      <w:r w:rsidDel="00000000" w:rsidR="00000000" w:rsidRPr="00000000">
        <w:rPr>
          <w:rtl w:val="0"/>
        </w:rPr>
      </w:r>
    </w:p>
    <w:sectPr>
      <w:headerReference r:id="rId34" w:type="default"/>
      <w:footerReference r:id="rId35" w:type="default"/>
      <w:pgSz w:h="23811" w:w="16838" w:orient="portrait"/>
      <w:pgMar w:bottom="720" w:top="720" w:left="2131.2" w:right="72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Titus" w:id="9" w:date="2020-09-15T20:39:02Z">
    <w:p w:rsidR="00000000" w:rsidDel="00000000" w:rsidP="00000000" w:rsidRDefault="00000000" w:rsidRPr="00000000" w14:paraId="00001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still confused by the %TT settings and what they do.  Can we get more information about what these settings do and situations (examples) of how to properly use them?  For example, I have an NCO frequency smart pin and %TT is set at %11, but I have no idea why this works for the selected mode.</w:t>
      </w:r>
    </w:p>
  </w:comment>
  <w:comment w:author="Jonathan Titus" w:id="10" w:date="2020-09-15T20:08:19Z">
    <w:p w:rsidR="00000000" w:rsidDel="00000000" w:rsidP="00000000" w:rsidRDefault="00000000" w:rsidRPr="00000000" w14:paraId="00001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section would it help to indicate how many physical pins each Smart Pin mode uses?</w:t>
      </w:r>
    </w:p>
  </w:comment>
  <w:comment w:author="Stephen Moraco" w:id="1" w:date="2025-03-11T22:38:08Z">
    <w:p w:rsidR="00000000" w:rsidDel="00000000" w:rsidP="00000000" w:rsidRDefault="00000000" w:rsidRPr="00000000" w14:paraId="00001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TASKS are missing and what else?</w:t>
      </w:r>
    </w:p>
  </w:comment>
  <w:comment w:author="Stephen Moraco" w:id="6" w:date="2024-03-06T23:18:24Z">
    <w:p w:rsidR="00000000" w:rsidDel="00000000" w:rsidP="00000000" w:rsidRDefault="00000000" w:rsidRPr="00000000" w14:paraId="00001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we add a bold summary of the field pointer forms as we see in the method pointer narrative?</w:t>
      </w:r>
    </w:p>
  </w:comment>
  <w:comment w:author="Stephen Moraco" w:id="3" w:date="2025-04-19T20:01:06Z">
    <w:p w:rsidR="00000000" w:rsidDel="00000000" w:rsidP="00000000" w:rsidRDefault="00000000" w:rsidRPr="00000000" w14:paraId="00001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now cover ORGH as well?</w:t>
      </w:r>
    </w:p>
    <w:p w:rsidR="00000000" w:rsidDel="00000000" w:rsidP="00000000" w:rsidRDefault="00000000" w:rsidRPr="00000000" w14:paraId="00001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does ORGH support any arguments when starting inline PASM?</w:t>
      </w:r>
    </w:p>
  </w:comment>
  <w:comment w:author="Chip Gracey" w:id="4" w:date="2025-04-21T15:47:57Z">
    <w:p w:rsidR="00000000" w:rsidDel="00000000" w:rsidP="00000000" w:rsidRDefault="00000000" w:rsidRPr="00000000" w14:paraId="00001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inline ORGH does not accept any values after the ORGH.
</w:t>
      </w:r>
    </w:p>
    <w:p w:rsidR="00000000" w:rsidDel="00000000" w:rsidP="00000000" w:rsidRDefault="00000000" w:rsidRPr="00000000" w14:paraId="00001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tricky thing is that the inline ORG/ORGH must be indented at the scope
</w:t>
      </w:r>
    </w:p>
    <w:p w:rsidR="00000000" w:rsidDel="00000000" w:rsidP="00000000" w:rsidRDefault="00000000" w:rsidRPr="00000000" w14:paraId="00001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you wish it to occur.</w:t>
      </w:r>
    </w:p>
  </w:comment>
  <w:comment w:author="Stephen Moraco" w:id="2" w:date="2025-02-15T21:15:43Z">
    <w:p w:rsidR="00000000" w:rsidDel="00000000" w:rsidP="00000000" w:rsidRDefault="00000000" w:rsidRPr="00000000" w14:paraId="00001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hmmm... missing the "repeat with" examples?!</w:t>
      </w:r>
    </w:p>
  </w:comment>
  <w:comment w:author="Stephen Moraco" w:id="5" w:date="2025-04-10T20:47:55Z">
    <w:p w:rsidR="00000000" w:rsidDel="00000000" w:rsidP="00000000" w:rsidRDefault="00000000" w:rsidRPr="00000000" w14:paraId="00001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aren't ORG and ORGH used to start inline pasm code?  I'm confused...</w:t>
      </w:r>
    </w:p>
    <w:p w:rsidR="00000000" w:rsidDel="00000000" w:rsidP="00000000" w:rsidRDefault="00000000" w:rsidRPr="00000000" w14:paraId="00001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review this whole sentence?</w:t>
      </w:r>
    </w:p>
  </w:comment>
  <w:comment w:author="Stephen Moraco" w:id="8" w:date="2025-01-21T23:39:23Z">
    <w:p w:rsidR="00000000" w:rsidDel="00000000" w:rsidP="00000000" w:rsidRDefault="00000000" w:rsidRPr="00000000" w14:paraId="00001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ALT apply this 16bit values (says 8bit values)</w:t>
      </w:r>
    </w:p>
  </w:comment>
  <w:comment w:author="Stephen Moraco" w:id="7" w:date="2025-01-21T23:40:15Z">
    <w:p w:rsidR="00000000" w:rsidDel="00000000" w:rsidP="00000000" w:rsidRDefault="00000000" w:rsidRPr="00000000" w14:paraId="00001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ending order vs. starting order (what actually happens?)</w:t>
      </w:r>
    </w:p>
  </w:comment>
  <w:comment w:author="Pruzis S" w:id="0" w:date="2024-09-08T14:45:19Z">
    <w:p w:rsidR="00000000" w:rsidDel="00000000" w:rsidP="00000000" w:rsidRDefault="00000000" w:rsidRPr="00000000" w14:paraId="00001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Decimal constants in CON Block Constant Expressions are read as signed 32bit before expression evaluation e.g 4294967295 ($FFFF_FFFF) / 32 does not equal 134217727 ($7FF_FFFF).</w:t>
      </w:r>
    </w:p>
    <w:p w:rsidR="00000000" w:rsidDel="00000000" w:rsidP="00000000" w:rsidRDefault="00000000" w:rsidRPr="00000000" w14:paraId="00001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 this is counter-intuitive; expect resolution after an expression has been condensed. A workaround is to build and expression with floats and round(). But…. precision; presume floating point numbers are double internally - but the Spin Guide should be explicit about that..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onsolas"/>
  <w:font w:name="Courier New"/>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C9">
    <w:pPr>
      <w:pageBreakBefore w:val="0"/>
      <w:jc w:val="center"/>
      <w:rPr/>
    </w:pPr>
    <w:r w:rsidDel="00000000" w:rsidR="00000000" w:rsidRPr="00000000">
      <w:rPr>
        <w:rtl w:val="0"/>
      </w:rPr>
      <w:t xml:space="preserve">Parallax Spin2 Documentation 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C8">
    <w:pPr>
      <w:spacing w:before="200" w:line="240" w:lineRule="auto"/>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gif"/><Relationship Id="rId22" Type="http://schemas.openxmlformats.org/officeDocument/2006/relationships/image" Target="media/image18.png"/><Relationship Id="rId21" Type="http://schemas.openxmlformats.org/officeDocument/2006/relationships/image" Target="media/image23.png"/><Relationship Id="rId24" Type="http://schemas.openxmlformats.org/officeDocument/2006/relationships/image" Target="media/image22.gif"/><Relationship Id="rId23" Type="http://schemas.openxmlformats.org/officeDocument/2006/relationships/image" Target="media/image21.gif"/><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obex.parallax.com/obex/pnut-spin2-latest-version/" TargetMode="External"/><Relationship Id="rId26" Type="http://schemas.openxmlformats.org/officeDocument/2006/relationships/image" Target="media/image2.gif"/><Relationship Id="rId25" Type="http://schemas.openxmlformats.org/officeDocument/2006/relationships/image" Target="media/image8.png"/><Relationship Id="rId28" Type="http://schemas.openxmlformats.org/officeDocument/2006/relationships/image" Target="media/image19.gif"/><Relationship Id="rId27" Type="http://schemas.openxmlformats.org/officeDocument/2006/relationships/image" Target="media/image1.gif"/><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gif"/><Relationship Id="rId7" Type="http://schemas.openxmlformats.org/officeDocument/2006/relationships/hyperlink" Target="https://docs.google.com/document/d/1gn6oaT5Ib7CytvlZHacmrSbVBJsD9t_-kmvjd7nUR6o/edit?usp=sharing" TargetMode="External"/><Relationship Id="rId8" Type="http://schemas.openxmlformats.org/officeDocument/2006/relationships/hyperlink" Target="https://docs.google.com/spreadsheets/d/1_vJk-Ad569UMwgXTKTdfJkHYHpc1rZwxB-DcIiAZNdk/edit?usp=sharing" TargetMode="External"/><Relationship Id="rId31" Type="http://schemas.openxmlformats.org/officeDocument/2006/relationships/image" Target="media/image13.png"/><Relationship Id="rId30" Type="http://schemas.openxmlformats.org/officeDocument/2006/relationships/image" Target="media/image14.png"/><Relationship Id="rId11" Type="http://schemas.openxmlformats.org/officeDocument/2006/relationships/image" Target="media/image9.png"/><Relationship Id="rId33" Type="http://schemas.openxmlformats.org/officeDocument/2006/relationships/image" Target="media/image17.gif"/><Relationship Id="rId10" Type="http://schemas.openxmlformats.org/officeDocument/2006/relationships/image" Target="media/image5.png"/><Relationship Id="rId32" Type="http://schemas.openxmlformats.org/officeDocument/2006/relationships/image" Target="media/image11.gif"/><Relationship Id="rId13" Type="http://schemas.openxmlformats.org/officeDocument/2006/relationships/image" Target="media/image24.png"/><Relationship Id="rId35" Type="http://schemas.openxmlformats.org/officeDocument/2006/relationships/footer" Target="footer1.xml"/><Relationship Id="rId12" Type="http://schemas.openxmlformats.org/officeDocument/2006/relationships/image" Target="media/image20.png"/><Relationship Id="rId34" Type="http://schemas.openxmlformats.org/officeDocument/2006/relationships/header" Target="header1.xml"/><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15.gif"/><Relationship Id="rId16" Type="http://schemas.openxmlformats.org/officeDocument/2006/relationships/image" Target="media/image3.gif"/><Relationship Id="rId19" Type="http://schemas.openxmlformats.org/officeDocument/2006/relationships/image" Target="media/image4.gif"/><Relationship Id="rId18" Type="http://schemas.openxmlformats.org/officeDocument/2006/relationships/image" Target="media/image7.gif"/></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